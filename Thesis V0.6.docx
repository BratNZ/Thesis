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 xml:space="preserve">ubmitted in partial </w:t>
      </w:r>
      <w:proofErr w:type="gramStart"/>
      <w:r w:rsidR="00756427" w:rsidRPr="00280F56">
        <w:t>fulfilment</w:t>
      </w:r>
      <w:proofErr w:type="gramEnd"/>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6552323"/>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740279B3" w:rsidR="00535804" w:rsidRPr="00280F56" w:rsidRDefault="000D1B4C" w:rsidP="006601A7">
      <w:pPr>
        <w:pStyle w:val="BodyText"/>
      </w:pPr>
      <w:r w:rsidRPr="00280F56">
        <w:t>Image stabilisation is desired for efficient identification of objects in the path of a self-driving vehicle. The gyroscope and accelerometer of an</w:t>
      </w:r>
      <w:r w:rsidRPr="00280F56">
        <w:t xml:space="preserve"> inertial </w:t>
      </w:r>
      <w:r w:rsidR="003F37B5">
        <w:t xml:space="preserve">measurement </w:t>
      </w:r>
      <w:r w:rsidRPr="00280F56">
        <w:t>unit (</w:t>
      </w:r>
      <w:r w:rsidR="00C97540">
        <w:t>IMU</w:t>
      </w:r>
      <w:r w:rsidRPr="00280F56">
        <w:t>)</w:t>
      </w:r>
      <w:r w:rsidRPr="00280F56">
        <w:t xml:space="preserve"> can be used to derive the movement of a vehicle, which can then be used by a rotation matrix to co</w:t>
      </w:r>
      <w:r w:rsidR="005275F2">
        <w:t xml:space="preserve">mpensate for this </w:t>
      </w:r>
      <w:proofErr w:type="gramStart"/>
      <w:r w:rsidRPr="00280F56">
        <w:t>movement</w:t>
      </w:r>
      <w:proofErr w:type="gramEnd"/>
      <w:r w:rsidRPr="00280F56">
        <w:t xml:space="preserve">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w:t>
      </w:r>
      <w:r w:rsidRPr="00280F56">
        <w:t xml:space="preserve"> </w:t>
      </w:r>
      <w:r w:rsidRPr="00280F56">
        <w:br/>
      </w:r>
      <w:r w:rsidRPr="00280F56">
        <w:t xml:space="preserve">Kalman filters are often used to fuse the gyroscope and accelerometer data to reduce the effects of drift, </w:t>
      </w:r>
      <w:proofErr w:type="gramStart"/>
      <w:r w:rsidRPr="00280F56">
        <w:t>noise</w:t>
      </w:r>
      <w:proofErr w:type="gramEnd"/>
      <w:r w:rsidRPr="00280F56">
        <w:t xml:space="preserve"> and other gaussian-based errors but these are computationally intensive for the sort of lightweight processor that a radio</w:t>
      </w:r>
      <w:r w:rsidR="005275F2">
        <w:t>-</w:t>
      </w:r>
      <w:r w:rsidRPr="00280F56">
        <w:t xml:space="preserve">controlled car could be expected to power. A complementary filter is a simpler and less processor-intensive solution. </w:t>
      </w:r>
      <w:r w:rsidRPr="00280F56">
        <w:br/>
      </w:r>
      <w:r w:rsidRPr="00280F56">
        <w:br/>
      </w:r>
      <w:r w:rsidRPr="00280F56">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w:t>
      </w:r>
      <w:r w:rsidRPr="00280F56">
        <w:t xml:space="preserve">a neural network of </w:t>
      </w:r>
      <w:r w:rsidRPr="00280F56">
        <w:t xml:space="preserve">multiple imus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 </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6552324"/>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proofErr w:type="gramStart"/>
      <w:r w:rsidRPr="00280F56">
        <w:t>Charters</w:t>
      </w:r>
      <w:proofErr w:type="gramEnd"/>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6552325"/>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77777777" w:rsidR="00F861F9" w:rsidRPr="00280F56" w:rsidRDefault="00F861F9" w:rsidP="00F861F9">
      <w:pPr>
        <w:pStyle w:val="BodyText"/>
        <w:jc w:val="right"/>
        <w:rPr>
          <w:i/>
          <w:iCs/>
          <w:lang w:eastAsia="zh-CN"/>
        </w:rPr>
      </w:pPr>
      <w:r w:rsidRPr="00280F56">
        <w:rPr>
          <w:i/>
          <w:iCs/>
          <w:lang w:eastAsia="zh-CN"/>
        </w:rPr>
        <w:t>(Brett 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6552326"/>
      <w:r w:rsidRPr="00280F56">
        <w:lastRenderedPageBreak/>
        <w:t>Table of Contents</w:t>
      </w:r>
      <w:bookmarkEnd w:id="10"/>
    </w:p>
    <w:p w14:paraId="5679B17A" w14:textId="79FA639E" w:rsidR="002F218C"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6552323" w:history="1">
        <w:r w:rsidR="002F218C" w:rsidRPr="00267B17">
          <w:rPr>
            <w:rStyle w:val="Hyperlink"/>
          </w:rPr>
          <w:t>Abstract</w:t>
        </w:r>
        <w:r w:rsidR="002F218C">
          <w:rPr>
            <w:webHidden/>
          </w:rPr>
          <w:tab/>
        </w:r>
        <w:r w:rsidR="002F218C">
          <w:rPr>
            <w:webHidden/>
          </w:rPr>
          <w:fldChar w:fldCharType="begin"/>
        </w:r>
        <w:r w:rsidR="002F218C">
          <w:rPr>
            <w:webHidden/>
          </w:rPr>
          <w:instrText xml:space="preserve"> PAGEREF _Toc146552323 \h </w:instrText>
        </w:r>
        <w:r w:rsidR="002F218C">
          <w:rPr>
            <w:webHidden/>
          </w:rPr>
        </w:r>
        <w:r w:rsidR="002F218C">
          <w:rPr>
            <w:webHidden/>
          </w:rPr>
          <w:fldChar w:fldCharType="separate"/>
        </w:r>
        <w:r w:rsidR="002F218C">
          <w:rPr>
            <w:webHidden/>
          </w:rPr>
          <w:t>1</w:t>
        </w:r>
        <w:r w:rsidR="002F218C">
          <w:rPr>
            <w:webHidden/>
          </w:rPr>
          <w:fldChar w:fldCharType="end"/>
        </w:r>
      </w:hyperlink>
    </w:p>
    <w:p w14:paraId="159A68F1" w14:textId="03786B44" w:rsidR="002F218C" w:rsidRDefault="002F218C">
      <w:pPr>
        <w:pStyle w:val="TOC9"/>
        <w:rPr>
          <w:rFonts w:asciiTheme="minorHAnsi" w:eastAsiaTheme="minorEastAsia" w:hAnsiTheme="minorHAnsi" w:cstheme="minorBidi"/>
          <w:b w:val="0"/>
          <w:kern w:val="2"/>
          <w:szCs w:val="22"/>
          <w:lang w:eastAsia="zh-CN"/>
          <w14:ligatures w14:val="standardContextual"/>
        </w:rPr>
      </w:pPr>
      <w:hyperlink w:anchor="_Toc146552324" w:history="1">
        <w:r w:rsidRPr="00267B17">
          <w:rPr>
            <w:rStyle w:val="Hyperlink"/>
          </w:rPr>
          <w:t>Acknowledgements</w:t>
        </w:r>
        <w:r>
          <w:rPr>
            <w:webHidden/>
          </w:rPr>
          <w:tab/>
        </w:r>
        <w:r>
          <w:rPr>
            <w:webHidden/>
          </w:rPr>
          <w:fldChar w:fldCharType="begin"/>
        </w:r>
        <w:r>
          <w:rPr>
            <w:webHidden/>
          </w:rPr>
          <w:instrText xml:space="preserve"> PAGEREF _Toc146552324 \h </w:instrText>
        </w:r>
        <w:r>
          <w:rPr>
            <w:webHidden/>
          </w:rPr>
        </w:r>
        <w:r>
          <w:rPr>
            <w:webHidden/>
          </w:rPr>
          <w:fldChar w:fldCharType="separate"/>
        </w:r>
        <w:r>
          <w:rPr>
            <w:webHidden/>
          </w:rPr>
          <w:t>2</w:t>
        </w:r>
        <w:r>
          <w:rPr>
            <w:webHidden/>
          </w:rPr>
          <w:fldChar w:fldCharType="end"/>
        </w:r>
      </w:hyperlink>
    </w:p>
    <w:p w14:paraId="5FB8B44C" w14:textId="3111DBA4" w:rsidR="002F218C" w:rsidRDefault="002F218C">
      <w:pPr>
        <w:pStyle w:val="TOC9"/>
        <w:rPr>
          <w:rFonts w:asciiTheme="minorHAnsi" w:eastAsiaTheme="minorEastAsia" w:hAnsiTheme="minorHAnsi" w:cstheme="minorBidi"/>
          <w:b w:val="0"/>
          <w:kern w:val="2"/>
          <w:szCs w:val="22"/>
          <w:lang w:eastAsia="zh-CN"/>
          <w14:ligatures w14:val="standardContextual"/>
        </w:rPr>
      </w:pPr>
      <w:hyperlink w:anchor="_Toc146552325" w:history="1">
        <w:r w:rsidRPr="00267B17">
          <w:rPr>
            <w:rStyle w:val="Hyperlink"/>
          </w:rPr>
          <w:t>Declaration</w:t>
        </w:r>
        <w:r>
          <w:rPr>
            <w:webHidden/>
          </w:rPr>
          <w:tab/>
        </w:r>
        <w:r>
          <w:rPr>
            <w:webHidden/>
          </w:rPr>
          <w:fldChar w:fldCharType="begin"/>
        </w:r>
        <w:r>
          <w:rPr>
            <w:webHidden/>
          </w:rPr>
          <w:instrText xml:space="preserve"> PAGEREF _Toc146552325 \h </w:instrText>
        </w:r>
        <w:r>
          <w:rPr>
            <w:webHidden/>
          </w:rPr>
        </w:r>
        <w:r>
          <w:rPr>
            <w:webHidden/>
          </w:rPr>
          <w:fldChar w:fldCharType="separate"/>
        </w:r>
        <w:r>
          <w:rPr>
            <w:webHidden/>
          </w:rPr>
          <w:t>2</w:t>
        </w:r>
        <w:r>
          <w:rPr>
            <w:webHidden/>
          </w:rPr>
          <w:fldChar w:fldCharType="end"/>
        </w:r>
      </w:hyperlink>
    </w:p>
    <w:p w14:paraId="4BE9C424" w14:textId="4BFDAF1D" w:rsidR="002F218C" w:rsidRDefault="002F218C">
      <w:pPr>
        <w:pStyle w:val="TOC9"/>
        <w:rPr>
          <w:rFonts w:asciiTheme="minorHAnsi" w:eastAsiaTheme="minorEastAsia" w:hAnsiTheme="minorHAnsi" w:cstheme="minorBidi"/>
          <w:b w:val="0"/>
          <w:kern w:val="2"/>
          <w:szCs w:val="22"/>
          <w:lang w:eastAsia="zh-CN"/>
          <w14:ligatures w14:val="standardContextual"/>
        </w:rPr>
      </w:pPr>
      <w:hyperlink w:anchor="_Toc146552326" w:history="1">
        <w:r w:rsidRPr="00267B17">
          <w:rPr>
            <w:rStyle w:val="Hyperlink"/>
          </w:rPr>
          <w:t>Table of Contents</w:t>
        </w:r>
        <w:r>
          <w:rPr>
            <w:webHidden/>
          </w:rPr>
          <w:tab/>
        </w:r>
        <w:r>
          <w:rPr>
            <w:webHidden/>
          </w:rPr>
          <w:fldChar w:fldCharType="begin"/>
        </w:r>
        <w:r>
          <w:rPr>
            <w:webHidden/>
          </w:rPr>
          <w:instrText xml:space="preserve"> PAGEREF _Toc146552326 \h </w:instrText>
        </w:r>
        <w:r>
          <w:rPr>
            <w:webHidden/>
          </w:rPr>
        </w:r>
        <w:r>
          <w:rPr>
            <w:webHidden/>
          </w:rPr>
          <w:fldChar w:fldCharType="separate"/>
        </w:r>
        <w:r>
          <w:rPr>
            <w:webHidden/>
          </w:rPr>
          <w:t>3</w:t>
        </w:r>
        <w:r>
          <w:rPr>
            <w:webHidden/>
          </w:rPr>
          <w:fldChar w:fldCharType="end"/>
        </w:r>
      </w:hyperlink>
    </w:p>
    <w:p w14:paraId="62166E92" w14:textId="606F9862" w:rsidR="002F218C" w:rsidRDefault="002F218C">
      <w:pPr>
        <w:pStyle w:val="TOC9"/>
        <w:rPr>
          <w:rFonts w:asciiTheme="minorHAnsi" w:eastAsiaTheme="minorEastAsia" w:hAnsiTheme="minorHAnsi" w:cstheme="minorBidi"/>
          <w:b w:val="0"/>
          <w:kern w:val="2"/>
          <w:szCs w:val="22"/>
          <w:lang w:eastAsia="zh-CN"/>
          <w14:ligatures w14:val="standardContextual"/>
        </w:rPr>
      </w:pPr>
      <w:hyperlink w:anchor="_Toc146552327" w:history="1">
        <w:r w:rsidRPr="00267B17">
          <w:rPr>
            <w:rStyle w:val="Hyperlink"/>
          </w:rPr>
          <w:t>List of Tables</w:t>
        </w:r>
        <w:r>
          <w:rPr>
            <w:webHidden/>
          </w:rPr>
          <w:tab/>
        </w:r>
        <w:r>
          <w:rPr>
            <w:webHidden/>
          </w:rPr>
          <w:fldChar w:fldCharType="begin"/>
        </w:r>
        <w:r>
          <w:rPr>
            <w:webHidden/>
          </w:rPr>
          <w:instrText xml:space="preserve"> PAGEREF _Toc146552327 \h </w:instrText>
        </w:r>
        <w:r>
          <w:rPr>
            <w:webHidden/>
          </w:rPr>
        </w:r>
        <w:r>
          <w:rPr>
            <w:webHidden/>
          </w:rPr>
          <w:fldChar w:fldCharType="separate"/>
        </w:r>
        <w:r>
          <w:rPr>
            <w:webHidden/>
          </w:rPr>
          <w:t>6</w:t>
        </w:r>
        <w:r>
          <w:rPr>
            <w:webHidden/>
          </w:rPr>
          <w:fldChar w:fldCharType="end"/>
        </w:r>
      </w:hyperlink>
    </w:p>
    <w:p w14:paraId="119CBA8C" w14:textId="48F12E2E" w:rsidR="002F218C" w:rsidRDefault="002F218C">
      <w:pPr>
        <w:pStyle w:val="TOC9"/>
        <w:rPr>
          <w:rFonts w:asciiTheme="minorHAnsi" w:eastAsiaTheme="minorEastAsia" w:hAnsiTheme="minorHAnsi" w:cstheme="minorBidi"/>
          <w:b w:val="0"/>
          <w:kern w:val="2"/>
          <w:szCs w:val="22"/>
          <w:lang w:eastAsia="zh-CN"/>
          <w14:ligatures w14:val="standardContextual"/>
        </w:rPr>
      </w:pPr>
      <w:hyperlink w:anchor="_Toc146552328" w:history="1">
        <w:r w:rsidRPr="00267B17">
          <w:rPr>
            <w:rStyle w:val="Hyperlink"/>
          </w:rPr>
          <w:t>List of Code</w:t>
        </w:r>
        <w:r>
          <w:rPr>
            <w:webHidden/>
          </w:rPr>
          <w:tab/>
        </w:r>
        <w:r>
          <w:rPr>
            <w:webHidden/>
          </w:rPr>
          <w:fldChar w:fldCharType="begin"/>
        </w:r>
        <w:r>
          <w:rPr>
            <w:webHidden/>
          </w:rPr>
          <w:instrText xml:space="preserve"> PAGEREF _Toc146552328 \h </w:instrText>
        </w:r>
        <w:r>
          <w:rPr>
            <w:webHidden/>
          </w:rPr>
        </w:r>
        <w:r>
          <w:rPr>
            <w:webHidden/>
          </w:rPr>
          <w:fldChar w:fldCharType="separate"/>
        </w:r>
        <w:r>
          <w:rPr>
            <w:webHidden/>
          </w:rPr>
          <w:t>6</w:t>
        </w:r>
        <w:r>
          <w:rPr>
            <w:webHidden/>
          </w:rPr>
          <w:fldChar w:fldCharType="end"/>
        </w:r>
      </w:hyperlink>
    </w:p>
    <w:p w14:paraId="44AD48BA" w14:textId="394FE06D" w:rsidR="002F218C" w:rsidRDefault="002F218C">
      <w:pPr>
        <w:pStyle w:val="TOC9"/>
        <w:rPr>
          <w:rFonts w:asciiTheme="minorHAnsi" w:eastAsiaTheme="minorEastAsia" w:hAnsiTheme="minorHAnsi" w:cstheme="minorBidi"/>
          <w:b w:val="0"/>
          <w:kern w:val="2"/>
          <w:szCs w:val="22"/>
          <w:lang w:eastAsia="zh-CN"/>
          <w14:ligatures w14:val="standardContextual"/>
        </w:rPr>
      </w:pPr>
      <w:hyperlink w:anchor="_Toc146552329" w:history="1">
        <w:r w:rsidRPr="00267B17">
          <w:rPr>
            <w:rStyle w:val="Hyperlink"/>
          </w:rPr>
          <w:t>List of Equations</w:t>
        </w:r>
        <w:r>
          <w:rPr>
            <w:webHidden/>
          </w:rPr>
          <w:tab/>
        </w:r>
        <w:r>
          <w:rPr>
            <w:webHidden/>
          </w:rPr>
          <w:fldChar w:fldCharType="begin"/>
        </w:r>
        <w:r>
          <w:rPr>
            <w:webHidden/>
          </w:rPr>
          <w:instrText xml:space="preserve"> PAGEREF _Toc146552329 \h </w:instrText>
        </w:r>
        <w:r>
          <w:rPr>
            <w:webHidden/>
          </w:rPr>
        </w:r>
        <w:r>
          <w:rPr>
            <w:webHidden/>
          </w:rPr>
          <w:fldChar w:fldCharType="separate"/>
        </w:r>
        <w:r>
          <w:rPr>
            <w:webHidden/>
          </w:rPr>
          <w:t>6</w:t>
        </w:r>
        <w:r>
          <w:rPr>
            <w:webHidden/>
          </w:rPr>
          <w:fldChar w:fldCharType="end"/>
        </w:r>
      </w:hyperlink>
    </w:p>
    <w:p w14:paraId="46CBE66E" w14:textId="798455FB" w:rsidR="002F218C" w:rsidRDefault="002F218C">
      <w:pPr>
        <w:pStyle w:val="TOC9"/>
        <w:rPr>
          <w:rFonts w:asciiTheme="minorHAnsi" w:eastAsiaTheme="minorEastAsia" w:hAnsiTheme="minorHAnsi" w:cstheme="minorBidi"/>
          <w:b w:val="0"/>
          <w:kern w:val="2"/>
          <w:szCs w:val="22"/>
          <w:lang w:eastAsia="zh-CN"/>
          <w14:ligatures w14:val="standardContextual"/>
        </w:rPr>
      </w:pPr>
      <w:hyperlink w:anchor="_Toc146552330" w:history="1">
        <w:r w:rsidRPr="00267B17">
          <w:rPr>
            <w:rStyle w:val="Hyperlink"/>
          </w:rPr>
          <w:t>List of Figures</w:t>
        </w:r>
        <w:r>
          <w:rPr>
            <w:webHidden/>
          </w:rPr>
          <w:tab/>
        </w:r>
        <w:r>
          <w:rPr>
            <w:webHidden/>
          </w:rPr>
          <w:fldChar w:fldCharType="begin"/>
        </w:r>
        <w:r>
          <w:rPr>
            <w:webHidden/>
          </w:rPr>
          <w:instrText xml:space="preserve"> PAGEREF _Toc146552330 \h </w:instrText>
        </w:r>
        <w:r>
          <w:rPr>
            <w:webHidden/>
          </w:rPr>
        </w:r>
        <w:r>
          <w:rPr>
            <w:webHidden/>
          </w:rPr>
          <w:fldChar w:fldCharType="separate"/>
        </w:r>
        <w:r>
          <w:rPr>
            <w:webHidden/>
          </w:rPr>
          <w:t>7</w:t>
        </w:r>
        <w:r>
          <w:rPr>
            <w:webHidden/>
          </w:rPr>
          <w:fldChar w:fldCharType="end"/>
        </w:r>
      </w:hyperlink>
    </w:p>
    <w:p w14:paraId="1753E228" w14:textId="59220549" w:rsidR="002F218C" w:rsidRDefault="002F218C">
      <w:pPr>
        <w:pStyle w:val="TOC1"/>
        <w:rPr>
          <w:rFonts w:asciiTheme="minorHAnsi" w:eastAsiaTheme="minorEastAsia" w:hAnsiTheme="minorHAnsi" w:cstheme="minorBidi"/>
          <w:b w:val="0"/>
          <w:kern w:val="2"/>
          <w:szCs w:val="22"/>
          <w:lang w:eastAsia="zh-CN"/>
          <w14:ligatures w14:val="standardContextual"/>
        </w:rPr>
      </w:pPr>
      <w:hyperlink w:anchor="_Toc146552331" w:history="1">
        <w:r w:rsidRPr="00267B17">
          <w:rPr>
            <w:rStyle w:val="Hyperlink"/>
          </w:rPr>
          <w:t>Chapter 1 Introduction</w:t>
        </w:r>
        <w:r>
          <w:rPr>
            <w:webHidden/>
          </w:rPr>
          <w:tab/>
        </w:r>
        <w:r>
          <w:rPr>
            <w:webHidden/>
          </w:rPr>
          <w:fldChar w:fldCharType="begin"/>
        </w:r>
        <w:r>
          <w:rPr>
            <w:webHidden/>
          </w:rPr>
          <w:instrText xml:space="preserve"> PAGEREF _Toc146552331 \h </w:instrText>
        </w:r>
        <w:r>
          <w:rPr>
            <w:webHidden/>
          </w:rPr>
        </w:r>
        <w:r>
          <w:rPr>
            <w:webHidden/>
          </w:rPr>
          <w:fldChar w:fldCharType="separate"/>
        </w:r>
        <w:r>
          <w:rPr>
            <w:webHidden/>
          </w:rPr>
          <w:t>9</w:t>
        </w:r>
        <w:r>
          <w:rPr>
            <w:webHidden/>
          </w:rPr>
          <w:fldChar w:fldCharType="end"/>
        </w:r>
      </w:hyperlink>
    </w:p>
    <w:p w14:paraId="0817C3FE" w14:textId="0DB0BC28"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32" w:history="1">
        <w:r w:rsidRPr="00267B17">
          <w:rPr>
            <w:rStyle w:val="Hyperlink"/>
          </w:rPr>
          <w:t>1.1</w:t>
        </w:r>
        <w:r>
          <w:rPr>
            <w:rFonts w:asciiTheme="minorHAnsi" w:eastAsiaTheme="minorEastAsia" w:hAnsiTheme="minorHAnsi" w:cstheme="minorBidi"/>
            <w:kern w:val="2"/>
            <w:szCs w:val="22"/>
            <w:lang w:eastAsia="zh-CN"/>
            <w14:ligatures w14:val="standardContextual"/>
          </w:rPr>
          <w:tab/>
        </w:r>
        <w:r w:rsidRPr="00267B17">
          <w:rPr>
            <w:rStyle w:val="Hyperlink"/>
          </w:rPr>
          <w:t>Motivation</w:t>
        </w:r>
        <w:r>
          <w:rPr>
            <w:webHidden/>
          </w:rPr>
          <w:tab/>
        </w:r>
        <w:r>
          <w:rPr>
            <w:webHidden/>
          </w:rPr>
          <w:fldChar w:fldCharType="begin"/>
        </w:r>
        <w:r>
          <w:rPr>
            <w:webHidden/>
          </w:rPr>
          <w:instrText xml:space="preserve"> PAGEREF _Toc146552332 \h </w:instrText>
        </w:r>
        <w:r>
          <w:rPr>
            <w:webHidden/>
          </w:rPr>
        </w:r>
        <w:r>
          <w:rPr>
            <w:webHidden/>
          </w:rPr>
          <w:fldChar w:fldCharType="separate"/>
        </w:r>
        <w:r>
          <w:rPr>
            <w:webHidden/>
          </w:rPr>
          <w:t>9</w:t>
        </w:r>
        <w:r>
          <w:rPr>
            <w:webHidden/>
          </w:rPr>
          <w:fldChar w:fldCharType="end"/>
        </w:r>
      </w:hyperlink>
    </w:p>
    <w:p w14:paraId="12C6A83D" w14:textId="737D6990" w:rsidR="002F218C" w:rsidRDefault="002F218C">
      <w:pPr>
        <w:pStyle w:val="TOC3"/>
        <w:rPr>
          <w:rFonts w:asciiTheme="minorHAnsi" w:eastAsiaTheme="minorEastAsia" w:hAnsiTheme="minorHAnsi" w:cstheme="minorBidi"/>
          <w:kern w:val="2"/>
          <w:szCs w:val="22"/>
          <w:lang w:eastAsia="zh-CN"/>
          <w14:ligatures w14:val="standardContextual"/>
        </w:rPr>
      </w:pPr>
      <w:hyperlink w:anchor="_Toc146552333" w:history="1">
        <w:r w:rsidRPr="00267B17">
          <w:rPr>
            <w:rStyle w:val="Hyperlink"/>
          </w:rPr>
          <w:t>1.1.1</w:t>
        </w:r>
        <w:r>
          <w:rPr>
            <w:rFonts w:asciiTheme="minorHAnsi" w:eastAsiaTheme="minorEastAsia" w:hAnsiTheme="minorHAnsi" w:cstheme="minorBidi"/>
            <w:kern w:val="2"/>
            <w:szCs w:val="22"/>
            <w:lang w:eastAsia="zh-CN"/>
            <w14:ligatures w14:val="standardContextual"/>
          </w:rPr>
          <w:tab/>
        </w:r>
        <w:r w:rsidRPr="00267B17">
          <w:rPr>
            <w:rStyle w:val="Hyperlink"/>
          </w:rPr>
          <w:t>NZ Farm information and desired data</w:t>
        </w:r>
        <w:r>
          <w:rPr>
            <w:webHidden/>
          </w:rPr>
          <w:tab/>
        </w:r>
        <w:r>
          <w:rPr>
            <w:webHidden/>
          </w:rPr>
          <w:fldChar w:fldCharType="begin"/>
        </w:r>
        <w:r>
          <w:rPr>
            <w:webHidden/>
          </w:rPr>
          <w:instrText xml:space="preserve"> PAGEREF _Toc146552333 \h </w:instrText>
        </w:r>
        <w:r>
          <w:rPr>
            <w:webHidden/>
          </w:rPr>
        </w:r>
        <w:r>
          <w:rPr>
            <w:webHidden/>
          </w:rPr>
          <w:fldChar w:fldCharType="separate"/>
        </w:r>
        <w:r>
          <w:rPr>
            <w:webHidden/>
          </w:rPr>
          <w:t>9</w:t>
        </w:r>
        <w:r>
          <w:rPr>
            <w:webHidden/>
          </w:rPr>
          <w:fldChar w:fldCharType="end"/>
        </w:r>
      </w:hyperlink>
    </w:p>
    <w:p w14:paraId="6A30F224" w14:textId="7A32D3E1" w:rsidR="002F218C" w:rsidRDefault="002F218C">
      <w:pPr>
        <w:pStyle w:val="TOC3"/>
        <w:rPr>
          <w:rFonts w:asciiTheme="minorHAnsi" w:eastAsiaTheme="minorEastAsia" w:hAnsiTheme="minorHAnsi" w:cstheme="minorBidi"/>
          <w:kern w:val="2"/>
          <w:szCs w:val="22"/>
          <w:lang w:eastAsia="zh-CN"/>
          <w14:ligatures w14:val="standardContextual"/>
        </w:rPr>
      </w:pPr>
      <w:hyperlink w:anchor="_Toc146552334" w:history="1">
        <w:r w:rsidRPr="00267B17">
          <w:rPr>
            <w:rStyle w:val="Hyperlink"/>
          </w:rPr>
          <w:t>1.1.2</w:t>
        </w:r>
        <w:r>
          <w:rPr>
            <w:rFonts w:asciiTheme="minorHAnsi" w:eastAsiaTheme="minorEastAsia" w:hAnsiTheme="minorHAnsi" w:cstheme="minorBidi"/>
            <w:kern w:val="2"/>
            <w:szCs w:val="22"/>
            <w:lang w:eastAsia="zh-CN"/>
            <w14:ligatures w14:val="standardContextual"/>
          </w:rPr>
          <w:tab/>
        </w:r>
        <w:r w:rsidRPr="00267B17">
          <w:rPr>
            <w:rStyle w:val="Hyperlink"/>
          </w:rPr>
          <w:t>Data Gathering Methods</w:t>
        </w:r>
        <w:r>
          <w:rPr>
            <w:webHidden/>
          </w:rPr>
          <w:tab/>
        </w:r>
        <w:r>
          <w:rPr>
            <w:webHidden/>
          </w:rPr>
          <w:fldChar w:fldCharType="begin"/>
        </w:r>
        <w:r>
          <w:rPr>
            <w:webHidden/>
          </w:rPr>
          <w:instrText xml:space="preserve"> PAGEREF _Toc146552334 \h </w:instrText>
        </w:r>
        <w:r>
          <w:rPr>
            <w:webHidden/>
          </w:rPr>
        </w:r>
        <w:r>
          <w:rPr>
            <w:webHidden/>
          </w:rPr>
          <w:fldChar w:fldCharType="separate"/>
        </w:r>
        <w:r>
          <w:rPr>
            <w:webHidden/>
          </w:rPr>
          <w:t>10</w:t>
        </w:r>
        <w:r>
          <w:rPr>
            <w:webHidden/>
          </w:rPr>
          <w:fldChar w:fldCharType="end"/>
        </w:r>
      </w:hyperlink>
    </w:p>
    <w:p w14:paraId="72C641F1" w14:textId="7102446D" w:rsidR="002F218C" w:rsidRDefault="002F218C">
      <w:pPr>
        <w:pStyle w:val="TOC3"/>
        <w:rPr>
          <w:rFonts w:asciiTheme="minorHAnsi" w:eastAsiaTheme="minorEastAsia" w:hAnsiTheme="minorHAnsi" w:cstheme="minorBidi"/>
          <w:kern w:val="2"/>
          <w:szCs w:val="22"/>
          <w:lang w:eastAsia="zh-CN"/>
          <w14:ligatures w14:val="standardContextual"/>
        </w:rPr>
      </w:pPr>
      <w:hyperlink w:anchor="_Toc146552335" w:history="1">
        <w:r w:rsidRPr="00267B17">
          <w:rPr>
            <w:rStyle w:val="Hyperlink"/>
          </w:rPr>
          <w:t>1.1.3</w:t>
        </w:r>
        <w:r>
          <w:rPr>
            <w:rFonts w:asciiTheme="minorHAnsi" w:eastAsiaTheme="minorEastAsia" w:hAnsiTheme="minorHAnsi" w:cstheme="minorBidi"/>
            <w:kern w:val="2"/>
            <w:szCs w:val="22"/>
            <w:lang w:eastAsia="zh-CN"/>
            <w14:ligatures w14:val="standardContextual"/>
          </w:rPr>
          <w:tab/>
        </w:r>
        <w:r w:rsidRPr="00267B17">
          <w:rPr>
            <w:rStyle w:val="Hyperlink"/>
          </w:rPr>
          <w:t>Utilising a rover as a data mule</w:t>
        </w:r>
        <w:r>
          <w:rPr>
            <w:webHidden/>
          </w:rPr>
          <w:tab/>
        </w:r>
        <w:r>
          <w:rPr>
            <w:webHidden/>
          </w:rPr>
          <w:fldChar w:fldCharType="begin"/>
        </w:r>
        <w:r>
          <w:rPr>
            <w:webHidden/>
          </w:rPr>
          <w:instrText xml:space="preserve"> PAGEREF _Toc146552335 \h </w:instrText>
        </w:r>
        <w:r>
          <w:rPr>
            <w:webHidden/>
          </w:rPr>
        </w:r>
        <w:r>
          <w:rPr>
            <w:webHidden/>
          </w:rPr>
          <w:fldChar w:fldCharType="separate"/>
        </w:r>
        <w:r>
          <w:rPr>
            <w:webHidden/>
          </w:rPr>
          <w:t>18</w:t>
        </w:r>
        <w:r>
          <w:rPr>
            <w:webHidden/>
          </w:rPr>
          <w:fldChar w:fldCharType="end"/>
        </w:r>
      </w:hyperlink>
    </w:p>
    <w:p w14:paraId="3ADCA5D9" w14:textId="166F0817" w:rsidR="002F218C" w:rsidRDefault="002F218C">
      <w:pPr>
        <w:pStyle w:val="TOC3"/>
        <w:rPr>
          <w:rFonts w:asciiTheme="minorHAnsi" w:eastAsiaTheme="minorEastAsia" w:hAnsiTheme="minorHAnsi" w:cstheme="minorBidi"/>
          <w:kern w:val="2"/>
          <w:szCs w:val="22"/>
          <w:lang w:eastAsia="zh-CN"/>
          <w14:ligatures w14:val="standardContextual"/>
        </w:rPr>
      </w:pPr>
      <w:hyperlink w:anchor="_Toc146552336" w:history="1">
        <w:r w:rsidRPr="00267B17">
          <w:rPr>
            <w:rStyle w:val="Hyperlink"/>
          </w:rPr>
          <w:t>1.1.4</w:t>
        </w:r>
        <w:r>
          <w:rPr>
            <w:rFonts w:asciiTheme="minorHAnsi" w:eastAsiaTheme="minorEastAsia" w:hAnsiTheme="minorHAnsi" w:cstheme="minorBidi"/>
            <w:kern w:val="2"/>
            <w:szCs w:val="22"/>
            <w:lang w:eastAsia="zh-CN"/>
            <w14:ligatures w14:val="standardContextual"/>
          </w:rPr>
          <w:tab/>
        </w:r>
        <w:r w:rsidRPr="00267B17">
          <w:rPr>
            <w:rStyle w:val="Hyperlink"/>
          </w:rPr>
          <w:t>Obstacle Avoidance</w:t>
        </w:r>
        <w:r>
          <w:rPr>
            <w:webHidden/>
          </w:rPr>
          <w:tab/>
        </w:r>
        <w:r>
          <w:rPr>
            <w:webHidden/>
          </w:rPr>
          <w:fldChar w:fldCharType="begin"/>
        </w:r>
        <w:r>
          <w:rPr>
            <w:webHidden/>
          </w:rPr>
          <w:instrText xml:space="preserve"> PAGEREF _Toc146552336 \h </w:instrText>
        </w:r>
        <w:r>
          <w:rPr>
            <w:webHidden/>
          </w:rPr>
        </w:r>
        <w:r>
          <w:rPr>
            <w:webHidden/>
          </w:rPr>
          <w:fldChar w:fldCharType="separate"/>
        </w:r>
        <w:r>
          <w:rPr>
            <w:webHidden/>
          </w:rPr>
          <w:t>19</w:t>
        </w:r>
        <w:r>
          <w:rPr>
            <w:webHidden/>
          </w:rPr>
          <w:fldChar w:fldCharType="end"/>
        </w:r>
      </w:hyperlink>
    </w:p>
    <w:p w14:paraId="3DD353DE" w14:textId="0F2D485E" w:rsidR="002F218C" w:rsidRDefault="002F218C">
      <w:pPr>
        <w:pStyle w:val="TOC3"/>
        <w:rPr>
          <w:rFonts w:asciiTheme="minorHAnsi" w:eastAsiaTheme="minorEastAsia" w:hAnsiTheme="minorHAnsi" w:cstheme="minorBidi"/>
          <w:kern w:val="2"/>
          <w:szCs w:val="22"/>
          <w:lang w:eastAsia="zh-CN"/>
          <w14:ligatures w14:val="standardContextual"/>
        </w:rPr>
      </w:pPr>
      <w:hyperlink w:anchor="_Toc146552337" w:history="1">
        <w:r w:rsidRPr="00267B17">
          <w:rPr>
            <w:rStyle w:val="Hyperlink"/>
          </w:rPr>
          <w:t>1.1.5</w:t>
        </w:r>
        <w:r>
          <w:rPr>
            <w:rFonts w:asciiTheme="minorHAnsi" w:eastAsiaTheme="minorEastAsia" w:hAnsiTheme="minorHAnsi" w:cstheme="minorBidi"/>
            <w:kern w:val="2"/>
            <w:szCs w:val="22"/>
            <w:lang w:eastAsia="zh-CN"/>
            <w14:ligatures w14:val="standardContextual"/>
          </w:rPr>
          <w:tab/>
        </w:r>
        <w:r w:rsidRPr="00267B17">
          <w:rPr>
            <w:rStyle w:val="Hyperlink"/>
          </w:rPr>
          <w:t>Image stabilisation</w:t>
        </w:r>
        <w:r>
          <w:rPr>
            <w:webHidden/>
          </w:rPr>
          <w:tab/>
        </w:r>
        <w:r>
          <w:rPr>
            <w:webHidden/>
          </w:rPr>
          <w:fldChar w:fldCharType="begin"/>
        </w:r>
        <w:r>
          <w:rPr>
            <w:webHidden/>
          </w:rPr>
          <w:instrText xml:space="preserve"> PAGEREF _Toc146552337 \h </w:instrText>
        </w:r>
        <w:r>
          <w:rPr>
            <w:webHidden/>
          </w:rPr>
        </w:r>
        <w:r>
          <w:rPr>
            <w:webHidden/>
          </w:rPr>
          <w:fldChar w:fldCharType="separate"/>
        </w:r>
        <w:r>
          <w:rPr>
            <w:webHidden/>
          </w:rPr>
          <w:t>27</w:t>
        </w:r>
        <w:r>
          <w:rPr>
            <w:webHidden/>
          </w:rPr>
          <w:fldChar w:fldCharType="end"/>
        </w:r>
      </w:hyperlink>
    </w:p>
    <w:p w14:paraId="6F4543E9" w14:textId="28995DB3"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38" w:history="1">
        <w:r w:rsidRPr="00267B17">
          <w:rPr>
            <w:rStyle w:val="Hyperlink"/>
          </w:rPr>
          <w:t>1.2</w:t>
        </w:r>
        <w:r>
          <w:rPr>
            <w:rFonts w:asciiTheme="minorHAnsi" w:eastAsiaTheme="minorEastAsia" w:hAnsiTheme="minorHAnsi" w:cstheme="minorBidi"/>
            <w:kern w:val="2"/>
            <w:szCs w:val="22"/>
            <w:lang w:eastAsia="zh-CN"/>
            <w14:ligatures w14:val="standardContextual"/>
          </w:rPr>
          <w:tab/>
        </w:r>
        <w:r w:rsidRPr="00267B17">
          <w:rPr>
            <w:rStyle w:val="Hyperlink"/>
          </w:rPr>
          <w:t>Research Objec</w:t>
        </w:r>
        <w:r w:rsidRPr="00267B17">
          <w:rPr>
            <w:rStyle w:val="Hyperlink"/>
          </w:rPr>
          <w:t>t</w:t>
        </w:r>
        <w:r w:rsidRPr="00267B17">
          <w:rPr>
            <w:rStyle w:val="Hyperlink"/>
          </w:rPr>
          <w:t>ive</w:t>
        </w:r>
        <w:r>
          <w:rPr>
            <w:webHidden/>
          </w:rPr>
          <w:tab/>
        </w:r>
        <w:r>
          <w:rPr>
            <w:webHidden/>
          </w:rPr>
          <w:fldChar w:fldCharType="begin"/>
        </w:r>
        <w:r>
          <w:rPr>
            <w:webHidden/>
          </w:rPr>
          <w:instrText xml:space="preserve"> PAGEREF _Toc146552338 \h </w:instrText>
        </w:r>
        <w:r>
          <w:rPr>
            <w:webHidden/>
          </w:rPr>
        </w:r>
        <w:r>
          <w:rPr>
            <w:webHidden/>
          </w:rPr>
          <w:fldChar w:fldCharType="separate"/>
        </w:r>
        <w:r>
          <w:rPr>
            <w:webHidden/>
          </w:rPr>
          <w:t>39</w:t>
        </w:r>
        <w:r>
          <w:rPr>
            <w:webHidden/>
          </w:rPr>
          <w:fldChar w:fldCharType="end"/>
        </w:r>
      </w:hyperlink>
    </w:p>
    <w:p w14:paraId="4F4B40CC" w14:textId="207D5FEE"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39" w:history="1">
        <w:r w:rsidRPr="00267B17">
          <w:rPr>
            <w:rStyle w:val="Hyperlink"/>
          </w:rPr>
          <w:t>1.3</w:t>
        </w:r>
        <w:r>
          <w:rPr>
            <w:rFonts w:asciiTheme="minorHAnsi" w:eastAsiaTheme="minorEastAsia" w:hAnsiTheme="minorHAnsi" w:cstheme="minorBidi"/>
            <w:kern w:val="2"/>
            <w:szCs w:val="22"/>
            <w:lang w:eastAsia="zh-CN"/>
            <w14:ligatures w14:val="standardContextual"/>
          </w:rPr>
          <w:tab/>
        </w:r>
        <w:r w:rsidRPr="00267B17">
          <w:rPr>
            <w:rStyle w:val="Hyperlink"/>
          </w:rPr>
          <w:t>Thesis Outline</w:t>
        </w:r>
        <w:r>
          <w:rPr>
            <w:webHidden/>
          </w:rPr>
          <w:tab/>
        </w:r>
        <w:r>
          <w:rPr>
            <w:webHidden/>
          </w:rPr>
          <w:fldChar w:fldCharType="begin"/>
        </w:r>
        <w:r>
          <w:rPr>
            <w:webHidden/>
          </w:rPr>
          <w:instrText xml:space="preserve"> PAGEREF _Toc146552339 \h </w:instrText>
        </w:r>
        <w:r>
          <w:rPr>
            <w:webHidden/>
          </w:rPr>
        </w:r>
        <w:r>
          <w:rPr>
            <w:webHidden/>
          </w:rPr>
          <w:fldChar w:fldCharType="separate"/>
        </w:r>
        <w:r>
          <w:rPr>
            <w:webHidden/>
          </w:rPr>
          <w:t>39</w:t>
        </w:r>
        <w:r>
          <w:rPr>
            <w:webHidden/>
          </w:rPr>
          <w:fldChar w:fldCharType="end"/>
        </w:r>
      </w:hyperlink>
    </w:p>
    <w:p w14:paraId="1501B564" w14:textId="5E13ED06" w:rsidR="002F218C" w:rsidRDefault="002F218C">
      <w:pPr>
        <w:pStyle w:val="TOC1"/>
        <w:rPr>
          <w:rFonts w:asciiTheme="minorHAnsi" w:eastAsiaTheme="minorEastAsia" w:hAnsiTheme="minorHAnsi" w:cstheme="minorBidi"/>
          <w:b w:val="0"/>
          <w:kern w:val="2"/>
          <w:szCs w:val="22"/>
          <w:lang w:eastAsia="zh-CN"/>
          <w14:ligatures w14:val="standardContextual"/>
        </w:rPr>
      </w:pPr>
      <w:hyperlink w:anchor="_Toc146552340" w:history="1">
        <w:r w:rsidRPr="00267B17">
          <w:rPr>
            <w:rStyle w:val="Hyperlink"/>
          </w:rPr>
          <w:t>Chapter 2 Literature Review</w:t>
        </w:r>
        <w:r>
          <w:rPr>
            <w:webHidden/>
          </w:rPr>
          <w:tab/>
        </w:r>
        <w:r>
          <w:rPr>
            <w:webHidden/>
          </w:rPr>
          <w:fldChar w:fldCharType="begin"/>
        </w:r>
        <w:r>
          <w:rPr>
            <w:webHidden/>
          </w:rPr>
          <w:instrText xml:space="preserve"> PAGEREF _Toc146552340 \h </w:instrText>
        </w:r>
        <w:r>
          <w:rPr>
            <w:webHidden/>
          </w:rPr>
        </w:r>
        <w:r>
          <w:rPr>
            <w:webHidden/>
          </w:rPr>
          <w:fldChar w:fldCharType="separate"/>
        </w:r>
        <w:r>
          <w:rPr>
            <w:webHidden/>
          </w:rPr>
          <w:t>40</w:t>
        </w:r>
        <w:r>
          <w:rPr>
            <w:webHidden/>
          </w:rPr>
          <w:fldChar w:fldCharType="end"/>
        </w:r>
      </w:hyperlink>
    </w:p>
    <w:p w14:paraId="7D988AA7" w14:textId="1253D848" w:rsidR="002F218C" w:rsidRDefault="002F218C">
      <w:pPr>
        <w:pStyle w:val="TOC1"/>
        <w:rPr>
          <w:rFonts w:asciiTheme="minorHAnsi" w:eastAsiaTheme="minorEastAsia" w:hAnsiTheme="minorHAnsi" w:cstheme="minorBidi"/>
          <w:b w:val="0"/>
          <w:kern w:val="2"/>
          <w:szCs w:val="22"/>
          <w:lang w:eastAsia="zh-CN"/>
          <w14:ligatures w14:val="standardContextual"/>
        </w:rPr>
      </w:pPr>
      <w:hyperlink w:anchor="_Toc146552341" w:history="1">
        <w:r w:rsidRPr="00267B17">
          <w:rPr>
            <w:rStyle w:val="Hyperlink"/>
          </w:rPr>
          <w:t>Chapter 3 Method</w:t>
        </w:r>
        <w:r>
          <w:rPr>
            <w:webHidden/>
          </w:rPr>
          <w:tab/>
        </w:r>
        <w:r>
          <w:rPr>
            <w:webHidden/>
          </w:rPr>
          <w:fldChar w:fldCharType="begin"/>
        </w:r>
        <w:r>
          <w:rPr>
            <w:webHidden/>
          </w:rPr>
          <w:instrText xml:space="preserve"> PAGEREF _Toc146552341 \h </w:instrText>
        </w:r>
        <w:r>
          <w:rPr>
            <w:webHidden/>
          </w:rPr>
        </w:r>
        <w:r>
          <w:rPr>
            <w:webHidden/>
          </w:rPr>
          <w:fldChar w:fldCharType="separate"/>
        </w:r>
        <w:r>
          <w:rPr>
            <w:webHidden/>
          </w:rPr>
          <w:t>43</w:t>
        </w:r>
        <w:r>
          <w:rPr>
            <w:webHidden/>
          </w:rPr>
          <w:fldChar w:fldCharType="end"/>
        </w:r>
      </w:hyperlink>
    </w:p>
    <w:p w14:paraId="600C13E4" w14:textId="0E4C615D"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42" w:history="1">
        <w:r w:rsidRPr="00267B17">
          <w:rPr>
            <w:rStyle w:val="Hyperlink"/>
          </w:rPr>
          <w:t>3.1</w:t>
        </w:r>
        <w:r>
          <w:rPr>
            <w:rFonts w:asciiTheme="minorHAnsi" w:eastAsiaTheme="minorEastAsia" w:hAnsiTheme="minorHAnsi" w:cstheme="minorBidi"/>
            <w:kern w:val="2"/>
            <w:szCs w:val="22"/>
            <w:lang w:eastAsia="zh-CN"/>
            <w14:ligatures w14:val="standardContextual"/>
          </w:rPr>
          <w:tab/>
        </w:r>
        <w:r w:rsidRPr="00267B17">
          <w:rPr>
            <w:rStyle w:val="Hyperlink"/>
          </w:rPr>
          <w:t>System Design</w:t>
        </w:r>
        <w:r>
          <w:rPr>
            <w:webHidden/>
          </w:rPr>
          <w:tab/>
        </w:r>
        <w:r>
          <w:rPr>
            <w:webHidden/>
          </w:rPr>
          <w:fldChar w:fldCharType="begin"/>
        </w:r>
        <w:r>
          <w:rPr>
            <w:webHidden/>
          </w:rPr>
          <w:instrText xml:space="preserve"> PAGEREF _Toc146552342 \h </w:instrText>
        </w:r>
        <w:r>
          <w:rPr>
            <w:webHidden/>
          </w:rPr>
        </w:r>
        <w:r>
          <w:rPr>
            <w:webHidden/>
          </w:rPr>
          <w:fldChar w:fldCharType="separate"/>
        </w:r>
        <w:r>
          <w:rPr>
            <w:webHidden/>
          </w:rPr>
          <w:t>43</w:t>
        </w:r>
        <w:r>
          <w:rPr>
            <w:webHidden/>
          </w:rPr>
          <w:fldChar w:fldCharType="end"/>
        </w:r>
      </w:hyperlink>
    </w:p>
    <w:p w14:paraId="4A63E8F8" w14:textId="36A562EC"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43" w:history="1">
        <w:r w:rsidRPr="00267B17">
          <w:rPr>
            <w:rStyle w:val="Hyperlink"/>
          </w:rPr>
          <w:t>3.2</w:t>
        </w:r>
        <w:r>
          <w:rPr>
            <w:rFonts w:asciiTheme="minorHAnsi" w:eastAsiaTheme="minorEastAsia" w:hAnsiTheme="minorHAnsi" w:cstheme="minorBidi"/>
            <w:kern w:val="2"/>
            <w:szCs w:val="22"/>
            <w:lang w:eastAsia="zh-CN"/>
            <w14:ligatures w14:val="standardContextual"/>
          </w:rPr>
          <w:tab/>
        </w:r>
        <w:r w:rsidRPr="00267B17">
          <w:rPr>
            <w:rStyle w:val="Hyperlink"/>
          </w:rPr>
          <w:t>Method Employed</w:t>
        </w:r>
        <w:r>
          <w:rPr>
            <w:webHidden/>
          </w:rPr>
          <w:tab/>
        </w:r>
        <w:r>
          <w:rPr>
            <w:webHidden/>
          </w:rPr>
          <w:fldChar w:fldCharType="begin"/>
        </w:r>
        <w:r>
          <w:rPr>
            <w:webHidden/>
          </w:rPr>
          <w:instrText xml:space="preserve"> PAGEREF _Toc146552343 \h </w:instrText>
        </w:r>
        <w:r>
          <w:rPr>
            <w:webHidden/>
          </w:rPr>
        </w:r>
        <w:r>
          <w:rPr>
            <w:webHidden/>
          </w:rPr>
          <w:fldChar w:fldCharType="separate"/>
        </w:r>
        <w:r>
          <w:rPr>
            <w:webHidden/>
          </w:rPr>
          <w:t>43</w:t>
        </w:r>
        <w:r>
          <w:rPr>
            <w:webHidden/>
          </w:rPr>
          <w:fldChar w:fldCharType="end"/>
        </w:r>
      </w:hyperlink>
    </w:p>
    <w:p w14:paraId="75ED5572" w14:textId="6A422F6E"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44" w:history="1">
        <w:r w:rsidRPr="00267B17">
          <w:rPr>
            <w:rStyle w:val="Hyperlink"/>
          </w:rPr>
          <w:t>3.3</w:t>
        </w:r>
        <w:r>
          <w:rPr>
            <w:rFonts w:asciiTheme="minorHAnsi" w:eastAsiaTheme="minorEastAsia" w:hAnsiTheme="minorHAnsi" w:cstheme="minorBidi"/>
            <w:kern w:val="2"/>
            <w:szCs w:val="22"/>
            <w:lang w:eastAsia="zh-CN"/>
            <w14:ligatures w14:val="standardContextual"/>
          </w:rPr>
          <w:tab/>
        </w:r>
        <w:r w:rsidRPr="00267B17">
          <w:rPr>
            <w:rStyle w:val="Hyperlink"/>
          </w:rPr>
          <w:t>Equipment utilised</w:t>
        </w:r>
        <w:r>
          <w:rPr>
            <w:webHidden/>
          </w:rPr>
          <w:tab/>
        </w:r>
        <w:r>
          <w:rPr>
            <w:webHidden/>
          </w:rPr>
          <w:fldChar w:fldCharType="begin"/>
        </w:r>
        <w:r>
          <w:rPr>
            <w:webHidden/>
          </w:rPr>
          <w:instrText xml:space="preserve"> PAGEREF _Toc146552344 \h </w:instrText>
        </w:r>
        <w:r>
          <w:rPr>
            <w:webHidden/>
          </w:rPr>
        </w:r>
        <w:r>
          <w:rPr>
            <w:webHidden/>
          </w:rPr>
          <w:fldChar w:fldCharType="separate"/>
        </w:r>
        <w:r>
          <w:rPr>
            <w:webHidden/>
          </w:rPr>
          <w:t>44</w:t>
        </w:r>
        <w:r>
          <w:rPr>
            <w:webHidden/>
          </w:rPr>
          <w:fldChar w:fldCharType="end"/>
        </w:r>
      </w:hyperlink>
    </w:p>
    <w:p w14:paraId="2CF3F113" w14:textId="1E2AA1EE"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45" w:history="1">
        <w:r w:rsidRPr="00267B17">
          <w:rPr>
            <w:rStyle w:val="Hyperlink"/>
          </w:rPr>
          <w:t>3.4</w:t>
        </w:r>
        <w:r>
          <w:rPr>
            <w:rFonts w:asciiTheme="minorHAnsi" w:eastAsiaTheme="minorEastAsia" w:hAnsiTheme="minorHAnsi" w:cstheme="minorBidi"/>
            <w:kern w:val="2"/>
            <w:szCs w:val="22"/>
            <w:lang w:eastAsia="zh-CN"/>
            <w14:ligatures w14:val="standardContextual"/>
          </w:rPr>
          <w:tab/>
        </w:r>
        <w:r w:rsidRPr="00267B17">
          <w:rPr>
            <w:rStyle w:val="Hyperlink"/>
          </w:rPr>
          <w:t>Initial baseline configuration</w:t>
        </w:r>
        <w:r>
          <w:rPr>
            <w:webHidden/>
          </w:rPr>
          <w:tab/>
        </w:r>
        <w:r>
          <w:rPr>
            <w:webHidden/>
          </w:rPr>
          <w:fldChar w:fldCharType="begin"/>
        </w:r>
        <w:r>
          <w:rPr>
            <w:webHidden/>
          </w:rPr>
          <w:instrText xml:space="preserve"> PAGEREF _Toc146552345 \h </w:instrText>
        </w:r>
        <w:r>
          <w:rPr>
            <w:webHidden/>
          </w:rPr>
        </w:r>
        <w:r>
          <w:rPr>
            <w:webHidden/>
          </w:rPr>
          <w:fldChar w:fldCharType="separate"/>
        </w:r>
        <w:r>
          <w:rPr>
            <w:webHidden/>
          </w:rPr>
          <w:t>46</w:t>
        </w:r>
        <w:r>
          <w:rPr>
            <w:webHidden/>
          </w:rPr>
          <w:fldChar w:fldCharType="end"/>
        </w:r>
      </w:hyperlink>
    </w:p>
    <w:p w14:paraId="257426B8" w14:textId="45E1A5A7" w:rsidR="002F218C" w:rsidRDefault="002F218C">
      <w:pPr>
        <w:pStyle w:val="TOC1"/>
        <w:rPr>
          <w:rFonts w:asciiTheme="minorHAnsi" w:eastAsiaTheme="minorEastAsia" w:hAnsiTheme="minorHAnsi" w:cstheme="minorBidi"/>
          <w:b w:val="0"/>
          <w:kern w:val="2"/>
          <w:szCs w:val="22"/>
          <w:lang w:eastAsia="zh-CN"/>
          <w14:ligatures w14:val="standardContextual"/>
        </w:rPr>
      </w:pPr>
      <w:hyperlink w:anchor="_Toc146552346" w:history="1">
        <w:r w:rsidRPr="00267B17">
          <w:rPr>
            <w:rStyle w:val="Hyperlink"/>
          </w:rPr>
          <w:t>Chapter 4 Results</w:t>
        </w:r>
        <w:r>
          <w:rPr>
            <w:webHidden/>
          </w:rPr>
          <w:tab/>
        </w:r>
        <w:r>
          <w:rPr>
            <w:webHidden/>
          </w:rPr>
          <w:fldChar w:fldCharType="begin"/>
        </w:r>
        <w:r>
          <w:rPr>
            <w:webHidden/>
          </w:rPr>
          <w:instrText xml:space="preserve"> PAGEREF _Toc146552346 \h </w:instrText>
        </w:r>
        <w:r>
          <w:rPr>
            <w:webHidden/>
          </w:rPr>
        </w:r>
        <w:r>
          <w:rPr>
            <w:webHidden/>
          </w:rPr>
          <w:fldChar w:fldCharType="separate"/>
        </w:r>
        <w:r>
          <w:rPr>
            <w:webHidden/>
          </w:rPr>
          <w:t>51</w:t>
        </w:r>
        <w:r>
          <w:rPr>
            <w:webHidden/>
          </w:rPr>
          <w:fldChar w:fldCharType="end"/>
        </w:r>
      </w:hyperlink>
    </w:p>
    <w:p w14:paraId="73FE18E3" w14:textId="185426A9"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47" w:history="1">
        <w:r w:rsidRPr="00267B17">
          <w:rPr>
            <w:rStyle w:val="Hyperlink"/>
          </w:rPr>
          <w:t>4.1</w:t>
        </w:r>
        <w:r>
          <w:rPr>
            <w:rFonts w:asciiTheme="minorHAnsi" w:eastAsiaTheme="minorEastAsia" w:hAnsiTheme="minorHAnsi" w:cstheme="minorBidi"/>
            <w:kern w:val="2"/>
            <w:szCs w:val="22"/>
            <w:lang w:eastAsia="zh-CN"/>
            <w14:ligatures w14:val="standardContextual"/>
          </w:rPr>
          <w:tab/>
        </w:r>
        <w:r w:rsidRPr="00267B17">
          <w:rPr>
            <w:rStyle w:val="Hyperlink"/>
          </w:rPr>
          <w:t>Initial data capture and calibration</w:t>
        </w:r>
        <w:r>
          <w:rPr>
            <w:webHidden/>
          </w:rPr>
          <w:tab/>
        </w:r>
        <w:r>
          <w:rPr>
            <w:webHidden/>
          </w:rPr>
          <w:fldChar w:fldCharType="begin"/>
        </w:r>
        <w:r>
          <w:rPr>
            <w:webHidden/>
          </w:rPr>
          <w:instrText xml:space="preserve"> PAGEREF _Toc146552347 \h </w:instrText>
        </w:r>
        <w:r>
          <w:rPr>
            <w:webHidden/>
          </w:rPr>
        </w:r>
        <w:r>
          <w:rPr>
            <w:webHidden/>
          </w:rPr>
          <w:fldChar w:fldCharType="separate"/>
        </w:r>
        <w:r>
          <w:rPr>
            <w:webHidden/>
          </w:rPr>
          <w:t>51</w:t>
        </w:r>
        <w:r>
          <w:rPr>
            <w:webHidden/>
          </w:rPr>
          <w:fldChar w:fldCharType="end"/>
        </w:r>
      </w:hyperlink>
    </w:p>
    <w:p w14:paraId="760DB792" w14:textId="0E83C87A"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48" w:history="1">
        <w:r w:rsidRPr="00267B17">
          <w:rPr>
            <w:rStyle w:val="Hyperlink"/>
          </w:rPr>
          <w:t>4.2</w:t>
        </w:r>
        <w:r>
          <w:rPr>
            <w:rFonts w:asciiTheme="minorHAnsi" w:eastAsiaTheme="minorEastAsia" w:hAnsiTheme="minorHAnsi" w:cstheme="minorBidi"/>
            <w:kern w:val="2"/>
            <w:szCs w:val="22"/>
            <w:lang w:eastAsia="zh-CN"/>
            <w14:ligatures w14:val="standardContextual"/>
          </w:rPr>
          <w:tab/>
        </w:r>
        <w:r w:rsidRPr="00267B17">
          <w:rPr>
            <w:rStyle w:val="Hyperlink"/>
          </w:rPr>
          <w:t>Filter Performance on a stationary vehicle</w:t>
        </w:r>
        <w:r>
          <w:rPr>
            <w:webHidden/>
          </w:rPr>
          <w:tab/>
        </w:r>
        <w:r>
          <w:rPr>
            <w:webHidden/>
          </w:rPr>
          <w:fldChar w:fldCharType="begin"/>
        </w:r>
        <w:r>
          <w:rPr>
            <w:webHidden/>
          </w:rPr>
          <w:instrText xml:space="preserve"> PAGEREF _Toc146552348 \h </w:instrText>
        </w:r>
        <w:r>
          <w:rPr>
            <w:webHidden/>
          </w:rPr>
        </w:r>
        <w:r>
          <w:rPr>
            <w:webHidden/>
          </w:rPr>
          <w:fldChar w:fldCharType="separate"/>
        </w:r>
        <w:r>
          <w:rPr>
            <w:webHidden/>
          </w:rPr>
          <w:t>54</w:t>
        </w:r>
        <w:r>
          <w:rPr>
            <w:webHidden/>
          </w:rPr>
          <w:fldChar w:fldCharType="end"/>
        </w:r>
      </w:hyperlink>
    </w:p>
    <w:p w14:paraId="074846AA" w14:textId="23C51206"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49" w:history="1">
        <w:r w:rsidRPr="00267B17">
          <w:rPr>
            <w:rStyle w:val="Hyperlink"/>
          </w:rPr>
          <w:t>4.3</w:t>
        </w:r>
        <w:r>
          <w:rPr>
            <w:rFonts w:asciiTheme="minorHAnsi" w:eastAsiaTheme="minorEastAsia" w:hAnsiTheme="minorHAnsi" w:cstheme="minorBidi"/>
            <w:kern w:val="2"/>
            <w:szCs w:val="22"/>
            <w:lang w:eastAsia="zh-CN"/>
            <w14:ligatures w14:val="standardContextual"/>
          </w:rPr>
          <w:tab/>
        </w:r>
        <w:r w:rsidRPr="00267B17">
          <w:rPr>
            <w:rStyle w:val="Hyperlink"/>
          </w:rPr>
          <w:t>Filter performance on a rolling vehicle.</w:t>
        </w:r>
        <w:r>
          <w:rPr>
            <w:webHidden/>
          </w:rPr>
          <w:tab/>
        </w:r>
        <w:r>
          <w:rPr>
            <w:webHidden/>
          </w:rPr>
          <w:fldChar w:fldCharType="begin"/>
        </w:r>
        <w:r>
          <w:rPr>
            <w:webHidden/>
          </w:rPr>
          <w:instrText xml:space="preserve"> PAGEREF _Toc146552349 \h </w:instrText>
        </w:r>
        <w:r>
          <w:rPr>
            <w:webHidden/>
          </w:rPr>
        </w:r>
        <w:r>
          <w:rPr>
            <w:webHidden/>
          </w:rPr>
          <w:fldChar w:fldCharType="separate"/>
        </w:r>
        <w:r>
          <w:rPr>
            <w:webHidden/>
          </w:rPr>
          <w:t>56</w:t>
        </w:r>
        <w:r>
          <w:rPr>
            <w:webHidden/>
          </w:rPr>
          <w:fldChar w:fldCharType="end"/>
        </w:r>
      </w:hyperlink>
    </w:p>
    <w:p w14:paraId="7ACBAD83" w14:textId="30374DEA"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50" w:history="1">
        <w:r w:rsidRPr="00267B17">
          <w:rPr>
            <w:rStyle w:val="Hyperlink"/>
          </w:rPr>
          <w:t>4.4</w:t>
        </w:r>
        <w:r>
          <w:rPr>
            <w:rFonts w:asciiTheme="minorHAnsi" w:eastAsiaTheme="minorEastAsia" w:hAnsiTheme="minorHAnsi" w:cstheme="minorBidi"/>
            <w:kern w:val="2"/>
            <w:szCs w:val="22"/>
            <w:lang w:eastAsia="zh-CN"/>
            <w14:ligatures w14:val="standardContextual"/>
          </w:rPr>
          <w:tab/>
        </w:r>
        <w:r w:rsidRPr="00267B17">
          <w:rPr>
            <w:rStyle w:val="Hyperlink"/>
          </w:rPr>
          <w:t>Filter performance on a pitching vehicle</w:t>
        </w:r>
        <w:r>
          <w:rPr>
            <w:webHidden/>
          </w:rPr>
          <w:tab/>
        </w:r>
        <w:r>
          <w:rPr>
            <w:webHidden/>
          </w:rPr>
          <w:fldChar w:fldCharType="begin"/>
        </w:r>
        <w:r>
          <w:rPr>
            <w:webHidden/>
          </w:rPr>
          <w:instrText xml:space="preserve"> PAGEREF _Toc146552350 \h </w:instrText>
        </w:r>
        <w:r>
          <w:rPr>
            <w:webHidden/>
          </w:rPr>
        </w:r>
        <w:r>
          <w:rPr>
            <w:webHidden/>
          </w:rPr>
          <w:fldChar w:fldCharType="separate"/>
        </w:r>
        <w:r>
          <w:rPr>
            <w:webHidden/>
          </w:rPr>
          <w:t>61</w:t>
        </w:r>
        <w:r>
          <w:rPr>
            <w:webHidden/>
          </w:rPr>
          <w:fldChar w:fldCharType="end"/>
        </w:r>
      </w:hyperlink>
    </w:p>
    <w:p w14:paraId="72CC7EE9" w14:textId="730406B6"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51" w:history="1">
        <w:r w:rsidRPr="00267B17">
          <w:rPr>
            <w:rStyle w:val="Hyperlink"/>
          </w:rPr>
          <w:t>4.5</w:t>
        </w:r>
        <w:r>
          <w:rPr>
            <w:rFonts w:asciiTheme="minorHAnsi" w:eastAsiaTheme="minorEastAsia" w:hAnsiTheme="minorHAnsi" w:cstheme="minorBidi"/>
            <w:kern w:val="2"/>
            <w:szCs w:val="22"/>
            <w:lang w:eastAsia="zh-CN"/>
            <w14:ligatures w14:val="standardContextual"/>
          </w:rPr>
          <w:tab/>
        </w:r>
        <w:r w:rsidRPr="00267B17">
          <w:rPr>
            <w:rStyle w:val="Hyperlink"/>
          </w:rPr>
          <w:t>Filter Performance on a varied roll and pitch vehicle</w:t>
        </w:r>
        <w:r>
          <w:rPr>
            <w:webHidden/>
          </w:rPr>
          <w:tab/>
        </w:r>
        <w:r>
          <w:rPr>
            <w:webHidden/>
          </w:rPr>
          <w:fldChar w:fldCharType="begin"/>
        </w:r>
        <w:r>
          <w:rPr>
            <w:webHidden/>
          </w:rPr>
          <w:instrText xml:space="preserve"> PAGEREF _Toc146552351 \h </w:instrText>
        </w:r>
        <w:r>
          <w:rPr>
            <w:webHidden/>
          </w:rPr>
        </w:r>
        <w:r>
          <w:rPr>
            <w:webHidden/>
          </w:rPr>
          <w:fldChar w:fldCharType="separate"/>
        </w:r>
        <w:r>
          <w:rPr>
            <w:webHidden/>
          </w:rPr>
          <w:t>63</w:t>
        </w:r>
        <w:r>
          <w:rPr>
            <w:webHidden/>
          </w:rPr>
          <w:fldChar w:fldCharType="end"/>
        </w:r>
      </w:hyperlink>
    </w:p>
    <w:p w14:paraId="2A2DA875" w14:textId="3F8F7B5F"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52" w:history="1">
        <w:r w:rsidRPr="00267B17">
          <w:rPr>
            <w:rStyle w:val="Hyperlink"/>
          </w:rPr>
          <w:t>4.6</w:t>
        </w:r>
        <w:r>
          <w:rPr>
            <w:rFonts w:asciiTheme="minorHAnsi" w:eastAsiaTheme="minorEastAsia" w:hAnsiTheme="minorHAnsi" w:cstheme="minorBidi"/>
            <w:kern w:val="2"/>
            <w:szCs w:val="22"/>
            <w:lang w:eastAsia="zh-CN"/>
            <w14:ligatures w14:val="standardContextual"/>
          </w:rPr>
          <w:tab/>
        </w:r>
        <w:r w:rsidRPr="00267B17">
          <w:rPr>
            <w:rStyle w:val="Hyperlink"/>
          </w:rPr>
          <w:t>Neural network using a single IMU.</w:t>
        </w:r>
        <w:r>
          <w:rPr>
            <w:webHidden/>
          </w:rPr>
          <w:tab/>
        </w:r>
        <w:r>
          <w:rPr>
            <w:webHidden/>
          </w:rPr>
          <w:fldChar w:fldCharType="begin"/>
        </w:r>
        <w:r>
          <w:rPr>
            <w:webHidden/>
          </w:rPr>
          <w:instrText xml:space="preserve"> PAGEREF _Toc146552352 \h </w:instrText>
        </w:r>
        <w:r>
          <w:rPr>
            <w:webHidden/>
          </w:rPr>
        </w:r>
        <w:r>
          <w:rPr>
            <w:webHidden/>
          </w:rPr>
          <w:fldChar w:fldCharType="separate"/>
        </w:r>
        <w:r>
          <w:rPr>
            <w:webHidden/>
          </w:rPr>
          <w:t>67</w:t>
        </w:r>
        <w:r>
          <w:rPr>
            <w:webHidden/>
          </w:rPr>
          <w:fldChar w:fldCharType="end"/>
        </w:r>
      </w:hyperlink>
    </w:p>
    <w:p w14:paraId="34A45510" w14:textId="71745EE5" w:rsidR="002F218C" w:rsidRDefault="002F218C">
      <w:pPr>
        <w:pStyle w:val="TOC3"/>
        <w:rPr>
          <w:rFonts w:asciiTheme="minorHAnsi" w:eastAsiaTheme="minorEastAsia" w:hAnsiTheme="minorHAnsi" w:cstheme="minorBidi"/>
          <w:kern w:val="2"/>
          <w:szCs w:val="22"/>
          <w:lang w:eastAsia="zh-CN"/>
          <w14:ligatures w14:val="standardContextual"/>
        </w:rPr>
      </w:pPr>
      <w:hyperlink w:anchor="_Toc146552353" w:history="1">
        <w:r w:rsidRPr="00267B17">
          <w:rPr>
            <w:rStyle w:val="Hyperlink"/>
          </w:rPr>
          <w:t>4.6.1</w:t>
        </w:r>
        <w:r>
          <w:rPr>
            <w:rFonts w:asciiTheme="minorHAnsi" w:eastAsiaTheme="minorEastAsia" w:hAnsiTheme="minorHAnsi" w:cstheme="minorBidi"/>
            <w:kern w:val="2"/>
            <w:szCs w:val="22"/>
            <w:lang w:eastAsia="zh-CN"/>
            <w14:ligatures w14:val="standardContextual"/>
          </w:rPr>
          <w:tab/>
        </w:r>
        <w:r w:rsidRPr="00267B17">
          <w:rPr>
            <w:rStyle w:val="Hyperlink"/>
          </w:rPr>
          <w:t>Neural network of a varied-motion vehicle: Three Front imus</w:t>
        </w:r>
        <w:r>
          <w:rPr>
            <w:webHidden/>
          </w:rPr>
          <w:tab/>
        </w:r>
        <w:r>
          <w:rPr>
            <w:webHidden/>
          </w:rPr>
          <w:fldChar w:fldCharType="begin"/>
        </w:r>
        <w:r>
          <w:rPr>
            <w:webHidden/>
          </w:rPr>
          <w:instrText xml:space="preserve"> PAGEREF _Toc146552353 \h </w:instrText>
        </w:r>
        <w:r>
          <w:rPr>
            <w:webHidden/>
          </w:rPr>
        </w:r>
        <w:r>
          <w:rPr>
            <w:webHidden/>
          </w:rPr>
          <w:fldChar w:fldCharType="separate"/>
        </w:r>
        <w:r>
          <w:rPr>
            <w:webHidden/>
          </w:rPr>
          <w:t>78</w:t>
        </w:r>
        <w:r>
          <w:rPr>
            <w:webHidden/>
          </w:rPr>
          <w:fldChar w:fldCharType="end"/>
        </w:r>
      </w:hyperlink>
    </w:p>
    <w:p w14:paraId="1F60285F" w14:textId="419EAC72" w:rsidR="002F218C" w:rsidRDefault="002F218C">
      <w:pPr>
        <w:pStyle w:val="TOC3"/>
        <w:rPr>
          <w:rFonts w:asciiTheme="minorHAnsi" w:eastAsiaTheme="minorEastAsia" w:hAnsiTheme="minorHAnsi" w:cstheme="minorBidi"/>
          <w:kern w:val="2"/>
          <w:szCs w:val="22"/>
          <w:lang w:eastAsia="zh-CN"/>
          <w14:ligatures w14:val="standardContextual"/>
        </w:rPr>
      </w:pPr>
      <w:hyperlink w:anchor="_Toc146552354" w:history="1">
        <w:r w:rsidRPr="00267B17">
          <w:rPr>
            <w:rStyle w:val="Hyperlink"/>
          </w:rPr>
          <w:t>4.6.2</w:t>
        </w:r>
        <w:r>
          <w:rPr>
            <w:rFonts w:asciiTheme="minorHAnsi" w:eastAsiaTheme="minorEastAsia" w:hAnsiTheme="minorHAnsi" w:cstheme="minorBidi"/>
            <w:kern w:val="2"/>
            <w:szCs w:val="22"/>
            <w:lang w:eastAsia="zh-CN"/>
            <w14:ligatures w14:val="standardContextual"/>
          </w:rPr>
          <w:tab/>
        </w:r>
        <w:r w:rsidRPr="00267B17">
          <w:rPr>
            <w:rStyle w:val="Hyperlink"/>
          </w:rPr>
          <w:t>Neural network of a varied-motion vehicle: All imus</w:t>
        </w:r>
        <w:r>
          <w:rPr>
            <w:webHidden/>
          </w:rPr>
          <w:tab/>
        </w:r>
        <w:r>
          <w:rPr>
            <w:webHidden/>
          </w:rPr>
          <w:fldChar w:fldCharType="begin"/>
        </w:r>
        <w:r>
          <w:rPr>
            <w:webHidden/>
          </w:rPr>
          <w:instrText xml:space="preserve"> PAGEREF _Toc146552354 \h </w:instrText>
        </w:r>
        <w:r>
          <w:rPr>
            <w:webHidden/>
          </w:rPr>
        </w:r>
        <w:r>
          <w:rPr>
            <w:webHidden/>
          </w:rPr>
          <w:fldChar w:fldCharType="separate"/>
        </w:r>
        <w:r>
          <w:rPr>
            <w:webHidden/>
          </w:rPr>
          <w:t>78</w:t>
        </w:r>
        <w:r>
          <w:rPr>
            <w:webHidden/>
          </w:rPr>
          <w:fldChar w:fldCharType="end"/>
        </w:r>
      </w:hyperlink>
    </w:p>
    <w:p w14:paraId="46F98B05" w14:textId="61E0EC2E" w:rsidR="002F218C" w:rsidRDefault="002F218C">
      <w:pPr>
        <w:pStyle w:val="TOC3"/>
        <w:rPr>
          <w:rFonts w:asciiTheme="minorHAnsi" w:eastAsiaTheme="minorEastAsia" w:hAnsiTheme="minorHAnsi" w:cstheme="minorBidi"/>
          <w:kern w:val="2"/>
          <w:szCs w:val="22"/>
          <w:lang w:eastAsia="zh-CN"/>
          <w14:ligatures w14:val="standardContextual"/>
        </w:rPr>
      </w:pPr>
      <w:hyperlink w:anchor="_Toc146552355" w:history="1">
        <w:r w:rsidRPr="00267B17">
          <w:rPr>
            <w:rStyle w:val="Hyperlink"/>
          </w:rPr>
          <w:t>4.6.3</w:t>
        </w:r>
        <w:r>
          <w:rPr>
            <w:rFonts w:asciiTheme="minorHAnsi" w:eastAsiaTheme="minorEastAsia" w:hAnsiTheme="minorHAnsi" w:cstheme="minorBidi"/>
            <w:kern w:val="2"/>
            <w:szCs w:val="22"/>
            <w:lang w:eastAsia="zh-CN"/>
            <w14:ligatures w14:val="standardContextual"/>
          </w:rPr>
          <w:tab/>
        </w:r>
        <w:r w:rsidRPr="00267B17">
          <w:rPr>
            <w:rStyle w:val="Hyperlink"/>
          </w:rPr>
          <w:t>Evaluating differing orientations of imus</w:t>
        </w:r>
        <w:r>
          <w:rPr>
            <w:webHidden/>
          </w:rPr>
          <w:tab/>
        </w:r>
        <w:r>
          <w:rPr>
            <w:webHidden/>
          </w:rPr>
          <w:fldChar w:fldCharType="begin"/>
        </w:r>
        <w:r>
          <w:rPr>
            <w:webHidden/>
          </w:rPr>
          <w:instrText xml:space="preserve"> PAGEREF _Toc146552355 \h </w:instrText>
        </w:r>
        <w:r>
          <w:rPr>
            <w:webHidden/>
          </w:rPr>
        </w:r>
        <w:r>
          <w:rPr>
            <w:webHidden/>
          </w:rPr>
          <w:fldChar w:fldCharType="separate"/>
        </w:r>
        <w:r>
          <w:rPr>
            <w:webHidden/>
          </w:rPr>
          <w:t>78</w:t>
        </w:r>
        <w:r>
          <w:rPr>
            <w:webHidden/>
          </w:rPr>
          <w:fldChar w:fldCharType="end"/>
        </w:r>
      </w:hyperlink>
    </w:p>
    <w:p w14:paraId="6E5715BB" w14:textId="7A84F6F3" w:rsidR="002F218C" w:rsidRDefault="002F218C">
      <w:pPr>
        <w:pStyle w:val="TOC1"/>
        <w:rPr>
          <w:rFonts w:asciiTheme="minorHAnsi" w:eastAsiaTheme="minorEastAsia" w:hAnsiTheme="minorHAnsi" w:cstheme="minorBidi"/>
          <w:b w:val="0"/>
          <w:kern w:val="2"/>
          <w:szCs w:val="22"/>
          <w:lang w:eastAsia="zh-CN"/>
          <w14:ligatures w14:val="standardContextual"/>
        </w:rPr>
      </w:pPr>
      <w:hyperlink w:anchor="_Toc146552356" w:history="1">
        <w:r w:rsidRPr="00267B17">
          <w:rPr>
            <w:rStyle w:val="Hyperlink"/>
          </w:rPr>
          <w:t>Chapter 5 Discussion and Analysis</w:t>
        </w:r>
        <w:r>
          <w:rPr>
            <w:webHidden/>
          </w:rPr>
          <w:tab/>
        </w:r>
        <w:r>
          <w:rPr>
            <w:webHidden/>
          </w:rPr>
          <w:fldChar w:fldCharType="begin"/>
        </w:r>
        <w:r>
          <w:rPr>
            <w:webHidden/>
          </w:rPr>
          <w:instrText xml:space="preserve"> PAGEREF _Toc146552356 \h </w:instrText>
        </w:r>
        <w:r>
          <w:rPr>
            <w:webHidden/>
          </w:rPr>
        </w:r>
        <w:r>
          <w:rPr>
            <w:webHidden/>
          </w:rPr>
          <w:fldChar w:fldCharType="separate"/>
        </w:r>
        <w:r>
          <w:rPr>
            <w:webHidden/>
          </w:rPr>
          <w:t>80</w:t>
        </w:r>
        <w:r>
          <w:rPr>
            <w:webHidden/>
          </w:rPr>
          <w:fldChar w:fldCharType="end"/>
        </w:r>
      </w:hyperlink>
    </w:p>
    <w:p w14:paraId="1DE99BC0" w14:textId="4E63A90E"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57" w:history="1">
        <w:r w:rsidRPr="00267B17">
          <w:rPr>
            <w:rStyle w:val="Hyperlink"/>
          </w:rPr>
          <w:t>5.1</w:t>
        </w:r>
        <w:r>
          <w:rPr>
            <w:rFonts w:asciiTheme="minorHAnsi" w:eastAsiaTheme="minorEastAsia" w:hAnsiTheme="minorHAnsi" w:cstheme="minorBidi"/>
            <w:kern w:val="2"/>
            <w:szCs w:val="22"/>
            <w:lang w:eastAsia="zh-CN"/>
            <w14:ligatures w14:val="standardContextual"/>
          </w:rPr>
          <w:tab/>
        </w:r>
        <w:r w:rsidRPr="00267B17">
          <w:rPr>
            <w:rStyle w:val="Hyperlink"/>
          </w:rPr>
          <w:t>Experimental Design</w:t>
        </w:r>
        <w:r>
          <w:rPr>
            <w:webHidden/>
          </w:rPr>
          <w:tab/>
        </w:r>
        <w:r>
          <w:rPr>
            <w:webHidden/>
          </w:rPr>
          <w:fldChar w:fldCharType="begin"/>
        </w:r>
        <w:r>
          <w:rPr>
            <w:webHidden/>
          </w:rPr>
          <w:instrText xml:space="preserve"> PAGEREF _Toc146552357 \h </w:instrText>
        </w:r>
        <w:r>
          <w:rPr>
            <w:webHidden/>
          </w:rPr>
        </w:r>
        <w:r>
          <w:rPr>
            <w:webHidden/>
          </w:rPr>
          <w:fldChar w:fldCharType="separate"/>
        </w:r>
        <w:r>
          <w:rPr>
            <w:webHidden/>
          </w:rPr>
          <w:t>80</w:t>
        </w:r>
        <w:r>
          <w:rPr>
            <w:webHidden/>
          </w:rPr>
          <w:fldChar w:fldCharType="end"/>
        </w:r>
      </w:hyperlink>
    </w:p>
    <w:p w14:paraId="2608CF1F" w14:textId="3C2CE9AE"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58" w:history="1">
        <w:r w:rsidRPr="00267B17">
          <w:rPr>
            <w:rStyle w:val="Hyperlink"/>
          </w:rPr>
          <w:t>5.2</w:t>
        </w:r>
        <w:r>
          <w:rPr>
            <w:rFonts w:asciiTheme="minorHAnsi" w:eastAsiaTheme="minorEastAsia" w:hAnsiTheme="minorHAnsi" w:cstheme="minorBidi"/>
            <w:kern w:val="2"/>
            <w:szCs w:val="22"/>
            <w:lang w:eastAsia="zh-CN"/>
            <w14:ligatures w14:val="standardContextual"/>
          </w:rPr>
          <w:tab/>
        </w:r>
        <w:r w:rsidRPr="00267B17">
          <w:rPr>
            <w:rStyle w:val="Hyperlink"/>
          </w:rPr>
          <w:t>Filter results.</w:t>
        </w:r>
        <w:r>
          <w:rPr>
            <w:webHidden/>
          </w:rPr>
          <w:tab/>
        </w:r>
        <w:r>
          <w:rPr>
            <w:webHidden/>
          </w:rPr>
          <w:fldChar w:fldCharType="begin"/>
        </w:r>
        <w:r>
          <w:rPr>
            <w:webHidden/>
          </w:rPr>
          <w:instrText xml:space="preserve"> PAGEREF _Toc146552358 \h </w:instrText>
        </w:r>
        <w:r>
          <w:rPr>
            <w:webHidden/>
          </w:rPr>
        </w:r>
        <w:r>
          <w:rPr>
            <w:webHidden/>
          </w:rPr>
          <w:fldChar w:fldCharType="separate"/>
        </w:r>
        <w:r>
          <w:rPr>
            <w:webHidden/>
          </w:rPr>
          <w:t>81</w:t>
        </w:r>
        <w:r>
          <w:rPr>
            <w:webHidden/>
          </w:rPr>
          <w:fldChar w:fldCharType="end"/>
        </w:r>
      </w:hyperlink>
    </w:p>
    <w:p w14:paraId="3AFE9ED8" w14:textId="4BD7B2A2" w:rsidR="002F218C" w:rsidRDefault="002F218C">
      <w:pPr>
        <w:pStyle w:val="TOC1"/>
        <w:rPr>
          <w:rFonts w:asciiTheme="minorHAnsi" w:eastAsiaTheme="minorEastAsia" w:hAnsiTheme="minorHAnsi" w:cstheme="minorBidi"/>
          <w:b w:val="0"/>
          <w:kern w:val="2"/>
          <w:szCs w:val="22"/>
          <w:lang w:eastAsia="zh-CN"/>
          <w14:ligatures w14:val="standardContextual"/>
        </w:rPr>
      </w:pPr>
      <w:hyperlink w:anchor="_Toc146552359" w:history="1">
        <w:r w:rsidRPr="00267B17">
          <w:rPr>
            <w:rStyle w:val="Hyperlink"/>
          </w:rPr>
          <w:t>Chapter 6 Conclusion and Future Works</w:t>
        </w:r>
        <w:r>
          <w:rPr>
            <w:webHidden/>
          </w:rPr>
          <w:tab/>
        </w:r>
        <w:r>
          <w:rPr>
            <w:webHidden/>
          </w:rPr>
          <w:fldChar w:fldCharType="begin"/>
        </w:r>
        <w:r>
          <w:rPr>
            <w:webHidden/>
          </w:rPr>
          <w:instrText xml:space="preserve"> PAGEREF _Toc146552359 \h </w:instrText>
        </w:r>
        <w:r>
          <w:rPr>
            <w:webHidden/>
          </w:rPr>
        </w:r>
        <w:r>
          <w:rPr>
            <w:webHidden/>
          </w:rPr>
          <w:fldChar w:fldCharType="separate"/>
        </w:r>
        <w:r>
          <w:rPr>
            <w:webHidden/>
          </w:rPr>
          <w:t>82</w:t>
        </w:r>
        <w:r>
          <w:rPr>
            <w:webHidden/>
          </w:rPr>
          <w:fldChar w:fldCharType="end"/>
        </w:r>
      </w:hyperlink>
    </w:p>
    <w:p w14:paraId="5520A25A" w14:textId="3625DC88" w:rsidR="002F218C" w:rsidRDefault="002F218C">
      <w:pPr>
        <w:pStyle w:val="TOC1"/>
        <w:rPr>
          <w:rFonts w:asciiTheme="minorHAnsi" w:eastAsiaTheme="minorEastAsia" w:hAnsiTheme="minorHAnsi" w:cstheme="minorBidi"/>
          <w:b w:val="0"/>
          <w:kern w:val="2"/>
          <w:szCs w:val="22"/>
          <w:lang w:eastAsia="zh-CN"/>
          <w14:ligatures w14:val="standardContextual"/>
        </w:rPr>
      </w:pPr>
      <w:hyperlink w:anchor="_Toc146552360" w:history="1">
        <w:r w:rsidRPr="00267B17">
          <w:rPr>
            <w:rStyle w:val="Hyperlink"/>
          </w:rPr>
          <w:t>Chapter 7 Appendices</w:t>
        </w:r>
        <w:r>
          <w:rPr>
            <w:webHidden/>
          </w:rPr>
          <w:tab/>
        </w:r>
        <w:r>
          <w:rPr>
            <w:webHidden/>
          </w:rPr>
          <w:fldChar w:fldCharType="begin"/>
        </w:r>
        <w:r>
          <w:rPr>
            <w:webHidden/>
          </w:rPr>
          <w:instrText xml:space="preserve"> PAGEREF _Toc146552360 \h </w:instrText>
        </w:r>
        <w:r>
          <w:rPr>
            <w:webHidden/>
          </w:rPr>
        </w:r>
        <w:r>
          <w:rPr>
            <w:webHidden/>
          </w:rPr>
          <w:fldChar w:fldCharType="separate"/>
        </w:r>
        <w:r>
          <w:rPr>
            <w:webHidden/>
          </w:rPr>
          <w:t>84</w:t>
        </w:r>
        <w:r>
          <w:rPr>
            <w:webHidden/>
          </w:rPr>
          <w:fldChar w:fldCharType="end"/>
        </w:r>
      </w:hyperlink>
    </w:p>
    <w:p w14:paraId="60014763" w14:textId="59F5FFBB"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61" w:history="1">
        <w:r w:rsidRPr="00267B17">
          <w:rPr>
            <w:rStyle w:val="Hyperlink"/>
          </w:rPr>
          <w:t>7.1</w:t>
        </w:r>
        <w:r>
          <w:rPr>
            <w:rFonts w:asciiTheme="minorHAnsi" w:eastAsiaTheme="minorEastAsia" w:hAnsiTheme="minorHAnsi" w:cstheme="minorBidi"/>
            <w:kern w:val="2"/>
            <w:szCs w:val="22"/>
            <w:lang w:eastAsia="zh-CN"/>
            <w14:ligatures w14:val="standardContextual"/>
          </w:rPr>
          <w:tab/>
        </w:r>
        <w:r w:rsidRPr="00267B17">
          <w:rPr>
            <w:rStyle w:val="Hyperlink"/>
          </w:rPr>
          <w:t>Appendix 1. Code</w:t>
        </w:r>
        <w:r>
          <w:rPr>
            <w:webHidden/>
          </w:rPr>
          <w:tab/>
        </w:r>
        <w:r>
          <w:rPr>
            <w:webHidden/>
          </w:rPr>
          <w:fldChar w:fldCharType="begin"/>
        </w:r>
        <w:r>
          <w:rPr>
            <w:webHidden/>
          </w:rPr>
          <w:instrText xml:space="preserve"> PAGEREF _Toc146552361 \h </w:instrText>
        </w:r>
        <w:r>
          <w:rPr>
            <w:webHidden/>
          </w:rPr>
        </w:r>
        <w:r>
          <w:rPr>
            <w:webHidden/>
          </w:rPr>
          <w:fldChar w:fldCharType="separate"/>
        </w:r>
        <w:r>
          <w:rPr>
            <w:webHidden/>
          </w:rPr>
          <w:t>84</w:t>
        </w:r>
        <w:r>
          <w:rPr>
            <w:webHidden/>
          </w:rPr>
          <w:fldChar w:fldCharType="end"/>
        </w:r>
      </w:hyperlink>
    </w:p>
    <w:p w14:paraId="2C1C8200" w14:textId="6F5DB477"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62" w:history="1">
        <w:r w:rsidRPr="00267B17">
          <w:rPr>
            <w:rStyle w:val="Hyperlink"/>
          </w:rPr>
          <w:t>7.2</w:t>
        </w:r>
        <w:r>
          <w:rPr>
            <w:rFonts w:asciiTheme="minorHAnsi" w:eastAsiaTheme="minorEastAsia" w:hAnsiTheme="minorHAnsi" w:cstheme="minorBidi"/>
            <w:kern w:val="2"/>
            <w:szCs w:val="22"/>
            <w:lang w:eastAsia="zh-CN"/>
            <w14:ligatures w14:val="standardContextual"/>
          </w:rPr>
          <w:tab/>
        </w:r>
        <w:r w:rsidRPr="00267B17">
          <w:rPr>
            <w:rStyle w:val="Hyperlink"/>
          </w:rPr>
          <w:t>Appendix 2. Calibration results.</w:t>
        </w:r>
        <w:r>
          <w:rPr>
            <w:webHidden/>
          </w:rPr>
          <w:tab/>
        </w:r>
        <w:r>
          <w:rPr>
            <w:webHidden/>
          </w:rPr>
          <w:fldChar w:fldCharType="begin"/>
        </w:r>
        <w:r>
          <w:rPr>
            <w:webHidden/>
          </w:rPr>
          <w:instrText xml:space="preserve"> PAGEREF _Toc146552362 \h </w:instrText>
        </w:r>
        <w:r>
          <w:rPr>
            <w:webHidden/>
          </w:rPr>
        </w:r>
        <w:r>
          <w:rPr>
            <w:webHidden/>
          </w:rPr>
          <w:fldChar w:fldCharType="separate"/>
        </w:r>
        <w:r>
          <w:rPr>
            <w:webHidden/>
          </w:rPr>
          <w:t>84</w:t>
        </w:r>
        <w:r>
          <w:rPr>
            <w:webHidden/>
          </w:rPr>
          <w:fldChar w:fldCharType="end"/>
        </w:r>
      </w:hyperlink>
    </w:p>
    <w:p w14:paraId="5CB3F617" w14:textId="524844D6" w:rsidR="002F218C" w:rsidRDefault="002F218C">
      <w:pPr>
        <w:pStyle w:val="TOC2"/>
        <w:rPr>
          <w:rFonts w:asciiTheme="minorHAnsi" w:eastAsiaTheme="minorEastAsia" w:hAnsiTheme="minorHAnsi" w:cstheme="minorBidi"/>
          <w:kern w:val="2"/>
          <w:szCs w:val="22"/>
          <w:lang w:eastAsia="zh-CN"/>
          <w14:ligatures w14:val="standardContextual"/>
        </w:rPr>
      </w:pPr>
      <w:hyperlink w:anchor="_Toc146552363" w:history="1">
        <w:r w:rsidRPr="00267B17">
          <w:rPr>
            <w:rStyle w:val="Hyperlink"/>
            <w:lang w:eastAsia="zh-CN"/>
          </w:rPr>
          <w:t>7.3</w:t>
        </w:r>
        <w:r>
          <w:rPr>
            <w:rFonts w:asciiTheme="minorHAnsi" w:eastAsiaTheme="minorEastAsia" w:hAnsiTheme="minorHAnsi" w:cstheme="minorBidi"/>
            <w:kern w:val="2"/>
            <w:szCs w:val="22"/>
            <w:lang w:eastAsia="zh-CN"/>
            <w14:ligatures w14:val="standardContextual"/>
          </w:rPr>
          <w:tab/>
        </w:r>
        <w:r w:rsidRPr="00267B17">
          <w:rPr>
            <w:rStyle w:val="Hyperlink"/>
          </w:rPr>
          <w:t>Appendix 3. Electrical Characteristics of IMU-29048 IMU</w:t>
        </w:r>
        <w:r>
          <w:rPr>
            <w:webHidden/>
          </w:rPr>
          <w:tab/>
        </w:r>
        <w:r>
          <w:rPr>
            <w:webHidden/>
          </w:rPr>
          <w:fldChar w:fldCharType="begin"/>
        </w:r>
        <w:r>
          <w:rPr>
            <w:webHidden/>
          </w:rPr>
          <w:instrText xml:space="preserve"> PAGEREF _Toc146552363 \h </w:instrText>
        </w:r>
        <w:r>
          <w:rPr>
            <w:webHidden/>
          </w:rPr>
        </w:r>
        <w:r>
          <w:rPr>
            <w:webHidden/>
          </w:rPr>
          <w:fldChar w:fldCharType="separate"/>
        </w:r>
        <w:r>
          <w:rPr>
            <w:webHidden/>
          </w:rPr>
          <w:t>86</w:t>
        </w:r>
        <w:r>
          <w:rPr>
            <w:webHidden/>
          </w:rPr>
          <w:fldChar w:fldCharType="end"/>
        </w:r>
      </w:hyperlink>
    </w:p>
    <w:p w14:paraId="7EF4C41E" w14:textId="333C36EE" w:rsidR="002F218C" w:rsidRDefault="002F218C">
      <w:pPr>
        <w:pStyle w:val="TOC1"/>
        <w:rPr>
          <w:rFonts w:asciiTheme="minorHAnsi" w:eastAsiaTheme="minorEastAsia" w:hAnsiTheme="minorHAnsi" w:cstheme="minorBidi"/>
          <w:b w:val="0"/>
          <w:kern w:val="2"/>
          <w:szCs w:val="22"/>
          <w:lang w:eastAsia="zh-CN"/>
          <w14:ligatures w14:val="standardContextual"/>
        </w:rPr>
      </w:pPr>
      <w:hyperlink w:anchor="_Toc146552364" w:history="1">
        <w:r w:rsidRPr="00267B17">
          <w:rPr>
            <w:rStyle w:val="Hyperlink"/>
          </w:rPr>
          <w:t>Chapter 8. References</w:t>
        </w:r>
        <w:r>
          <w:rPr>
            <w:webHidden/>
          </w:rPr>
          <w:tab/>
        </w:r>
        <w:r>
          <w:rPr>
            <w:webHidden/>
          </w:rPr>
          <w:fldChar w:fldCharType="begin"/>
        </w:r>
        <w:r>
          <w:rPr>
            <w:webHidden/>
          </w:rPr>
          <w:instrText xml:space="preserve"> PAGEREF _Toc146552364 \h </w:instrText>
        </w:r>
        <w:r>
          <w:rPr>
            <w:webHidden/>
          </w:rPr>
        </w:r>
        <w:r>
          <w:rPr>
            <w:webHidden/>
          </w:rPr>
          <w:fldChar w:fldCharType="separate"/>
        </w:r>
        <w:r>
          <w:rPr>
            <w:webHidden/>
          </w:rPr>
          <w:t>87</w:t>
        </w:r>
        <w:r>
          <w:rPr>
            <w:webHidden/>
          </w:rPr>
          <w:fldChar w:fldCharType="end"/>
        </w:r>
      </w:hyperlink>
    </w:p>
    <w:p w14:paraId="736CA53E" w14:textId="5235554C"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6552327"/>
      <w:r w:rsidRPr="00280F56">
        <w:lastRenderedPageBreak/>
        <w:t>List of Tables</w:t>
      </w:r>
      <w:bookmarkEnd w:id="11"/>
    </w:p>
    <w:p w14:paraId="22102A8A" w14:textId="0D697A5F" w:rsidR="00896FCF" w:rsidRDefault="00866BAC">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"Table" </w:instrText>
      </w:r>
      <w:r w:rsidRPr="00280F56">
        <w:fldChar w:fldCharType="separate"/>
      </w:r>
      <w:r w:rsidRPr="00280F56">
        <w:fldChar w:fldCharType="end"/>
      </w:r>
      <w:r w:rsidR="00841042">
        <w:fldChar w:fldCharType="begin"/>
      </w:r>
      <w:r w:rsidR="00841042">
        <w:instrText xml:space="preserve"> TOC \c "Table" </w:instrText>
      </w:r>
      <w:r w:rsidR="00841042">
        <w:fldChar w:fldCharType="separate"/>
      </w:r>
      <w:r w:rsidR="00896FCF">
        <w:t>Table 1.1 Backhaul (long range) communication protocols compared.</w:t>
      </w:r>
      <w:r w:rsidR="00896FCF">
        <w:tab/>
      </w:r>
      <w:r w:rsidR="00896FCF">
        <w:fldChar w:fldCharType="begin"/>
      </w:r>
      <w:r w:rsidR="00896FCF">
        <w:instrText xml:space="preserve"> PAGEREF _Toc146548766 \h </w:instrText>
      </w:r>
      <w:r w:rsidR="00896FCF">
        <w:fldChar w:fldCharType="separate"/>
      </w:r>
      <w:r w:rsidR="00896FCF">
        <w:t>21</w:t>
      </w:r>
      <w:r w:rsidR="00896FCF">
        <w:fldChar w:fldCharType="end"/>
      </w:r>
    </w:p>
    <w:p w14:paraId="613CAB40" w14:textId="3C380AC1" w:rsidR="00896FCF" w:rsidRDefault="00896FCF">
      <w:pPr>
        <w:pStyle w:val="TableofFigures"/>
        <w:rPr>
          <w:rFonts w:asciiTheme="minorHAnsi" w:eastAsiaTheme="minorEastAsia" w:hAnsiTheme="minorHAnsi" w:cstheme="minorBidi"/>
          <w:kern w:val="2"/>
          <w:szCs w:val="22"/>
          <w:lang w:eastAsia="zh-CN"/>
          <w14:ligatures w14:val="standardContextual"/>
        </w:rPr>
      </w:pPr>
      <w:r>
        <w:t>Table 1.2  Short range communication protocols compared</w:t>
      </w:r>
      <w:r>
        <w:tab/>
      </w:r>
      <w:r>
        <w:fldChar w:fldCharType="begin"/>
      </w:r>
      <w:r>
        <w:instrText xml:space="preserve"> PAGEREF _Toc146548767 \h </w:instrText>
      </w:r>
      <w:r>
        <w:fldChar w:fldCharType="separate"/>
      </w:r>
      <w:r>
        <w:t>23</w:t>
      </w:r>
      <w:r>
        <w:fldChar w:fldCharType="end"/>
      </w:r>
    </w:p>
    <w:p w14:paraId="6F829C26" w14:textId="77B8AC92" w:rsidR="00896FCF" w:rsidRDefault="00896FCF">
      <w:pPr>
        <w:pStyle w:val="TableofFigures"/>
        <w:rPr>
          <w:rFonts w:asciiTheme="minorHAnsi" w:eastAsiaTheme="minorEastAsia" w:hAnsiTheme="minorHAnsi" w:cstheme="minorBidi"/>
          <w:kern w:val="2"/>
          <w:szCs w:val="22"/>
          <w:lang w:eastAsia="zh-CN"/>
          <w14:ligatures w14:val="standardContextual"/>
        </w:rPr>
      </w:pPr>
      <w:r>
        <w:t>Table 1.3  Communication protocol options available on a range of microcomputers</w:t>
      </w:r>
      <w:r>
        <w:tab/>
      </w:r>
      <w:r>
        <w:fldChar w:fldCharType="begin"/>
      </w:r>
      <w:r>
        <w:instrText xml:space="preserve"> PAGEREF _Toc146548768 \h </w:instrText>
      </w:r>
      <w:r>
        <w:fldChar w:fldCharType="separate"/>
      </w:r>
      <w:r>
        <w:t>24</w:t>
      </w:r>
      <w:r>
        <w:fldChar w:fldCharType="end"/>
      </w:r>
    </w:p>
    <w:p w14:paraId="00AD5F36" w14:textId="5BE90520" w:rsidR="00896FCF" w:rsidRDefault="00896FCF">
      <w:pPr>
        <w:pStyle w:val="TableofFigures"/>
        <w:rPr>
          <w:rFonts w:asciiTheme="minorHAnsi" w:eastAsiaTheme="minorEastAsia" w:hAnsiTheme="minorHAnsi" w:cstheme="minorBidi"/>
          <w:kern w:val="2"/>
          <w:szCs w:val="22"/>
          <w:lang w:eastAsia="zh-CN"/>
          <w14:ligatures w14:val="standardContextual"/>
        </w:rPr>
      </w:pPr>
      <w:r>
        <w:t>Table 1.4  Single obstacle-avoiding Sensor Summary</w:t>
      </w:r>
      <w:r>
        <w:tab/>
      </w:r>
      <w:r>
        <w:fldChar w:fldCharType="begin"/>
      </w:r>
      <w:r>
        <w:instrText xml:space="preserve"> PAGEREF _Toc146548769 \h </w:instrText>
      </w:r>
      <w:r>
        <w:fldChar w:fldCharType="separate"/>
      </w:r>
      <w:r>
        <w:t>31</w:t>
      </w:r>
      <w:r>
        <w:fldChar w:fldCharType="end"/>
      </w:r>
    </w:p>
    <w:p w14:paraId="162A4268" w14:textId="0E5C4993" w:rsidR="00896FCF" w:rsidRDefault="00896FCF">
      <w:pPr>
        <w:pStyle w:val="TableofFigures"/>
        <w:rPr>
          <w:rFonts w:asciiTheme="minorHAnsi" w:eastAsiaTheme="minorEastAsia" w:hAnsiTheme="minorHAnsi" w:cstheme="minorBidi"/>
          <w:kern w:val="2"/>
          <w:szCs w:val="22"/>
          <w:lang w:eastAsia="zh-CN"/>
          <w14:ligatures w14:val="standardContextual"/>
        </w:rPr>
      </w:pPr>
      <w:r>
        <w:t>Table 1.5 Simple representation of a single video image.</w:t>
      </w:r>
      <w:r>
        <w:tab/>
      </w:r>
      <w:r>
        <w:fldChar w:fldCharType="begin"/>
      </w:r>
      <w:r>
        <w:instrText xml:space="preserve"> PAGEREF _Toc146548770 \h </w:instrText>
      </w:r>
      <w:r>
        <w:fldChar w:fldCharType="separate"/>
      </w:r>
      <w:r>
        <w:t>33</w:t>
      </w:r>
      <w:r>
        <w:fldChar w:fldCharType="end"/>
      </w:r>
    </w:p>
    <w:p w14:paraId="6E425490" w14:textId="4BE1A79A" w:rsidR="00896FCF" w:rsidRDefault="00896FCF">
      <w:pPr>
        <w:pStyle w:val="TableofFigures"/>
        <w:rPr>
          <w:rFonts w:asciiTheme="minorHAnsi" w:eastAsiaTheme="minorEastAsia" w:hAnsiTheme="minorHAnsi" w:cstheme="minorBidi"/>
          <w:kern w:val="2"/>
          <w:szCs w:val="22"/>
          <w:lang w:eastAsia="zh-CN"/>
          <w14:ligatures w14:val="standardContextual"/>
        </w:rPr>
      </w:pPr>
      <w:r>
        <w:t>Table 3.1 Angles of movement per motion test</w:t>
      </w:r>
      <w:r>
        <w:tab/>
      </w:r>
      <w:r>
        <w:fldChar w:fldCharType="begin"/>
      </w:r>
      <w:r>
        <w:instrText xml:space="preserve"> PAGEREF _Toc146548771 \h </w:instrText>
      </w:r>
      <w:r>
        <w:fldChar w:fldCharType="separate"/>
      </w:r>
      <w:r>
        <w:t>55</w:t>
      </w:r>
      <w:r>
        <w:fldChar w:fldCharType="end"/>
      </w:r>
    </w:p>
    <w:p w14:paraId="01B31A48" w14:textId="42CA9ADA" w:rsidR="00896FCF" w:rsidRDefault="00896FCF">
      <w:pPr>
        <w:pStyle w:val="TableofFigures"/>
        <w:rPr>
          <w:rFonts w:asciiTheme="minorHAnsi" w:eastAsiaTheme="minorEastAsia" w:hAnsiTheme="minorHAnsi" w:cstheme="minorBidi"/>
          <w:kern w:val="2"/>
          <w:szCs w:val="22"/>
          <w:lang w:eastAsia="zh-CN"/>
          <w14:ligatures w14:val="standardContextual"/>
        </w:rPr>
      </w:pPr>
      <w:r>
        <w:t>Table 4.1 First three lines of data from the Camera IMU</w:t>
      </w:r>
      <w:r>
        <w:tab/>
      </w:r>
      <w:r>
        <w:fldChar w:fldCharType="begin"/>
      </w:r>
      <w:r>
        <w:instrText xml:space="preserve"> PAGEREF _Toc146548772 \h </w:instrText>
      </w:r>
      <w:r>
        <w:fldChar w:fldCharType="separate"/>
      </w:r>
      <w:r>
        <w:t>58</w:t>
      </w:r>
      <w:r>
        <w:fldChar w:fldCharType="end"/>
      </w:r>
    </w:p>
    <w:p w14:paraId="4F03DEB3" w14:textId="191A42C2" w:rsidR="00896FCF" w:rsidRDefault="00896FCF">
      <w:pPr>
        <w:pStyle w:val="TableofFigures"/>
        <w:rPr>
          <w:rFonts w:asciiTheme="minorHAnsi" w:eastAsiaTheme="minorEastAsia" w:hAnsiTheme="minorHAnsi" w:cstheme="minorBidi"/>
          <w:kern w:val="2"/>
          <w:szCs w:val="22"/>
          <w:lang w:eastAsia="zh-CN"/>
          <w14:ligatures w14:val="standardContextual"/>
        </w:rPr>
      </w:pPr>
      <w:r>
        <w:t>Table 4.2 Initial Camera IMU Gyroscope Offsets</w:t>
      </w:r>
      <w:r>
        <w:tab/>
      </w:r>
      <w:r>
        <w:fldChar w:fldCharType="begin"/>
      </w:r>
      <w:r>
        <w:instrText xml:space="preserve"> PAGEREF _Toc146548773 \h </w:instrText>
      </w:r>
      <w:r>
        <w:fldChar w:fldCharType="separate"/>
      </w:r>
      <w:r>
        <w:t>59</w:t>
      </w:r>
      <w:r>
        <w:fldChar w:fldCharType="end"/>
      </w:r>
    </w:p>
    <w:p w14:paraId="628348C0" w14:textId="72AAFFE6" w:rsidR="00896FCF" w:rsidRDefault="00896FCF">
      <w:pPr>
        <w:pStyle w:val="TableofFigures"/>
        <w:rPr>
          <w:rFonts w:asciiTheme="minorHAnsi" w:eastAsiaTheme="minorEastAsia" w:hAnsiTheme="minorHAnsi" w:cstheme="minorBidi"/>
          <w:kern w:val="2"/>
          <w:szCs w:val="22"/>
          <w:lang w:eastAsia="zh-CN"/>
          <w14:ligatures w14:val="standardContextual"/>
        </w:rPr>
      </w:pPr>
      <w:r>
        <w:t>Table 4.3 Accelerometer Slope and Offset Table</w:t>
      </w:r>
      <w:r>
        <w:tab/>
      </w:r>
      <w:r>
        <w:fldChar w:fldCharType="begin"/>
      </w:r>
      <w:r>
        <w:instrText xml:space="preserve"> PAGEREF _Toc146548774 \h </w:instrText>
      </w:r>
      <w:r>
        <w:fldChar w:fldCharType="separate"/>
      </w:r>
      <w:r>
        <w:t>59</w:t>
      </w:r>
      <w:r>
        <w:fldChar w:fldCharType="end"/>
      </w:r>
    </w:p>
    <w:p w14:paraId="618AE8C8" w14:textId="1750E6B7" w:rsidR="00896FCF" w:rsidRDefault="00896FCF">
      <w:pPr>
        <w:pStyle w:val="TableofFigures"/>
        <w:rPr>
          <w:rFonts w:asciiTheme="minorHAnsi" w:eastAsiaTheme="minorEastAsia" w:hAnsiTheme="minorHAnsi" w:cstheme="minorBidi"/>
          <w:kern w:val="2"/>
          <w:szCs w:val="22"/>
          <w:lang w:eastAsia="zh-CN"/>
          <w14:ligatures w14:val="standardContextual"/>
        </w:rPr>
      </w:pPr>
      <w:r>
        <w:t>Table 4.4 Sample of Euler angle results using tool arm sensors while at rest.</w:t>
      </w:r>
      <w:r>
        <w:tab/>
      </w:r>
      <w:r>
        <w:fldChar w:fldCharType="begin"/>
      </w:r>
      <w:r>
        <w:instrText xml:space="preserve"> PAGEREF _Toc146548775 \h </w:instrText>
      </w:r>
      <w:r>
        <w:fldChar w:fldCharType="separate"/>
      </w:r>
      <w:r>
        <w:t>60</w:t>
      </w:r>
      <w:r>
        <w:fldChar w:fldCharType="end"/>
      </w:r>
    </w:p>
    <w:p w14:paraId="2911243D" w14:textId="24A5AD17" w:rsidR="00896FCF" w:rsidRDefault="00896FCF">
      <w:pPr>
        <w:pStyle w:val="TableofFigures"/>
        <w:rPr>
          <w:rFonts w:asciiTheme="minorHAnsi" w:eastAsiaTheme="minorEastAsia" w:hAnsiTheme="minorHAnsi" w:cstheme="minorBidi"/>
          <w:kern w:val="2"/>
          <w:szCs w:val="22"/>
          <w:lang w:eastAsia="zh-CN"/>
          <w14:ligatures w14:val="standardContextual"/>
        </w:rPr>
      </w:pPr>
      <w:r>
        <w:t>Table 4.5 Joint angles of Robot at rest</w:t>
      </w:r>
      <w:r>
        <w:tab/>
      </w:r>
      <w:r>
        <w:fldChar w:fldCharType="begin"/>
      </w:r>
      <w:r>
        <w:instrText xml:space="preserve"> PAGEREF _Toc146548776 \h </w:instrText>
      </w:r>
      <w:r>
        <w:fldChar w:fldCharType="separate"/>
      </w:r>
      <w:r>
        <w:t>60</w:t>
      </w:r>
      <w:r>
        <w:fldChar w:fldCharType="end"/>
      </w:r>
    </w:p>
    <w:p w14:paraId="11A7FB00" w14:textId="58954F4B" w:rsidR="00896FCF" w:rsidRDefault="00896FCF">
      <w:pPr>
        <w:pStyle w:val="TableofFigures"/>
        <w:rPr>
          <w:rFonts w:asciiTheme="minorHAnsi" w:eastAsiaTheme="minorEastAsia" w:hAnsiTheme="minorHAnsi" w:cstheme="minorBidi"/>
          <w:kern w:val="2"/>
          <w:szCs w:val="22"/>
          <w:lang w:eastAsia="zh-CN"/>
          <w14:ligatures w14:val="standardContextual"/>
        </w:rPr>
      </w:pPr>
      <w:r>
        <w:t>Table 4.6 Madgwick filter results from a stationary vehicle.</w:t>
      </w:r>
      <w:r>
        <w:tab/>
      </w:r>
      <w:r>
        <w:fldChar w:fldCharType="begin"/>
      </w:r>
      <w:r>
        <w:instrText xml:space="preserve"> PAGEREF _Toc146548777 \h </w:instrText>
      </w:r>
      <w:r>
        <w:fldChar w:fldCharType="separate"/>
      </w:r>
      <w:r>
        <w:t>61</w:t>
      </w:r>
      <w:r>
        <w:fldChar w:fldCharType="end"/>
      </w:r>
    </w:p>
    <w:p w14:paraId="7454E35F" w14:textId="738C25B8" w:rsidR="00896FCF" w:rsidRDefault="00896FCF">
      <w:pPr>
        <w:pStyle w:val="TableofFigures"/>
        <w:rPr>
          <w:rFonts w:asciiTheme="minorHAnsi" w:eastAsiaTheme="minorEastAsia" w:hAnsiTheme="minorHAnsi" w:cstheme="minorBidi"/>
          <w:kern w:val="2"/>
          <w:szCs w:val="22"/>
          <w:lang w:eastAsia="zh-CN"/>
          <w14:ligatures w14:val="standardContextual"/>
        </w:rPr>
      </w:pPr>
      <w:r>
        <w:t>Table 4.7 Initial Neural Network training results with default layer size of 10</w:t>
      </w:r>
      <w:r>
        <w:tab/>
      </w:r>
      <w:r>
        <w:fldChar w:fldCharType="begin"/>
      </w:r>
      <w:r>
        <w:instrText xml:space="preserve"> PAGEREF _Toc146548778 \h </w:instrText>
      </w:r>
      <w:r>
        <w:fldChar w:fldCharType="separate"/>
      </w:r>
      <w:r>
        <w:t>74</w:t>
      </w:r>
      <w:r>
        <w:fldChar w:fldCharType="end"/>
      </w:r>
    </w:p>
    <w:p w14:paraId="77A3B270" w14:textId="784A69D4" w:rsidR="00896FCF" w:rsidRDefault="00896FCF">
      <w:pPr>
        <w:pStyle w:val="TableofFigures"/>
        <w:rPr>
          <w:rFonts w:asciiTheme="minorHAnsi" w:eastAsiaTheme="minorEastAsia" w:hAnsiTheme="minorHAnsi" w:cstheme="minorBidi"/>
          <w:kern w:val="2"/>
          <w:szCs w:val="22"/>
          <w:lang w:eastAsia="zh-CN"/>
          <w14:ligatures w14:val="standardContextual"/>
        </w:rPr>
      </w:pPr>
      <w:r>
        <w:t>Table 4.8 Training results of initial neural network with a layer size of 20.</w:t>
      </w:r>
      <w:r>
        <w:tab/>
      </w:r>
      <w:r>
        <w:fldChar w:fldCharType="begin"/>
      </w:r>
      <w:r>
        <w:instrText xml:space="preserve"> PAGEREF _Toc146548779 \h </w:instrText>
      </w:r>
      <w:r>
        <w:fldChar w:fldCharType="separate"/>
      </w:r>
      <w:r>
        <w:t>76</w:t>
      </w:r>
      <w:r>
        <w:fldChar w:fldCharType="end"/>
      </w:r>
    </w:p>
    <w:p w14:paraId="5E016780" w14:textId="3BE938AF" w:rsidR="00896FCF" w:rsidRDefault="00896FCF">
      <w:pPr>
        <w:pStyle w:val="TableofFigures"/>
        <w:rPr>
          <w:rFonts w:asciiTheme="minorHAnsi" w:eastAsiaTheme="minorEastAsia" w:hAnsiTheme="minorHAnsi" w:cstheme="minorBidi"/>
          <w:kern w:val="2"/>
          <w:szCs w:val="22"/>
          <w:lang w:eastAsia="zh-CN"/>
          <w14:ligatures w14:val="standardContextual"/>
        </w:rPr>
      </w:pPr>
      <w:r>
        <w:t>Table 4.9 Training Results</w:t>
      </w:r>
      <w:r>
        <w:tab/>
      </w:r>
      <w:r>
        <w:fldChar w:fldCharType="begin"/>
      </w:r>
      <w:r>
        <w:instrText xml:space="preserve"> PAGEREF _Toc146548780 \h </w:instrText>
      </w:r>
      <w:r>
        <w:fldChar w:fldCharType="separate"/>
      </w:r>
      <w:r>
        <w:t>76</w:t>
      </w:r>
      <w:r>
        <w:fldChar w:fldCharType="end"/>
      </w:r>
    </w:p>
    <w:p w14:paraId="76EC7A3B" w14:textId="5BB80E0D" w:rsidR="00896FCF" w:rsidRDefault="00896FCF">
      <w:pPr>
        <w:pStyle w:val="TableofFigures"/>
        <w:rPr>
          <w:rFonts w:asciiTheme="minorHAnsi" w:eastAsiaTheme="minorEastAsia" w:hAnsiTheme="minorHAnsi" w:cstheme="minorBidi"/>
          <w:kern w:val="2"/>
          <w:szCs w:val="22"/>
          <w:lang w:eastAsia="zh-CN"/>
          <w14:ligatures w14:val="standardContextual"/>
        </w:rPr>
      </w:pPr>
      <w:r>
        <w:t>Table 4.10 Neural Network training progress after optimised alignment</w:t>
      </w:r>
      <w:r>
        <w:tab/>
      </w:r>
      <w:r>
        <w:fldChar w:fldCharType="begin"/>
      </w:r>
      <w:r>
        <w:instrText xml:space="preserve"> PAGEREF _Toc146548781 \h </w:instrText>
      </w:r>
      <w:r>
        <w:fldChar w:fldCharType="separate"/>
      </w:r>
      <w:r>
        <w:t>81</w:t>
      </w:r>
      <w:r>
        <w:fldChar w:fldCharType="end"/>
      </w:r>
    </w:p>
    <w:p w14:paraId="691A1661" w14:textId="6CDF769C" w:rsidR="00896FCF" w:rsidRDefault="00896FCF">
      <w:pPr>
        <w:pStyle w:val="TableofFigures"/>
        <w:rPr>
          <w:rFonts w:asciiTheme="minorHAnsi" w:eastAsiaTheme="minorEastAsia" w:hAnsiTheme="minorHAnsi" w:cstheme="minorBidi"/>
          <w:kern w:val="2"/>
          <w:szCs w:val="22"/>
          <w:lang w:eastAsia="zh-CN"/>
          <w14:ligatures w14:val="standardContextual"/>
        </w:rPr>
      </w:pPr>
      <w:r>
        <w:t>Table 4.11 Training results of Neural Network after optimised alignment.</w:t>
      </w:r>
      <w:r>
        <w:tab/>
      </w:r>
      <w:r>
        <w:fldChar w:fldCharType="begin"/>
      </w:r>
      <w:r>
        <w:instrText xml:space="preserve"> PAGEREF _Toc146548782 \h </w:instrText>
      </w:r>
      <w:r>
        <w:fldChar w:fldCharType="separate"/>
      </w:r>
      <w:r>
        <w:t>82</w:t>
      </w:r>
      <w:r>
        <w:fldChar w:fldCharType="end"/>
      </w:r>
    </w:p>
    <w:p w14:paraId="28D96546" w14:textId="1B48D6EC" w:rsidR="00896FCF" w:rsidRDefault="00896FCF">
      <w:pPr>
        <w:pStyle w:val="TableofFigures"/>
        <w:rPr>
          <w:rFonts w:asciiTheme="minorHAnsi" w:eastAsiaTheme="minorEastAsia" w:hAnsiTheme="minorHAnsi" w:cstheme="minorBidi"/>
          <w:kern w:val="2"/>
          <w:szCs w:val="22"/>
          <w:lang w:eastAsia="zh-CN"/>
          <w14:ligatures w14:val="standardContextual"/>
        </w:rPr>
      </w:pPr>
      <w:r>
        <w:t>Table 4.12 Training progress on a 5 layer Neural network</w:t>
      </w:r>
      <w:r>
        <w:tab/>
      </w:r>
      <w:r>
        <w:fldChar w:fldCharType="begin"/>
      </w:r>
      <w:r>
        <w:instrText xml:space="preserve"> PAGEREF _Toc146548783 \h </w:instrText>
      </w:r>
      <w:r>
        <w:fldChar w:fldCharType="separate"/>
      </w:r>
      <w:r>
        <w:t>84</w:t>
      </w:r>
      <w:r>
        <w:fldChar w:fldCharType="end"/>
      </w:r>
    </w:p>
    <w:p w14:paraId="370F06B2" w14:textId="0F22BCD0" w:rsidR="00896FCF" w:rsidRDefault="00896FCF">
      <w:pPr>
        <w:pStyle w:val="TableofFigures"/>
        <w:rPr>
          <w:rFonts w:asciiTheme="minorHAnsi" w:eastAsiaTheme="minorEastAsia" w:hAnsiTheme="minorHAnsi" w:cstheme="minorBidi"/>
          <w:kern w:val="2"/>
          <w:szCs w:val="22"/>
          <w:lang w:eastAsia="zh-CN"/>
          <w14:ligatures w14:val="standardContextual"/>
        </w:rPr>
      </w:pPr>
      <w:r>
        <w:t>Table 4.13 Training results on a 5-layer Neural Network</w:t>
      </w:r>
      <w:r>
        <w:tab/>
      </w:r>
      <w:r>
        <w:fldChar w:fldCharType="begin"/>
      </w:r>
      <w:r>
        <w:instrText xml:space="preserve"> PAGEREF _Toc146548784 \h </w:instrText>
      </w:r>
      <w:r>
        <w:fldChar w:fldCharType="separate"/>
      </w:r>
      <w:r>
        <w:t>84</w:t>
      </w:r>
      <w:r>
        <w:fldChar w:fldCharType="end"/>
      </w:r>
    </w:p>
    <w:p w14:paraId="5680B374" w14:textId="0991613D" w:rsidR="00896FCF" w:rsidRDefault="00896FCF">
      <w:pPr>
        <w:pStyle w:val="TableofFigures"/>
        <w:rPr>
          <w:rFonts w:asciiTheme="minorHAnsi" w:eastAsiaTheme="minorEastAsia" w:hAnsiTheme="minorHAnsi" w:cstheme="minorBidi"/>
          <w:kern w:val="2"/>
          <w:szCs w:val="22"/>
          <w:lang w:eastAsia="zh-CN"/>
          <w14:ligatures w14:val="standardContextual"/>
        </w:rPr>
      </w:pPr>
      <w:r>
        <w:t>Table 7.1  IMU Error Coefficients produced from initial calibration (rounded to 8 decimal places)</w:t>
      </w:r>
      <w:r>
        <w:tab/>
      </w:r>
      <w:r>
        <w:fldChar w:fldCharType="begin"/>
      </w:r>
      <w:r>
        <w:instrText xml:space="preserve"> PAGEREF _Toc146548785 \h </w:instrText>
      </w:r>
      <w:r>
        <w:fldChar w:fldCharType="separate"/>
      </w:r>
      <w:r>
        <w:t>91</w:t>
      </w:r>
      <w:r>
        <w:fldChar w:fldCharType="end"/>
      </w:r>
    </w:p>
    <w:p w14:paraId="35594CB7" w14:textId="0F242EFC" w:rsidR="00452E46" w:rsidRPr="00280F56" w:rsidRDefault="00841042" w:rsidP="00841042">
      <w:pPr>
        <w:pStyle w:val="BodyText"/>
      </w:pPr>
      <w:r>
        <w:fldChar w:fldCharType="end"/>
      </w:r>
    </w:p>
    <w:p w14:paraId="5C32FC20" w14:textId="3244BBDC" w:rsidR="00352936" w:rsidRDefault="00352936" w:rsidP="00352936">
      <w:pPr>
        <w:pStyle w:val="HeadingMyL1"/>
      </w:pPr>
      <w:bookmarkStart w:id="12" w:name="_Toc146552328"/>
      <w:r w:rsidRPr="00280F56">
        <w:t>List of Code</w:t>
      </w:r>
      <w:bookmarkEnd w:id="12"/>
    </w:p>
    <w:p w14:paraId="45F162B9" w14:textId="79FFCBEE" w:rsidR="00352936" w:rsidRPr="00280F56" w:rsidRDefault="00B928F2" w:rsidP="00352936">
      <w:pPr>
        <w:pStyle w:val="BodyText"/>
      </w:pPr>
      <w:r>
        <w:t xml:space="preserve">All code can be found at the project </w:t>
      </w:r>
      <w:proofErr w:type="spellStart"/>
      <w:r>
        <w:t>github</w:t>
      </w:r>
      <w:proofErr w:type="spellEnd"/>
      <w:r>
        <w:t xml:space="preserve"> location, https://github.com/BratNZ/Thesis</w:t>
      </w:r>
    </w:p>
    <w:p w14:paraId="58652028" w14:textId="77777777" w:rsidR="00352936" w:rsidRPr="00280F56" w:rsidRDefault="00352936" w:rsidP="00352936">
      <w:pPr>
        <w:pStyle w:val="HeadingMyL1"/>
      </w:pPr>
      <w:bookmarkStart w:id="13" w:name="_Toc146552329"/>
      <w:r w:rsidRPr="00280F56">
        <w:t>List of Equations</w:t>
      </w:r>
      <w:bookmarkEnd w:id="13"/>
    </w:p>
    <w:p w14:paraId="2458CB3A" w14:textId="5827F578" w:rsidR="005D128A"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5D128A">
        <w:t>Equation 1.1 Acceleration at rest where g=9.81m/s</w:t>
      </w:r>
      <w:r w:rsidR="005D128A" w:rsidRPr="00474D17">
        <w:rPr>
          <w:vertAlign w:val="superscript"/>
        </w:rPr>
        <w:t>2</w:t>
      </w:r>
      <w:r w:rsidR="005D128A">
        <w:t>.</w:t>
      </w:r>
      <w:r w:rsidR="005D128A">
        <w:tab/>
      </w:r>
      <w:r w:rsidR="005D128A">
        <w:fldChar w:fldCharType="begin"/>
      </w:r>
      <w:r w:rsidR="005D128A">
        <w:instrText xml:space="preserve"> PAGEREF _Toc146549494 \h </w:instrText>
      </w:r>
      <w:r w:rsidR="005D128A">
        <w:fldChar w:fldCharType="separate"/>
      </w:r>
      <w:r w:rsidR="005D128A">
        <w:t>37</w:t>
      </w:r>
      <w:r w:rsidR="005D128A">
        <w:fldChar w:fldCharType="end"/>
      </w:r>
    </w:p>
    <w:p w14:paraId="7D7945C9" w14:textId="653B1029"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_Toc146549495 \h </w:instrText>
      </w:r>
      <w:r>
        <w:fldChar w:fldCharType="separate"/>
      </w:r>
      <w:r>
        <w:t>37</w:t>
      </w:r>
      <w:r>
        <w:fldChar w:fldCharType="end"/>
      </w:r>
    </w:p>
    <w:p w14:paraId="3077286E" w14:textId="6382FD11"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_Toc146549496 \h </w:instrText>
      </w:r>
      <w:r>
        <w:fldChar w:fldCharType="separate"/>
      </w:r>
      <w:r>
        <w:t>37</w:t>
      </w:r>
      <w:r>
        <w:fldChar w:fldCharType="end"/>
      </w:r>
    </w:p>
    <w:p w14:paraId="6656D9E7" w14:textId="50E342DC"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_Toc146549497 \h </w:instrText>
      </w:r>
      <w:r>
        <w:fldChar w:fldCharType="separate"/>
      </w:r>
      <w:r>
        <w:t>37</w:t>
      </w:r>
      <w:r>
        <w:fldChar w:fldCharType="end"/>
      </w:r>
    </w:p>
    <w:p w14:paraId="6C425881" w14:textId="058E8536" w:rsidR="00352936" w:rsidRPr="00280F56" w:rsidRDefault="00352936" w:rsidP="00352936">
      <w:pPr>
        <w:pStyle w:val="HeadingMyL1"/>
      </w:pPr>
      <w:r w:rsidRPr="00280F56">
        <w:rPr>
          <w:b w:val="0"/>
          <w:bCs/>
        </w:rPr>
        <w:fldChar w:fldCharType="end"/>
      </w:r>
      <w:r w:rsidR="00D03434" w:rsidRPr="00280F56">
        <w:br/>
      </w:r>
    </w:p>
    <w:p w14:paraId="63D7A9CD" w14:textId="77777777" w:rsidR="00352936" w:rsidRPr="00280F56" w:rsidRDefault="00352936">
      <w:pPr>
        <w:rPr>
          <w:rFonts w:ascii="Calibri" w:hAnsi="Calibri" w:cs="Calibri"/>
          <w:b/>
          <w:sz w:val="32"/>
        </w:rPr>
      </w:pPr>
      <w:r w:rsidRPr="00280F56">
        <w:br w:type="page"/>
      </w:r>
    </w:p>
    <w:p w14:paraId="65E3024C" w14:textId="484A4220" w:rsidR="00452E46" w:rsidRPr="00280F56" w:rsidRDefault="00452E46" w:rsidP="00667C2A">
      <w:pPr>
        <w:pStyle w:val="HeadingMyL1"/>
      </w:pPr>
      <w:bookmarkStart w:id="14" w:name="_Toc146552330"/>
      <w:r w:rsidRPr="00280F56">
        <w:lastRenderedPageBreak/>
        <w:t>List of Figures</w:t>
      </w:r>
      <w:bookmarkEnd w:id="14"/>
    </w:p>
    <w:p w14:paraId="2677C3AE" w14:textId="1A63C88B" w:rsidR="00F24F35"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F24F35">
        <w:t>Figure 1.1  Differentiating Cat-M1 and NB-IoT technologies. Image from (</w:t>
      </w:r>
      <w:r w:rsidR="00F24F35" w:rsidRPr="00813B8D">
        <w:rPr>
          <w:i/>
        </w:rPr>
        <w:t>Standards for the IoT</w:t>
      </w:r>
      <w:r w:rsidR="00F24F35">
        <w:t>, 2016)</w:t>
      </w:r>
      <w:r w:rsidR="00F24F35">
        <w:tab/>
      </w:r>
      <w:r w:rsidR="00F24F35">
        <w:fldChar w:fldCharType="begin"/>
      </w:r>
      <w:r w:rsidR="00F24F35">
        <w:instrText xml:space="preserve"> PAGEREF _Toc146551640 \h </w:instrText>
      </w:r>
      <w:r w:rsidR="00F24F35">
        <w:fldChar w:fldCharType="separate"/>
      </w:r>
      <w:r w:rsidR="00F24F35">
        <w:t>12</w:t>
      </w:r>
      <w:r w:rsidR="00F24F35">
        <w:fldChar w:fldCharType="end"/>
      </w:r>
    </w:p>
    <w:p w14:paraId="5B9AC2DA" w14:textId="418B992D" w:rsidR="00F24F35" w:rsidRDefault="00F24F35">
      <w:pPr>
        <w:pStyle w:val="TableofFigures"/>
        <w:rPr>
          <w:rFonts w:asciiTheme="minorHAnsi" w:eastAsiaTheme="minorEastAsia" w:hAnsiTheme="minorHAnsi" w:cstheme="minorBidi"/>
          <w:kern w:val="2"/>
          <w:szCs w:val="22"/>
          <w:lang w:eastAsia="zh-CN"/>
          <w14:ligatures w14:val="standardContextual"/>
        </w:rPr>
      </w:pPr>
      <w:r>
        <w:t>Figure 1.2  Obstacle detecting Sensor Types</w:t>
      </w:r>
      <w:r>
        <w:tab/>
      </w:r>
      <w:r>
        <w:fldChar w:fldCharType="begin"/>
      </w:r>
      <w:r>
        <w:instrText xml:space="preserve"> PAGEREF _Toc146551641 \h </w:instrText>
      </w:r>
      <w:r>
        <w:fldChar w:fldCharType="separate"/>
      </w:r>
      <w:r>
        <w:t>20</w:t>
      </w:r>
      <w:r>
        <w:fldChar w:fldCharType="end"/>
      </w:r>
    </w:p>
    <w:p w14:paraId="5B31FA76" w14:textId="095D08A7" w:rsidR="00F24F35" w:rsidRDefault="00F24F35">
      <w:pPr>
        <w:pStyle w:val="TableofFigures"/>
        <w:rPr>
          <w:rFonts w:asciiTheme="minorHAnsi" w:eastAsiaTheme="minorEastAsia" w:hAnsiTheme="minorHAnsi" w:cstheme="minorBidi"/>
          <w:kern w:val="2"/>
          <w:szCs w:val="22"/>
          <w:lang w:eastAsia="zh-CN"/>
          <w14:ligatures w14:val="standardContextual"/>
        </w:rPr>
      </w:pPr>
      <w:r>
        <w:t>Figure 1.3   Diagram of roll, pitch and yaw angles. Image from (Fang et al., 2013)</w:t>
      </w:r>
      <w:r>
        <w:tab/>
      </w:r>
      <w:r>
        <w:fldChar w:fldCharType="begin"/>
      </w:r>
      <w:r>
        <w:instrText xml:space="preserve"> PAGEREF _Toc146551642 \h </w:instrText>
      </w:r>
      <w:r>
        <w:fldChar w:fldCharType="separate"/>
      </w:r>
      <w:r>
        <w:t>30</w:t>
      </w:r>
      <w:r>
        <w:fldChar w:fldCharType="end"/>
      </w:r>
    </w:p>
    <w:p w14:paraId="276275D5" w14:textId="6784719E" w:rsidR="00F24F35" w:rsidRDefault="00F24F35">
      <w:pPr>
        <w:pStyle w:val="TableofFigures"/>
        <w:rPr>
          <w:rFonts w:asciiTheme="minorHAnsi" w:eastAsiaTheme="minorEastAsia" w:hAnsiTheme="minorHAnsi" w:cstheme="minorBidi"/>
          <w:kern w:val="2"/>
          <w:szCs w:val="22"/>
          <w:lang w:eastAsia="zh-CN"/>
          <w14:ligatures w14:val="standardContextual"/>
        </w:rPr>
      </w:pPr>
      <w:r>
        <w:t>Figure 1.4  Fisheye Lens capture example. Image from (BHPhotoVideo.com, n.d.)</w:t>
      </w:r>
      <w:r>
        <w:tab/>
      </w:r>
      <w:r>
        <w:fldChar w:fldCharType="begin"/>
      </w:r>
      <w:r>
        <w:instrText xml:space="preserve"> PAGEREF _Toc146551643 \h </w:instrText>
      </w:r>
      <w:r>
        <w:fldChar w:fldCharType="separate"/>
      </w:r>
      <w:r>
        <w:t>33</w:t>
      </w:r>
      <w:r>
        <w:fldChar w:fldCharType="end"/>
      </w:r>
    </w:p>
    <w:p w14:paraId="074F349D" w14:textId="6A698C41" w:rsidR="00F24F35" w:rsidRDefault="00F24F35">
      <w:pPr>
        <w:pStyle w:val="TableofFigures"/>
        <w:rPr>
          <w:rFonts w:asciiTheme="minorHAnsi" w:eastAsiaTheme="minorEastAsia" w:hAnsiTheme="minorHAnsi" w:cstheme="minorBidi"/>
          <w:kern w:val="2"/>
          <w:szCs w:val="22"/>
          <w:lang w:eastAsia="zh-CN"/>
          <w14:ligatures w14:val="standardContextual"/>
        </w:rPr>
      </w:pPr>
      <w:r>
        <w:t>Figure 1.5 Neuron construction (unit part of the diagram). Image from (Samarasinghe, 2006).</w:t>
      </w:r>
      <w:r>
        <w:tab/>
      </w:r>
      <w:r>
        <w:fldChar w:fldCharType="begin"/>
      </w:r>
      <w:r>
        <w:instrText xml:space="preserve"> PAGEREF _Toc146551644 \h </w:instrText>
      </w:r>
      <w:r>
        <w:fldChar w:fldCharType="separate"/>
      </w:r>
      <w:r>
        <w:t>34</w:t>
      </w:r>
      <w:r>
        <w:fldChar w:fldCharType="end"/>
      </w:r>
    </w:p>
    <w:p w14:paraId="04A22269" w14:textId="68D07656" w:rsidR="00F24F35" w:rsidRDefault="00F24F35">
      <w:pPr>
        <w:pStyle w:val="TableofFigures"/>
        <w:rPr>
          <w:rFonts w:asciiTheme="minorHAnsi" w:eastAsiaTheme="minorEastAsia" w:hAnsiTheme="minorHAnsi" w:cstheme="minorBidi"/>
          <w:kern w:val="2"/>
          <w:szCs w:val="22"/>
          <w:lang w:eastAsia="zh-CN"/>
          <w14:ligatures w14:val="standardContextual"/>
        </w:rPr>
      </w:pPr>
      <w:r>
        <w:t>Figure 1.6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_Toc146551645 \h </w:instrText>
      </w:r>
      <w:r>
        <w:fldChar w:fldCharType="separate"/>
      </w:r>
      <w:r>
        <w:t>36</w:t>
      </w:r>
      <w:r>
        <w:fldChar w:fldCharType="end"/>
      </w:r>
    </w:p>
    <w:p w14:paraId="5B0ED289" w14:textId="1543F0A7" w:rsidR="00F24F35" w:rsidRDefault="00F24F35">
      <w:pPr>
        <w:pStyle w:val="TableofFigures"/>
        <w:rPr>
          <w:rFonts w:asciiTheme="minorHAnsi" w:eastAsiaTheme="minorEastAsia" w:hAnsiTheme="minorHAnsi" w:cstheme="minorBidi"/>
          <w:kern w:val="2"/>
          <w:szCs w:val="22"/>
          <w:lang w:eastAsia="zh-CN"/>
          <w14:ligatures w14:val="standardContextual"/>
        </w:rPr>
      </w:pPr>
      <w:r>
        <w:t>Figure 1.7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_Toc146551646 \h </w:instrText>
      </w:r>
      <w:r>
        <w:fldChar w:fldCharType="separate"/>
      </w:r>
      <w:r>
        <w:t>37</w:t>
      </w:r>
      <w:r>
        <w:fldChar w:fldCharType="end"/>
      </w:r>
    </w:p>
    <w:p w14:paraId="62AFBB0B" w14:textId="7D0F4C34" w:rsidR="00F24F35" w:rsidRDefault="00F24F35">
      <w:pPr>
        <w:pStyle w:val="TableofFigures"/>
        <w:rPr>
          <w:rFonts w:asciiTheme="minorHAnsi" w:eastAsiaTheme="minorEastAsia" w:hAnsiTheme="minorHAnsi" w:cstheme="minorBidi"/>
          <w:kern w:val="2"/>
          <w:szCs w:val="22"/>
          <w:lang w:eastAsia="zh-CN"/>
          <w14:ligatures w14:val="standardContextual"/>
        </w:rPr>
      </w:pPr>
      <w:r>
        <w:t>Figure 3.1 UR5 Robotic Arm Base position showing mounted baseboard</w:t>
      </w:r>
      <w:r>
        <w:tab/>
      </w:r>
      <w:r>
        <w:fldChar w:fldCharType="begin"/>
      </w:r>
      <w:r>
        <w:instrText xml:space="preserve"> PAGEREF _Toc146551647 \h </w:instrText>
      </w:r>
      <w:r>
        <w:fldChar w:fldCharType="separate"/>
      </w:r>
      <w:r>
        <w:t>46</w:t>
      </w:r>
      <w:r>
        <w:fldChar w:fldCharType="end"/>
      </w:r>
    </w:p>
    <w:p w14:paraId="0AA776B5" w14:textId="071257D5" w:rsidR="00F24F35" w:rsidRDefault="00F24F35">
      <w:pPr>
        <w:pStyle w:val="TableofFigures"/>
        <w:rPr>
          <w:rFonts w:asciiTheme="minorHAnsi" w:eastAsiaTheme="minorEastAsia" w:hAnsiTheme="minorHAnsi" w:cstheme="minorBidi"/>
          <w:kern w:val="2"/>
          <w:szCs w:val="22"/>
          <w:lang w:eastAsia="zh-CN"/>
          <w14:ligatures w14:val="standardContextual"/>
        </w:rPr>
      </w:pPr>
      <w:r>
        <w:t>Figure 3.2 Initial Design of Neural Network using nnstart</w:t>
      </w:r>
      <w:r>
        <w:tab/>
      </w:r>
      <w:r>
        <w:fldChar w:fldCharType="begin"/>
      </w:r>
      <w:r>
        <w:instrText xml:space="preserve"> PAGEREF _Toc146551648 \h </w:instrText>
      </w:r>
      <w:r>
        <w:fldChar w:fldCharType="separate"/>
      </w:r>
      <w:r>
        <w:t>50</w:t>
      </w:r>
      <w:r>
        <w:fldChar w:fldCharType="end"/>
      </w:r>
    </w:p>
    <w:p w14:paraId="5581ABD5" w14:textId="04816A0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 Madgwick filter results on stationary vehicle (Brown=Roll,Yellow=Pitch,Blue=Yaw)</w:t>
      </w:r>
      <w:r>
        <w:tab/>
      </w:r>
      <w:r>
        <w:fldChar w:fldCharType="begin"/>
      </w:r>
      <w:r>
        <w:instrText xml:space="preserve"> PAGEREF _Toc146551649 \h </w:instrText>
      </w:r>
      <w:r>
        <w:fldChar w:fldCharType="separate"/>
      </w:r>
      <w:r>
        <w:t>54</w:t>
      </w:r>
      <w:r>
        <w:fldChar w:fldCharType="end"/>
      </w:r>
    </w:p>
    <w:p w14:paraId="6AA9FF6A" w14:textId="4B29A4F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 Kalman Filter results from a stationary vehicle</w:t>
      </w:r>
      <w:r>
        <w:tab/>
      </w:r>
      <w:r>
        <w:fldChar w:fldCharType="begin"/>
      </w:r>
      <w:r>
        <w:instrText xml:space="preserve"> PAGEREF _Toc146551650 \h </w:instrText>
      </w:r>
      <w:r>
        <w:fldChar w:fldCharType="separate"/>
      </w:r>
      <w:r>
        <w:t>55</w:t>
      </w:r>
      <w:r>
        <w:fldChar w:fldCharType="end"/>
      </w:r>
    </w:p>
    <w:p w14:paraId="16B87B13" w14:textId="4BC91A9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 Magnified view of Kalman filter results from a stationary vehicle.</w:t>
      </w:r>
      <w:r>
        <w:tab/>
      </w:r>
      <w:r>
        <w:fldChar w:fldCharType="begin"/>
      </w:r>
      <w:r>
        <w:instrText xml:space="preserve"> PAGEREF _Toc146551651 \h </w:instrText>
      </w:r>
      <w:r>
        <w:fldChar w:fldCharType="separate"/>
      </w:r>
      <w:r>
        <w:t>56</w:t>
      </w:r>
      <w:r>
        <w:fldChar w:fldCharType="end"/>
      </w:r>
    </w:p>
    <w:p w14:paraId="3E563B27" w14:textId="0C63619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4.4 Madgwick results from a stationary vehicle with a default gain of 0.1</w:t>
      </w:r>
      <w:r>
        <w:tab/>
      </w:r>
      <w:r>
        <w:fldChar w:fldCharType="begin"/>
      </w:r>
      <w:r>
        <w:instrText xml:space="preserve"> PAGEREF _Toc146551652 \h </w:instrText>
      </w:r>
      <w:r>
        <w:fldChar w:fldCharType="separate"/>
      </w:r>
      <w:r>
        <w:t>57</w:t>
      </w:r>
      <w:r>
        <w:fldChar w:fldCharType="end"/>
      </w:r>
    </w:p>
    <w:p w14:paraId="0D282A4D" w14:textId="3B3ECBD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gain of 1</w:t>
      </w:r>
      <w:r>
        <w:tab/>
      </w:r>
      <w:r>
        <w:fldChar w:fldCharType="begin"/>
      </w:r>
      <w:r>
        <w:instrText xml:space="preserve"> PAGEREF _Toc146551653 \h </w:instrText>
      </w:r>
      <w:r>
        <w:fldChar w:fldCharType="separate"/>
      </w:r>
      <w:r>
        <w:t>57</w:t>
      </w:r>
      <w:r>
        <w:fldChar w:fldCharType="end"/>
      </w:r>
    </w:p>
    <w:p w14:paraId="58EB8B5C" w14:textId="4BC3A27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10</w:t>
      </w:r>
      <w:r>
        <w:tab/>
      </w:r>
      <w:r>
        <w:fldChar w:fldCharType="begin"/>
      </w:r>
      <w:r>
        <w:instrText xml:space="preserve"> PAGEREF _Toc146551654 \h </w:instrText>
      </w:r>
      <w:r>
        <w:fldChar w:fldCharType="separate"/>
      </w:r>
      <w:r>
        <w:t>58</w:t>
      </w:r>
      <w:r>
        <w:fldChar w:fldCharType="end"/>
      </w:r>
    </w:p>
    <w:p w14:paraId="5F4E3BE3" w14:textId="3E77CE11" w:rsidR="00F24F35" w:rsidRDefault="00F24F35">
      <w:pPr>
        <w:pStyle w:val="TableofFigures"/>
        <w:rPr>
          <w:rFonts w:asciiTheme="minorHAnsi" w:eastAsiaTheme="minorEastAsia" w:hAnsiTheme="minorHAnsi" w:cstheme="minorBidi"/>
          <w:kern w:val="2"/>
          <w:szCs w:val="22"/>
          <w:lang w:eastAsia="zh-CN"/>
          <w14:ligatures w14:val="standardContextual"/>
        </w:rPr>
      </w:pPr>
      <w:r>
        <w:t>Figure 4.7 Madgwick filter on a rolling vehicle with a gain of 15</w:t>
      </w:r>
      <w:r>
        <w:tab/>
      </w:r>
      <w:r>
        <w:fldChar w:fldCharType="begin"/>
      </w:r>
      <w:r>
        <w:instrText xml:space="preserve"> PAGEREF _Toc146551655 \h </w:instrText>
      </w:r>
      <w:r>
        <w:fldChar w:fldCharType="separate"/>
      </w:r>
      <w:r>
        <w:t>59</w:t>
      </w:r>
      <w:r>
        <w:fldChar w:fldCharType="end"/>
      </w:r>
    </w:p>
    <w:p w14:paraId="575C49C8" w14:textId="7ADD82F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4.8 Filter and Robot arm data for a rolling vehicle using Camera IMU values.</w:t>
      </w:r>
      <w:r>
        <w:tab/>
      </w:r>
      <w:r>
        <w:fldChar w:fldCharType="begin"/>
      </w:r>
      <w:r>
        <w:instrText xml:space="preserve"> PAGEREF _Toc146551656 \h </w:instrText>
      </w:r>
      <w:r>
        <w:fldChar w:fldCharType="separate"/>
      </w:r>
      <w:r>
        <w:t>60</w:t>
      </w:r>
      <w:r>
        <w:fldChar w:fldCharType="end"/>
      </w:r>
    </w:p>
    <w:p w14:paraId="0A876117" w14:textId="356BD21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4.9 Averages of Filter Roll values against robot arm movements</w:t>
      </w:r>
      <w:r>
        <w:tab/>
      </w:r>
      <w:r>
        <w:fldChar w:fldCharType="begin"/>
      </w:r>
      <w:r>
        <w:instrText xml:space="preserve"> PAGEREF _Toc146551657 \h </w:instrText>
      </w:r>
      <w:r>
        <w:fldChar w:fldCharType="separate"/>
      </w:r>
      <w:r>
        <w:t>61</w:t>
      </w:r>
      <w:r>
        <w:fldChar w:fldCharType="end"/>
      </w:r>
    </w:p>
    <w:p w14:paraId="06A46442" w14:textId="276297A6"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4.10 Filter and robot arm data for a pitching vehicle using camera IMU values</w:t>
      </w:r>
      <w:r>
        <w:tab/>
      </w:r>
      <w:r>
        <w:fldChar w:fldCharType="begin"/>
      </w:r>
      <w:r>
        <w:instrText xml:space="preserve"> PAGEREF _Toc146551658 \h </w:instrText>
      </w:r>
      <w:r>
        <w:fldChar w:fldCharType="separate"/>
      </w:r>
      <w:r>
        <w:t>62</w:t>
      </w:r>
      <w:r>
        <w:fldChar w:fldCharType="end"/>
      </w:r>
    </w:p>
    <w:p w14:paraId="6BA6F497" w14:textId="6DD53CA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4.11 Averages of Filter Roll values against pitching robot arm movements</w:t>
      </w:r>
      <w:r>
        <w:tab/>
      </w:r>
      <w:r>
        <w:fldChar w:fldCharType="begin"/>
      </w:r>
      <w:r>
        <w:instrText xml:space="preserve"> PAGEREF _Toc146551659 \h </w:instrText>
      </w:r>
      <w:r>
        <w:fldChar w:fldCharType="separate"/>
      </w:r>
      <w:r>
        <w:t>62</w:t>
      </w:r>
      <w:r>
        <w:fldChar w:fldCharType="end"/>
      </w:r>
    </w:p>
    <w:p w14:paraId="7F024308" w14:textId="4CD2B77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4.12 Filter and robot arm varied-motion data using a Madgwick sample rate of 8.33</w:t>
      </w:r>
      <w:r>
        <w:tab/>
      </w:r>
      <w:r>
        <w:fldChar w:fldCharType="begin"/>
      </w:r>
      <w:r>
        <w:instrText xml:space="preserve"> PAGEREF _Toc146551660 \h </w:instrText>
      </w:r>
      <w:r>
        <w:fldChar w:fldCharType="separate"/>
      </w:r>
      <w:r>
        <w:t>63</w:t>
      </w:r>
      <w:r>
        <w:fldChar w:fldCharType="end"/>
      </w:r>
    </w:p>
    <w:p w14:paraId="14D2859E" w14:textId="6B072AE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4.13 Averages of Filter values with a sample rate of 4998.</w:t>
      </w:r>
      <w:r>
        <w:tab/>
      </w:r>
      <w:r>
        <w:fldChar w:fldCharType="begin"/>
      </w:r>
      <w:r>
        <w:instrText xml:space="preserve"> PAGEREF _Toc146551661 \h </w:instrText>
      </w:r>
      <w:r>
        <w:fldChar w:fldCharType="separate"/>
      </w:r>
      <w:r>
        <w:t>64</w:t>
      </w:r>
      <w:r>
        <w:fldChar w:fldCharType="end"/>
      </w:r>
    </w:p>
    <w:p w14:paraId="6B5CADAD" w14:textId="025015E9"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4.14 Madgwick and Kalman values with a sample rate of 100</w:t>
      </w:r>
      <w:r>
        <w:tab/>
      </w:r>
      <w:r>
        <w:fldChar w:fldCharType="begin"/>
      </w:r>
      <w:r>
        <w:instrText xml:space="preserve"> PAGEREF _Toc146551662 \h </w:instrText>
      </w:r>
      <w:r>
        <w:fldChar w:fldCharType="separate"/>
      </w:r>
      <w:r>
        <w:t>65</w:t>
      </w:r>
      <w:r>
        <w:fldChar w:fldCharType="end"/>
      </w:r>
    </w:p>
    <w:p w14:paraId="5D7FB74A" w14:textId="7A68267F"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4.15 Averages of Madgwick and Kalman values with a sample rate of 100</w:t>
      </w:r>
      <w:r>
        <w:tab/>
      </w:r>
      <w:r>
        <w:fldChar w:fldCharType="begin"/>
      </w:r>
      <w:r>
        <w:instrText xml:space="preserve"> PAGEREF _Toc146551663 \h </w:instrText>
      </w:r>
      <w:r>
        <w:fldChar w:fldCharType="separate"/>
      </w:r>
      <w:r>
        <w:t>65</w:t>
      </w:r>
      <w:r>
        <w:fldChar w:fldCharType="end"/>
      </w:r>
    </w:p>
    <w:p w14:paraId="07A76C06" w14:textId="1EA019A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w:t>
      </w:r>
      <w:r>
        <w:tab/>
      </w:r>
      <w:r>
        <w:fldChar w:fldCharType="begin"/>
      </w:r>
      <w:r>
        <w:instrText xml:space="preserve"> PAGEREF _Toc146551664 \h </w:instrText>
      </w:r>
      <w:r>
        <w:fldChar w:fldCharType="separate"/>
      </w:r>
      <w:r>
        <w:t>66</w:t>
      </w:r>
      <w:r>
        <w:fldChar w:fldCharType="end"/>
      </w:r>
    </w:p>
    <w:p w14:paraId="3CE7E95D" w14:textId="1F9A6AF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4.17 Madgwick and Kalman values with a sample rate of 500</w:t>
      </w:r>
      <w:r>
        <w:tab/>
      </w:r>
      <w:r>
        <w:fldChar w:fldCharType="begin"/>
      </w:r>
      <w:r>
        <w:instrText xml:space="preserve"> PAGEREF _Toc146551665 \h </w:instrText>
      </w:r>
      <w:r>
        <w:fldChar w:fldCharType="separate"/>
      </w:r>
      <w:r>
        <w:t>66</w:t>
      </w:r>
      <w:r>
        <w:fldChar w:fldCharType="end"/>
      </w:r>
    </w:p>
    <w:p w14:paraId="27F05DB1" w14:textId="5A5A89C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_Toc146551666 \h </w:instrText>
      </w:r>
      <w:r>
        <w:fldChar w:fldCharType="separate"/>
      </w:r>
      <w:r>
        <w:t>66</w:t>
      </w:r>
      <w:r>
        <w:fldChar w:fldCharType="end"/>
      </w:r>
    </w:p>
    <w:p w14:paraId="4B471F06" w14:textId="6E2DBFF2"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_Toc146551667 \h </w:instrText>
      </w:r>
      <w:r>
        <w:fldChar w:fldCharType="separate"/>
      </w:r>
      <w:r>
        <w:t>67</w:t>
      </w:r>
      <w:r>
        <w:fldChar w:fldCharType="end"/>
      </w:r>
    </w:p>
    <w:p w14:paraId="027E0D37" w14:textId="7192DF0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4.20 Neural network Model training summary</w:t>
      </w:r>
      <w:r>
        <w:tab/>
      </w:r>
      <w:r>
        <w:fldChar w:fldCharType="begin"/>
      </w:r>
      <w:r>
        <w:instrText xml:space="preserve"> PAGEREF _Toc146551668 \h </w:instrText>
      </w:r>
      <w:r>
        <w:fldChar w:fldCharType="separate"/>
      </w:r>
      <w:r>
        <w:t>67</w:t>
      </w:r>
      <w:r>
        <w:fldChar w:fldCharType="end"/>
      </w:r>
    </w:p>
    <w:p w14:paraId="38CD96E7" w14:textId="66BC7AE2"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4.21 Initial Neural Network Performance plot with default layer size of 10</w:t>
      </w:r>
      <w:r>
        <w:tab/>
      </w:r>
      <w:r>
        <w:fldChar w:fldCharType="begin"/>
      </w:r>
      <w:r>
        <w:instrText xml:space="preserve"> PAGEREF _Toc146551669 \h </w:instrText>
      </w:r>
      <w:r>
        <w:fldChar w:fldCharType="separate"/>
      </w:r>
      <w:r>
        <w:t>68</w:t>
      </w:r>
      <w:r>
        <w:fldChar w:fldCharType="end"/>
      </w:r>
    </w:p>
    <w:p w14:paraId="4222DDEF" w14:textId="20703EA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4.22 Initial Neural Network Error Histogram plot with default layer size of 10</w:t>
      </w:r>
      <w:r>
        <w:tab/>
      </w:r>
      <w:r>
        <w:fldChar w:fldCharType="begin"/>
      </w:r>
      <w:r>
        <w:instrText xml:space="preserve"> PAGEREF _Toc146551670 \h </w:instrText>
      </w:r>
      <w:r>
        <w:fldChar w:fldCharType="separate"/>
      </w:r>
      <w:r>
        <w:t>68</w:t>
      </w:r>
      <w:r>
        <w:fldChar w:fldCharType="end"/>
      </w:r>
    </w:p>
    <w:p w14:paraId="4EA8E547" w14:textId="6F9546D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4.23 Initial Neural Network Regression plots with default layer size of 10</w:t>
      </w:r>
      <w:r>
        <w:tab/>
      </w:r>
      <w:r>
        <w:fldChar w:fldCharType="begin"/>
      </w:r>
      <w:r>
        <w:instrText xml:space="preserve"> PAGEREF _Toc146551671 \h </w:instrText>
      </w:r>
      <w:r>
        <w:fldChar w:fldCharType="separate"/>
      </w:r>
      <w:r>
        <w:t>69</w:t>
      </w:r>
      <w:r>
        <w:fldChar w:fldCharType="end"/>
      </w:r>
    </w:p>
    <w:p w14:paraId="4070AB43" w14:textId="67E8F97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4.24 Initial Neural Network Performance plot with 20 layers</w:t>
      </w:r>
      <w:r>
        <w:tab/>
      </w:r>
      <w:r>
        <w:fldChar w:fldCharType="begin"/>
      </w:r>
      <w:r>
        <w:instrText xml:space="preserve"> PAGEREF _Toc146551672 \h </w:instrText>
      </w:r>
      <w:r>
        <w:fldChar w:fldCharType="separate"/>
      </w:r>
      <w:r>
        <w:t>70</w:t>
      </w:r>
      <w:r>
        <w:fldChar w:fldCharType="end"/>
      </w:r>
    </w:p>
    <w:p w14:paraId="3D66F458" w14:textId="3530811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4.25 Initial Neural Network Error Histogram plot with 20 layers</w:t>
      </w:r>
      <w:r>
        <w:tab/>
      </w:r>
      <w:r>
        <w:fldChar w:fldCharType="begin"/>
      </w:r>
      <w:r>
        <w:instrText xml:space="preserve"> PAGEREF _Toc146551673 \h </w:instrText>
      </w:r>
      <w:r>
        <w:fldChar w:fldCharType="separate"/>
      </w:r>
      <w:r>
        <w:t>70</w:t>
      </w:r>
      <w:r>
        <w:fldChar w:fldCharType="end"/>
      </w:r>
    </w:p>
    <w:p w14:paraId="31B8A6FE" w14:textId="28D50B18"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4.26 Initial Neural Network Regression plot with 20 layers</w:t>
      </w:r>
      <w:r>
        <w:tab/>
      </w:r>
      <w:r>
        <w:fldChar w:fldCharType="begin"/>
      </w:r>
      <w:r>
        <w:instrText xml:space="preserve"> PAGEREF _Toc146551674 \h </w:instrText>
      </w:r>
      <w:r>
        <w:fldChar w:fldCharType="separate"/>
      </w:r>
      <w:r>
        <w:t>71</w:t>
      </w:r>
      <w:r>
        <w:fldChar w:fldCharType="end"/>
      </w:r>
    </w:p>
    <w:p w14:paraId="13EB1BA5" w14:textId="3A872778"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4.27 Initial Neural Network Training State plot with 20 layers</w:t>
      </w:r>
      <w:r>
        <w:tab/>
      </w:r>
      <w:r>
        <w:fldChar w:fldCharType="begin"/>
      </w:r>
      <w:r>
        <w:instrText xml:space="preserve"> PAGEREF _Toc146551675 \h </w:instrText>
      </w:r>
      <w:r>
        <w:fldChar w:fldCharType="separate"/>
      </w:r>
      <w:r>
        <w:t>71</w:t>
      </w:r>
      <w:r>
        <w:fldChar w:fldCharType="end"/>
      </w:r>
    </w:p>
    <w:p w14:paraId="3D90335A" w14:textId="15BE3D8F"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4.28 Plot IMU and robot values from t=1000 to t=1300 from a dataset of 4999 values</w:t>
      </w:r>
      <w:r>
        <w:tab/>
      </w:r>
      <w:r>
        <w:fldChar w:fldCharType="begin"/>
      </w:r>
      <w:r>
        <w:instrText xml:space="preserve"> PAGEREF _Toc146551676 \h </w:instrText>
      </w:r>
      <w:r>
        <w:fldChar w:fldCharType="separate"/>
      </w:r>
      <w:r>
        <w:t>72</w:t>
      </w:r>
      <w:r>
        <w:fldChar w:fldCharType="end"/>
      </w:r>
    </w:p>
    <w:p w14:paraId="600ED631" w14:textId="11B97FF1"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4.29 Filter and Robot angles after new offset values – looks OK</w:t>
      </w:r>
      <w:r>
        <w:tab/>
      </w:r>
      <w:r>
        <w:fldChar w:fldCharType="begin"/>
      </w:r>
      <w:r>
        <w:instrText xml:space="preserve"> PAGEREF _Toc146551677 \h </w:instrText>
      </w:r>
      <w:r>
        <w:fldChar w:fldCharType="separate"/>
      </w:r>
      <w:r>
        <w:t>73</w:t>
      </w:r>
      <w:r>
        <w:fldChar w:fldCharType="end"/>
      </w:r>
    </w:p>
    <w:p w14:paraId="343BEF1E" w14:textId="3B5A30C0"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4.30 Filter and Arm results after new offset values - samples from 100-300.</w:t>
      </w:r>
      <w:r>
        <w:tab/>
      </w:r>
      <w:r>
        <w:fldChar w:fldCharType="begin"/>
      </w:r>
      <w:r>
        <w:instrText xml:space="preserve"> PAGEREF _Toc146551678 \h </w:instrText>
      </w:r>
      <w:r>
        <w:fldChar w:fldCharType="separate"/>
      </w:r>
      <w:r>
        <w:t>73</w:t>
      </w:r>
      <w:r>
        <w:fldChar w:fldCharType="end"/>
      </w:r>
    </w:p>
    <w:p w14:paraId="7A511927" w14:textId="26D5BD4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4.31 Filter and Arm results after new offset values - samples from 1000-1300.</w:t>
      </w:r>
      <w:r>
        <w:tab/>
      </w:r>
      <w:r>
        <w:fldChar w:fldCharType="begin"/>
      </w:r>
      <w:r>
        <w:instrText xml:space="preserve"> PAGEREF _Toc146551679 \h </w:instrText>
      </w:r>
      <w:r>
        <w:fldChar w:fldCharType="separate"/>
      </w:r>
      <w:r>
        <w:t>74</w:t>
      </w:r>
      <w:r>
        <w:fldChar w:fldCharType="end"/>
      </w:r>
    </w:p>
    <w:p w14:paraId="143EE368" w14:textId="33AE9619"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4.32 Filter and Arm results after new offset values - samples from 3000-3300.</w:t>
      </w:r>
      <w:r>
        <w:tab/>
      </w:r>
      <w:r>
        <w:fldChar w:fldCharType="begin"/>
      </w:r>
      <w:r>
        <w:instrText xml:space="preserve"> PAGEREF _Toc146551680 \h </w:instrText>
      </w:r>
      <w:r>
        <w:fldChar w:fldCharType="separate"/>
      </w:r>
      <w:r>
        <w:t>74</w:t>
      </w:r>
      <w:r>
        <w:fldChar w:fldCharType="end"/>
      </w:r>
    </w:p>
    <w:p w14:paraId="4BA6D889" w14:textId="57A77596"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4.33 Filter and Arm results after new offset values - samples from 4500-4999.</w:t>
      </w:r>
      <w:r>
        <w:tab/>
      </w:r>
      <w:r>
        <w:fldChar w:fldCharType="begin"/>
      </w:r>
      <w:r>
        <w:instrText xml:space="preserve"> PAGEREF _Toc146551681 \h </w:instrText>
      </w:r>
      <w:r>
        <w:fldChar w:fldCharType="separate"/>
      </w:r>
      <w:r>
        <w:t>74</w:t>
      </w:r>
      <w:r>
        <w:fldChar w:fldCharType="end"/>
      </w:r>
    </w:p>
    <w:p w14:paraId="5ACDCBBF" w14:textId="6C08A3A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4.34 Training state plot after alignment optimisation</w:t>
      </w:r>
      <w:r>
        <w:tab/>
      </w:r>
      <w:r>
        <w:fldChar w:fldCharType="begin"/>
      </w:r>
      <w:r>
        <w:instrText xml:space="preserve"> PAGEREF _Toc146551682 \h </w:instrText>
      </w:r>
      <w:r>
        <w:fldChar w:fldCharType="separate"/>
      </w:r>
      <w:r>
        <w:t>75</w:t>
      </w:r>
      <w:r>
        <w:fldChar w:fldCharType="end"/>
      </w:r>
    </w:p>
    <w:p w14:paraId="240E3F45" w14:textId="0CFC071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4.35 Performance plot after alignment optimisation</w:t>
      </w:r>
      <w:r>
        <w:tab/>
      </w:r>
      <w:r>
        <w:fldChar w:fldCharType="begin"/>
      </w:r>
      <w:r>
        <w:instrText xml:space="preserve"> PAGEREF _Toc146551683 \h </w:instrText>
      </w:r>
      <w:r>
        <w:fldChar w:fldCharType="separate"/>
      </w:r>
      <w:r>
        <w:t>76</w:t>
      </w:r>
      <w:r>
        <w:fldChar w:fldCharType="end"/>
      </w:r>
    </w:p>
    <w:p w14:paraId="519E0E96" w14:textId="56BDF800"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4.36 Error Histogram plot after alignment optimisation</w:t>
      </w:r>
      <w:r>
        <w:tab/>
      </w:r>
      <w:r>
        <w:fldChar w:fldCharType="begin"/>
      </w:r>
      <w:r>
        <w:instrText xml:space="preserve"> PAGEREF _Toc146551684 \h </w:instrText>
      </w:r>
      <w:r>
        <w:fldChar w:fldCharType="separate"/>
      </w:r>
      <w:r>
        <w:t>76</w:t>
      </w:r>
      <w:r>
        <w:fldChar w:fldCharType="end"/>
      </w:r>
    </w:p>
    <w:p w14:paraId="37A26623" w14:textId="5945BC47"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4.37 Regression plot after alignment optimisation</w:t>
      </w:r>
      <w:r>
        <w:tab/>
      </w:r>
      <w:r>
        <w:fldChar w:fldCharType="begin"/>
      </w:r>
      <w:r>
        <w:instrText xml:space="preserve"> PAGEREF _Toc146551685 \h </w:instrText>
      </w:r>
      <w:r>
        <w:fldChar w:fldCharType="separate"/>
      </w:r>
      <w:r>
        <w:t>77</w:t>
      </w:r>
      <w:r>
        <w:fldChar w:fldCharType="end"/>
      </w:r>
    </w:p>
    <w:p w14:paraId="6C3517CA" w14:textId="7BC53700" w:rsidR="00F24F35" w:rsidRDefault="00F24F35">
      <w:pPr>
        <w:pStyle w:val="TableofFigures"/>
        <w:rPr>
          <w:rFonts w:asciiTheme="minorHAnsi" w:eastAsiaTheme="minorEastAsia" w:hAnsiTheme="minorHAnsi" w:cstheme="minorBidi"/>
          <w:kern w:val="2"/>
          <w:szCs w:val="22"/>
          <w:lang w:eastAsia="zh-CN"/>
          <w14:ligatures w14:val="standardContextual"/>
        </w:rPr>
      </w:pPr>
      <w:r>
        <w:lastRenderedPageBreak/>
        <w:t>Figure 7.1  IMU Calibration graphs for Central Camera IMU</w:t>
      </w:r>
      <w:r>
        <w:tab/>
      </w:r>
      <w:r>
        <w:fldChar w:fldCharType="begin"/>
      </w:r>
      <w:r>
        <w:instrText xml:space="preserve"> PAGEREF _Toc146551686 \h </w:instrText>
      </w:r>
      <w:r>
        <w:fldChar w:fldCharType="separate"/>
      </w:r>
      <w:r>
        <w:t>84</w:t>
      </w:r>
      <w:r>
        <w:fldChar w:fldCharType="end"/>
      </w:r>
    </w:p>
    <w:p w14:paraId="4BDEA0BC" w14:textId="0AE65720" w:rsidR="00F24F35" w:rsidRDefault="00F24F35">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_Toc146551687 \h </w:instrText>
      </w:r>
      <w:r>
        <w:fldChar w:fldCharType="separate"/>
      </w:r>
      <w:r>
        <w:t>85</w:t>
      </w:r>
      <w:r>
        <w:fldChar w:fldCharType="end"/>
      </w:r>
    </w:p>
    <w:p w14:paraId="36C92BFB" w14:textId="5A3BF514" w:rsidR="00F24F35" w:rsidRDefault="00F24F35">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_Toc146551688 \h </w:instrText>
      </w:r>
      <w:r>
        <w:fldChar w:fldCharType="separate"/>
      </w:r>
      <w:r>
        <w:t>85</w:t>
      </w:r>
      <w:r>
        <w:fldChar w:fldCharType="end"/>
      </w:r>
    </w:p>
    <w:p w14:paraId="5EA9144C" w14:textId="24CFA4F0" w:rsidR="00F24F35" w:rsidRDefault="00F24F35">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_Toc146551689 \h </w:instrText>
      </w:r>
      <w:r>
        <w:fldChar w:fldCharType="separate"/>
      </w:r>
      <w:r>
        <w:t>85</w:t>
      </w:r>
      <w:r>
        <w:fldChar w:fldCharType="end"/>
      </w:r>
    </w:p>
    <w:p w14:paraId="177C98D4" w14:textId="2E13B69E" w:rsidR="00F24F35" w:rsidRDefault="00F24F35">
      <w:pPr>
        <w:pStyle w:val="TableofFigures"/>
        <w:rPr>
          <w:rFonts w:asciiTheme="minorHAnsi" w:eastAsiaTheme="minorEastAsia" w:hAnsiTheme="minorHAnsi" w:cstheme="minorBidi"/>
          <w:kern w:val="2"/>
          <w:szCs w:val="22"/>
          <w:lang w:eastAsia="zh-CN"/>
          <w14:ligatures w14:val="standardContextual"/>
        </w:rPr>
      </w:pPr>
      <w:r>
        <w:t>Figure 7.5 Figure  IMU Calibration graphs for Right Rear IMU</w:t>
      </w:r>
      <w:r>
        <w:tab/>
      </w:r>
      <w:r>
        <w:fldChar w:fldCharType="begin"/>
      </w:r>
      <w:r>
        <w:instrText xml:space="preserve"> PAGEREF _Toc146551690 \h </w:instrText>
      </w:r>
      <w:r>
        <w:fldChar w:fldCharType="separate"/>
      </w:r>
      <w:r>
        <w:t>86</w:t>
      </w:r>
      <w:r>
        <w:fldChar w:fldCharType="end"/>
      </w:r>
    </w:p>
    <w:p w14:paraId="24729754" w14:textId="5156FC48"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6552331"/>
      <w:r w:rsidR="00586617" w:rsidRPr="00280F56">
        <w:t>Introduction</w:t>
      </w:r>
      <w:bookmarkEnd w:id="15"/>
    </w:p>
    <w:p w14:paraId="47B6B725" w14:textId="63390EA1" w:rsidR="009E25F6" w:rsidRPr="00280F56" w:rsidRDefault="003B7727" w:rsidP="00C0493D">
      <w:pPr>
        <w:pStyle w:val="Heading2"/>
        <w:rPr>
          <w:noProof w:val="0"/>
        </w:rPr>
      </w:pPr>
      <w:bookmarkStart w:id="16" w:name="_Toc146552332"/>
      <w:r w:rsidRPr="00280F56">
        <w:rPr>
          <w:noProof w:val="0"/>
        </w:rPr>
        <w:t>Motivation</w:t>
      </w:r>
      <w:bookmarkEnd w:id="16"/>
    </w:p>
    <w:p w14:paraId="17DEBCE0" w14:textId="278C0819"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over) is suitable,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6552333"/>
      <w:r w:rsidRPr="00280F56">
        <w:rPr>
          <w:noProof w:val="0"/>
        </w:rPr>
        <w:t>NZ Farm information</w:t>
      </w:r>
      <w:r w:rsidR="00BD64C9" w:rsidRPr="00280F56">
        <w:rPr>
          <w:noProof w:val="0"/>
        </w:rPr>
        <w:t xml:space="preserve"> and desired data</w:t>
      </w:r>
      <w:bookmarkEnd w:id="17"/>
    </w:p>
    <w:p w14:paraId="368422D9" w14:textId="3BDF6217"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commentRangeStart w:id="18"/>
      <w:commentRangeStart w:id="19"/>
      <w:commentRangeStart w:id="20"/>
      <w:r w:rsidR="006E5D54" w:rsidRPr="00280F56">
        <w:fldChar w:fldCharType="begin" w:fldLock="1"/>
      </w:r>
      <w:r w:rsidR="00F24F35">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2013)","previouslyFormattedCitation":"(Dave Swain, Daniel Gregg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commentRangeEnd w:id="18"/>
      <w:r w:rsidR="00811DC8" w:rsidRPr="00280F56">
        <w:rPr>
          <w:rStyle w:val="CommentReference"/>
          <w:rFonts w:asciiTheme="minorHAnsi" w:hAnsiTheme="minorHAnsi"/>
        </w:rPr>
        <w:commentReference w:id="18"/>
      </w:r>
      <w:commentRangeEnd w:id="19"/>
      <w:r w:rsidR="0035760E" w:rsidRPr="00280F56">
        <w:rPr>
          <w:rStyle w:val="CommentReference"/>
          <w:rFonts w:asciiTheme="minorHAnsi" w:hAnsiTheme="minorHAnsi"/>
        </w:rPr>
        <w:commentReference w:id="19"/>
      </w:r>
      <w:commentRangeEnd w:id="20"/>
      <w:r w:rsidR="00F24F35">
        <w:rPr>
          <w:rStyle w:val="CommentReference"/>
          <w:rFonts w:asciiTheme="minorHAnsi" w:hAnsiTheme="minorHAnsi"/>
        </w:rPr>
        <w:commentReference w:id="20"/>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62774162"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commentRangeStart w:id="21"/>
      <w:commentRangeEnd w:id="21"/>
      <w:r w:rsidR="00044542" w:rsidRPr="00280F56">
        <w:rPr>
          <w:rStyle w:val="CommentReference"/>
          <w:rFonts w:asciiTheme="minorHAnsi" w:hAnsiTheme="minorHAnsi"/>
        </w:rPr>
        <w:commentReference w:id="21"/>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F24F35">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2013)","previouslyFormattedCitation":"(Dave Swain, Daniel Gregg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r>
      <w:r w:rsidR="00C65974" w:rsidRPr="00280F56">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w:t>
      </w:r>
      <w:proofErr w:type="gramStart"/>
      <w:r w:rsidR="00C65974" w:rsidRPr="00280F56">
        <w:t>errors</w:t>
      </w:r>
      <w:proofErr w:type="gramEnd"/>
      <w:r w:rsidR="00C65974" w:rsidRPr="00280F56">
        <w:t xml:space="preserve"> but this project will not explore these further.</w:t>
      </w:r>
    </w:p>
    <w:p w14:paraId="683B8F2D" w14:textId="0A4FA7D0"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FBAB2B1" w14:textId="77777777" w:rsidR="00983782" w:rsidRPr="00280F56" w:rsidRDefault="00983782" w:rsidP="00710A5E">
      <w:pPr>
        <w:pStyle w:val="BodyText"/>
      </w:pPr>
    </w:p>
    <w:p w14:paraId="01A0BC04" w14:textId="44CDF5F2" w:rsidR="008A12AF" w:rsidRPr="00280F56" w:rsidRDefault="00952362" w:rsidP="00710A5E">
      <w:pPr>
        <w:pStyle w:val="Heading3"/>
        <w:rPr>
          <w:noProof w:val="0"/>
        </w:rPr>
      </w:pPr>
      <w:bookmarkStart w:id="22" w:name="_Toc146552334"/>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22"/>
    </w:p>
    <w:p w14:paraId="3054FED3" w14:textId="108F8329" w:rsidR="0094417A" w:rsidRPr="00280F56" w:rsidRDefault="009675CC" w:rsidP="0094417A">
      <w:pPr>
        <w:pStyle w:val="BodyText"/>
      </w:pPr>
      <w:bookmarkStart w:id="23"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167088FC"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proofErr w:type="spellStart"/>
      <w:r w:rsidR="009675CC" w:rsidRPr="00280F56">
        <w:rPr>
          <w:rStyle w:val="BodyTextChar"/>
        </w:rPr>
        <w:t>LongRange</w:t>
      </w:r>
      <w:proofErr w:type="spellEnd"/>
      <w:r w:rsidR="004E53CB" w:rsidRPr="00280F56">
        <w:rPr>
          <w:rStyle w:val="BodyTextChar"/>
        </w:rPr>
        <w:t xml:space="preserve"> Wireless Area Network</w:t>
      </w:r>
      <w:r w:rsidR="009675CC" w:rsidRPr="00280F56">
        <w:rPr>
          <w:rStyle w:val="BodyTextChar"/>
        </w:rPr>
        <w:t xml:space="preserve"> (</w:t>
      </w:r>
      <w:proofErr w:type="spellStart"/>
      <w:r w:rsidR="009675CC" w:rsidRPr="00280F56">
        <w:rPr>
          <w:rStyle w:val="BodyTextChar"/>
        </w:rPr>
        <w:t>L</w:t>
      </w:r>
      <w:r w:rsidR="004E53CB" w:rsidRPr="00280F56">
        <w:rPr>
          <w:rStyle w:val="BodyTextChar"/>
        </w:rPr>
        <w:t>o</w:t>
      </w:r>
      <w:r w:rsidR="009675CC" w:rsidRPr="00280F56">
        <w:rPr>
          <w:rStyle w:val="BodyTextChar"/>
        </w:rPr>
        <w:t>R</w:t>
      </w:r>
      <w:r w:rsidR="004E53CB" w:rsidRPr="00280F56">
        <w:rPr>
          <w:rStyle w:val="BodyTextChar"/>
        </w:rPr>
        <w:t>aWAN</w:t>
      </w:r>
      <w:proofErr w:type="spellEnd"/>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proofErr w:type="spellStart"/>
      <w:r w:rsidR="009675CC" w:rsidRPr="00280F56">
        <w:t>Wifi</w:t>
      </w:r>
      <w:proofErr w:type="spellEnd"/>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lastRenderedPageBreak/>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6C980A55"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 xml:space="preserve">cellular service, dedicated radio links </w:t>
      </w:r>
      <w:r w:rsidR="00461337" w:rsidRPr="00280F56">
        <w:rPr>
          <w:rStyle w:val="BodyTextChar"/>
        </w:rPr>
        <w:t xml:space="preserve">and </w:t>
      </w:r>
      <w:r w:rsidR="00461337" w:rsidRPr="00280F56">
        <w:rPr>
          <w:rStyle w:val="BodyTextChar"/>
        </w:rPr>
        <w:t>Long</w:t>
      </w:r>
      <w:r w:rsidR="00461337" w:rsidRPr="00280F56">
        <w:rPr>
          <w:rStyle w:val="BodyTextChar"/>
        </w:rPr>
        <w:t>-</w:t>
      </w:r>
      <w:r w:rsidR="00461337" w:rsidRPr="00280F56">
        <w:rPr>
          <w:rStyle w:val="BodyTextChar"/>
        </w:rPr>
        <w:t>Range Wireless Area Network (</w:t>
      </w:r>
      <w:proofErr w:type="spellStart"/>
      <w:r w:rsidR="00461337" w:rsidRPr="00280F56">
        <w:rPr>
          <w:rStyle w:val="BodyTextChar"/>
        </w:rPr>
        <w:t>LoRaWAN</w:t>
      </w:r>
      <w:proofErr w:type="spellEnd"/>
      <w:r w:rsidR="00461337" w:rsidRPr="00280F56">
        <w:rPr>
          <w:rStyle w:val="BodyTextChar"/>
        </w:rPr>
        <w:t>)</w:t>
      </w:r>
      <w:r w:rsidR="00461337" w:rsidRPr="00280F56">
        <w:rPr>
          <w:rStyle w:val="BodyTextChar"/>
        </w:rPr>
        <w:t>.</w:t>
      </w:r>
      <w:r w:rsidR="00461337" w:rsidRPr="00280F56">
        <w:rPr>
          <w:rStyle w:val="BodyTextChar"/>
        </w:rPr>
        <w:t xml:space="preserve">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proofErr w:type="gramStart"/>
      <w:r w:rsidR="00461337" w:rsidRPr="00280F56">
        <w:rPr>
          <w:lang w:eastAsia="en-NZ"/>
        </w:rPr>
        <w:t>location</w:t>
      </w:r>
      <w:proofErr w:type="gramEnd"/>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xml:space="preserve">. While GPS is a free service, satellite data is expensive, location-restrained, </w:t>
      </w:r>
      <w:proofErr w:type="gramStart"/>
      <w:r w:rsidRPr="00280F56">
        <w:rPr>
          <w:lang w:eastAsia="en-NZ"/>
        </w:rPr>
        <w:t>power-hungry</w:t>
      </w:r>
      <w:proofErr w:type="gramEnd"/>
      <w:r w:rsidRPr="00280F56">
        <w:rPr>
          <w:lang w:eastAsia="en-NZ"/>
        </w:rPr>
        <w:t xml:space="preserve"> and generally slow although companies such as Iridium are improving their 1.4kbs links to 512kbs and </w:t>
      </w:r>
      <w:proofErr w:type="spellStart"/>
      <w:r w:rsidRPr="00280F56">
        <w:rPr>
          <w:lang w:eastAsia="en-NZ"/>
        </w:rPr>
        <w:t>StarLink</w:t>
      </w:r>
      <w:proofErr w:type="spellEnd"/>
      <w:r w:rsidRPr="00280F56">
        <w:rPr>
          <w:lang w:eastAsia="en-NZ"/>
        </w:rPr>
        <w:t xml:space="preserve"> has recently expanded its operations in New Zealand with promises of greater than 50Mb/s upload speeds. </w:t>
      </w:r>
      <w:proofErr w:type="spellStart"/>
      <w:r w:rsidRPr="00280F56">
        <w:rPr>
          <w:lang w:eastAsia="en-NZ"/>
        </w:rPr>
        <w:t>Starlink</w:t>
      </w:r>
      <w:proofErr w:type="spellEnd"/>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t xml:space="preserve">The use of GPS is </w:t>
      </w:r>
      <w:proofErr w:type="gramStart"/>
      <w:r w:rsidR="00A125C7" w:rsidRPr="00280F56">
        <w:t>free</w:t>
      </w:r>
      <w:proofErr w:type="gramEnd"/>
      <w:r w:rsidR="00A125C7" w:rsidRPr="00280F56">
        <w:t xml:space="preserv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798B1857" w14:textId="3D4C1A10" w:rsidR="00283CB1" w:rsidRPr="00280F56"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w:t>
      </w:r>
      <w:proofErr w:type="spellStart"/>
      <w:r w:rsidR="00A125C7" w:rsidRPr="00280F56">
        <w:t>OneNZ</w:t>
      </w:r>
      <w:proofErr w:type="spellEnd"/>
      <w:r w:rsidR="00A125C7" w:rsidRPr="00280F56">
        <w:t xml:space="preserve"> announcements are supplementing cellular support with the use of </w:t>
      </w:r>
      <w:proofErr w:type="spellStart"/>
      <w:r w:rsidR="00A125C7" w:rsidRPr="00280F56">
        <w:t>Starlink</w:t>
      </w:r>
      <w:proofErr w:type="spellEnd"/>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lastRenderedPageBreak/>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Pr="00280F56">
        <w:br/>
        <w:t>Narrowband-</w:t>
      </w:r>
      <w:r w:rsidR="00280F56">
        <w:t xml:space="preserve">Internet of Things </w:t>
      </w:r>
      <w:r w:rsidRPr="00280F56">
        <w:t>(</w:t>
      </w:r>
      <w:proofErr w:type="spellStart"/>
      <w:r w:rsidRPr="00280F56">
        <w:t>NbIoT</w:t>
      </w:r>
      <w:proofErr w:type="spellEnd"/>
      <w:r w:rsidRPr="00280F56">
        <w:t xml:space="preserve">)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r w:rsidRPr="00280F56">
        <w:br/>
      </w:r>
      <w:r w:rsidRPr="00280F56">
        <w:drawing>
          <wp:inline distT="0" distB="0" distL="0" distR="0" wp14:anchorId="6FDDDEA9" wp14:editId="2DB3EC09">
            <wp:extent cx="5731510" cy="2865755"/>
            <wp:effectExtent l="0" t="0" r="2540" b="0"/>
            <wp:docPr id="1" name="Picture 1" descr="Differentiating Cat-M1, NB-IoT and GSM-IoT.&#10;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fferentiating Cat-M1, NB-IoT and GSM-IoT.&#10;Source: "/>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0BE87EE" w14:textId="1E958153" w:rsidR="00283CB1" w:rsidRPr="00280F56" w:rsidRDefault="00283CB1" w:rsidP="00F24F35">
      <w:pPr>
        <w:pStyle w:val="Caption"/>
      </w:pPr>
      <w:bookmarkStart w:id="24" w:name="_Toc146547280"/>
      <w:bookmarkStart w:id="25" w:name="_Toc146551640"/>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w:t>
      </w:r>
      <w:r w:rsidR="0099441D">
        <w:fldChar w:fldCharType="end"/>
      </w:r>
      <w:r w:rsidRPr="00280F56">
        <w:t xml:space="preserve">  Differentiating Cat-M1 and NB-IoT technologies. Image from </w:t>
      </w:r>
      <w:r w:rsidR="0068564C" w:rsidRPr="00280F56">
        <w:fldChar w:fldCharType="begin" w:fldLock="1"/>
      </w:r>
      <w:r w:rsidR="0003482D" w:rsidRPr="00280F56">
        <w:instrText>ADDIN CSL_CITATION {"citationItems":[{"id":"ITEM-1","itemData":{"URL":"https://www.3gpp.org/news-events/1805-iot_r14","accessed":{"date-parts":[["2021","1","5"]]},"id":"ITEM-1","issued":{"date-parts":[["2016"]]},"title":"Standards for the IoT","type":"webpage"},"uris":["http://www.mendeley.com/documents/?uuid=157ab496-ecad-301f-9337-27cad56dd4b6"]}],"mendeley":{"formattedCitation":"(&lt;i&gt;Standards for the IoT&lt;/i&gt;, 2016)","plainTextFormattedCitation":"(Standards for the IoT, 2016)","previouslyFormattedCitation":"(&lt;i&gt;Standards for the IoT&lt;/i&gt;, 2016)"},"properties":{"noteIndex":0},"schema":"https://github.com/citation-style-language/schema/raw/master/csl-citation.json"}</w:instrText>
      </w:r>
      <w:r w:rsidR="0068564C" w:rsidRPr="00280F56">
        <w:fldChar w:fldCharType="separate"/>
      </w:r>
      <w:r w:rsidR="0068564C" w:rsidRPr="00280F56">
        <w:t>(</w:t>
      </w:r>
      <w:r w:rsidR="0068564C" w:rsidRPr="00280F56">
        <w:rPr>
          <w:i/>
        </w:rPr>
        <w:t>Standards for the IoT</w:t>
      </w:r>
      <w:r w:rsidR="0068564C" w:rsidRPr="00280F56">
        <w:t>, 2016)</w:t>
      </w:r>
      <w:bookmarkEnd w:id="24"/>
      <w:bookmarkEnd w:id="25"/>
      <w:r w:rsidR="0068564C" w:rsidRPr="00280F56">
        <w:fldChar w:fldCharType="end"/>
      </w:r>
    </w:p>
    <w:p w14:paraId="064B92A3" w14:textId="0FBCF1E7" w:rsidR="00280F56" w:rsidRPr="00CC4FAC" w:rsidRDefault="00CC4FAC" w:rsidP="00C90D24">
      <w:pPr>
        <w:pStyle w:val="BodyText"/>
        <w:rPr>
          <w:u w:val="single"/>
        </w:rPr>
      </w:pPr>
      <w:r w:rsidRPr="00CC4FAC">
        <w:rPr>
          <w:u w:val="single"/>
        </w:rPr>
        <w:t>Dedicated link RF options</w:t>
      </w:r>
    </w:p>
    <w:p w14:paraId="4CFD6041" w14:textId="1E245889" w:rsidR="00DB53A4" w:rsidRPr="00280F56" w:rsidRDefault="0068564C" w:rsidP="00C90D24">
      <w:pPr>
        <w:pStyle w:val="BodyText"/>
        <w:rPr>
          <w:rFonts w:asciiTheme="minorHAnsi" w:hAnsiTheme="minorHAnsi"/>
          <w:szCs w:val="22"/>
          <w:lang w:eastAsia="en-NZ"/>
        </w:rPr>
      </w:pPr>
      <w:r w:rsidRPr="00280F56">
        <w:rPr>
          <w:lang w:eastAsia="en-NZ"/>
        </w:rPr>
        <w:t>WiMAX (</w:t>
      </w:r>
      <w:proofErr w:type="spellStart"/>
      <w:r w:rsidRPr="00280F56">
        <w:rPr>
          <w:lang w:eastAsia="en-NZ"/>
        </w:rPr>
        <w:t>WorldwIde</w:t>
      </w:r>
      <w:proofErr w:type="spellEnd"/>
      <w:r w:rsidRPr="00280F56">
        <w:rPr>
          <w:lang w:eastAsia="en-NZ"/>
        </w:rPr>
        <w:t xml:space="preserve"> operability over </w:t>
      </w:r>
      <w:proofErr w:type="spellStart"/>
      <w:r w:rsidRPr="00280F56">
        <w:rPr>
          <w:lang w:eastAsia="en-NZ"/>
        </w:rPr>
        <w:t>MicrowAve</w:t>
      </w:r>
      <w:proofErr w:type="spellEnd"/>
      <w:r w:rsidRPr="00280F56">
        <w:rPr>
          <w:lang w:eastAsia="en-NZ"/>
        </w:rPr>
        <w:t>) is a technology using Microwave links.</w:t>
      </w:r>
      <w:r w:rsidRPr="00280F56">
        <w:rPr>
          <w:lang w:eastAsia="en-NZ"/>
        </w:rPr>
        <w:br/>
        <w:t xml:space="preserve">WiMAX does not require line of sight to operate and has further range than conventional </w:t>
      </w:r>
      <w:proofErr w:type="spellStart"/>
      <w:r w:rsidRPr="00280F56">
        <w:rPr>
          <w:lang w:eastAsia="en-NZ"/>
        </w:rPr>
        <w:t>Wifi</w:t>
      </w:r>
      <w:proofErr w:type="spellEnd"/>
      <w:r w:rsidRPr="00280F56">
        <w:rPr>
          <w:lang w:eastAsia="en-NZ"/>
        </w:rPr>
        <w:t xml:space="preserve"> (30-50km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xml:space="preserve">. There are two main types of </w:t>
      </w:r>
      <w:proofErr w:type="gramStart"/>
      <w:r w:rsidRPr="00280F56">
        <w:rPr>
          <w:lang w:eastAsia="en-NZ"/>
        </w:rPr>
        <w:t>WiMAX</w:t>
      </w:r>
      <w:proofErr w:type="gramEnd"/>
      <w:r w:rsidRPr="00280F56">
        <w:rPr>
          <w:lang w:eastAsia="en-NZ"/>
        </w:rPr>
        <w:t>; fixed and mobile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w:t>
      </w:r>
      <w:r w:rsidRPr="00280F56">
        <w:rPr>
          <w:lang w:eastAsia="en-NZ"/>
        </w:rPr>
        <w:lastRenderedPageBreak/>
        <w:t xml:space="preserve">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proofErr w:type="spellStart"/>
      <w:r w:rsidR="0003482D" w:rsidRPr="00280F56">
        <w:rPr>
          <w:lang w:eastAsia="en-NZ"/>
        </w:rPr>
        <w:t>SigFox</w:t>
      </w:r>
      <w:proofErr w:type="spellEnd"/>
      <w:r w:rsidR="0003482D" w:rsidRPr="00280F56">
        <w:rPr>
          <w:lang w:eastAsia="en-NZ"/>
        </w:rPr>
        <w:t xml:space="preserve">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w:t>
      </w:r>
      <w:proofErr w:type="spellStart"/>
      <w:r w:rsidR="0003482D" w:rsidRPr="00280F56">
        <w:rPr>
          <w:lang w:eastAsia="en-NZ"/>
        </w:rPr>
        <w:t>SigFox</w:t>
      </w:r>
      <w:proofErr w:type="spellEnd"/>
      <w:r w:rsidR="0003482D" w:rsidRPr="00280F56">
        <w:rPr>
          <w:lang w:eastAsia="en-NZ"/>
        </w:rPr>
        <w:t xml:space="preserve">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w:t>
      </w:r>
      <w:proofErr w:type="spellStart"/>
      <w:r w:rsidR="0003482D" w:rsidRPr="00280F56">
        <w:rPr>
          <w:lang w:eastAsia="en-NZ"/>
        </w:rPr>
        <w:t>SigFox</w:t>
      </w:r>
      <w:proofErr w:type="spellEnd"/>
      <w:r w:rsidR="0003482D" w:rsidRPr="00280F56">
        <w:rPr>
          <w:lang w:eastAsia="en-NZ"/>
        </w:rPr>
        <w:t xml:space="preserve"> and it’s low transmission rates, make it unappealing as a solution, and </w:t>
      </w:r>
      <w:proofErr w:type="spellStart"/>
      <w:r w:rsidR="0003482D" w:rsidRPr="00280F56">
        <w:rPr>
          <w:lang w:eastAsia="en-NZ"/>
        </w:rPr>
        <w:t>SigFox</w:t>
      </w:r>
      <w:proofErr w:type="spellEnd"/>
      <w:r w:rsidR="0003482D" w:rsidRPr="00280F56">
        <w:rPr>
          <w:lang w:eastAsia="en-NZ"/>
        </w:rPr>
        <w:t xml:space="preserve">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 xml:space="preserve">a is a competitor to </w:t>
      </w:r>
      <w:proofErr w:type="spellStart"/>
      <w:r w:rsidR="00DB53A4" w:rsidRPr="00280F56">
        <w:t>SigFox</w:t>
      </w:r>
      <w:proofErr w:type="spellEnd"/>
      <w:r w:rsidR="00DB53A4" w:rsidRPr="00280F56">
        <w:t>. This is a low power communications protocol designed to send small packets of data at regular intervals with low-power usage. It</w:t>
      </w:r>
      <w:r w:rsidR="00CC4FAC">
        <w:t xml:space="preserve"> is</w:t>
      </w:r>
      <w:r w:rsidR="00DB53A4" w:rsidRPr="00280F56">
        <w:t xml:space="preserve"> a proprietary protocol owned by </w:t>
      </w:r>
      <w:proofErr w:type="spellStart"/>
      <w:r w:rsidR="00DB53A4" w:rsidRPr="00280F56">
        <w:t>Semtech</w:t>
      </w:r>
      <w:proofErr w:type="spellEnd"/>
      <w:r w:rsidR="00CC4FAC">
        <w:t xml:space="preserve">. </w:t>
      </w:r>
      <w:proofErr w:type="spellStart"/>
      <w:r w:rsidR="00DB53A4" w:rsidRPr="00280F56">
        <w:t>LoRaWAN</w:t>
      </w:r>
      <w:proofErr w:type="spellEnd"/>
      <w:r w:rsidR="00DB53A4" w:rsidRPr="00280F56">
        <w:t xml:space="preserve">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 xml:space="preserve">a system are 10,000 but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w:t>
      </w:r>
      <w:proofErr w:type="gramStart"/>
      <w:r w:rsidR="00DB53A4" w:rsidRPr="00280F56">
        <w:rPr>
          <w:lang w:eastAsia="en-NZ"/>
        </w:rPr>
        <w:t>in order to</w:t>
      </w:r>
      <w:proofErr w:type="gramEnd"/>
      <w:r w:rsidR="00DB53A4" w:rsidRPr="00280F56">
        <w:rPr>
          <w:lang w:eastAsia="en-NZ"/>
        </w:rPr>
        <w:t xml:space="preserve"> alleviate this, which is possible as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w:t>
      </w:r>
      <w:proofErr w:type="spellStart"/>
      <w:r w:rsidR="00CC4FAC">
        <w:rPr>
          <w:lang w:eastAsia="en-NZ"/>
        </w:rPr>
        <w:t>LoRaWAN</w:t>
      </w:r>
      <w:proofErr w:type="spellEnd"/>
      <w:r w:rsidR="00CC4FAC">
        <w:rPr>
          <w:lang w:eastAsia="en-NZ"/>
        </w:rPr>
        <w:t xml:space="preserve">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infrastructure and deploy stations in the appropriate places 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0C5E07">
      <w:pPr>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xml:space="preserve">, </w:t>
      </w:r>
      <w:r w:rsidRPr="00280F56">
        <w:rPr>
          <w:noProof/>
          <w:lang w:eastAsia="en-NZ"/>
        </w:rPr>
        <w:lastRenderedPageBreak/>
        <w:t>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21639C2A" w14:textId="77777777" w:rsidR="000C5E07" w:rsidRDefault="000C5E07" w:rsidP="000C5E07"/>
    <w:p w14:paraId="696CF11C" w14:textId="2E212634" w:rsidR="00F446C9" w:rsidRPr="00280F56" w:rsidRDefault="00F446C9" w:rsidP="00F24F35">
      <w:pPr>
        <w:pStyle w:val="Caption"/>
      </w:pPr>
      <w:bookmarkStart w:id="26" w:name="_Toc146546614"/>
      <w:bookmarkStart w:id="27" w:name="_Toc146547281"/>
      <w:bookmarkStart w:id="28" w:name="_Toc146548766"/>
      <w:r w:rsidRPr="00280F56">
        <w:t xml:space="preserve">Table </w:t>
      </w:r>
      <w:r w:rsidR="000672AC">
        <w:fldChar w:fldCharType="begin"/>
      </w:r>
      <w:r w:rsidR="000672AC">
        <w:instrText xml:space="preserve"> STYLEREF 1 \s </w:instrText>
      </w:r>
      <w:r w:rsidR="000672AC">
        <w:fldChar w:fldCharType="separate"/>
      </w:r>
      <w:r w:rsidR="000672AC">
        <w:t>1</w:t>
      </w:r>
      <w:r w:rsidR="000672AC">
        <w:fldChar w:fldCharType="end"/>
      </w:r>
      <w:r w:rsidR="000672AC">
        <w:t>.</w:t>
      </w:r>
      <w:r w:rsidR="000672AC">
        <w:fldChar w:fldCharType="begin"/>
      </w:r>
      <w:r w:rsidR="000672AC">
        <w:instrText xml:space="preserve"> SEQ Table \* ARABIC \s 1 </w:instrText>
      </w:r>
      <w:r w:rsidR="000672AC">
        <w:fldChar w:fldCharType="separate"/>
      </w:r>
      <w:r w:rsidR="000672AC">
        <w:t>1</w:t>
      </w:r>
      <w:r w:rsidR="000672AC">
        <w:fldChar w:fldCharType="end"/>
      </w:r>
      <w:r w:rsidRPr="00280F56">
        <w:t xml:space="preserve"> </w:t>
      </w:r>
      <w:r w:rsidRPr="000C5E07">
        <w:rPr>
          <w:rStyle w:val="CaptionChar"/>
        </w:rPr>
        <w:t>Backhaul (long range) communication protocols compared.</w:t>
      </w:r>
      <w:bookmarkEnd w:id="26"/>
      <w:bookmarkEnd w:id="27"/>
      <w:bookmarkEnd w:id="28"/>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C347A7">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C347A7">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C347A7">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77777777" w:rsidR="00F446C9" w:rsidRPr="00280F56" w:rsidRDefault="00F446C9" w:rsidP="00C347A7">
            <w:pPr>
              <w:jc w:val="center"/>
            </w:pPr>
            <w:proofErr w:type="spellStart"/>
            <w:r w:rsidRPr="00280F56">
              <w:t>NbIoT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C347A7">
            <w:pPr>
              <w:jc w:val="center"/>
            </w:pPr>
            <w:proofErr w:type="spellStart"/>
            <w:r w:rsidRPr="00280F56">
              <w:t>LoraWan</w:t>
            </w:r>
            <w:proofErr w:type="spellEnd"/>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C347A7">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C347A7">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C347A7">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C347A7">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C347A7">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C347A7">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C347A7">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C347A7">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C347A7">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C347A7">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C347A7">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C347A7">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C347A7">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C347A7">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C347A7">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C347A7">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C347A7">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C347A7">
            <w:pPr>
              <w:jc w:val="center"/>
            </w:pPr>
            <w:r w:rsidRPr="00280F56">
              <w:t xml:space="preserve">300-400 </w:t>
            </w:r>
            <w:proofErr w:type="spellStart"/>
            <w:r w:rsidRPr="00280F56">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C347A7">
            <w:pPr>
              <w:jc w:val="center"/>
            </w:pPr>
            <w:r w:rsidRPr="00280F56">
              <w:t xml:space="preserve">20-127 </w:t>
            </w:r>
            <w:proofErr w:type="spellStart"/>
            <w:r w:rsidRPr="00280F56">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C347A7">
            <w:pPr>
              <w:jc w:val="center"/>
            </w:pPr>
            <w:r w:rsidRPr="00280F56">
              <w:t xml:space="preserve">50 </w:t>
            </w:r>
            <w:proofErr w:type="spellStart"/>
            <w:r w:rsidRPr="00280F56">
              <w:t>kbs</w:t>
            </w:r>
            <w:proofErr w:type="spellEnd"/>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C347A7">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C347A7">
            <w:pPr>
              <w:jc w:val="center"/>
            </w:pPr>
            <w:r w:rsidRPr="00280F56">
              <w:t xml:space="preserve">250 </w:t>
            </w:r>
            <w:proofErr w:type="spellStart"/>
            <w:r w:rsidRPr="00280F56">
              <w:t>mW</w:t>
            </w:r>
            <w:proofErr w:type="spellEnd"/>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C347A7">
            <w:pPr>
              <w:jc w:val="center"/>
            </w:pPr>
            <w:r w:rsidRPr="00280F56">
              <w:t xml:space="preserve">220 </w:t>
            </w:r>
            <w:proofErr w:type="spellStart"/>
            <w:r w:rsidRPr="00280F56">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C347A7">
            <w:pPr>
              <w:jc w:val="center"/>
            </w:pPr>
            <w:r w:rsidRPr="00280F56">
              <w:t xml:space="preserve">200 </w:t>
            </w:r>
            <w:proofErr w:type="spellStart"/>
            <w:r w:rsidRPr="00280F56">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C347A7">
            <w:pPr>
              <w:jc w:val="center"/>
            </w:pPr>
            <w:r w:rsidRPr="00280F56">
              <w:t xml:space="preserve">125 </w:t>
            </w:r>
            <w:proofErr w:type="spellStart"/>
            <w:r w:rsidRPr="00280F56">
              <w:t>mW</w:t>
            </w:r>
            <w:proofErr w:type="spellEnd"/>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C347A7">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C347A7">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C347A7">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C347A7">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C347A7">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C347A7">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C347A7">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C347A7">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C347A7">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C347A7">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C347A7">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C347A7">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C347A7">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C347A7">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C347A7">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C347A7">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C347A7">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C347A7">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C347A7">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C347A7">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C347A7">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C347A7">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C347A7">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C347A7">
            <w:pPr>
              <w:jc w:val="center"/>
            </w:pPr>
            <w:r>
              <w:t>Ideal for medium sized datasets</w:t>
            </w:r>
            <w:r>
              <w:t xml:space="preserve">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C347A7">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614B17C"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xml:space="preserve">.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w:t>
      </w:r>
      <w:proofErr w:type="gramStart"/>
      <w:r w:rsidR="00DB53A4" w:rsidRPr="00280F56">
        <w:rPr>
          <w:lang w:eastAsia="en-NZ"/>
        </w:rPr>
        <w:t>a</w:t>
      </w:r>
      <w:proofErr w:type="gramEnd"/>
      <w:r w:rsidR="00DB53A4" w:rsidRPr="00280F56">
        <w:rPr>
          <w:lang w:eastAsia="en-NZ"/>
        </w:rPr>
        <w:t xml:space="preserve"> RFD (Reduced Functionality device) and a 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 xml:space="preserve">however it is a </w:t>
      </w:r>
      <w:proofErr w:type="gramStart"/>
      <w:r w:rsidR="00B601E9" w:rsidRPr="00280F56">
        <w:rPr>
          <w:lang w:eastAsia="en-NZ"/>
        </w:rPr>
        <w:t>short range</w:t>
      </w:r>
      <w:proofErr w:type="gramEnd"/>
      <w:r w:rsidR="00B601E9" w:rsidRPr="00280F56">
        <w:rPr>
          <w:lang w:eastAsia="en-NZ"/>
        </w:rPr>
        <w:t xml:space="preserve"> protocol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w:t>
      </w:r>
      <w:r w:rsidR="00B601E9" w:rsidRPr="00280F56">
        <w:rPr>
          <w:lang w:eastAsia="en-NZ"/>
        </w:rPr>
        <w:lastRenderedPageBreak/>
        <w:t xml:space="preserve">utilises the 433MHz band which gives it multi-km range. To improve performance some network </w:t>
      </w:r>
      <w:proofErr w:type="gramStart"/>
      <w:r w:rsidR="00B601E9" w:rsidRPr="00280F56">
        <w:rPr>
          <w:lang w:eastAsia="en-NZ"/>
        </w:rPr>
        <w:t>cards</w:t>
      </w:r>
      <w:proofErr w:type="gramEnd"/>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xml:space="preserve">. There are no retail providers of Dash7 devices in </w:t>
      </w:r>
      <w:proofErr w:type="gramStart"/>
      <w:r w:rsidR="00B601E9" w:rsidRPr="00280F56">
        <w:rPr>
          <w:lang w:eastAsia="en-NZ"/>
        </w:rPr>
        <w:t>NZ</w:t>
      </w:r>
      <w:proofErr w:type="gramEnd"/>
      <w:r w:rsidR="00B601E9" w:rsidRPr="00280F56">
        <w:rPr>
          <w:lang w:eastAsia="en-NZ"/>
        </w:rPr>
        <w:t xml:space="preserve"> so this technology is not recommended.</w:t>
      </w:r>
    </w:p>
    <w:p w14:paraId="712BD1C7" w14:textId="43C20C1D" w:rsidR="00B601E9" w:rsidRPr="00280F56" w:rsidRDefault="00B601E9" w:rsidP="00C90D24">
      <w:pPr>
        <w:pStyle w:val="BodyText"/>
        <w:rPr>
          <w:rFonts w:asciiTheme="minorHAnsi" w:hAnsiTheme="minorHAnsi"/>
          <w:szCs w:val="22"/>
          <w:lang w:eastAsia="en-US"/>
        </w:rPr>
      </w:pPr>
      <w:proofErr w:type="spellStart"/>
      <w:r w:rsidRPr="00280F56">
        <w:t>Wifi</w:t>
      </w:r>
      <w:proofErr w:type="spellEnd"/>
      <w:r w:rsidRPr="00280F56">
        <w:t xml:space="preserve"> </w:t>
      </w:r>
      <w:proofErr w:type="spellStart"/>
      <w:r w:rsidRPr="00280F56">
        <w:t>HaLow</w:t>
      </w:r>
      <w:proofErr w:type="spellEnd"/>
      <w:r w:rsidRPr="00280F56">
        <w:t xml:space="preserve"> is based on the IEEE 802.11ah standard </w:t>
      </w:r>
      <w:r w:rsidRPr="00280F56">
        <w:fldChar w:fldCharType="begin" w:fldLock="1"/>
      </w:r>
      <w:r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Pr="00280F56">
        <w:fldChar w:fldCharType="separate"/>
      </w:r>
      <w:r w:rsidRPr="00280F56">
        <w:rPr>
          <w:noProof/>
        </w:rPr>
        <w:t>(Shanmuga Sundaram, 2016)</w:t>
      </w:r>
      <w:r w:rsidRPr="00280F56">
        <w:fldChar w:fldCharType="end"/>
      </w:r>
      <w:r w:rsidRPr="00280F56">
        <w:t xml:space="preserve"> and consumes less power than standard </w:t>
      </w:r>
      <w:proofErr w:type="spellStart"/>
      <w:r w:rsidRPr="00280F56">
        <w:t>wifi</w:t>
      </w:r>
      <w:proofErr w:type="spellEnd"/>
      <w:r w:rsidRPr="00280F56">
        <w:t xml:space="preserve"> with a longer range; up to 750m using the “unlicensed” frequencies from 915-928MHz. Being a superset of </w:t>
      </w:r>
      <w:proofErr w:type="spellStart"/>
      <w:r w:rsidRPr="00280F56">
        <w:t>Wifi</w:t>
      </w:r>
      <w:proofErr w:type="spellEnd"/>
      <w:r w:rsidRPr="00280F56">
        <w:t xml:space="preserve">, </w:t>
      </w:r>
      <w:proofErr w:type="spellStart"/>
      <w:r w:rsidRPr="00280F56">
        <w:t>Wifi</w:t>
      </w:r>
      <w:proofErr w:type="spellEnd"/>
      <w:r w:rsidRPr="00280F56">
        <w:t xml:space="preserve"> </w:t>
      </w:r>
      <w:proofErr w:type="spellStart"/>
      <w:r w:rsidRPr="00280F56">
        <w:t>Halow</w:t>
      </w:r>
      <w:proofErr w:type="spellEnd"/>
      <w:r w:rsidRPr="00280F56">
        <w:t xml:space="preserve"> supports IP based communication and is designed to support a lot of simultaneous clients (up to 8191 as 13 bits are used for an ID) in a star-shaped network with data transmission rates from 150kbs to 347Mbs. </w:t>
      </w:r>
      <w:r w:rsidR="000C5E07">
        <w:t xml:space="preserve">As such, </w:t>
      </w:r>
      <w:proofErr w:type="spellStart"/>
      <w:r w:rsidR="000C5E07">
        <w:t>Wifi</w:t>
      </w:r>
      <w:proofErr w:type="spellEnd"/>
      <w:r w:rsidR="000C5E07">
        <w:t xml:space="preserve"> </w:t>
      </w:r>
      <w:proofErr w:type="spellStart"/>
      <w:r w:rsidR="000C5E07">
        <w:t>HaLow</w:t>
      </w:r>
      <w:proofErr w:type="spellEnd"/>
      <w:r w:rsidR="000C5E07">
        <w:t xml:space="preserve"> is only possible for cattle monitoring. </w:t>
      </w:r>
      <w:r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Pr="00280F56">
        <w:fldChar w:fldCharType="begin" w:fldLock="1"/>
      </w:r>
      <w:r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Pr="00280F56">
        <w:fldChar w:fldCharType="separate"/>
      </w:r>
      <w:r w:rsidRPr="00280F56">
        <w:rPr>
          <w:noProof/>
        </w:rPr>
        <w:t>(Šljivo et al., 2018)</w:t>
      </w:r>
      <w:r w:rsidRPr="00280F56">
        <w:fldChar w:fldCharType="end"/>
      </w:r>
      <w:r w:rsidRPr="00280F56">
        <w:t xml:space="preserve">. </w:t>
      </w:r>
      <w:proofErr w:type="spellStart"/>
      <w:r w:rsidRPr="00280F56">
        <w:t>Wifi-HaLow</w:t>
      </w:r>
      <w:proofErr w:type="spellEnd"/>
      <w:r w:rsidRPr="00280F56">
        <w:t xml:space="preserve"> is included here despite there being no retail supply of network cards in New Zealand as it has some distinct advantages that may make it worthwhile to source parts from overseas. One of these advantages is the </w:t>
      </w:r>
      <w:proofErr w:type="spellStart"/>
      <w:r w:rsidRPr="00280F56">
        <w:t>multihop</w:t>
      </w:r>
      <w:proofErr w:type="spellEnd"/>
      <w:r w:rsidRPr="00280F56">
        <w:t xml:space="preserve">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r>
      <w:proofErr w:type="spellStart"/>
      <w:r w:rsidR="000E74AE">
        <w:rPr>
          <w:lang w:eastAsia="en-NZ"/>
        </w:rPr>
        <w:t>LoRaWAN</w:t>
      </w:r>
      <w:proofErr w:type="spellEnd"/>
      <w:r w:rsidR="000E74AE">
        <w:rPr>
          <w:lang w:eastAsia="en-NZ"/>
        </w:rPr>
        <w:t xml:space="preserve"> can be used as a short haul system but the other systems are more cost-effective, albeit with reduced range.</w:t>
      </w:r>
    </w:p>
    <w:p w14:paraId="529818E7" w14:textId="58D14B8B" w:rsidR="00D2502A" w:rsidRPr="00280F56" w:rsidRDefault="00D2502A" w:rsidP="00F24F35">
      <w:pPr>
        <w:pStyle w:val="Caption"/>
      </w:pPr>
      <w:bookmarkStart w:id="29" w:name="_Toc146546615"/>
      <w:bookmarkStart w:id="30" w:name="_Toc146547282"/>
      <w:bookmarkStart w:id="31" w:name="_Toc146548767"/>
      <w:r w:rsidRPr="00280F56">
        <w:t xml:space="preserve">Table </w:t>
      </w:r>
      <w:r w:rsidR="000672AC">
        <w:fldChar w:fldCharType="begin"/>
      </w:r>
      <w:r w:rsidR="000672AC">
        <w:instrText xml:space="preserve"> STYLEREF 1 \s </w:instrText>
      </w:r>
      <w:r w:rsidR="000672AC">
        <w:fldChar w:fldCharType="separate"/>
      </w:r>
      <w:r w:rsidR="000672AC">
        <w:t>1</w:t>
      </w:r>
      <w:r w:rsidR="000672AC">
        <w:fldChar w:fldCharType="end"/>
      </w:r>
      <w:r w:rsidR="000672AC">
        <w:t>.</w:t>
      </w:r>
      <w:r w:rsidR="000672AC">
        <w:fldChar w:fldCharType="begin"/>
      </w:r>
      <w:r w:rsidR="000672AC">
        <w:instrText xml:space="preserve"> SEQ Table \* ARABIC \s 1 </w:instrText>
      </w:r>
      <w:r w:rsidR="000672AC">
        <w:fldChar w:fldCharType="separate"/>
      </w:r>
      <w:r w:rsidR="000672AC">
        <w:t>2</w:t>
      </w:r>
      <w:r w:rsidR="000672AC">
        <w:fldChar w:fldCharType="end"/>
      </w:r>
      <w:r w:rsidRPr="00280F56">
        <w:t xml:space="preserve">  Short range communication protocols compared</w:t>
      </w:r>
      <w:bookmarkEnd w:id="29"/>
      <w:bookmarkEnd w:id="30"/>
      <w:bookmarkEnd w:id="31"/>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lastRenderedPageBreak/>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proofErr w:type="spellStart"/>
            <w:r w:rsidRPr="00280F56">
              <w:t>B</w:t>
            </w:r>
            <w:r w:rsidR="00EB516C">
              <w:t>luetooth</w:t>
            </w:r>
            <w:r w:rsidRPr="00280F56">
              <w:t>L</w:t>
            </w:r>
            <w:r w:rsidR="00EB516C">
              <w:t>ow</w:t>
            </w:r>
            <w:proofErr w:type="spellEnd"/>
            <w:r w:rsidR="00EB516C">
              <w:t xml:space="preserve">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proofErr w:type="spellStart"/>
            <w:r w:rsidRPr="00280F56">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proofErr w:type="spellStart"/>
            <w:r w:rsidRPr="00280F56">
              <w:t>Wifi</w:t>
            </w:r>
            <w:proofErr w:type="spellEnd"/>
            <w:r w:rsidRPr="00280F56">
              <w:t xml:space="preserve"> </w:t>
            </w:r>
            <w:proofErr w:type="spellStart"/>
            <w:r w:rsidRPr="00280F56">
              <w:t>HaLow</w:t>
            </w:r>
            <w:proofErr w:type="spellEnd"/>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r>
            <w:proofErr w:type="spellStart"/>
            <w:r w:rsidRPr="00280F56">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r>
            <w:proofErr w:type="spellStart"/>
            <w:r w:rsidRPr="00280F56">
              <w:t>kbs</w:t>
            </w:r>
            <w:proofErr w:type="spellEnd"/>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 xml:space="preserve">150 </w:t>
            </w:r>
            <w:proofErr w:type="spellStart"/>
            <w:r w:rsidRPr="00280F56">
              <w:t>kbs</w:t>
            </w:r>
            <w:proofErr w:type="spellEnd"/>
            <w:r w:rsidRPr="00280F56">
              <w:t xml:space="preserve">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 xml:space="preserve">10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 xml:space="preserve">10 </w:t>
            </w:r>
            <w:proofErr w:type="spellStart"/>
            <w:r w:rsidRPr="00280F56">
              <w:t>mW</w:t>
            </w:r>
            <w:proofErr w:type="spellEnd"/>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 xml:space="preserve">125 </w:t>
            </w:r>
            <w:proofErr w:type="spellStart"/>
            <w:r w:rsidRPr="00280F56">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7FA72819"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54F37A82"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0D828244" w:rsidR="000E74AE" w:rsidRPr="00280F56" w:rsidRDefault="000E74AE" w:rsidP="00842CFB">
            <w:r>
              <w:t>Not ideal</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F24F35">
      <w:pPr>
        <w:pStyle w:val="Caption"/>
      </w:pPr>
      <w:r w:rsidRPr="00280F56">
        <w:br/>
      </w:r>
      <w:bookmarkStart w:id="32"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32"/>
    </w:p>
    <w:p w14:paraId="38A4E553" w14:textId="77777777" w:rsidR="00030A9C" w:rsidRPr="00280F56" w:rsidRDefault="00030A9C">
      <w:pPr>
        <w:rPr>
          <w:rFonts w:ascii="Calibri" w:hAnsi="Calibri"/>
          <w:b/>
          <w:bCs/>
          <w:szCs w:val="20"/>
        </w:rPr>
      </w:pPr>
      <w:r w:rsidRPr="00280F56">
        <w:br w:type="page"/>
      </w:r>
    </w:p>
    <w:p w14:paraId="0F0CCF7E" w14:textId="1614D292" w:rsidR="00F446C9" w:rsidRPr="00280F56" w:rsidRDefault="00D2502A" w:rsidP="00F24F35">
      <w:pPr>
        <w:pStyle w:val="Caption"/>
      </w:pPr>
      <w:bookmarkStart w:id="33" w:name="_Toc146546616"/>
      <w:bookmarkStart w:id="34" w:name="_Toc146547284"/>
      <w:bookmarkStart w:id="35" w:name="_Toc146548768"/>
      <w:r w:rsidRPr="00280F56">
        <w:lastRenderedPageBreak/>
        <w:t xml:space="preserve">Table </w:t>
      </w:r>
      <w:r w:rsidR="000672AC">
        <w:fldChar w:fldCharType="begin"/>
      </w:r>
      <w:r w:rsidR="000672AC">
        <w:instrText xml:space="preserve"> STYLEREF 1 \s </w:instrText>
      </w:r>
      <w:r w:rsidR="000672AC">
        <w:fldChar w:fldCharType="separate"/>
      </w:r>
      <w:r w:rsidR="000672AC">
        <w:t>1</w:t>
      </w:r>
      <w:r w:rsidR="000672AC">
        <w:fldChar w:fldCharType="end"/>
      </w:r>
      <w:r w:rsidR="000672AC">
        <w:t>.</w:t>
      </w:r>
      <w:r w:rsidR="000672AC">
        <w:fldChar w:fldCharType="begin"/>
      </w:r>
      <w:r w:rsidR="000672AC">
        <w:instrText xml:space="preserve"> SEQ Table \* ARABIC \s 1 </w:instrText>
      </w:r>
      <w:r w:rsidR="000672AC">
        <w:fldChar w:fldCharType="separate"/>
      </w:r>
      <w:r w:rsidR="000672AC">
        <w:t>3</w:t>
      </w:r>
      <w:r w:rsidR="000672AC">
        <w:fldChar w:fldCharType="end"/>
      </w:r>
      <w:r w:rsidRPr="00280F56">
        <w:t xml:space="preserve">  Communication proto</w:t>
      </w:r>
      <w:r w:rsidR="00713165">
        <w:t>c</w:t>
      </w:r>
      <w:r w:rsidRPr="00280F56">
        <w:t>ol</w:t>
      </w:r>
      <w:r w:rsidR="00424FD0" w:rsidRPr="00280F56">
        <w:t xml:space="preserve"> options available on a range of microcomputers</w:t>
      </w:r>
      <w:bookmarkEnd w:id="33"/>
      <w:bookmarkEnd w:id="34"/>
      <w:bookmarkEnd w:id="35"/>
    </w:p>
    <w:p w14:paraId="5CD41A87" w14:textId="2BF11499" w:rsidR="00D2502A" w:rsidRPr="00280F56" w:rsidRDefault="00D2502A" w:rsidP="00F24F35">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r>
            <w:proofErr w:type="spellStart"/>
            <w:r w:rsidRPr="00280F56">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proofErr w:type="spellStart"/>
            <w:r w:rsidRPr="00280F56">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proofErr w:type="spellStart"/>
            <w:r w:rsidRPr="00280F56">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proofErr w:type="spellStart"/>
            <w:r w:rsidRPr="00280F56">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5B855A1A" w:rsidR="00713165" w:rsidRDefault="00713165" w:rsidP="00283CB1">
      <w:pPr>
        <w:pStyle w:val="BodyText"/>
      </w:pPr>
      <w:r w:rsidRPr="00280F56">
        <w:t xml:space="preserve">Key: I=Inbuilt, M=Module available in </w:t>
      </w:r>
      <w:proofErr w:type="gramStart"/>
      <w:r w:rsidRPr="00280F56">
        <w:t>NZ,O</w:t>
      </w:r>
      <w:proofErr w:type="gramEnd"/>
      <w:r w:rsidRPr="00280F56">
        <w:t>=Module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77777777"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 xml:space="preserve">travelling device (rather than the actual farmer) could visit the herd, download the </w:t>
      </w:r>
      <w:proofErr w:type="gramStart"/>
      <w:r w:rsidRPr="00280F56">
        <w:t>data</w:t>
      </w:r>
      <w:proofErr w:type="gramEnd"/>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Pr="00280F56">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321AF9A6" w14:textId="49F4AAA1" w:rsidR="00713165"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r w:rsidR="00EB516C">
        <w:br/>
      </w:r>
    </w:p>
    <w:p w14:paraId="51347F90" w14:textId="77777777" w:rsidR="006009DB" w:rsidRPr="00280F56" w:rsidRDefault="006009DB" w:rsidP="00713165">
      <w:pPr>
        <w:pStyle w:val="BodyText"/>
      </w:pPr>
    </w:p>
    <w:p w14:paraId="78D2A385" w14:textId="0FC6E950" w:rsidR="00952362" w:rsidRDefault="00416E6A" w:rsidP="00952362">
      <w:pPr>
        <w:pStyle w:val="Heading3"/>
        <w:rPr>
          <w:noProof w:val="0"/>
        </w:rPr>
      </w:pPr>
      <w:bookmarkStart w:id="36" w:name="_Toc146552335"/>
      <w:bookmarkEnd w:id="23"/>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6"/>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37" w:name="_Toc146552336"/>
      <w:r w:rsidRPr="00280F56">
        <w:lastRenderedPageBreak/>
        <w:t>Obstacle Avoidance</w:t>
      </w:r>
      <w:bookmarkEnd w:id="37"/>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00000000" w:rsidRPr="00280F56">
                                <w:t>‬</w:t>
                              </w:r>
                              <w:r w:rsidR="00000000" w:rsidRPr="00280F56">
                                <w:t>‬</w:t>
                              </w:r>
                              <w:r w:rsidR="00000000" w:rsidRPr="00280F56">
                                <w:t>‬</w:t>
                              </w:r>
                              <w:r w:rsidR="00000000" w:rsidRPr="00280F56">
                                <w:t>‬</w:t>
                              </w:r>
                              <w:r w:rsidR="00000000" w:rsidRPr="00280F56">
                                <w:t>‬</w:t>
                              </w:r>
                              <w:r w:rsidR="00000000" w:rsidRPr="00280F56">
                                <w:t>‬</w:t>
                              </w:r>
                              <w:r w:rsidR="00000000" w:rsidRPr="00280F56">
                                <w:t>‬</w:t>
                              </w:r>
                              <w:r w:rsidR="00000000" w:rsidRPr="00280F56">
                                <w:t>‬</w:t>
                              </w:r>
                              <w:r w:rsidR="00000000" w:rsidRPr="00280F56">
                                <w:t>‬</w:t>
                              </w:r>
                              <w:r w:rsidR="00000000" w:rsidRPr="00280F56">
                                <w:t>‬</w:t>
                              </w:r>
                              <w:r w:rsidR="00000000" w:rsidRPr="00280F56">
                                <w:t>‬</w:t>
                              </w:r>
                              <w:r w:rsidR="00000000" w:rsidRPr="00280F56">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41679780"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 xml:space="preserve">4. Various weather conditions - sun, snow, rain, </w:t>
      </w:r>
      <w:proofErr w:type="gramStart"/>
      <w:r w:rsidR="004B3066" w:rsidRPr="00280F56">
        <w:t>ice</w:t>
      </w:r>
      <w:proofErr w:type="gramEnd"/>
      <w:r w:rsidR="004B3066" w:rsidRPr="00280F56">
        <w:t xml:space="preserve"> and fog. </w:t>
      </w:r>
      <w:r w:rsidR="004B3066" w:rsidRPr="00280F56">
        <w:br/>
      </w:r>
      <w:r w:rsidR="004B3066" w:rsidRPr="00280F56">
        <w:lastRenderedPageBreak/>
        <w:t xml:space="preserve">5. The terrain gradient which needs to be </w:t>
      </w:r>
      <w:proofErr w:type="spellStart"/>
      <w:r w:rsidR="004B3066" w:rsidRPr="00280F56">
        <w:t>traversible</w:t>
      </w:r>
      <w:proofErr w:type="spellEnd"/>
      <w:r w:rsidR="004B3066" w:rsidRPr="00280F56">
        <w:t xml:space="preserve"> or avoided. </w:t>
      </w:r>
      <w:r w:rsidR="004B3066" w:rsidRPr="00280F56">
        <w:br/>
        <w:t>6. Rabbit warren holes and/or other large depressions which need to be avoided.</w:t>
      </w:r>
      <w:r w:rsidR="004B3066" w:rsidRPr="00280F56">
        <w:br/>
        <w:t xml:space="preserve">7. Farm fencing, where the rover must either stay within the defined boundary and/or detect and utilise methods to pass through fences, gates, cattle </w:t>
      </w:r>
      <w:proofErr w:type="gramStart"/>
      <w:r w:rsidR="004B3066" w:rsidRPr="00280F56">
        <w:t>stops</w:t>
      </w:r>
      <w:proofErr w:type="gramEnd"/>
      <w:r w:rsidR="004B3066" w:rsidRPr="00280F56">
        <w:t>, etc.</w:t>
      </w:r>
      <w:r w:rsidR="004B3066" w:rsidRPr="00280F56">
        <w:br/>
        <w:t xml:space="preserve">8. Humans, </w:t>
      </w:r>
      <w:proofErr w:type="gramStart"/>
      <w:r w:rsidR="004B3066" w:rsidRPr="00280F56">
        <w:t>animals</w:t>
      </w:r>
      <w:proofErr w:type="gramEnd"/>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8" w:name="_Toc137371634"/>
      <w:r w:rsidRPr="00280F56">
        <w:rPr>
          <w:noProof w:val="0"/>
        </w:rPr>
        <w:t>Typical Obstacle-detection sensors</w:t>
      </w:r>
      <w:bookmarkEnd w:id="38"/>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3B5D943D" w:rsidR="004B3066" w:rsidRPr="00280F56" w:rsidRDefault="00121E32" w:rsidP="00F24F35">
      <w:pPr>
        <w:pStyle w:val="Caption"/>
      </w:pPr>
      <w:bookmarkStart w:id="39" w:name="_Toc146547285"/>
      <w:bookmarkStart w:id="40" w:name="_Toc146551641"/>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w:t>
      </w:r>
      <w:r w:rsidR="0099441D">
        <w:fldChar w:fldCharType="end"/>
      </w:r>
      <w:r w:rsidRPr="00280F56">
        <w:t xml:space="preserve">  </w:t>
      </w:r>
      <w:r w:rsidR="00375FB6">
        <w:t xml:space="preserve">Obstacle detecting </w:t>
      </w:r>
      <w:r w:rsidRPr="00280F56">
        <w:t>Sensor Types</w:t>
      </w:r>
      <w:bookmarkEnd w:id="39"/>
      <w:bookmarkEnd w:id="40"/>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proofErr w:type="gramStart"/>
      <w:r w:rsidR="004B3066" w:rsidRPr="00280F56">
        <w:t>)</w:t>
      </w:r>
      <w:proofErr w:type="gramEnd"/>
      <w:r w:rsidR="004B3066" w:rsidRPr="00280F56">
        <w:t xml:space="preserve"> but categorisation of an object is not possible without further processing.</w:t>
      </w:r>
    </w:p>
    <w:p w14:paraId="40FA56FE" w14:textId="493E6264"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 besides Wong’s work but is a project more suited to an RF engineer to design the required antennae array</w:t>
      </w:r>
      <w:r w:rsidR="007E573A" w:rsidRPr="00280F56">
        <w:t xml:space="preserve"> and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systems </w:t>
      </w:r>
      <w:proofErr w:type="gramStart"/>
      <w:r w:rsidR="005E6285" w:rsidRPr="00280F56">
        <w:t>emits</w:t>
      </w:r>
      <w:proofErr w:type="gramEnd"/>
      <w:r w:rsidR="005E6285" w:rsidRPr="00280F56">
        <w:t xml:space="preserve">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7498FF09" w:rsidR="00F968EF" w:rsidRDefault="004B3066" w:rsidP="00F24F35">
      <w:pPr>
        <w:pStyle w:val="Caption"/>
      </w:pPr>
      <w:bookmarkStart w:id="41" w:name="_Toc146547286"/>
      <w:r w:rsidRPr="00280F56">
        <w:rPr>
          <w:lang w:eastAsia="zh-CN"/>
        </w:rPr>
        <w:lastRenderedPageBreak/>
        <w:t xml:space="preserve">Detection of holes in the ground </w:t>
      </w:r>
      <w:r w:rsidR="004E53CB" w:rsidRPr="00280F56">
        <w:rPr>
          <w:lang w:eastAsia="zh-CN"/>
        </w:rPr>
        <w:t xml:space="preserve">(rabbit warrens or natural depressions) </w:t>
      </w:r>
      <w:r w:rsidRPr="00280F56">
        <w:rPr>
          <w:lang w:eastAsia="zh-CN"/>
        </w:rPr>
        <w:t>ha</w:t>
      </w:r>
      <w:r w:rsidR="007E573A" w:rsidRPr="00280F56">
        <w:rPr>
          <w:lang w:eastAsia="zh-CN"/>
        </w:rPr>
        <w:t>s</w:t>
      </w:r>
      <w:r w:rsidRPr="00280F56">
        <w:rPr>
          <w:lang w:eastAsia="zh-CN"/>
        </w:rPr>
        <w:t xml:space="preserve"> been briefly explored </w:t>
      </w:r>
      <w:r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Pr="00280F56">
        <w:fldChar w:fldCharType="separate"/>
      </w:r>
      <w:r w:rsidR="00D40BA6" w:rsidRPr="00280F56">
        <w:t>(Ghaffari et al., 2004; Kusuma Arbawa et al., 2021; L. Matthies &amp; Rankin, 2003; J. Wang et al., 2016)</w:t>
      </w:r>
      <w:r w:rsidRPr="00280F56">
        <w:fldChar w:fldCharType="end"/>
      </w:r>
      <w:r w:rsidR="004E53CB" w:rsidRPr="00280F56">
        <w:t xml:space="preserve"> by u</w:t>
      </w:r>
      <w:r w:rsidRPr="00280F56">
        <w:t xml:space="preserve">sing thermal signatures (infra-red) </w:t>
      </w:r>
      <w:r w:rsidR="004E53CB" w:rsidRPr="00280F56">
        <w:t xml:space="preserve">which </w:t>
      </w:r>
      <w:r w:rsidRPr="00280F56">
        <w:t xml:space="preserve">works well at night provided that ground cover is not too dense but has limited effectiveness on a sunny day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t>(L. Matthies &amp; Rankin, 2003)</w:t>
      </w:r>
      <w:r w:rsidRPr="00280F56">
        <w:fldChar w:fldCharType="end"/>
      </w:r>
      <w:r w:rsidRPr="00280F56">
        <w:t>. Matthies and Rankin propose modelling solar illumination for their approach to be usable in daylight conditions.</w:t>
      </w:r>
      <w:r w:rsidRPr="00280F56">
        <w:br/>
      </w:r>
      <w:r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Pr="00280F56">
        <w:t>and is the approach taken by full-size vehicles.</w:t>
      </w:r>
      <w:r w:rsidR="007E573A" w:rsidRPr="00280F56">
        <w:t xml:space="preserve"> </w:t>
      </w:r>
      <w:r w:rsidR="007E573A" w:rsidRPr="00280F56">
        <w:br/>
      </w:r>
      <w:r w:rsidRPr="00280F56">
        <w:t xml:space="preserve">Determining ground conditions before the rover reaches them has had less research. Khan and Ahmed </w:t>
      </w:r>
      <w:r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Pr="00280F56">
        <w:fldChar w:fldCharType="separate"/>
      </w:r>
      <w:r w:rsidR="00D40BA6" w:rsidRPr="00280F56">
        <w:t>(Khan &amp; Ahmed, 2021)</w:t>
      </w:r>
      <w:r w:rsidRPr="00280F56">
        <w:fldChar w:fldCharType="end"/>
      </w:r>
      <w:r w:rsidRPr="00280F56">
        <w:t xml:space="preserve"> used a CNN (convolutional neural network) to detect snow on road images and Kawai </w:t>
      </w:r>
      <w:r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Pr="00280F56">
        <w:fldChar w:fldCharType="separate"/>
      </w:r>
      <w:r w:rsidR="00D40BA6" w:rsidRPr="00280F56">
        <w:t>(Kawai et al., 2014)</w:t>
      </w:r>
      <w:r w:rsidRPr="00280F56">
        <w:fldChar w:fldCharType="end"/>
      </w:r>
      <w:r w:rsidRPr="00280F56">
        <w:t xml:space="preserve"> used a car-mounted webcam to distinguish road conditions at night via colour differences but a road is a known surface and  rural topologies vary considerably. Wading sensors as utilised by Tran </w:t>
      </w:r>
      <w:r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Pr="00280F56">
        <w:fldChar w:fldCharType="separate"/>
      </w:r>
      <w:r w:rsidR="00D40BA6" w:rsidRPr="00280F56">
        <w:t>(Tran et al., 2015)</w:t>
      </w:r>
      <w:r w:rsidRPr="00280F56">
        <w:fldChar w:fldCharType="end"/>
      </w:r>
      <w:r w:rsidRPr="00280F56">
        <w:t xml:space="preserve"> only face downwards and can’t predict the depth of water ahead of a vehicle.</w:t>
      </w:r>
      <w:r w:rsidRPr="00280F56">
        <w:br/>
      </w:r>
      <w:r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Pr="00280F56">
        <w:rPr>
          <w:rFonts w:cs="Calibri"/>
        </w:rPr>
        <w:t>ä</w:t>
      </w:r>
      <w:r w:rsidRPr="00280F56">
        <w:t xml:space="preserve">fer’s </w:t>
      </w:r>
      <w:r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Pr="00280F56">
        <w:fldChar w:fldCharType="separate"/>
      </w:r>
      <w:r w:rsidR="00D40BA6" w:rsidRPr="00280F56">
        <w:t>(Schäfer et al., 2005)</w:t>
      </w:r>
      <w:r w:rsidRPr="00280F56">
        <w:fldChar w:fldCharType="end"/>
      </w:r>
      <w:r w:rsidRPr="00280F56">
        <w:t xml:space="preserve"> holds some promise for holes or negative gradients but their technique is not as applicable to positive gradients.</w:t>
      </w:r>
      <w:r w:rsidRPr="00280F56">
        <w:br/>
      </w:r>
      <w:r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Pr="00280F56">
        <w:t xml:space="preserve"> sensor ought to be better but very small objects may be missed. </w:t>
      </w:r>
      <w:r w:rsidR="00F968EF">
        <w:br/>
      </w:r>
      <w:r w:rsidR="00F968EF">
        <w:br/>
      </w:r>
      <w:r w:rsidR="00F968EF" w:rsidRPr="00280F56">
        <w:t>If the fence needs to be traversed (a common occurence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 Object identification when facing into the sun or other lighting challenges are also likely to be issues in a real-world environment.</w:t>
      </w:r>
      <w:bookmarkEnd w:id="41"/>
    </w:p>
    <w:p w14:paraId="0327A0A1" w14:textId="77777777" w:rsidR="00F94D59" w:rsidRPr="00280F56" w:rsidRDefault="00F94D59" w:rsidP="00F94D59">
      <w:pPr>
        <w:pStyle w:val="Heading4"/>
        <w:rPr>
          <w:noProof w:val="0"/>
        </w:rPr>
      </w:pPr>
      <w:r w:rsidRPr="00280F56">
        <w:rPr>
          <w:noProof w:val="0"/>
        </w:rPr>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r>
      <w:proofErr w:type="spellStart"/>
      <w:r w:rsidRPr="00280F56">
        <w:t>Manduchi</w:t>
      </w:r>
      <w:proofErr w:type="spellEnd"/>
      <w:r w:rsidRPr="00280F56">
        <w:t xml:space="preserve">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w:t>
      </w:r>
      <w:proofErr w:type="spellStart"/>
      <w:r w:rsidRPr="00280F56">
        <w:t>Manduchi</w:t>
      </w:r>
      <w:proofErr w:type="spellEnd"/>
      <w:r w:rsidRPr="00280F56">
        <w:t xml:space="preserve">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C5C5D" w14:textId="6D9541DA" w:rsidR="00F968EF" w:rsidRPr="00280F56" w:rsidRDefault="00F968EF" w:rsidP="00F94D59">
      <w:bookmarkStart w:id="42" w:name="_Toc146546617"/>
      <w:bookmarkStart w:id="43" w:name="_Toc146548769"/>
      <w:r w:rsidRPr="00280F56">
        <w:lastRenderedPageBreak/>
        <w:t xml:space="preserve">Table </w:t>
      </w:r>
      <w:r w:rsidR="000672AC">
        <w:fldChar w:fldCharType="begin"/>
      </w:r>
      <w:r w:rsidR="000672AC">
        <w:instrText xml:space="preserve"> STYLEREF 1 \s </w:instrText>
      </w:r>
      <w:r w:rsidR="000672AC">
        <w:fldChar w:fldCharType="separate"/>
      </w:r>
      <w:r w:rsidR="000672AC">
        <w:rPr>
          <w:noProof/>
        </w:rPr>
        <w:t>1</w:t>
      </w:r>
      <w:r w:rsidR="000672AC">
        <w:fldChar w:fldCharType="end"/>
      </w:r>
      <w:r w:rsidR="000672AC">
        <w:t>.</w:t>
      </w:r>
      <w:r w:rsidR="000672AC">
        <w:fldChar w:fldCharType="begin"/>
      </w:r>
      <w:r w:rsidR="000672AC">
        <w:instrText xml:space="preserve"> SEQ Table \* ARABIC \s 1 </w:instrText>
      </w:r>
      <w:r w:rsidR="000672AC">
        <w:fldChar w:fldCharType="separate"/>
      </w:r>
      <w:r w:rsidR="000672AC">
        <w:rPr>
          <w:noProof/>
        </w:rPr>
        <w:t>4</w:t>
      </w:r>
      <w:r w:rsidR="000672AC">
        <w:fldChar w:fldCharType="end"/>
      </w:r>
      <w:r w:rsidRPr="00280F56">
        <w:t xml:space="preserve">  Single obstacle-avoiding Sensor Summary</w:t>
      </w:r>
      <w:bookmarkEnd w:id="42"/>
      <w:bookmarkEnd w:id="43"/>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6F5210">
        <w:tc>
          <w:tcPr>
            <w:tcW w:w="1267" w:type="dxa"/>
          </w:tcPr>
          <w:p w14:paraId="6A40668D" w14:textId="77777777" w:rsidR="00F968EF" w:rsidRPr="00280F56" w:rsidRDefault="00F968EF" w:rsidP="006F5210">
            <w:r w:rsidRPr="00280F56">
              <w:t>Sensor</w:t>
            </w:r>
          </w:p>
        </w:tc>
        <w:tc>
          <w:tcPr>
            <w:tcW w:w="1440" w:type="dxa"/>
          </w:tcPr>
          <w:p w14:paraId="43AB1859" w14:textId="77777777" w:rsidR="00F968EF" w:rsidRPr="00280F56" w:rsidRDefault="00F968EF" w:rsidP="006F5210">
            <w:r w:rsidRPr="00280F56">
              <w:t>Radar</w:t>
            </w:r>
          </w:p>
        </w:tc>
        <w:tc>
          <w:tcPr>
            <w:tcW w:w="1297" w:type="dxa"/>
          </w:tcPr>
          <w:p w14:paraId="15D1E21B" w14:textId="77777777" w:rsidR="00F968EF" w:rsidRPr="00280F56" w:rsidRDefault="00F968EF" w:rsidP="006F5210">
            <w:r w:rsidRPr="00280F56">
              <w:t>Ultrasonic</w:t>
            </w:r>
          </w:p>
        </w:tc>
        <w:tc>
          <w:tcPr>
            <w:tcW w:w="925" w:type="dxa"/>
          </w:tcPr>
          <w:p w14:paraId="2FDBDC22" w14:textId="77777777" w:rsidR="00F968EF" w:rsidRPr="00280F56" w:rsidRDefault="00F968EF" w:rsidP="006F5210">
            <w:r w:rsidRPr="00280F56">
              <w:t>Lidar</w:t>
            </w:r>
          </w:p>
        </w:tc>
        <w:tc>
          <w:tcPr>
            <w:tcW w:w="1045" w:type="dxa"/>
          </w:tcPr>
          <w:p w14:paraId="2098D247" w14:textId="77777777" w:rsidR="00F968EF" w:rsidRPr="00280F56" w:rsidRDefault="00F968EF" w:rsidP="006F5210">
            <w:r w:rsidRPr="00280F56">
              <w:t>IR</w:t>
            </w:r>
          </w:p>
        </w:tc>
        <w:tc>
          <w:tcPr>
            <w:tcW w:w="1099" w:type="dxa"/>
          </w:tcPr>
          <w:p w14:paraId="21C7C40A" w14:textId="77777777" w:rsidR="00F968EF" w:rsidRPr="00280F56" w:rsidRDefault="00F968EF" w:rsidP="006F5210">
            <w:r w:rsidRPr="00280F56">
              <w:t>FIR</w:t>
            </w:r>
          </w:p>
        </w:tc>
        <w:tc>
          <w:tcPr>
            <w:tcW w:w="994" w:type="dxa"/>
          </w:tcPr>
          <w:p w14:paraId="07B869BC" w14:textId="77777777" w:rsidR="00F968EF" w:rsidRPr="00280F56" w:rsidRDefault="00F968EF" w:rsidP="006F5210">
            <w:r w:rsidRPr="00280F56">
              <w:t>Stereo Camera</w:t>
            </w:r>
          </w:p>
        </w:tc>
        <w:tc>
          <w:tcPr>
            <w:tcW w:w="994" w:type="dxa"/>
          </w:tcPr>
          <w:p w14:paraId="48BD0A51" w14:textId="77777777" w:rsidR="00F968EF" w:rsidRPr="00280F56" w:rsidRDefault="00F968EF" w:rsidP="006F5210">
            <w:r w:rsidRPr="00280F56">
              <w:t>Single Camera</w:t>
            </w:r>
          </w:p>
        </w:tc>
      </w:tr>
      <w:tr w:rsidR="00F968EF" w:rsidRPr="00280F56" w14:paraId="556BFC72" w14:textId="77777777" w:rsidTr="006F5210">
        <w:tc>
          <w:tcPr>
            <w:tcW w:w="1267" w:type="dxa"/>
          </w:tcPr>
          <w:p w14:paraId="4CD8163E" w14:textId="77777777" w:rsidR="00F968EF" w:rsidRPr="00280F56" w:rsidRDefault="00F968EF" w:rsidP="006F5210">
            <w:r w:rsidRPr="00280F56">
              <w:t>Type</w:t>
            </w:r>
          </w:p>
        </w:tc>
        <w:tc>
          <w:tcPr>
            <w:tcW w:w="1440" w:type="dxa"/>
          </w:tcPr>
          <w:p w14:paraId="18DA327A" w14:textId="77777777" w:rsidR="00F968EF" w:rsidRPr="00280F56" w:rsidRDefault="00F968EF" w:rsidP="006F5210">
            <w:r w:rsidRPr="00280F56">
              <w:t>Active</w:t>
            </w:r>
          </w:p>
        </w:tc>
        <w:tc>
          <w:tcPr>
            <w:tcW w:w="1297" w:type="dxa"/>
          </w:tcPr>
          <w:p w14:paraId="05CF1FA8" w14:textId="77777777" w:rsidR="00F968EF" w:rsidRPr="00280F56" w:rsidRDefault="00F968EF" w:rsidP="006F5210">
            <w:r w:rsidRPr="00280F56">
              <w:t>Active</w:t>
            </w:r>
          </w:p>
        </w:tc>
        <w:tc>
          <w:tcPr>
            <w:tcW w:w="925" w:type="dxa"/>
          </w:tcPr>
          <w:p w14:paraId="75FE1F62" w14:textId="77777777" w:rsidR="00F968EF" w:rsidRPr="00280F56" w:rsidRDefault="00F968EF" w:rsidP="006F5210">
            <w:r w:rsidRPr="00280F56">
              <w:t>Active</w:t>
            </w:r>
          </w:p>
        </w:tc>
        <w:tc>
          <w:tcPr>
            <w:tcW w:w="1045" w:type="dxa"/>
          </w:tcPr>
          <w:p w14:paraId="3106EB03" w14:textId="77777777" w:rsidR="00F968EF" w:rsidRPr="00280F56" w:rsidRDefault="00F968EF" w:rsidP="006F5210">
            <w:r w:rsidRPr="00280F56">
              <w:t>Passive</w:t>
            </w:r>
          </w:p>
        </w:tc>
        <w:tc>
          <w:tcPr>
            <w:tcW w:w="1099" w:type="dxa"/>
          </w:tcPr>
          <w:p w14:paraId="7172A808" w14:textId="77777777" w:rsidR="00F968EF" w:rsidRPr="00280F56" w:rsidRDefault="00F968EF" w:rsidP="006F5210">
            <w:r w:rsidRPr="00280F56">
              <w:t>Active</w:t>
            </w:r>
          </w:p>
        </w:tc>
        <w:tc>
          <w:tcPr>
            <w:tcW w:w="994" w:type="dxa"/>
          </w:tcPr>
          <w:p w14:paraId="56A521DB" w14:textId="77777777" w:rsidR="00F968EF" w:rsidRPr="00280F56" w:rsidRDefault="00F968EF" w:rsidP="006F5210">
            <w:r w:rsidRPr="00280F56">
              <w:t>Passive</w:t>
            </w:r>
          </w:p>
        </w:tc>
        <w:tc>
          <w:tcPr>
            <w:tcW w:w="994" w:type="dxa"/>
          </w:tcPr>
          <w:p w14:paraId="1810BE94" w14:textId="77777777" w:rsidR="00F968EF" w:rsidRPr="00280F56" w:rsidRDefault="00F968EF" w:rsidP="006F5210">
            <w:r w:rsidRPr="00280F56">
              <w:t>Passive</w:t>
            </w:r>
          </w:p>
        </w:tc>
      </w:tr>
      <w:tr w:rsidR="00F968EF" w:rsidRPr="00280F56" w14:paraId="55CE176E" w14:textId="77777777" w:rsidTr="006F5210">
        <w:tc>
          <w:tcPr>
            <w:tcW w:w="1267" w:type="dxa"/>
          </w:tcPr>
          <w:p w14:paraId="2AC08299" w14:textId="77777777" w:rsidR="00F968EF" w:rsidRPr="00280F56" w:rsidRDefault="00F968EF" w:rsidP="006F5210">
            <w:r w:rsidRPr="00280F56">
              <w:t>Cost</w:t>
            </w:r>
          </w:p>
        </w:tc>
        <w:tc>
          <w:tcPr>
            <w:tcW w:w="1440" w:type="dxa"/>
          </w:tcPr>
          <w:p w14:paraId="365EF19D" w14:textId="77777777" w:rsidR="00F968EF" w:rsidRPr="00280F56" w:rsidRDefault="00F968EF" w:rsidP="006F5210">
            <w:r w:rsidRPr="00280F56">
              <w:t>High</w:t>
            </w:r>
          </w:p>
        </w:tc>
        <w:tc>
          <w:tcPr>
            <w:tcW w:w="1297" w:type="dxa"/>
          </w:tcPr>
          <w:p w14:paraId="7367D931" w14:textId="77777777" w:rsidR="00F968EF" w:rsidRPr="00280F56" w:rsidRDefault="00F968EF" w:rsidP="006F5210">
            <w:r w:rsidRPr="00280F56">
              <w:t>Low</w:t>
            </w:r>
          </w:p>
        </w:tc>
        <w:tc>
          <w:tcPr>
            <w:tcW w:w="925" w:type="dxa"/>
          </w:tcPr>
          <w:p w14:paraId="72041FBD" w14:textId="77777777" w:rsidR="00F968EF" w:rsidRPr="00280F56" w:rsidRDefault="00F968EF" w:rsidP="006F5210">
            <w:r w:rsidRPr="00280F56">
              <w:t>Med</w:t>
            </w:r>
          </w:p>
        </w:tc>
        <w:tc>
          <w:tcPr>
            <w:tcW w:w="1045" w:type="dxa"/>
          </w:tcPr>
          <w:p w14:paraId="23428814" w14:textId="77777777" w:rsidR="00F968EF" w:rsidRPr="00280F56" w:rsidRDefault="00F968EF" w:rsidP="006F5210">
            <w:r w:rsidRPr="00280F56">
              <w:t>Med</w:t>
            </w:r>
          </w:p>
        </w:tc>
        <w:tc>
          <w:tcPr>
            <w:tcW w:w="1099" w:type="dxa"/>
          </w:tcPr>
          <w:p w14:paraId="4A6B28D4" w14:textId="77777777" w:rsidR="00F968EF" w:rsidRPr="00280F56" w:rsidRDefault="00F968EF" w:rsidP="006F5210">
            <w:r w:rsidRPr="00280F56">
              <w:t>Med</w:t>
            </w:r>
          </w:p>
        </w:tc>
        <w:tc>
          <w:tcPr>
            <w:tcW w:w="994" w:type="dxa"/>
          </w:tcPr>
          <w:p w14:paraId="0C0A2463" w14:textId="77777777" w:rsidR="00F968EF" w:rsidRPr="00280F56" w:rsidRDefault="00F968EF" w:rsidP="006F5210">
            <w:r w:rsidRPr="00280F56">
              <w:t>High</w:t>
            </w:r>
          </w:p>
        </w:tc>
        <w:tc>
          <w:tcPr>
            <w:tcW w:w="994" w:type="dxa"/>
          </w:tcPr>
          <w:p w14:paraId="7C22957F" w14:textId="77777777" w:rsidR="00F968EF" w:rsidRPr="00280F56" w:rsidRDefault="00F968EF" w:rsidP="006F5210">
            <w:r w:rsidRPr="00280F56">
              <w:t>Med</w:t>
            </w:r>
          </w:p>
        </w:tc>
      </w:tr>
      <w:tr w:rsidR="00F968EF" w:rsidRPr="00280F56" w14:paraId="2510DD54" w14:textId="77777777" w:rsidTr="006F5210">
        <w:tc>
          <w:tcPr>
            <w:tcW w:w="1267" w:type="dxa"/>
          </w:tcPr>
          <w:p w14:paraId="5E65BF2F" w14:textId="77777777" w:rsidR="00F968EF" w:rsidRPr="00280F56" w:rsidRDefault="00F968EF" w:rsidP="006F5210">
            <w:r w:rsidRPr="00280F56">
              <w:t>Range (m)</w:t>
            </w:r>
          </w:p>
        </w:tc>
        <w:tc>
          <w:tcPr>
            <w:tcW w:w="1440" w:type="dxa"/>
          </w:tcPr>
          <w:p w14:paraId="00646151" w14:textId="77777777" w:rsidR="00F968EF" w:rsidRPr="00280F56" w:rsidRDefault="00F968EF" w:rsidP="006F5210">
            <w:r w:rsidRPr="00280F56">
              <w:t>&lt;250</w:t>
            </w:r>
          </w:p>
        </w:tc>
        <w:tc>
          <w:tcPr>
            <w:tcW w:w="1297" w:type="dxa"/>
          </w:tcPr>
          <w:p w14:paraId="25F621D7" w14:textId="77777777" w:rsidR="00F968EF" w:rsidRPr="00280F56" w:rsidRDefault="00F968EF" w:rsidP="006F5210">
            <w:r w:rsidRPr="00280F56">
              <w:t>&lt;10</w:t>
            </w:r>
          </w:p>
        </w:tc>
        <w:tc>
          <w:tcPr>
            <w:tcW w:w="925" w:type="dxa"/>
          </w:tcPr>
          <w:p w14:paraId="6E7CFE89" w14:textId="77777777" w:rsidR="00F968EF" w:rsidRPr="00280F56" w:rsidRDefault="00F968EF" w:rsidP="006F5210">
            <w:r w:rsidRPr="00280F56">
              <w:t>&lt;50</w:t>
            </w:r>
          </w:p>
        </w:tc>
        <w:tc>
          <w:tcPr>
            <w:tcW w:w="1045" w:type="dxa"/>
          </w:tcPr>
          <w:p w14:paraId="4C3DB64B" w14:textId="77777777" w:rsidR="00F968EF" w:rsidRPr="00280F56" w:rsidRDefault="00F968EF" w:rsidP="006F5210">
            <w:r w:rsidRPr="00280F56">
              <w:t>&lt;12</w:t>
            </w:r>
          </w:p>
        </w:tc>
        <w:tc>
          <w:tcPr>
            <w:tcW w:w="1099" w:type="dxa"/>
          </w:tcPr>
          <w:p w14:paraId="76874411" w14:textId="77777777" w:rsidR="00F968EF" w:rsidRPr="00280F56" w:rsidRDefault="00F968EF" w:rsidP="006F5210">
            <w:r w:rsidRPr="00280F56">
              <w:t>&lt;50</w:t>
            </w:r>
          </w:p>
        </w:tc>
        <w:tc>
          <w:tcPr>
            <w:tcW w:w="994" w:type="dxa"/>
          </w:tcPr>
          <w:p w14:paraId="3E4B44CD" w14:textId="77777777" w:rsidR="00F968EF" w:rsidRPr="00280F56" w:rsidRDefault="00F968EF" w:rsidP="006F5210">
            <w:r w:rsidRPr="00280F56">
              <w:t>&lt;10</w:t>
            </w:r>
          </w:p>
        </w:tc>
        <w:tc>
          <w:tcPr>
            <w:tcW w:w="994" w:type="dxa"/>
          </w:tcPr>
          <w:p w14:paraId="689B336D" w14:textId="77777777" w:rsidR="00F968EF" w:rsidRPr="00280F56" w:rsidRDefault="00F968EF" w:rsidP="006F5210">
            <w:r w:rsidRPr="00280F56">
              <w:t>&lt;100</w:t>
            </w:r>
          </w:p>
        </w:tc>
      </w:tr>
      <w:tr w:rsidR="00F968EF" w:rsidRPr="00280F56" w14:paraId="0E4A02B7" w14:textId="77777777" w:rsidTr="006F5210">
        <w:tc>
          <w:tcPr>
            <w:tcW w:w="1267" w:type="dxa"/>
          </w:tcPr>
          <w:p w14:paraId="1307953E" w14:textId="77777777" w:rsidR="00F968EF" w:rsidRPr="00280F56" w:rsidRDefault="00F968EF" w:rsidP="006F5210">
            <w:r w:rsidRPr="00280F56">
              <w:t>Precision</w:t>
            </w:r>
          </w:p>
        </w:tc>
        <w:tc>
          <w:tcPr>
            <w:tcW w:w="1440" w:type="dxa"/>
          </w:tcPr>
          <w:p w14:paraId="24F52811" w14:textId="77777777" w:rsidR="00F968EF" w:rsidRPr="00280F56" w:rsidRDefault="00F968EF" w:rsidP="006F5210">
            <w:r w:rsidRPr="00280F56">
              <w:t>Low</w:t>
            </w:r>
          </w:p>
        </w:tc>
        <w:tc>
          <w:tcPr>
            <w:tcW w:w="1297" w:type="dxa"/>
          </w:tcPr>
          <w:p w14:paraId="6C0EE505" w14:textId="77777777" w:rsidR="00F968EF" w:rsidRPr="00280F56" w:rsidRDefault="00F968EF" w:rsidP="006F5210">
            <w:r w:rsidRPr="00280F56">
              <w:t>Low range</w:t>
            </w:r>
          </w:p>
        </w:tc>
        <w:tc>
          <w:tcPr>
            <w:tcW w:w="925" w:type="dxa"/>
          </w:tcPr>
          <w:p w14:paraId="1274F0A6" w14:textId="77777777" w:rsidR="00F968EF" w:rsidRPr="00280F56" w:rsidRDefault="00F968EF" w:rsidP="006F5210">
            <w:r w:rsidRPr="00280F56">
              <w:t>V. High</w:t>
            </w:r>
          </w:p>
        </w:tc>
        <w:tc>
          <w:tcPr>
            <w:tcW w:w="1045" w:type="dxa"/>
          </w:tcPr>
          <w:p w14:paraId="2B40BF49" w14:textId="77777777" w:rsidR="00F968EF" w:rsidRPr="00280F56" w:rsidRDefault="00F968EF" w:rsidP="006F5210">
            <w:r w:rsidRPr="00280F56">
              <w:t>V. High</w:t>
            </w:r>
          </w:p>
        </w:tc>
        <w:tc>
          <w:tcPr>
            <w:tcW w:w="1099" w:type="dxa"/>
          </w:tcPr>
          <w:p w14:paraId="6DF72916" w14:textId="77777777" w:rsidR="00F968EF" w:rsidRPr="00280F56" w:rsidRDefault="00F968EF" w:rsidP="006F5210">
            <w:r w:rsidRPr="00280F56">
              <w:t>V. High</w:t>
            </w:r>
          </w:p>
        </w:tc>
        <w:tc>
          <w:tcPr>
            <w:tcW w:w="994" w:type="dxa"/>
          </w:tcPr>
          <w:p w14:paraId="3DF01B77" w14:textId="77777777" w:rsidR="00F968EF" w:rsidRPr="00280F56" w:rsidRDefault="00F968EF" w:rsidP="006F5210">
            <w:r w:rsidRPr="00280F56">
              <w:t>Med</w:t>
            </w:r>
          </w:p>
        </w:tc>
        <w:tc>
          <w:tcPr>
            <w:tcW w:w="994" w:type="dxa"/>
          </w:tcPr>
          <w:p w14:paraId="3F5A826A" w14:textId="77777777" w:rsidR="00F968EF" w:rsidRPr="00280F56" w:rsidRDefault="00F968EF" w:rsidP="006F5210">
            <w:r w:rsidRPr="00280F56">
              <w:t>Low</w:t>
            </w:r>
          </w:p>
        </w:tc>
      </w:tr>
      <w:tr w:rsidR="00F968EF" w:rsidRPr="00280F56" w14:paraId="58BE4093" w14:textId="77777777" w:rsidTr="006F5210">
        <w:tc>
          <w:tcPr>
            <w:tcW w:w="1267" w:type="dxa"/>
          </w:tcPr>
          <w:p w14:paraId="4856D0AA" w14:textId="77777777" w:rsidR="00F968EF" w:rsidRPr="00280F56" w:rsidRDefault="00F968EF" w:rsidP="006F5210">
            <w:r w:rsidRPr="00280F56">
              <w:t>Resolution</w:t>
            </w:r>
          </w:p>
        </w:tc>
        <w:tc>
          <w:tcPr>
            <w:tcW w:w="1440" w:type="dxa"/>
          </w:tcPr>
          <w:p w14:paraId="458FEDB6" w14:textId="77777777" w:rsidR="00F968EF" w:rsidRPr="00280F56" w:rsidRDefault="00F968EF" w:rsidP="006F5210">
            <w:r w:rsidRPr="00280F56">
              <w:t>Low</w:t>
            </w:r>
          </w:p>
        </w:tc>
        <w:tc>
          <w:tcPr>
            <w:tcW w:w="1297" w:type="dxa"/>
          </w:tcPr>
          <w:p w14:paraId="3D9F44CC" w14:textId="77777777" w:rsidR="00F968EF" w:rsidRPr="00280F56" w:rsidRDefault="00F968EF" w:rsidP="006F5210">
            <w:r w:rsidRPr="00280F56">
              <w:t>Low</w:t>
            </w:r>
          </w:p>
        </w:tc>
        <w:tc>
          <w:tcPr>
            <w:tcW w:w="925" w:type="dxa"/>
          </w:tcPr>
          <w:p w14:paraId="221F0C3F" w14:textId="77777777" w:rsidR="00F968EF" w:rsidRPr="00280F56" w:rsidRDefault="00F968EF" w:rsidP="006F5210">
            <w:r w:rsidRPr="00280F56">
              <w:t>Precise</w:t>
            </w:r>
          </w:p>
        </w:tc>
        <w:tc>
          <w:tcPr>
            <w:tcW w:w="1045" w:type="dxa"/>
          </w:tcPr>
          <w:p w14:paraId="1C2580F7" w14:textId="77777777" w:rsidR="00F968EF" w:rsidRPr="00280F56" w:rsidRDefault="00F968EF" w:rsidP="006F5210">
            <w:r w:rsidRPr="00280F56">
              <w:t>V. High</w:t>
            </w:r>
          </w:p>
        </w:tc>
        <w:tc>
          <w:tcPr>
            <w:tcW w:w="1099" w:type="dxa"/>
          </w:tcPr>
          <w:p w14:paraId="65D1406C" w14:textId="77777777" w:rsidR="00F968EF" w:rsidRPr="00280F56" w:rsidRDefault="00F968EF" w:rsidP="006F5210">
            <w:proofErr w:type="spellStart"/>
            <w:r w:rsidRPr="00280F56">
              <w:t>V.High</w:t>
            </w:r>
            <w:proofErr w:type="spellEnd"/>
          </w:p>
        </w:tc>
        <w:tc>
          <w:tcPr>
            <w:tcW w:w="994" w:type="dxa"/>
          </w:tcPr>
          <w:p w14:paraId="27A14E05" w14:textId="77777777" w:rsidR="00F968EF" w:rsidRPr="00280F56" w:rsidRDefault="00F968EF" w:rsidP="006F5210">
            <w:r w:rsidRPr="00280F56">
              <w:t>Med</w:t>
            </w:r>
          </w:p>
        </w:tc>
        <w:tc>
          <w:tcPr>
            <w:tcW w:w="994" w:type="dxa"/>
          </w:tcPr>
          <w:p w14:paraId="723AE709" w14:textId="77777777" w:rsidR="00F968EF" w:rsidRPr="00280F56" w:rsidRDefault="00F968EF" w:rsidP="006F5210">
            <w:r w:rsidRPr="00280F56">
              <w:t>Med</w:t>
            </w:r>
          </w:p>
        </w:tc>
      </w:tr>
      <w:tr w:rsidR="00F968EF" w:rsidRPr="00280F56" w14:paraId="0BA4490A" w14:textId="77777777" w:rsidTr="006F5210">
        <w:tc>
          <w:tcPr>
            <w:tcW w:w="1267" w:type="dxa"/>
          </w:tcPr>
          <w:p w14:paraId="15C02E6F" w14:textId="77777777" w:rsidR="00F968EF" w:rsidRPr="00280F56" w:rsidRDefault="00F968EF" w:rsidP="006F5210">
            <w:r w:rsidRPr="00280F56">
              <w:t>Reliability</w:t>
            </w:r>
          </w:p>
        </w:tc>
        <w:tc>
          <w:tcPr>
            <w:tcW w:w="1440" w:type="dxa"/>
          </w:tcPr>
          <w:p w14:paraId="08C20270" w14:textId="77777777" w:rsidR="00F968EF" w:rsidRPr="00280F56" w:rsidRDefault="00F968EF" w:rsidP="006F5210">
            <w:r w:rsidRPr="00280F56">
              <w:t>High</w:t>
            </w:r>
          </w:p>
        </w:tc>
        <w:tc>
          <w:tcPr>
            <w:tcW w:w="1297" w:type="dxa"/>
          </w:tcPr>
          <w:p w14:paraId="15E43950" w14:textId="77777777" w:rsidR="00F968EF" w:rsidRPr="00280F56" w:rsidRDefault="00F968EF" w:rsidP="006F5210">
            <w:r w:rsidRPr="00280F56">
              <w:t>Low</w:t>
            </w:r>
          </w:p>
        </w:tc>
        <w:tc>
          <w:tcPr>
            <w:tcW w:w="925" w:type="dxa"/>
          </w:tcPr>
          <w:p w14:paraId="6F77757F" w14:textId="77777777" w:rsidR="00F968EF" w:rsidRPr="00280F56" w:rsidRDefault="00F968EF" w:rsidP="006F5210">
            <w:r w:rsidRPr="00280F56">
              <w:t>High</w:t>
            </w:r>
          </w:p>
        </w:tc>
        <w:tc>
          <w:tcPr>
            <w:tcW w:w="1045" w:type="dxa"/>
          </w:tcPr>
          <w:p w14:paraId="54E37542" w14:textId="77777777" w:rsidR="00F968EF" w:rsidRPr="00280F56" w:rsidRDefault="00F968EF" w:rsidP="006F5210">
            <w:r w:rsidRPr="00280F56">
              <w:t>High</w:t>
            </w:r>
          </w:p>
        </w:tc>
        <w:tc>
          <w:tcPr>
            <w:tcW w:w="1099" w:type="dxa"/>
          </w:tcPr>
          <w:p w14:paraId="35164303" w14:textId="77777777" w:rsidR="00F968EF" w:rsidRPr="00280F56" w:rsidRDefault="00F968EF" w:rsidP="006F5210">
            <w:r w:rsidRPr="00280F56">
              <w:t>High</w:t>
            </w:r>
          </w:p>
        </w:tc>
        <w:tc>
          <w:tcPr>
            <w:tcW w:w="994" w:type="dxa"/>
          </w:tcPr>
          <w:p w14:paraId="3215A25B" w14:textId="77777777" w:rsidR="00F968EF" w:rsidRPr="00280F56" w:rsidRDefault="00F968EF" w:rsidP="006F5210">
            <w:r w:rsidRPr="00280F56">
              <w:t>Med</w:t>
            </w:r>
          </w:p>
        </w:tc>
        <w:tc>
          <w:tcPr>
            <w:tcW w:w="994" w:type="dxa"/>
          </w:tcPr>
          <w:p w14:paraId="030255DA" w14:textId="77777777" w:rsidR="00F968EF" w:rsidRPr="00280F56" w:rsidRDefault="00F968EF" w:rsidP="006F5210">
            <w:r w:rsidRPr="00280F56">
              <w:t>Med</w:t>
            </w:r>
          </w:p>
        </w:tc>
      </w:tr>
      <w:tr w:rsidR="00F968EF" w:rsidRPr="00280F56" w14:paraId="4B1904CE" w14:textId="77777777" w:rsidTr="006F5210">
        <w:tc>
          <w:tcPr>
            <w:tcW w:w="1267" w:type="dxa"/>
          </w:tcPr>
          <w:p w14:paraId="3892CAFE" w14:textId="77777777" w:rsidR="00F968EF" w:rsidRPr="00280F56" w:rsidRDefault="00F968EF" w:rsidP="006F5210">
            <w:r w:rsidRPr="00280F56">
              <w:t>Power</w:t>
            </w:r>
          </w:p>
        </w:tc>
        <w:tc>
          <w:tcPr>
            <w:tcW w:w="1440" w:type="dxa"/>
          </w:tcPr>
          <w:p w14:paraId="7282523F" w14:textId="77777777" w:rsidR="00F968EF" w:rsidRPr="00280F56" w:rsidRDefault="00F968EF" w:rsidP="006F5210">
            <w:r w:rsidRPr="00280F56">
              <w:t>High</w:t>
            </w:r>
          </w:p>
        </w:tc>
        <w:tc>
          <w:tcPr>
            <w:tcW w:w="1297" w:type="dxa"/>
          </w:tcPr>
          <w:p w14:paraId="0C9A1F98" w14:textId="77777777" w:rsidR="00F968EF" w:rsidRPr="00280F56" w:rsidRDefault="00F968EF" w:rsidP="006F5210">
            <w:r w:rsidRPr="00280F56">
              <w:t>Med-High</w:t>
            </w:r>
          </w:p>
        </w:tc>
        <w:tc>
          <w:tcPr>
            <w:tcW w:w="925" w:type="dxa"/>
          </w:tcPr>
          <w:p w14:paraId="0FBAC27E" w14:textId="77777777" w:rsidR="00F968EF" w:rsidRPr="00280F56" w:rsidRDefault="00F968EF" w:rsidP="006F5210">
            <w:r w:rsidRPr="00280F56">
              <w:t>Med-High</w:t>
            </w:r>
          </w:p>
        </w:tc>
        <w:tc>
          <w:tcPr>
            <w:tcW w:w="1045" w:type="dxa"/>
          </w:tcPr>
          <w:p w14:paraId="0AC41F10" w14:textId="77777777" w:rsidR="00F968EF" w:rsidRPr="00280F56" w:rsidRDefault="00F968EF" w:rsidP="006F5210">
            <w:r w:rsidRPr="00280F56">
              <w:t>Low</w:t>
            </w:r>
          </w:p>
        </w:tc>
        <w:tc>
          <w:tcPr>
            <w:tcW w:w="1099" w:type="dxa"/>
          </w:tcPr>
          <w:p w14:paraId="20E860A3" w14:textId="77777777" w:rsidR="00F968EF" w:rsidRPr="00280F56" w:rsidRDefault="00F968EF" w:rsidP="006F5210">
            <w:r w:rsidRPr="00280F56">
              <w:t>Med</w:t>
            </w:r>
          </w:p>
        </w:tc>
        <w:tc>
          <w:tcPr>
            <w:tcW w:w="994" w:type="dxa"/>
          </w:tcPr>
          <w:p w14:paraId="0DD00D0F" w14:textId="77777777" w:rsidR="00F968EF" w:rsidRPr="00280F56" w:rsidRDefault="00F968EF" w:rsidP="006F5210">
            <w:r w:rsidRPr="00280F56">
              <w:t>Low</w:t>
            </w:r>
          </w:p>
        </w:tc>
        <w:tc>
          <w:tcPr>
            <w:tcW w:w="994" w:type="dxa"/>
          </w:tcPr>
          <w:p w14:paraId="0191A2A3" w14:textId="77777777" w:rsidR="00F968EF" w:rsidRPr="00280F56" w:rsidRDefault="00F968EF" w:rsidP="006F5210">
            <w:r w:rsidRPr="00280F56">
              <w:t>Low</w:t>
            </w:r>
          </w:p>
        </w:tc>
      </w:tr>
      <w:tr w:rsidR="00F968EF" w:rsidRPr="00280F56" w14:paraId="2D6FB9C2" w14:textId="77777777" w:rsidTr="006F5210">
        <w:tc>
          <w:tcPr>
            <w:tcW w:w="1267" w:type="dxa"/>
          </w:tcPr>
          <w:p w14:paraId="19DA3884" w14:textId="77777777" w:rsidR="00F968EF" w:rsidRPr="00280F56" w:rsidRDefault="00F968EF" w:rsidP="006F5210">
            <w:r w:rsidRPr="00280F56">
              <w:t>Processing</w:t>
            </w:r>
          </w:p>
        </w:tc>
        <w:tc>
          <w:tcPr>
            <w:tcW w:w="1440" w:type="dxa"/>
          </w:tcPr>
          <w:p w14:paraId="63B6F18C" w14:textId="77777777" w:rsidR="00F968EF" w:rsidRPr="00280F56" w:rsidRDefault="00F968EF" w:rsidP="006F5210">
            <w:r w:rsidRPr="00280F56">
              <w:t>Fast</w:t>
            </w:r>
          </w:p>
        </w:tc>
        <w:tc>
          <w:tcPr>
            <w:tcW w:w="1297" w:type="dxa"/>
          </w:tcPr>
          <w:p w14:paraId="7C5D80A4" w14:textId="77777777" w:rsidR="00F968EF" w:rsidRPr="00280F56" w:rsidRDefault="00F968EF" w:rsidP="006F5210">
            <w:r w:rsidRPr="00280F56">
              <w:t>Speed of sound limits</w:t>
            </w:r>
          </w:p>
        </w:tc>
        <w:tc>
          <w:tcPr>
            <w:tcW w:w="925" w:type="dxa"/>
          </w:tcPr>
          <w:p w14:paraId="2A1D0C4A" w14:textId="77777777" w:rsidR="00F968EF" w:rsidRPr="00280F56" w:rsidRDefault="00F968EF" w:rsidP="006F5210">
            <w:r w:rsidRPr="00280F56">
              <w:t>Fast</w:t>
            </w:r>
          </w:p>
        </w:tc>
        <w:tc>
          <w:tcPr>
            <w:tcW w:w="1045" w:type="dxa"/>
          </w:tcPr>
          <w:p w14:paraId="376D3E56" w14:textId="77777777" w:rsidR="00F968EF" w:rsidRPr="00280F56" w:rsidRDefault="00F968EF" w:rsidP="006F5210">
            <w:r w:rsidRPr="00280F56">
              <w:t>Med</w:t>
            </w:r>
          </w:p>
        </w:tc>
        <w:tc>
          <w:tcPr>
            <w:tcW w:w="1099" w:type="dxa"/>
          </w:tcPr>
          <w:p w14:paraId="74FD3FB5" w14:textId="77777777" w:rsidR="00F968EF" w:rsidRPr="00280F56" w:rsidRDefault="00F968EF" w:rsidP="006F5210">
            <w:r w:rsidRPr="00280F56">
              <w:t>Fast</w:t>
            </w:r>
          </w:p>
        </w:tc>
        <w:tc>
          <w:tcPr>
            <w:tcW w:w="994" w:type="dxa"/>
          </w:tcPr>
          <w:p w14:paraId="3281F41F" w14:textId="77777777" w:rsidR="00F968EF" w:rsidRPr="00280F56" w:rsidRDefault="00F968EF" w:rsidP="006F5210">
            <w:r w:rsidRPr="00280F56">
              <w:t>Fast CPU needed</w:t>
            </w:r>
          </w:p>
        </w:tc>
        <w:tc>
          <w:tcPr>
            <w:tcW w:w="994" w:type="dxa"/>
          </w:tcPr>
          <w:p w14:paraId="3E7F1C5C" w14:textId="77777777" w:rsidR="00F968EF" w:rsidRPr="00280F56" w:rsidRDefault="00F968EF" w:rsidP="006F5210">
            <w:r w:rsidRPr="00280F56">
              <w:t>Fast CPU needed</w:t>
            </w:r>
          </w:p>
        </w:tc>
      </w:tr>
      <w:tr w:rsidR="00F968EF" w:rsidRPr="00280F56" w14:paraId="527D13F2" w14:textId="77777777" w:rsidTr="006F5210">
        <w:trPr>
          <w:trHeight w:val="698"/>
        </w:trPr>
        <w:tc>
          <w:tcPr>
            <w:tcW w:w="1267" w:type="dxa"/>
          </w:tcPr>
          <w:p w14:paraId="32361421" w14:textId="77777777" w:rsidR="00F968EF" w:rsidRPr="00280F56" w:rsidRDefault="00F968EF" w:rsidP="006F5210">
            <w:r w:rsidRPr="00280F56">
              <w:t>Rain influences</w:t>
            </w:r>
          </w:p>
        </w:tc>
        <w:tc>
          <w:tcPr>
            <w:tcW w:w="1440" w:type="dxa"/>
          </w:tcPr>
          <w:p w14:paraId="5FAF08DB" w14:textId="77777777" w:rsidR="00F968EF" w:rsidRPr="00280F56" w:rsidRDefault="00F968EF" w:rsidP="006F5210">
            <w:r w:rsidRPr="00280F56">
              <w:t>No but reduces range</w:t>
            </w:r>
          </w:p>
        </w:tc>
        <w:tc>
          <w:tcPr>
            <w:tcW w:w="1297" w:type="dxa"/>
          </w:tcPr>
          <w:p w14:paraId="58F3B5B7" w14:textId="77777777" w:rsidR="00F968EF" w:rsidRPr="00280F56" w:rsidRDefault="00F968EF" w:rsidP="006F5210">
            <w:r w:rsidRPr="00280F56">
              <w:t>Yes</w:t>
            </w:r>
          </w:p>
        </w:tc>
        <w:tc>
          <w:tcPr>
            <w:tcW w:w="953" w:type="dxa"/>
          </w:tcPr>
          <w:p w14:paraId="188F067F" w14:textId="77777777" w:rsidR="00F968EF" w:rsidRPr="00280F56" w:rsidRDefault="00F968EF" w:rsidP="006F5210">
            <w:r w:rsidRPr="00280F56">
              <w:t>Yes</w:t>
            </w:r>
          </w:p>
        </w:tc>
        <w:tc>
          <w:tcPr>
            <w:tcW w:w="992" w:type="dxa"/>
          </w:tcPr>
          <w:p w14:paraId="41F907E2" w14:textId="77777777" w:rsidR="00F968EF" w:rsidRPr="00280F56" w:rsidRDefault="00F968EF" w:rsidP="006F5210">
            <w:r w:rsidRPr="00280F56">
              <w:t>Yes</w:t>
            </w:r>
          </w:p>
        </w:tc>
        <w:tc>
          <w:tcPr>
            <w:tcW w:w="1134" w:type="dxa"/>
          </w:tcPr>
          <w:p w14:paraId="09B04977" w14:textId="77777777" w:rsidR="00F968EF" w:rsidRPr="00280F56" w:rsidRDefault="00F968EF" w:rsidP="006F5210">
            <w:r w:rsidRPr="00280F56">
              <w:t>No but reduces range</w:t>
            </w:r>
          </w:p>
        </w:tc>
        <w:tc>
          <w:tcPr>
            <w:tcW w:w="992" w:type="dxa"/>
          </w:tcPr>
          <w:p w14:paraId="4AFEFDF9" w14:textId="77777777" w:rsidR="00F968EF" w:rsidRPr="00280F56" w:rsidRDefault="00F968EF" w:rsidP="006F5210">
            <w:r w:rsidRPr="00280F56">
              <w:t>Yes</w:t>
            </w:r>
          </w:p>
        </w:tc>
        <w:tc>
          <w:tcPr>
            <w:tcW w:w="986" w:type="dxa"/>
          </w:tcPr>
          <w:p w14:paraId="33620596" w14:textId="77777777" w:rsidR="00F968EF" w:rsidRPr="00280F56" w:rsidRDefault="00F968EF" w:rsidP="006F5210">
            <w:r w:rsidRPr="00280F56">
              <w:t>Yes</w:t>
            </w:r>
          </w:p>
        </w:tc>
      </w:tr>
      <w:tr w:rsidR="00F968EF" w:rsidRPr="00280F56" w14:paraId="2ECA43FB" w14:textId="77777777" w:rsidTr="006F5210">
        <w:trPr>
          <w:trHeight w:val="698"/>
        </w:trPr>
        <w:tc>
          <w:tcPr>
            <w:tcW w:w="1267" w:type="dxa"/>
          </w:tcPr>
          <w:p w14:paraId="23731D8E" w14:textId="77777777" w:rsidR="00F968EF" w:rsidRPr="00280F56" w:rsidRDefault="00F968EF" w:rsidP="006F5210">
            <w:r w:rsidRPr="00280F56">
              <w:t>Dust influences</w:t>
            </w:r>
          </w:p>
        </w:tc>
        <w:tc>
          <w:tcPr>
            <w:tcW w:w="1440" w:type="dxa"/>
          </w:tcPr>
          <w:p w14:paraId="1241A6FB" w14:textId="77777777" w:rsidR="00F968EF" w:rsidRPr="00280F56" w:rsidRDefault="00F968EF" w:rsidP="006F5210">
            <w:r w:rsidRPr="00280F56">
              <w:t>No</w:t>
            </w:r>
          </w:p>
        </w:tc>
        <w:tc>
          <w:tcPr>
            <w:tcW w:w="1297" w:type="dxa"/>
          </w:tcPr>
          <w:p w14:paraId="7BAFAF37" w14:textId="77777777" w:rsidR="00F968EF" w:rsidRPr="00280F56" w:rsidRDefault="00F968EF" w:rsidP="006F5210">
            <w:r w:rsidRPr="00280F56">
              <w:t>No</w:t>
            </w:r>
          </w:p>
        </w:tc>
        <w:tc>
          <w:tcPr>
            <w:tcW w:w="953" w:type="dxa"/>
          </w:tcPr>
          <w:p w14:paraId="1DE1CE7D" w14:textId="77777777" w:rsidR="00F968EF" w:rsidRPr="00280F56" w:rsidRDefault="00F968EF" w:rsidP="006F5210">
            <w:r w:rsidRPr="00280F56">
              <w:t>Yes</w:t>
            </w:r>
          </w:p>
        </w:tc>
        <w:tc>
          <w:tcPr>
            <w:tcW w:w="992" w:type="dxa"/>
          </w:tcPr>
          <w:p w14:paraId="7ABB4E79" w14:textId="77777777" w:rsidR="00F968EF" w:rsidRPr="00280F56" w:rsidRDefault="00F968EF" w:rsidP="006F5210">
            <w:r w:rsidRPr="00280F56">
              <w:t>Yes</w:t>
            </w:r>
          </w:p>
        </w:tc>
        <w:tc>
          <w:tcPr>
            <w:tcW w:w="1134" w:type="dxa"/>
          </w:tcPr>
          <w:p w14:paraId="7EBE7994" w14:textId="77777777" w:rsidR="00F968EF" w:rsidRPr="00280F56" w:rsidRDefault="00F968EF" w:rsidP="006F5210">
            <w:r w:rsidRPr="00280F56">
              <w:t>No but reduces range</w:t>
            </w:r>
          </w:p>
        </w:tc>
        <w:tc>
          <w:tcPr>
            <w:tcW w:w="992" w:type="dxa"/>
          </w:tcPr>
          <w:p w14:paraId="6C4B2C42" w14:textId="77777777" w:rsidR="00F968EF" w:rsidRPr="00280F56" w:rsidRDefault="00F968EF" w:rsidP="006F5210">
            <w:r w:rsidRPr="00280F56">
              <w:t>Yes</w:t>
            </w:r>
          </w:p>
        </w:tc>
        <w:tc>
          <w:tcPr>
            <w:tcW w:w="986" w:type="dxa"/>
          </w:tcPr>
          <w:p w14:paraId="1AEDC5CF" w14:textId="77777777" w:rsidR="00F968EF" w:rsidRPr="00280F56" w:rsidRDefault="00F968EF" w:rsidP="006F5210">
            <w:r w:rsidRPr="00280F56">
              <w:t>Yes</w:t>
            </w:r>
          </w:p>
        </w:tc>
      </w:tr>
      <w:tr w:rsidR="00F968EF" w:rsidRPr="00280F56" w14:paraId="6E915204" w14:textId="77777777" w:rsidTr="006F5210">
        <w:trPr>
          <w:trHeight w:val="698"/>
        </w:trPr>
        <w:tc>
          <w:tcPr>
            <w:tcW w:w="1267" w:type="dxa"/>
          </w:tcPr>
          <w:p w14:paraId="209ECD5A" w14:textId="77777777" w:rsidR="00F968EF" w:rsidRPr="00280F56" w:rsidRDefault="00F968EF" w:rsidP="006F5210">
            <w:r w:rsidRPr="00280F56">
              <w:t>Fog influences</w:t>
            </w:r>
          </w:p>
        </w:tc>
        <w:tc>
          <w:tcPr>
            <w:tcW w:w="1440" w:type="dxa"/>
          </w:tcPr>
          <w:p w14:paraId="0738AF05" w14:textId="77777777" w:rsidR="00F968EF" w:rsidRPr="00280F56" w:rsidRDefault="00F968EF" w:rsidP="006F5210">
            <w:r w:rsidRPr="00280F56">
              <w:t>No</w:t>
            </w:r>
          </w:p>
        </w:tc>
        <w:tc>
          <w:tcPr>
            <w:tcW w:w="1297" w:type="dxa"/>
          </w:tcPr>
          <w:p w14:paraId="249F0492" w14:textId="77777777" w:rsidR="00F968EF" w:rsidRPr="00280F56" w:rsidRDefault="00F968EF" w:rsidP="006F5210">
            <w:r w:rsidRPr="00280F56">
              <w:t>No</w:t>
            </w:r>
          </w:p>
        </w:tc>
        <w:tc>
          <w:tcPr>
            <w:tcW w:w="953" w:type="dxa"/>
          </w:tcPr>
          <w:p w14:paraId="037F1FE5" w14:textId="77777777" w:rsidR="00F968EF" w:rsidRPr="00280F56" w:rsidRDefault="00F968EF" w:rsidP="006F5210">
            <w:r w:rsidRPr="00280F56">
              <w:t>Yes</w:t>
            </w:r>
          </w:p>
        </w:tc>
        <w:tc>
          <w:tcPr>
            <w:tcW w:w="992" w:type="dxa"/>
          </w:tcPr>
          <w:p w14:paraId="3EF75947" w14:textId="77777777" w:rsidR="00F968EF" w:rsidRPr="00280F56" w:rsidRDefault="00F968EF" w:rsidP="006F5210">
            <w:r w:rsidRPr="00280F56">
              <w:t>Reduces range</w:t>
            </w:r>
          </w:p>
        </w:tc>
        <w:tc>
          <w:tcPr>
            <w:tcW w:w="1134" w:type="dxa"/>
          </w:tcPr>
          <w:p w14:paraId="3228BE67" w14:textId="77777777" w:rsidR="00F968EF" w:rsidRPr="00280F56" w:rsidRDefault="00F968EF" w:rsidP="006F5210">
            <w:r w:rsidRPr="00280F56">
              <w:t>Reduces range</w:t>
            </w:r>
          </w:p>
        </w:tc>
        <w:tc>
          <w:tcPr>
            <w:tcW w:w="992" w:type="dxa"/>
          </w:tcPr>
          <w:p w14:paraId="601D4571" w14:textId="77777777" w:rsidR="00F968EF" w:rsidRPr="00280F56" w:rsidRDefault="00F968EF" w:rsidP="006F5210">
            <w:r w:rsidRPr="00280F56">
              <w:t>Yes</w:t>
            </w:r>
          </w:p>
        </w:tc>
        <w:tc>
          <w:tcPr>
            <w:tcW w:w="986" w:type="dxa"/>
          </w:tcPr>
          <w:p w14:paraId="5DFDD997" w14:textId="77777777" w:rsidR="00F968EF" w:rsidRPr="00280F56" w:rsidRDefault="00F968EF" w:rsidP="006F5210">
            <w:r w:rsidRPr="00280F56">
              <w:t>Yes</w:t>
            </w:r>
          </w:p>
        </w:tc>
      </w:tr>
      <w:tr w:rsidR="00F968EF" w:rsidRPr="00280F56" w14:paraId="6FD8359E" w14:textId="77777777" w:rsidTr="006F5210">
        <w:trPr>
          <w:trHeight w:val="698"/>
        </w:trPr>
        <w:tc>
          <w:tcPr>
            <w:tcW w:w="1267" w:type="dxa"/>
          </w:tcPr>
          <w:p w14:paraId="58044D53" w14:textId="77777777" w:rsidR="00F968EF" w:rsidRPr="00280F56" w:rsidRDefault="00F968EF" w:rsidP="006F5210">
            <w:r w:rsidRPr="00280F56">
              <w:t>Sound influences</w:t>
            </w:r>
          </w:p>
        </w:tc>
        <w:tc>
          <w:tcPr>
            <w:tcW w:w="1440" w:type="dxa"/>
          </w:tcPr>
          <w:p w14:paraId="38175C51" w14:textId="77777777" w:rsidR="00F968EF" w:rsidRPr="00280F56" w:rsidRDefault="00F968EF" w:rsidP="006F5210">
            <w:r w:rsidRPr="00280F56">
              <w:t>No</w:t>
            </w:r>
          </w:p>
        </w:tc>
        <w:tc>
          <w:tcPr>
            <w:tcW w:w="1297" w:type="dxa"/>
          </w:tcPr>
          <w:p w14:paraId="733D703B" w14:textId="77777777" w:rsidR="00F968EF" w:rsidRPr="00280F56" w:rsidRDefault="00F968EF" w:rsidP="006F5210">
            <w:r w:rsidRPr="00280F56">
              <w:t>If High pitch</w:t>
            </w:r>
          </w:p>
        </w:tc>
        <w:tc>
          <w:tcPr>
            <w:tcW w:w="953" w:type="dxa"/>
          </w:tcPr>
          <w:p w14:paraId="17077B5A" w14:textId="77777777" w:rsidR="00F968EF" w:rsidRPr="00280F56" w:rsidRDefault="00F968EF" w:rsidP="006F5210">
            <w:r w:rsidRPr="00280F56">
              <w:t>No</w:t>
            </w:r>
          </w:p>
        </w:tc>
        <w:tc>
          <w:tcPr>
            <w:tcW w:w="992" w:type="dxa"/>
          </w:tcPr>
          <w:p w14:paraId="1513DF2D" w14:textId="77777777" w:rsidR="00F968EF" w:rsidRPr="00280F56" w:rsidRDefault="00F968EF" w:rsidP="006F5210">
            <w:r w:rsidRPr="00280F56">
              <w:t>No</w:t>
            </w:r>
          </w:p>
        </w:tc>
        <w:tc>
          <w:tcPr>
            <w:tcW w:w="1134" w:type="dxa"/>
          </w:tcPr>
          <w:p w14:paraId="36656CA8" w14:textId="77777777" w:rsidR="00F968EF" w:rsidRPr="00280F56" w:rsidRDefault="00F968EF" w:rsidP="006F5210">
            <w:r w:rsidRPr="00280F56">
              <w:t>No</w:t>
            </w:r>
          </w:p>
        </w:tc>
        <w:tc>
          <w:tcPr>
            <w:tcW w:w="992" w:type="dxa"/>
          </w:tcPr>
          <w:p w14:paraId="6C06426B" w14:textId="77777777" w:rsidR="00F968EF" w:rsidRPr="00280F56" w:rsidRDefault="00F968EF" w:rsidP="006F5210">
            <w:r w:rsidRPr="00280F56">
              <w:t>No</w:t>
            </w:r>
          </w:p>
        </w:tc>
        <w:tc>
          <w:tcPr>
            <w:tcW w:w="986" w:type="dxa"/>
          </w:tcPr>
          <w:p w14:paraId="472EF776" w14:textId="77777777" w:rsidR="00F968EF" w:rsidRPr="00280F56" w:rsidRDefault="00F968EF" w:rsidP="006F5210">
            <w:r w:rsidRPr="00280F56">
              <w:t>No</w:t>
            </w:r>
          </w:p>
        </w:tc>
      </w:tr>
      <w:tr w:rsidR="00F968EF" w:rsidRPr="00280F56" w14:paraId="71270C85" w14:textId="77777777" w:rsidTr="006F5210">
        <w:trPr>
          <w:trHeight w:val="698"/>
        </w:trPr>
        <w:tc>
          <w:tcPr>
            <w:tcW w:w="1267" w:type="dxa"/>
          </w:tcPr>
          <w:p w14:paraId="548DE0BD" w14:textId="77777777" w:rsidR="00F968EF" w:rsidRPr="00280F56" w:rsidRDefault="00F968EF" w:rsidP="006F5210">
            <w:r w:rsidRPr="00280F56">
              <w:t>Light influences</w:t>
            </w:r>
          </w:p>
        </w:tc>
        <w:tc>
          <w:tcPr>
            <w:tcW w:w="1440" w:type="dxa"/>
          </w:tcPr>
          <w:p w14:paraId="61F393B1" w14:textId="77777777" w:rsidR="00F968EF" w:rsidRPr="00280F56" w:rsidRDefault="00F968EF" w:rsidP="006F5210">
            <w:r w:rsidRPr="00280F56">
              <w:t>No</w:t>
            </w:r>
          </w:p>
        </w:tc>
        <w:tc>
          <w:tcPr>
            <w:tcW w:w="1297" w:type="dxa"/>
          </w:tcPr>
          <w:p w14:paraId="5875CFC1" w14:textId="77777777" w:rsidR="00F968EF" w:rsidRPr="00280F56" w:rsidRDefault="00F968EF" w:rsidP="006F5210">
            <w:r w:rsidRPr="00280F56">
              <w:t>No</w:t>
            </w:r>
          </w:p>
        </w:tc>
        <w:tc>
          <w:tcPr>
            <w:tcW w:w="953" w:type="dxa"/>
          </w:tcPr>
          <w:p w14:paraId="3AB012E1" w14:textId="77777777" w:rsidR="00F968EF" w:rsidRPr="00280F56" w:rsidRDefault="00F968EF" w:rsidP="006F5210">
            <w:r w:rsidRPr="00280F56">
              <w:t>No</w:t>
            </w:r>
          </w:p>
        </w:tc>
        <w:tc>
          <w:tcPr>
            <w:tcW w:w="992" w:type="dxa"/>
          </w:tcPr>
          <w:p w14:paraId="0FD10D92" w14:textId="77777777" w:rsidR="00F968EF" w:rsidRPr="00280F56" w:rsidRDefault="00F968EF" w:rsidP="006F5210">
            <w:r w:rsidRPr="00280F56">
              <w:t>Direct sun</w:t>
            </w:r>
          </w:p>
        </w:tc>
        <w:tc>
          <w:tcPr>
            <w:tcW w:w="1134" w:type="dxa"/>
          </w:tcPr>
          <w:p w14:paraId="6202469F" w14:textId="77777777" w:rsidR="00F968EF" w:rsidRPr="00280F56" w:rsidRDefault="00F968EF" w:rsidP="006F5210">
            <w:r w:rsidRPr="00280F56">
              <w:t>Direct sun</w:t>
            </w:r>
          </w:p>
        </w:tc>
        <w:tc>
          <w:tcPr>
            <w:tcW w:w="992" w:type="dxa"/>
          </w:tcPr>
          <w:p w14:paraId="0C5C1E87" w14:textId="77777777" w:rsidR="00F968EF" w:rsidRPr="00280F56" w:rsidRDefault="00F968EF" w:rsidP="006F5210">
            <w:r w:rsidRPr="00280F56">
              <w:t>Lens flare</w:t>
            </w:r>
          </w:p>
        </w:tc>
        <w:tc>
          <w:tcPr>
            <w:tcW w:w="986" w:type="dxa"/>
          </w:tcPr>
          <w:p w14:paraId="450BCF93" w14:textId="77777777" w:rsidR="00F968EF" w:rsidRPr="00280F56" w:rsidRDefault="00F968EF" w:rsidP="006F5210">
            <w:r w:rsidRPr="00280F56">
              <w:t>Lens flare</w:t>
            </w:r>
          </w:p>
        </w:tc>
      </w:tr>
      <w:tr w:rsidR="00F968EF" w:rsidRPr="00280F56" w14:paraId="760AEE16" w14:textId="77777777" w:rsidTr="006F5210">
        <w:trPr>
          <w:trHeight w:val="698"/>
        </w:trPr>
        <w:tc>
          <w:tcPr>
            <w:tcW w:w="1267" w:type="dxa"/>
          </w:tcPr>
          <w:p w14:paraId="02184D85" w14:textId="77777777" w:rsidR="00F968EF" w:rsidRPr="00280F56" w:rsidRDefault="00F968EF" w:rsidP="006F5210">
            <w:r w:rsidRPr="00280F56">
              <w:t>Temp influences</w:t>
            </w:r>
          </w:p>
        </w:tc>
        <w:tc>
          <w:tcPr>
            <w:tcW w:w="1440" w:type="dxa"/>
          </w:tcPr>
          <w:p w14:paraId="79629CE3" w14:textId="77777777" w:rsidR="00F968EF" w:rsidRPr="00280F56" w:rsidRDefault="00F968EF" w:rsidP="006F5210">
            <w:r w:rsidRPr="00280F56">
              <w:t>No</w:t>
            </w:r>
          </w:p>
        </w:tc>
        <w:tc>
          <w:tcPr>
            <w:tcW w:w="1297" w:type="dxa"/>
          </w:tcPr>
          <w:p w14:paraId="5729ABCC" w14:textId="77777777" w:rsidR="00F968EF" w:rsidRPr="00280F56" w:rsidRDefault="00F968EF" w:rsidP="006F5210">
            <w:r w:rsidRPr="00280F56">
              <w:t>Yes</w:t>
            </w:r>
          </w:p>
        </w:tc>
        <w:tc>
          <w:tcPr>
            <w:tcW w:w="953" w:type="dxa"/>
          </w:tcPr>
          <w:p w14:paraId="74B0A146" w14:textId="77777777" w:rsidR="00F968EF" w:rsidRPr="00280F56" w:rsidRDefault="00F968EF" w:rsidP="006F5210">
            <w:r w:rsidRPr="00280F56">
              <w:t>No</w:t>
            </w:r>
          </w:p>
        </w:tc>
        <w:tc>
          <w:tcPr>
            <w:tcW w:w="992" w:type="dxa"/>
          </w:tcPr>
          <w:p w14:paraId="3727F769" w14:textId="77777777" w:rsidR="00F968EF" w:rsidRPr="00280F56" w:rsidRDefault="00F968EF" w:rsidP="006F5210">
            <w:r w:rsidRPr="00280F56">
              <w:t>Can reduce contrast</w:t>
            </w:r>
          </w:p>
        </w:tc>
        <w:tc>
          <w:tcPr>
            <w:tcW w:w="1134" w:type="dxa"/>
          </w:tcPr>
          <w:p w14:paraId="134B5016" w14:textId="77777777" w:rsidR="00F968EF" w:rsidRPr="00280F56" w:rsidRDefault="00F968EF" w:rsidP="006F5210">
            <w:r w:rsidRPr="00280F56">
              <w:t>Can reduce contrast</w:t>
            </w:r>
          </w:p>
        </w:tc>
        <w:tc>
          <w:tcPr>
            <w:tcW w:w="992" w:type="dxa"/>
          </w:tcPr>
          <w:p w14:paraId="4B4C26C5" w14:textId="77777777" w:rsidR="00F968EF" w:rsidRPr="00280F56" w:rsidRDefault="00F968EF" w:rsidP="006F5210">
            <w:r w:rsidRPr="00280F56">
              <w:t>No</w:t>
            </w:r>
          </w:p>
        </w:tc>
        <w:tc>
          <w:tcPr>
            <w:tcW w:w="986" w:type="dxa"/>
          </w:tcPr>
          <w:p w14:paraId="4378380C" w14:textId="77777777" w:rsidR="00F968EF" w:rsidRPr="00280F56" w:rsidRDefault="00F968EF" w:rsidP="006F5210">
            <w:r w:rsidRPr="00280F56">
              <w:t>No</w:t>
            </w:r>
          </w:p>
        </w:tc>
      </w:tr>
      <w:tr w:rsidR="00F968EF" w:rsidRPr="00280F56" w14:paraId="73586E1A" w14:textId="77777777" w:rsidTr="006F5210">
        <w:trPr>
          <w:trHeight w:val="698"/>
        </w:trPr>
        <w:tc>
          <w:tcPr>
            <w:tcW w:w="1267" w:type="dxa"/>
          </w:tcPr>
          <w:p w14:paraId="1C5CB802" w14:textId="77777777" w:rsidR="00F968EF" w:rsidRPr="00280F56" w:rsidRDefault="00F968EF" w:rsidP="006F5210">
            <w:r w:rsidRPr="00280F56">
              <w:t>Other influences</w:t>
            </w:r>
          </w:p>
        </w:tc>
        <w:tc>
          <w:tcPr>
            <w:tcW w:w="1440" w:type="dxa"/>
          </w:tcPr>
          <w:p w14:paraId="2C0BDB80" w14:textId="77777777" w:rsidR="00F968EF" w:rsidRPr="00280F56" w:rsidRDefault="00F968EF" w:rsidP="006F5210"/>
        </w:tc>
        <w:tc>
          <w:tcPr>
            <w:tcW w:w="1297" w:type="dxa"/>
          </w:tcPr>
          <w:p w14:paraId="5DF08EDF" w14:textId="77777777" w:rsidR="00F968EF" w:rsidRPr="00280F56" w:rsidRDefault="00F968EF" w:rsidP="006F5210">
            <w:r w:rsidRPr="00280F56">
              <w:t>Echoes Wind</w:t>
            </w:r>
          </w:p>
        </w:tc>
        <w:tc>
          <w:tcPr>
            <w:tcW w:w="953" w:type="dxa"/>
          </w:tcPr>
          <w:p w14:paraId="70A5E4E3" w14:textId="77777777" w:rsidR="00F968EF" w:rsidRPr="00280F56" w:rsidRDefault="00F968EF" w:rsidP="006F5210">
            <w:r w:rsidRPr="00280F56">
              <w:t>Snow</w:t>
            </w:r>
          </w:p>
        </w:tc>
        <w:tc>
          <w:tcPr>
            <w:tcW w:w="992" w:type="dxa"/>
          </w:tcPr>
          <w:p w14:paraId="274ADD8A" w14:textId="77777777" w:rsidR="00F968EF" w:rsidRPr="00280F56" w:rsidRDefault="00F968EF" w:rsidP="006F5210">
            <w:r w:rsidRPr="00280F56">
              <w:t>Snow</w:t>
            </w:r>
          </w:p>
        </w:tc>
        <w:tc>
          <w:tcPr>
            <w:tcW w:w="1134" w:type="dxa"/>
          </w:tcPr>
          <w:p w14:paraId="7E21C162" w14:textId="77777777" w:rsidR="00F968EF" w:rsidRPr="00280F56" w:rsidRDefault="00F968EF" w:rsidP="006F5210"/>
        </w:tc>
        <w:tc>
          <w:tcPr>
            <w:tcW w:w="992" w:type="dxa"/>
          </w:tcPr>
          <w:p w14:paraId="7004CD07" w14:textId="77777777" w:rsidR="00F968EF" w:rsidRPr="00280F56" w:rsidRDefault="00F968EF" w:rsidP="006F5210">
            <w:r w:rsidRPr="00280F56">
              <w:t>Wind</w:t>
            </w:r>
          </w:p>
        </w:tc>
        <w:tc>
          <w:tcPr>
            <w:tcW w:w="986" w:type="dxa"/>
          </w:tcPr>
          <w:p w14:paraId="033A6C46" w14:textId="77777777" w:rsidR="00F968EF" w:rsidRPr="00280F56" w:rsidRDefault="00F968EF" w:rsidP="006F5210">
            <w:r w:rsidRPr="00280F56">
              <w:t>Wind</w:t>
            </w:r>
          </w:p>
        </w:tc>
      </w:tr>
      <w:tr w:rsidR="00F968EF" w:rsidRPr="00280F56" w14:paraId="14F88E2F" w14:textId="77777777" w:rsidTr="006F5210">
        <w:trPr>
          <w:trHeight w:val="698"/>
        </w:trPr>
        <w:tc>
          <w:tcPr>
            <w:tcW w:w="1267" w:type="dxa"/>
          </w:tcPr>
          <w:p w14:paraId="2284CFE3" w14:textId="77777777" w:rsidR="00F968EF" w:rsidRPr="00280F56" w:rsidRDefault="00F968EF" w:rsidP="006F5210">
            <w:r w:rsidRPr="00280F56">
              <w:t>Classifies object</w:t>
            </w:r>
          </w:p>
        </w:tc>
        <w:tc>
          <w:tcPr>
            <w:tcW w:w="1440" w:type="dxa"/>
          </w:tcPr>
          <w:p w14:paraId="5C280C5B" w14:textId="77777777" w:rsidR="00F968EF" w:rsidRPr="00280F56" w:rsidRDefault="00F968EF" w:rsidP="006F5210">
            <w:r w:rsidRPr="00280F56">
              <w:t>No</w:t>
            </w:r>
          </w:p>
        </w:tc>
        <w:tc>
          <w:tcPr>
            <w:tcW w:w="1297" w:type="dxa"/>
          </w:tcPr>
          <w:p w14:paraId="076EF78C" w14:textId="77777777" w:rsidR="00F968EF" w:rsidRPr="00280F56" w:rsidRDefault="00F968EF" w:rsidP="006F5210">
            <w:r w:rsidRPr="00280F56">
              <w:t>No</w:t>
            </w:r>
          </w:p>
        </w:tc>
        <w:tc>
          <w:tcPr>
            <w:tcW w:w="953" w:type="dxa"/>
          </w:tcPr>
          <w:p w14:paraId="471B6C55" w14:textId="77777777" w:rsidR="00F968EF" w:rsidRPr="00280F56" w:rsidRDefault="00F968EF" w:rsidP="006F5210">
            <w:r w:rsidRPr="00280F56">
              <w:t>In single plane</w:t>
            </w:r>
          </w:p>
        </w:tc>
        <w:tc>
          <w:tcPr>
            <w:tcW w:w="992" w:type="dxa"/>
          </w:tcPr>
          <w:p w14:paraId="0217D4BF" w14:textId="77777777" w:rsidR="00F968EF" w:rsidRPr="00280F56" w:rsidRDefault="00F968EF" w:rsidP="006F5210">
            <w:r w:rsidRPr="00280F56">
              <w:t>Yes</w:t>
            </w:r>
          </w:p>
        </w:tc>
        <w:tc>
          <w:tcPr>
            <w:tcW w:w="1134" w:type="dxa"/>
          </w:tcPr>
          <w:p w14:paraId="67494B06" w14:textId="77777777" w:rsidR="00F968EF" w:rsidRPr="00280F56" w:rsidRDefault="00F968EF" w:rsidP="006F5210">
            <w:r w:rsidRPr="00280F56">
              <w:t>Yes</w:t>
            </w:r>
          </w:p>
        </w:tc>
        <w:tc>
          <w:tcPr>
            <w:tcW w:w="992" w:type="dxa"/>
          </w:tcPr>
          <w:p w14:paraId="01D00266" w14:textId="77777777" w:rsidR="00F968EF" w:rsidRPr="00280F56" w:rsidRDefault="00F968EF" w:rsidP="006F5210">
            <w:r w:rsidRPr="00280F56">
              <w:t>Yes</w:t>
            </w:r>
          </w:p>
        </w:tc>
        <w:tc>
          <w:tcPr>
            <w:tcW w:w="986" w:type="dxa"/>
          </w:tcPr>
          <w:p w14:paraId="23F8A5AC" w14:textId="77777777" w:rsidR="00F968EF" w:rsidRPr="00280F56" w:rsidRDefault="00F968EF" w:rsidP="006F5210">
            <w:r w:rsidRPr="00280F56">
              <w:t>Yes</w:t>
            </w:r>
          </w:p>
        </w:tc>
      </w:tr>
      <w:tr w:rsidR="00F968EF" w:rsidRPr="00280F56" w14:paraId="0EF27A0B" w14:textId="77777777" w:rsidTr="006F5210">
        <w:trPr>
          <w:trHeight w:val="698"/>
        </w:trPr>
        <w:tc>
          <w:tcPr>
            <w:tcW w:w="1267" w:type="dxa"/>
          </w:tcPr>
          <w:p w14:paraId="1E734B43" w14:textId="77777777" w:rsidR="00F968EF" w:rsidRPr="00280F56" w:rsidRDefault="00F968EF" w:rsidP="006F5210">
            <w:r w:rsidRPr="00280F56">
              <w:t>Light required</w:t>
            </w:r>
          </w:p>
        </w:tc>
        <w:tc>
          <w:tcPr>
            <w:tcW w:w="1440" w:type="dxa"/>
          </w:tcPr>
          <w:p w14:paraId="481B06EE" w14:textId="77777777" w:rsidR="00F968EF" w:rsidRPr="00280F56" w:rsidRDefault="00F968EF" w:rsidP="006F5210">
            <w:r w:rsidRPr="00280F56">
              <w:t>No</w:t>
            </w:r>
          </w:p>
        </w:tc>
        <w:tc>
          <w:tcPr>
            <w:tcW w:w="1297" w:type="dxa"/>
          </w:tcPr>
          <w:p w14:paraId="4FE5BE23" w14:textId="77777777" w:rsidR="00F968EF" w:rsidRPr="00280F56" w:rsidRDefault="00F968EF" w:rsidP="006F5210">
            <w:r w:rsidRPr="00280F56">
              <w:t>No</w:t>
            </w:r>
          </w:p>
        </w:tc>
        <w:tc>
          <w:tcPr>
            <w:tcW w:w="953" w:type="dxa"/>
          </w:tcPr>
          <w:p w14:paraId="3BBC3136" w14:textId="77777777" w:rsidR="00F968EF" w:rsidRPr="00280F56" w:rsidRDefault="00F968EF" w:rsidP="006F5210">
            <w:r w:rsidRPr="00280F56">
              <w:t>No</w:t>
            </w:r>
          </w:p>
        </w:tc>
        <w:tc>
          <w:tcPr>
            <w:tcW w:w="992" w:type="dxa"/>
          </w:tcPr>
          <w:p w14:paraId="3DB8BF0E" w14:textId="77777777" w:rsidR="00F968EF" w:rsidRPr="00280F56" w:rsidRDefault="00F968EF" w:rsidP="006F5210">
            <w:r w:rsidRPr="00280F56">
              <w:t>No</w:t>
            </w:r>
          </w:p>
        </w:tc>
        <w:tc>
          <w:tcPr>
            <w:tcW w:w="1134" w:type="dxa"/>
          </w:tcPr>
          <w:p w14:paraId="73865F23" w14:textId="77777777" w:rsidR="00F968EF" w:rsidRPr="00280F56" w:rsidRDefault="00F968EF" w:rsidP="006F5210">
            <w:r w:rsidRPr="00280F56">
              <w:t>No</w:t>
            </w:r>
          </w:p>
        </w:tc>
        <w:tc>
          <w:tcPr>
            <w:tcW w:w="992" w:type="dxa"/>
          </w:tcPr>
          <w:p w14:paraId="04FCC6DE" w14:textId="77777777" w:rsidR="00F968EF" w:rsidRPr="00280F56" w:rsidRDefault="00F968EF" w:rsidP="006F5210">
            <w:r w:rsidRPr="00280F56">
              <w:t>Yes</w:t>
            </w:r>
          </w:p>
        </w:tc>
        <w:tc>
          <w:tcPr>
            <w:tcW w:w="986" w:type="dxa"/>
          </w:tcPr>
          <w:p w14:paraId="7065DD94" w14:textId="77777777" w:rsidR="00F968EF" w:rsidRPr="00280F56" w:rsidRDefault="00F968EF" w:rsidP="006F5210">
            <w:r w:rsidRPr="00280F56">
              <w:t>Yes</w:t>
            </w:r>
          </w:p>
        </w:tc>
      </w:tr>
      <w:tr w:rsidR="00F968EF" w:rsidRPr="00280F56" w14:paraId="3E016B43" w14:textId="77777777" w:rsidTr="006F5210">
        <w:trPr>
          <w:trHeight w:val="698"/>
        </w:trPr>
        <w:tc>
          <w:tcPr>
            <w:tcW w:w="1267" w:type="dxa"/>
          </w:tcPr>
          <w:p w14:paraId="0740B478" w14:textId="77777777" w:rsidR="00F968EF" w:rsidRPr="00280F56" w:rsidRDefault="00F968EF" w:rsidP="006F5210">
            <w:r w:rsidRPr="00280F56">
              <w:t>Single point Reliability</w:t>
            </w:r>
          </w:p>
        </w:tc>
        <w:tc>
          <w:tcPr>
            <w:tcW w:w="1440" w:type="dxa"/>
          </w:tcPr>
          <w:p w14:paraId="5858031C" w14:textId="77777777" w:rsidR="00F968EF" w:rsidRPr="00280F56" w:rsidRDefault="00F968EF" w:rsidP="006F5210">
            <w:r w:rsidRPr="00280F56">
              <w:t>No</w:t>
            </w:r>
          </w:p>
        </w:tc>
        <w:tc>
          <w:tcPr>
            <w:tcW w:w="1297" w:type="dxa"/>
          </w:tcPr>
          <w:p w14:paraId="437C26C2" w14:textId="77777777" w:rsidR="00F968EF" w:rsidRPr="00280F56" w:rsidRDefault="00F968EF" w:rsidP="006F5210">
            <w:r w:rsidRPr="00280F56">
              <w:t>No</w:t>
            </w:r>
          </w:p>
        </w:tc>
        <w:tc>
          <w:tcPr>
            <w:tcW w:w="953" w:type="dxa"/>
          </w:tcPr>
          <w:p w14:paraId="0CE7B54D" w14:textId="77777777" w:rsidR="00F968EF" w:rsidRPr="00280F56" w:rsidRDefault="00F968EF" w:rsidP="006F5210">
            <w:r w:rsidRPr="00280F56">
              <w:t>-</w:t>
            </w:r>
          </w:p>
        </w:tc>
        <w:tc>
          <w:tcPr>
            <w:tcW w:w="992" w:type="dxa"/>
          </w:tcPr>
          <w:p w14:paraId="3022EFC4" w14:textId="77777777" w:rsidR="00F968EF" w:rsidRPr="00280F56" w:rsidRDefault="00F968EF" w:rsidP="006F5210">
            <w:r w:rsidRPr="00280F56">
              <w:t>-</w:t>
            </w:r>
          </w:p>
        </w:tc>
        <w:tc>
          <w:tcPr>
            <w:tcW w:w="1134" w:type="dxa"/>
          </w:tcPr>
          <w:p w14:paraId="4754ECCC" w14:textId="77777777" w:rsidR="00F968EF" w:rsidRPr="00280F56" w:rsidRDefault="00F968EF" w:rsidP="006F5210">
            <w:r w:rsidRPr="00280F56">
              <w:t>-</w:t>
            </w:r>
          </w:p>
        </w:tc>
        <w:tc>
          <w:tcPr>
            <w:tcW w:w="992" w:type="dxa"/>
          </w:tcPr>
          <w:p w14:paraId="200D2999" w14:textId="77777777" w:rsidR="00F968EF" w:rsidRPr="00280F56" w:rsidRDefault="00F968EF" w:rsidP="006F5210">
            <w:r w:rsidRPr="00280F56">
              <w:t>-</w:t>
            </w:r>
          </w:p>
        </w:tc>
        <w:tc>
          <w:tcPr>
            <w:tcW w:w="986" w:type="dxa"/>
          </w:tcPr>
          <w:p w14:paraId="3401A41B" w14:textId="77777777" w:rsidR="00F968EF" w:rsidRPr="00280F56" w:rsidRDefault="00F968EF" w:rsidP="006F5210">
            <w:r w:rsidRPr="00280F56">
              <w:t>Static objects only</w:t>
            </w:r>
          </w:p>
        </w:tc>
      </w:tr>
      <w:tr w:rsidR="00F968EF" w:rsidRPr="00280F56" w14:paraId="63728FDC" w14:textId="77777777" w:rsidTr="006F5210">
        <w:tc>
          <w:tcPr>
            <w:tcW w:w="1267" w:type="dxa"/>
          </w:tcPr>
          <w:p w14:paraId="577CBFCE" w14:textId="77777777" w:rsidR="00F968EF" w:rsidRPr="00280F56" w:rsidRDefault="00F968EF" w:rsidP="006F5210">
            <w:r w:rsidRPr="00280F56">
              <w:t>Research</w:t>
            </w:r>
          </w:p>
        </w:tc>
        <w:tc>
          <w:tcPr>
            <w:tcW w:w="1440" w:type="dxa"/>
          </w:tcPr>
          <w:p w14:paraId="67D73333" w14:textId="77777777" w:rsidR="00F968EF" w:rsidRPr="00280F56" w:rsidRDefault="00F968EF" w:rsidP="006F5210">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6F5210">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6F5210">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6F5210">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6F5210">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6F5210">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6F5210">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4C627BE9" w:rsidR="004B3066" w:rsidRPr="00280F56" w:rsidRDefault="00F968EF" w:rsidP="004B3066">
      <w:pPr>
        <w:pStyle w:val="BodyText"/>
        <w:rPr>
          <w:rFonts w:ascii="Arial" w:hAnsi="Arial" w:cs="Arial"/>
          <w:color w:val="222222"/>
        </w:rPr>
      </w:pPr>
      <w:r w:rsidRPr="00280F56">
        <w:rPr>
          <w:u w:val="single"/>
          <w:lang w:eastAsia="zh-CN"/>
        </w:rPr>
        <w:br/>
      </w:r>
      <w:r>
        <w:br/>
      </w:r>
      <w:r>
        <w:br/>
      </w:r>
      <w:r w:rsidR="004B3066" w:rsidRPr="00280F56">
        <w:lastRenderedPageBreak/>
        <w:t xml:space="preserve">A very </w:t>
      </w:r>
      <w:proofErr w:type="gramStart"/>
      <w:r w:rsidR="004B3066" w:rsidRPr="00280F56">
        <w:t>high resolution</w:t>
      </w:r>
      <w:proofErr w:type="gramEnd"/>
      <w:r w:rsidR="004B3066" w:rsidRPr="00280F56">
        <w:t xml:space="preserve"> camera </w:t>
      </w:r>
      <w:r w:rsidR="0013564D" w:rsidRPr="00280F56">
        <w:t>is possibly the best solution</w:t>
      </w:r>
      <w:r>
        <w:t>, supplemented with a non-visual sensor such as SONAR or RADAR, however this comes with its own benefits and limitations.</w:t>
      </w:r>
      <w:r>
        <w:br/>
      </w:r>
      <w:r w:rsidR="004B3066" w:rsidRPr="00280F56">
        <w:br/>
      </w:r>
      <w:r w:rsidR="004B3066" w:rsidRPr="00280F56">
        <w:rPr>
          <w:rStyle w:val="Heading4Char"/>
          <w:noProof w:val="0"/>
        </w:rPr>
        <w:t xml:space="preserve">Camera-based solutions </w:t>
      </w:r>
      <w:r w:rsidR="00F237A9" w:rsidRPr="00280F56">
        <w:rPr>
          <w:rStyle w:val="Heading4Char"/>
          <w:noProof w:val="0"/>
        </w:rPr>
        <w:t>to recognise obstacles</w:t>
      </w:r>
    </w:p>
    <w:p w14:paraId="638D6FA1" w14:textId="21601872"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A single 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proofErr w:type="gramStart"/>
      <w:r w:rsidR="007720B1" w:rsidRPr="00841042">
        <w:t>Red, Green and Blue</w:t>
      </w:r>
      <w:proofErr w:type="gramEnd"/>
      <w:r w:rsidR="007720B1" w:rsidRPr="00841042">
        <w:t xml:space="preserve"> variants and these systems will be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176CEB53" w:rsidR="007720B1" w:rsidRDefault="007720B1" w:rsidP="00F24F35">
      <w:pPr>
        <w:pStyle w:val="Caption"/>
      </w:pPr>
      <w:bookmarkStart w:id="44" w:name="_Toc146546618"/>
      <w:bookmarkStart w:id="45" w:name="_Toc146547287"/>
      <w:bookmarkStart w:id="46" w:name="_Toc146548770"/>
      <w:r>
        <w:t xml:space="preserve">Table </w:t>
      </w:r>
      <w:r w:rsidR="000672AC">
        <w:fldChar w:fldCharType="begin"/>
      </w:r>
      <w:r w:rsidR="000672AC">
        <w:instrText xml:space="preserve"> STYLEREF 1 \s </w:instrText>
      </w:r>
      <w:r w:rsidR="000672AC">
        <w:fldChar w:fldCharType="separate"/>
      </w:r>
      <w:r w:rsidR="000672AC">
        <w:t>1</w:t>
      </w:r>
      <w:r w:rsidR="000672AC">
        <w:fldChar w:fldCharType="end"/>
      </w:r>
      <w:r w:rsidR="000672AC">
        <w:t>.</w:t>
      </w:r>
      <w:r w:rsidR="000672AC">
        <w:fldChar w:fldCharType="begin"/>
      </w:r>
      <w:r w:rsidR="000672AC">
        <w:instrText xml:space="preserve"> SEQ Table \* ARABIC \s 1 </w:instrText>
      </w:r>
      <w:r w:rsidR="000672AC">
        <w:fldChar w:fldCharType="separate"/>
      </w:r>
      <w:r w:rsidR="000672AC">
        <w:t>5</w:t>
      </w:r>
      <w:r w:rsidR="000672AC">
        <w:fldChar w:fldCharType="end"/>
      </w:r>
      <w:r>
        <w:t xml:space="preserve"> </w:t>
      </w:r>
      <w:r w:rsidR="00887A5E">
        <w:t>Simple r</w:t>
      </w:r>
      <w:r>
        <w:t>epresentation of a single video image</w:t>
      </w:r>
      <w:r w:rsidR="00887A5E">
        <w:t>.</w:t>
      </w:r>
      <w:bookmarkEnd w:id="44"/>
      <w:bookmarkEnd w:id="45"/>
      <w:bookmarkEnd w:id="46"/>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204F09">
        <w:tc>
          <w:tcPr>
            <w:tcW w:w="2265" w:type="dxa"/>
          </w:tcPr>
          <w:p w14:paraId="7A6D54DA" w14:textId="77777777" w:rsidR="00F94D59" w:rsidRDefault="00F94D59" w:rsidP="00887A5E">
            <w:pPr>
              <w:jc w:val="center"/>
            </w:pPr>
          </w:p>
        </w:tc>
        <w:tc>
          <w:tcPr>
            <w:tcW w:w="2265" w:type="dxa"/>
          </w:tcPr>
          <w:p w14:paraId="4F5D2582" w14:textId="4BDC9B3C" w:rsidR="00F94D59" w:rsidRDefault="00F94D59" w:rsidP="00887A5E">
            <w:pPr>
              <w:jc w:val="center"/>
            </w:pPr>
            <w:r>
              <w:t xml:space="preserve">Horizontal Pixel </w:t>
            </w:r>
            <w:r>
              <w:br/>
              <w:t>1</w:t>
            </w:r>
          </w:p>
        </w:tc>
        <w:tc>
          <w:tcPr>
            <w:tcW w:w="2265" w:type="dxa"/>
          </w:tcPr>
          <w:p w14:paraId="15BA2373" w14:textId="2382A86D" w:rsidR="00F94D59" w:rsidRDefault="00F94D59" w:rsidP="00887A5E">
            <w:pPr>
              <w:jc w:val="center"/>
            </w:pPr>
            <w:r>
              <w:t xml:space="preserve">Horizontal Pixel </w:t>
            </w:r>
            <w:r>
              <w:br/>
            </w:r>
            <w:proofErr w:type="gramStart"/>
            <w:r>
              <w:t>2..</w:t>
            </w:r>
            <w:proofErr w:type="gramEnd"/>
            <w:r>
              <w:t>(N-1)</w:t>
            </w:r>
          </w:p>
        </w:tc>
        <w:tc>
          <w:tcPr>
            <w:tcW w:w="2265" w:type="dxa"/>
          </w:tcPr>
          <w:p w14:paraId="4374BEDF" w14:textId="686209AD" w:rsidR="00F94D59" w:rsidRDefault="00F94D59" w:rsidP="00887A5E">
            <w:pPr>
              <w:jc w:val="center"/>
            </w:pPr>
            <w:r>
              <w:t xml:space="preserve">Horizontal Pixel </w:t>
            </w:r>
            <w:r>
              <w:br/>
              <w:t>N</w:t>
            </w:r>
          </w:p>
        </w:tc>
      </w:tr>
      <w:tr w:rsidR="00F94D59" w14:paraId="0DE3AA8E" w14:textId="77777777" w:rsidTr="00204F09">
        <w:tc>
          <w:tcPr>
            <w:tcW w:w="2265" w:type="dxa"/>
          </w:tcPr>
          <w:p w14:paraId="31974E8B" w14:textId="56E76780" w:rsidR="00F94D59" w:rsidRDefault="00F94D59" w:rsidP="00887A5E">
            <w:pPr>
              <w:jc w:val="center"/>
            </w:pPr>
            <w:r>
              <w:t>Vertical Pixel 1</w:t>
            </w:r>
          </w:p>
        </w:tc>
        <w:tc>
          <w:tcPr>
            <w:tcW w:w="2265" w:type="dxa"/>
          </w:tcPr>
          <w:p w14:paraId="14ACF607" w14:textId="57361E6D"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E69FD69" w14:textId="11C08E58"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4A67219D" w14:textId="20EEA62E" w:rsidR="00F94D59" w:rsidRDefault="00F94D59" w:rsidP="00887A5E">
            <w:pPr>
              <w:jc w:val="center"/>
            </w:pPr>
            <w:r>
              <w:t xml:space="preserve">Red, </w:t>
            </w:r>
            <w:proofErr w:type="gramStart"/>
            <w:r>
              <w:t>Green</w:t>
            </w:r>
            <w:proofErr w:type="gramEnd"/>
            <w:r>
              <w:t xml:space="preserve"> and Blue luminance values</w:t>
            </w:r>
          </w:p>
        </w:tc>
      </w:tr>
      <w:tr w:rsidR="00F94D59" w14:paraId="4C038AB2" w14:textId="77777777" w:rsidTr="00204F09">
        <w:tc>
          <w:tcPr>
            <w:tcW w:w="2265" w:type="dxa"/>
          </w:tcPr>
          <w:p w14:paraId="23953839" w14:textId="5C66C5DA" w:rsidR="00F94D59" w:rsidRDefault="00F94D59" w:rsidP="00887A5E">
            <w:pPr>
              <w:jc w:val="center"/>
            </w:pPr>
            <w:r>
              <w:t xml:space="preserve">Vertical </w:t>
            </w:r>
            <w:r>
              <w:t xml:space="preserve">Pixel </w:t>
            </w:r>
            <w:proofErr w:type="gramStart"/>
            <w:r>
              <w:t>2</w:t>
            </w:r>
            <w:r>
              <w:t>..</w:t>
            </w:r>
            <w:proofErr w:type="gramEnd"/>
            <w:r>
              <w:t>(</w:t>
            </w:r>
            <w:r>
              <w:t>N</w:t>
            </w:r>
            <w:r>
              <w:t>-1)</w:t>
            </w:r>
          </w:p>
        </w:tc>
        <w:tc>
          <w:tcPr>
            <w:tcW w:w="2265" w:type="dxa"/>
          </w:tcPr>
          <w:p w14:paraId="2E9AA20F" w14:textId="792B5A8C"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D47F63F" w14:textId="5EAA26FD"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4CBEBA72" w14:textId="250A86B5" w:rsidR="00F94D59" w:rsidRDefault="00F94D59" w:rsidP="00887A5E">
            <w:pPr>
              <w:jc w:val="center"/>
            </w:pPr>
            <w:r>
              <w:t xml:space="preserve">Red, </w:t>
            </w:r>
            <w:proofErr w:type="gramStart"/>
            <w:r>
              <w:t>Green</w:t>
            </w:r>
            <w:proofErr w:type="gramEnd"/>
            <w:r>
              <w:t xml:space="preserve"> and Blue luminance values</w:t>
            </w:r>
          </w:p>
        </w:tc>
      </w:tr>
      <w:tr w:rsidR="00F94D59" w14:paraId="2FBA727F" w14:textId="77777777" w:rsidTr="00204F09">
        <w:tc>
          <w:tcPr>
            <w:tcW w:w="2265" w:type="dxa"/>
          </w:tcPr>
          <w:p w14:paraId="7212C381" w14:textId="6DC11655" w:rsidR="00F94D59" w:rsidRDefault="00F94D59" w:rsidP="00887A5E">
            <w:pPr>
              <w:jc w:val="center"/>
            </w:pPr>
            <w:r>
              <w:t>Vertical Pixel N</w:t>
            </w:r>
          </w:p>
        </w:tc>
        <w:tc>
          <w:tcPr>
            <w:tcW w:w="2265" w:type="dxa"/>
          </w:tcPr>
          <w:p w14:paraId="54E3155D" w14:textId="4F526416"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CFFF2AA" w14:textId="15EA7B4B"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26B76109" w14:textId="432BA905" w:rsidR="00F94D59" w:rsidRDefault="00F94D59" w:rsidP="00887A5E">
            <w:pPr>
              <w:jc w:val="center"/>
            </w:pPr>
            <w:r>
              <w:t xml:space="preserve">Red, </w:t>
            </w:r>
            <w:proofErr w:type="gramStart"/>
            <w:r>
              <w:t>Green</w:t>
            </w:r>
            <w:proofErr w:type="gramEnd"/>
            <w:r>
              <w:t xml:space="preserve">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t xml:space="preserve">Utilising wavelet analysis is a very interesting approach, is almost perfect in resolution and would </w:t>
      </w:r>
      <w:r w:rsidR="007720B1" w:rsidRPr="00841042">
        <w:lastRenderedPageBreak/>
        <w:t xml:space="preserve">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w:t>
      </w:r>
      <w:proofErr w:type="spellStart"/>
      <w:r w:rsidR="007720B1" w:rsidRPr="00841042">
        <w:t>Datacube</w:t>
      </w:r>
      <w:proofErr w:type="spellEnd"/>
      <w:r w:rsidR="007720B1" w:rsidRPr="00841042">
        <w:t xml:space="preserve"> MV200”, 68040 CPU and a “</w:t>
      </w:r>
      <w:proofErr w:type="spellStart"/>
      <w:r w:rsidR="007720B1" w:rsidRPr="00841042">
        <w:t>Sparcstation</w:t>
      </w:r>
      <w:proofErr w:type="spellEnd"/>
      <w:r w:rsidR="007720B1" w:rsidRPr="00841042">
        <w:t>”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74BD682F" w:rsidR="00F968EF" w:rsidRPr="00280F56" w:rsidRDefault="00887A5E" w:rsidP="00203576">
      <w:pPr>
        <w:pStyle w:val="BodyText"/>
        <w:rPr>
          <w:rFonts w:cstheme="minorHAnsi"/>
          <w:color w:val="222222"/>
        </w:rPr>
      </w:pPr>
      <w:r>
        <w:t>The main problem of using any form of edge detection algorithm is the quality of the image.</w:t>
      </w:r>
      <w:r>
        <w:br/>
        <w:t xml:space="preserve">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w:t>
      </w:r>
      <w:proofErr w:type="gramStart"/>
      <w:r>
        <w:t>snow</w:t>
      </w:r>
      <w:proofErr w:type="gramEnd"/>
      <w:r>
        <w:t xml:space="preserve"> or other environmental conditions may also reduce image quality. These are all well-known </w:t>
      </w:r>
      <w:proofErr w:type="gramStart"/>
      <w:r>
        <w:t>problems</w:t>
      </w:r>
      <w:proofErr w:type="gramEnd"/>
      <w:r>
        <w:t xml:space="preserve"> and many different solutions exist to reduce their impact on image quality.</w:t>
      </w:r>
      <w:r>
        <w:br/>
      </w:r>
      <w:r>
        <w:br/>
        <w:t>One external issue impacting quality that is particularly relevant to a 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7" w:name="_Toc146552337"/>
      <w:r w:rsidRPr="00280F56">
        <w:rPr>
          <w:rStyle w:val="Heading3Char"/>
          <w:noProof w:val="0"/>
        </w:rPr>
        <w:t>Image stabilisation</w:t>
      </w:r>
      <w:bookmarkEnd w:id="47"/>
    </w:p>
    <w:p w14:paraId="2A5528A7" w14:textId="3A7FBE0D" w:rsidR="000D2BD7" w:rsidRPr="00280F56" w:rsidRDefault="000D6BA2" w:rsidP="00E15419">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What makes this approach more problematic is that, in rural New Zealand, the topology may not be smooth, and so our vehicle (and therefore it’s camera) will be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movement and applying a </w:t>
      </w:r>
      <w:proofErr w:type="gramStart"/>
      <w:r w:rsidR="000D2BD7">
        <w:t>counter-movement</w:t>
      </w:r>
      <w:proofErr w:type="gramEnd"/>
      <w:r w:rsidR="000D2BD7">
        <w:t xml:space="preserve"> in the opposite direction. As such, some image </w:t>
      </w:r>
      <w:r w:rsidR="000D2BD7">
        <w:lastRenderedPageBreak/>
        <w:t xml:space="preserve">resolution is lost as the resulting usable image is of smaller dimensions than the original and the system </w:t>
      </w:r>
      <w:proofErr w:type="spellStart"/>
      <w:r w:rsidR="000D2BD7">
        <w:t>can not</w:t>
      </w:r>
      <w:proofErr w:type="spellEnd"/>
      <w:r w:rsidR="000D2BD7">
        <w:t xml:space="preserve"> work if the movement results in an entire frame being out of position compared to the previous frame.</w:t>
      </w:r>
      <w:r w:rsidRPr="00280F56">
        <w:br/>
      </w:r>
      <w:r w:rsidR="000D2BD7">
        <w:br/>
      </w:r>
    </w:p>
    <w:p w14:paraId="78B22D19" w14:textId="739A09AA" w:rsidR="00E15419" w:rsidRDefault="000D2BD7" w:rsidP="000D6BA2">
      <w:pPr>
        <w:pStyle w:val="BodyText"/>
      </w:pPr>
      <w:r>
        <w:br/>
        <w:t>There are t</w:t>
      </w:r>
      <w:r w:rsidR="00E15419">
        <w:t>wo</w:t>
      </w:r>
      <w:r>
        <w:t xml:space="preserve"> main types of image stabilisation systems</w:t>
      </w:r>
      <w:r w:rsidR="00E15419">
        <w:t>; Optical Image Stabilisation (OIS) and Digital Image Stabilisation (DIS) or a hybrid of these two approaches.</w:t>
      </w:r>
      <w:r w:rsidR="00935F43">
        <w:t xml:space="preserve"> We will concentrate on the two main methods.</w:t>
      </w:r>
      <w:r>
        <w:br/>
      </w:r>
      <w:r w:rsidR="00FB7970">
        <w:br/>
      </w:r>
      <w:r>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000D6BA2" w:rsidRPr="00280F56">
        <w:t>One solution to th</w:t>
      </w:r>
      <w:r>
        <w:t>e</w:t>
      </w:r>
      <w:r w:rsidR="000D6BA2" w:rsidRPr="00280F56">
        <w:t xml:space="preserve"> problem </w:t>
      </w:r>
      <w:r>
        <w:t xml:space="preserve">of image stabilisation </w:t>
      </w:r>
      <w:r w:rsidR="000D6BA2" w:rsidRPr="00280F56">
        <w:t xml:space="preserve">is to use optical image stabilisation (OIS) where </w:t>
      </w:r>
      <w:proofErr w:type="gramStart"/>
      <w:r w:rsidR="000D6BA2" w:rsidRPr="00280F56">
        <w:t>an</w:t>
      </w:r>
      <w:proofErr w:type="gramEnd"/>
      <w:r w:rsidR="000D6BA2" w:rsidRPr="00280F56">
        <w:t xml:space="preserve">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rsidR="000D6BA2" w:rsidRPr="00280F56">
        <w:t>servometers</w:t>
      </w:r>
      <w:proofErr w:type="spellEnd"/>
      <w:r w:rsidR="000D6BA2"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000D6BA2" w:rsidRPr="00280F56">
        <w:br/>
      </w:r>
      <w:r w:rsidR="00AB0F6E" w:rsidRPr="00280F56">
        <w:br/>
      </w:r>
      <w:r w:rsidR="000D6BA2"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5FF6E68D" w:rsidR="00E15419" w:rsidRDefault="000D6BA2" w:rsidP="000D6BA2">
      <w:pPr>
        <w:pStyle w:val="BodyText"/>
      </w:pPr>
      <w:r w:rsidRPr="00280F56">
        <w:lastRenderedPageBreak/>
        <w:t xml:space="preserve">The first method is to use the same feature-mapping solutions used to determine obstacles but to select a static feature that can be tracked from frame to frame. One problem with this approach is 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(Android 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w:t>
      </w:r>
      <w:proofErr w:type="spellStart"/>
      <w:r w:rsidRPr="00280F56">
        <w:t>iFMI</w:t>
      </w:r>
      <w:proofErr w:type="spellEnd"/>
      <w:r w:rsidRPr="00280F56">
        <w:t xml:space="preserve">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 matrix mathematical 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38B2E393"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proofErr w:type="gramStart"/>
      <w:r w:rsidR="000D6BA2" w:rsidRPr="00280F56">
        <w:t>similar to</w:t>
      </w:r>
      <w:proofErr w:type="gramEnd"/>
      <w:r w:rsidR="000D6BA2" w:rsidRPr="00280F56">
        <w:t xml:space="preserve"> the gimbal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17FC4B25" w:rsidR="00D940A7" w:rsidRPr="00280F56" w:rsidRDefault="00D940A7" w:rsidP="00D940A7">
      <w:pPr>
        <w:pStyle w:val="BodyText"/>
      </w:pPr>
      <w:commentRangeStart w:id="48"/>
      <w:r w:rsidRPr="00280F56">
        <w:t xml:space="preserve">For an </w:t>
      </w:r>
      <w:r w:rsidR="000D2BD7">
        <w:t>i</w:t>
      </w:r>
      <w:r w:rsidRPr="00280F56">
        <w:t xml:space="preserve">nertial </w:t>
      </w:r>
      <w:commentRangeEnd w:id="48"/>
      <w:r w:rsidRPr="00280F56">
        <w:rPr>
          <w:rStyle w:val="CommentReference"/>
          <w:rFonts w:asciiTheme="minorHAnsi" w:hAnsiTheme="minorHAnsi"/>
        </w:rPr>
        <w:commentReference w:id="48"/>
      </w:r>
      <w:r w:rsidRPr="00280F56">
        <w:t>management unit (</w:t>
      </w:r>
      <w:r w:rsidR="00C97540">
        <w:t>IMU</w:t>
      </w:r>
      <w:r w:rsidRPr="00280F56">
        <w:t xml:space="preserve">) to compensate for unwanted movement in video streams, a vector of the resulting movement needs to be created so that the pixels in each image frame can be </w:t>
      </w:r>
      <w:r w:rsidRPr="00280F56">
        <w:lastRenderedPageBreak/>
        <w:t>rotated/translated by the amount of unwanted movement.</w:t>
      </w:r>
      <w:r w:rsidRPr="00280F56">
        <w:br/>
      </w:r>
      <w:r w:rsidRPr="00280F56">
        <w:br/>
        <w:t xml:space="preserve">The gyroscope on an </w:t>
      </w:r>
      <w:r w:rsidR="00C97540">
        <w:t>IMU</w:t>
      </w:r>
      <w:r w:rsidRPr="00280F56">
        <w:t xml:space="preserve"> outputs data in angular velocity which is a measure of rotation measured 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proofErr w:type="spellStart"/>
      <w:r w:rsidR="009F79F9">
        <w:t>euler</w:t>
      </w:r>
      <w:proofErr w:type="spellEnd"/>
      <w:r w:rsidR="009F79F9">
        <w:t xml:space="preserve"> angles. </w:t>
      </w:r>
      <w:r w:rsidRPr="00280F56">
        <w:t>Note that th</w:t>
      </w:r>
      <w:r w:rsidR="009F79F9">
        <w:t>e</w:t>
      </w:r>
      <w:r w:rsidRPr="00280F56">
        <w:t xml:space="preserve"> convention </w:t>
      </w:r>
      <w:r w:rsidR="009F79F9">
        <w:t xml:space="preserve">of </w:t>
      </w:r>
      <w:proofErr w:type="spellStart"/>
      <w:proofErr w:type="gramStart"/>
      <w:r w:rsidR="009F79F9">
        <w:t>x,y</w:t>
      </w:r>
      <w:proofErr w:type="spellEnd"/>
      <w:proofErr w:type="gramEnd"/>
      <w:r w:rsidR="009F79F9">
        <w:t xml:space="preserve"> and z axes </w:t>
      </w:r>
      <w:r w:rsidRPr="00280F56">
        <w:t>is not strictly defined, and one may place the x, y and z -axes in any direction that is convenient, providing the angled relationships between them remains fixed</w:t>
      </w:r>
      <w:r w:rsidR="000D2BD7">
        <w:t xml:space="preserve">, but here, we will use the </w:t>
      </w:r>
      <w:r w:rsidR="009F79F9">
        <w:t xml:space="preserve">terms demonstrated </w:t>
      </w:r>
      <w:r w:rsidR="000D2BD7">
        <w:t>in Figure 1.8</w:t>
      </w:r>
      <w:r w:rsidRPr="00280F56">
        <w:t>.</w:t>
      </w:r>
    </w:p>
    <w:p w14:paraId="09BC8C3E" w14:textId="77777777" w:rsidR="00D940A7" w:rsidRPr="00280F56" w:rsidRDefault="00D940A7" w:rsidP="00D940A7">
      <w:pPr>
        <w:pStyle w:val="BodyText"/>
      </w:pPr>
      <w:r w:rsidRPr="00280F56">
        <w:br/>
      </w:r>
      <w:r w:rsidRPr="00280F56">
        <w:drawing>
          <wp:inline distT="0" distB="0" distL="0" distR="0" wp14:anchorId="626B1FA5" wp14:editId="42A9F713">
            <wp:extent cx="4333875" cy="2838450"/>
            <wp:effectExtent l="0" t="0" r="9525" b="0"/>
            <wp:docPr id="231628820" name="Picture 231628820" descr="Diagram of a truck with the same body and the same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5520" name="Picture 1" descr="Diagram of a truck with the same body and the same body&#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33875" cy="2838450"/>
                    </a:xfrm>
                    <a:prstGeom prst="rect">
                      <a:avLst/>
                    </a:prstGeom>
                  </pic:spPr>
                </pic:pic>
              </a:graphicData>
            </a:graphic>
          </wp:inline>
        </w:drawing>
      </w:r>
    </w:p>
    <w:p w14:paraId="215CCBC4" w14:textId="11AC9217" w:rsidR="00D940A7" w:rsidRDefault="00D940A7" w:rsidP="00F24F35">
      <w:pPr>
        <w:pStyle w:val="Caption"/>
      </w:pPr>
      <w:bookmarkStart w:id="49" w:name="_Toc146547288"/>
      <w:bookmarkStart w:id="50" w:name="_Toc146551642"/>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w:t>
      </w:r>
      <w:r w:rsidR="0099441D">
        <w:fldChar w:fldCharType="end"/>
      </w:r>
      <w:r w:rsidRPr="00280F56">
        <w:t xml:space="preserve">   Diagram of roll, pitch and yaw angles. Image from </w:t>
      </w:r>
      <w:r w:rsidRPr="00280F56">
        <w:fldChar w:fldCharType="begin" w:fldLock="1"/>
      </w:r>
      <w:r w:rsidRPr="00280F56">
        <w:instrText>ADDIN CSL_CITATION {"citationItems":[{"id":"ITEM-1","itemData":{"author":[{"dropping-particle":"","family":"Fang","given":"Howie","non-dropping-particle":"","parse-names":false,"suffix":""},{"dropping-particle":"","family":"Gutowski","given":"Matthew","non-dropping-particle":"","parse-names":false,"suffix":""},{"dropping-particle":"","family":"Li","given":"Ning","non-dropping-particle":"","parse-names":false,"suffix":""},{"dropping-particle":"","family":"Disogra","given":"Matthew","non-dropping-particle":"","parse-names":false,"suffix":""}],"id":"ITEM-1","issued":{"date-parts":[["2013"]]},"page":"5","title":"Performance Evaluation of NCDOT W-beam Guardrails under MASH TL-2 Conditions","type":"article-journal"},"uris":["http://www.mendeley.com/documents/?uuid=3657e299-a301-3051-9eb7-bbb9dc531afb"]}],"mendeley":{"formattedCitation":"(Fang et al., 2013)","plainTextFormattedCitation":"(Fang et al., 2013)","previouslyFormattedCitation":"(Fang et al., 2013)"},"properties":{"noteIndex":0},"schema":"https://github.com/citation-style-language/schema/raw/master/csl-citation.json"}</w:instrText>
      </w:r>
      <w:r w:rsidRPr="00280F56">
        <w:fldChar w:fldCharType="separate"/>
      </w:r>
      <w:r w:rsidRPr="00280F56">
        <w:t>(Fang et al., 2013)</w:t>
      </w:r>
      <w:bookmarkEnd w:id="49"/>
      <w:bookmarkEnd w:id="50"/>
      <w:r w:rsidRPr="00280F56">
        <w:fldChar w:fldCharType="end"/>
      </w:r>
    </w:p>
    <w:p w14:paraId="083A0AD0" w14:textId="06C2E496"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proofErr w:type="spellStart"/>
      <w:r w:rsidR="009F79F9">
        <w:t>euler</w:t>
      </w:r>
      <w:proofErr w:type="spellEnd"/>
      <w:r w:rsidR="009F79F9">
        <w:t xml:space="preserve">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proofErr w:type="spellStart"/>
      <w:r w:rsidR="00260385" w:rsidRPr="00280F56">
        <w:t>euler</w:t>
      </w:r>
      <w:proofErr w:type="spellEnd"/>
      <w:r w:rsidR="00260385" w:rsidRPr="00280F56">
        <w:t xml:space="preserve"> angles </w:t>
      </w:r>
      <w:r w:rsidR="00CA707E" w:rsidRPr="00280F56">
        <w:t>is expressed in the following mathematical equations.</w:t>
      </w:r>
      <w:r w:rsidR="00CA707E" w:rsidRPr="00280F56">
        <w:br/>
      </w:r>
      <w:r w:rsidR="00CA707E" w:rsidRPr="00280F56">
        <w:lastRenderedPageBreak/>
        <w:t xml:space="preserve">At rest, gravity will be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will be</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51" w:name="_Toc146549494"/>
      <w:r w:rsidRPr="00B928F2">
        <w:rPr>
          <w:rStyle w:val="CaptionChar"/>
        </w:rPr>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51"/>
      <w:r w:rsidR="00CA707E" w:rsidRPr="00280F56">
        <w:t xml:space="preserve"> </w:t>
      </w:r>
    </w:p>
    <w:p w14:paraId="6336234F" w14:textId="478DEDF3" w:rsidR="009F79F9" w:rsidRPr="005D128A" w:rsidRDefault="00CA707E" w:rsidP="00B928F2">
      <w:pPr>
        <w:pStyle w:val="BodyText"/>
      </w:pPr>
      <w:r w:rsidRPr="00280F56">
        <w:t xml:space="preserve">The acceleration in a tilted frame will be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F24F35">
      <w:pPr>
        <w:pStyle w:val="Caption"/>
      </w:pPr>
      <w:bookmarkStart w:id="52" w:name="_Toc146547289"/>
      <w:bookmarkStart w:id="53" w:name="_Toc146549495"/>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53"/>
    </w:p>
    <w:p w14:paraId="6113589B" w14:textId="4165F1A6"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w:t>
      </w:r>
      <w:proofErr w:type="gramStart"/>
      <w:r w:rsidRPr="00B928F2">
        <w:rPr>
          <w:rStyle w:val="BodyTextChar"/>
        </w:rPr>
        <w:t>in particular the</w:t>
      </w:r>
      <w:proofErr w:type="gramEnd"/>
      <w:r w:rsidRPr="00B928F2">
        <w:rPr>
          <w:rStyle w:val="BodyTextChar"/>
        </w:rPr>
        <w:t xml:space="preserve"> 3-2-1 set) referred to as yaw, pitch and roll.</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52"/>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F24F35">
      <w:pPr>
        <w:pStyle w:val="Caption"/>
        <w:rPr>
          <w:noProof w:val="0"/>
          <w:sz w:val="28"/>
          <w:szCs w:val="28"/>
        </w:rPr>
      </w:pPr>
      <w:bookmarkStart w:id="54" w:name="_Toc146547290"/>
      <w:bookmarkStart w:id="55" w:name="_Toc146549496"/>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54"/>
      <w:bookmarkEnd w:id="55"/>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F24F35">
      <w:pPr>
        <w:pStyle w:val="Caption"/>
        <w:rPr>
          <w:noProof w:val="0"/>
          <w:sz w:val="28"/>
          <w:szCs w:val="28"/>
        </w:rPr>
      </w:pPr>
      <w:bookmarkStart w:id="56" w:name="_Toc146547291"/>
      <w:bookmarkStart w:id="57" w:name="_Toc146549497"/>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w:t>
      </w:r>
      <w:r>
        <w:t>s</w:t>
      </w:r>
      <w:r>
        <w:t xml:space="preserve"> for </w:t>
      </w:r>
      <w:r>
        <w:t xml:space="preserve">pitch and </w:t>
      </w:r>
      <w:r>
        <w:t>roll</w:t>
      </w:r>
      <w:bookmarkEnd w:id="56"/>
      <w:bookmarkEnd w:id="57"/>
    </w:p>
    <w:p w14:paraId="73F16656" w14:textId="05511D79"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Magnetometers can give an accurate measurement of the gravitational field but are influenced by other sources of magnetism, and in this case, the camera and front IMUs are mounted close to an electric motor</w:t>
      </w:r>
      <w:r w:rsidR="009F79F9">
        <w:t xml:space="preserve"> on a steel chassis so the magnetometer readings are not utilised</w:t>
      </w:r>
      <w:r w:rsidR="00E15419">
        <w:t>.</w:t>
      </w:r>
    </w:p>
    <w:p w14:paraId="0AE12D22" w14:textId="23902B3E" w:rsidR="00073B22" w:rsidRPr="00280F56" w:rsidRDefault="00073B22" w:rsidP="00B0576D">
      <w:pPr>
        <w:pStyle w:val="BodyText"/>
      </w:pPr>
      <w:r w:rsidRPr="00280F56">
        <w:t xml:space="preserve">To measure orientation using a gyroscope, an initial orientation must be known and then measurement values are integrated over time are computed. Integration of errors will lead to </w:t>
      </w:r>
      <w:r w:rsidR="00E15419">
        <w:t>increasing</w:t>
      </w:r>
      <w:r w:rsidRPr="00280F56">
        <w:t xml:space="preserve"> error components in the calculated value. </w:t>
      </w:r>
    </w:p>
    <w:p w14:paraId="53B7B81B" w14:textId="02DFEA07" w:rsidR="00EB10DA" w:rsidRPr="00280F56" w:rsidRDefault="00EB10DA" w:rsidP="00B0576D">
      <w:pPr>
        <w:pStyle w:val="BodyText"/>
      </w:pPr>
      <w:r w:rsidRPr="00280F56">
        <w:lastRenderedPageBreak/>
        <w:t xml:space="preserve">We can then multiply the pitch and roll angles to our video frame data </w:t>
      </w:r>
      <w:r w:rsidR="00B50EC4" w:rsidRPr="00280F56">
        <w:t>using matrices</w:t>
      </w:r>
      <w:r w:rsidRPr="00280F56">
        <w:t xml:space="preserve"> </w:t>
      </w:r>
      <w:r w:rsidR="00B50EC4" w:rsidRPr="00280F56">
        <w:t xml:space="preserve">to transform the moving frame data to a purely horizontal reference as described by </w:t>
      </w:r>
      <w:proofErr w:type="spellStart"/>
      <w:r w:rsidR="00B50EC4" w:rsidRPr="00280F56">
        <w:t>Odelga</w:t>
      </w:r>
      <w:proofErr w:type="spellEnd"/>
      <w:r w:rsidR="00B50EC4" w:rsidRPr="00280F56">
        <w:t xml:space="preserve">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4709507D" w:rsidR="00E15419" w:rsidRDefault="00AB0F6E" w:rsidP="00B0576D">
      <w:pPr>
        <w:pStyle w:val="BodyText"/>
      </w:pPr>
      <w:r w:rsidRPr="00280F56">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r>
      <w:proofErr w:type="spellStart"/>
      <w:r w:rsidR="00131DD7" w:rsidRPr="00280F56">
        <w:t>Stegagno</w:t>
      </w:r>
      <w:proofErr w:type="spellEnd"/>
      <w:r w:rsidR="00131DD7" w:rsidRPr="00280F56">
        <w:t xml:space="preserve">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will be present in this project</w:t>
      </w:r>
      <w:r w:rsidR="009F79F9">
        <w:t>, requiring 6DOF</w:t>
      </w:r>
      <w:r w:rsidR="00B43F40" w:rsidRPr="00280F56">
        <w:t>.</w:t>
      </w:r>
      <w:r w:rsidR="002258BD" w:rsidRPr="00280F56">
        <w:br/>
      </w:r>
      <w:proofErr w:type="spellStart"/>
      <w:r w:rsidR="002258BD" w:rsidRPr="00280F56">
        <w:t>Wiriyaprasat</w:t>
      </w:r>
      <w:proofErr w:type="spellEnd"/>
      <w:r w:rsidR="002258BD" w:rsidRPr="00280F56">
        <w:t xml:space="preserve"> and </w:t>
      </w:r>
      <w:proofErr w:type="spellStart"/>
      <w:r w:rsidR="002258BD" w:rsidRPr="00280F56">
        <w:t>Ruchanurucks</w:t>
      </w:r>
      <w:proofErr w:type="spellEnd"/>
      <w:r w:rsidR="002258BD" w:rsidRPr="00280F56">
        <w:t xml:space="preserve">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proofErr w:type="spellStart"/>
      <w:r w:rsidR="002258BD" w:rsidRPr="00280F56">
        <w:t>homography</w:t>
      </w:r>
      <w:proofErr w:type="spellEnd"/>
      <w:r w:rsidR="002258BD" w:rsidRPr="00280F56">
        <w:t xml:space="preserve"> matrix to accommodate more rotational differences than a normal </w:t>
      </w:r>
      <w:proofErr w:type="spellStart"/>
      <w:r w:rsidR="002258BD" w:rsidRPr="00280F56">
        <w:t>homography</w:t>
      </w:r>
      <w:proofErr w:type="spellEnd"/>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proofErr w:type="spellStart"/>
      <w:r w:rsidR="00633D62" w:rsidRPr="00280F56">
        <w:t>Odelga</w:t>
      </w:r>
      <w:r w:rsidR="006E5A34" w:rsidRPr="00280F56">
        <w:t>’s</w:t>
      </w:r>
      <w:proofErr w:type="spellEnd"/>
      <w:r w:rsidR="006E5A34" w:rsidRPr="00280F56">
        <w:t xml:space="preserve">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proofErr w:type="gramStart"/>
      <w:r w:rsidR="002258BD" w:rsidRPr="00280F56">
        <w:t>All of</w:t>
      </w:r>
      <w:proofErr w:type="gramEnd"/>
      <w:r w:rsidR="002258BD" w:rsidRPr="00280F56">
        <w:t xml:space="preserve">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7727C2E6"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w:t>
      </w:r>
      <w:proofErr w:type="spellStart"/>
      <w:r w:rsidR="00B43F40" w:rsidRPr="00280F56">
        <w:t>Auysakul</w:t>
      </w:r>
      <w:proofErr w:type="spellEnd"/>
      <w:r w:rsidR="00B43F40" w:rsidRPr="00280F56">
        <w:t xml:space="preserve">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w:t>
      </w:r>
      <w:proofErr w:type="spellStart"/>
      <w:r w:rsidR="00B43F40" w:rsidRPr="00280F56">
        <w:t>Auysakul</w:t>
      </w:r>
      <w:proofErr w:type="spellEnd"/>
      <w:r w:rsidR="00B43F40" w:rsidRPr="00280F56">
        <w:t xml:space="preserve">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 xml:space="preserve">algorithm dynamically updates the feature points. Utilising servos is only applicable if the motive movement and jostling are </w:t>
      </w:r>
      <w:r w:rsidR="00AB0F6E" w:rsidRPr="00280F56">
        <w:lastRenderedPageBreak/>
        <w:t>slow enough for the servos to compensate, and the servos have sufficient range of motion, both of which did not seem practical when implemented on a rover.</w:t>
      </w:r>
      <w:r w:rsidR="00D940A7" w:rsidRPr="00280F56">
        <w:t xml:space="preserve"> As discussed earlier, feature detection is 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frame movement is to </w:t>
      </w:r>
      <w:r w:rsidR="00E15419" w:rsidRPr="00280F56">
        <w:t>utilise a wide point of view lens such as a “fisheye” so a feature will stay in the frame even with large movements however this introduces significant lens distortion which will need correction in software, plus a circular fish-eye lens will normally only use</w:t>
      </w:r>
      <w:r w:rsidR="00E15419">
        <w:t xml:space="preserve"> </w:t>
      </w:r>
      <w:r w:rsidR="00E15419" w:rsidRPr="00280F56">
        <w:t>the centre area of the sensor, reducing image quality, due to the image cropping required.</w:t>
      </w:r>
    </w:p>
    <w:p w14:paraId="38DD9C42" w14:textId="77777777" w:rsidR="00E15419" w:rsidRPr="00280F56" w:rsidRDefault="00E15419" w:rsidP="00E15419">
      <w:pPr>
        <w:pStyle w:val="BodyText"/>
      </w:pPr>
      <w:r w:rsidRPr="00280F56">
        <w:drawing>
          <wp:inline distT="0" distB="0" distL="0" distR="0" wp14:anchorId="577491E7" wp14:editId="2E0E407B">
            <wp:extent cx="5760085" cy="3839845"/>
            <wp:effectExtent l="0" t="0" r="0" b="8255"/>
            <wp:docPr id="401878660" name="Picture 401878660" descr="A road with yellow pa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3053" name="Picture 3" descr="A road with yellow paint on 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14:paraId="28C06253" w14:textId="7A70D774" w:rsidR="00E15419" w:rsidRDefault="00E15419" w:rsidP="00F24F35">
      <w:pPr>
        <w:pStyle w:val="Caption"/>
      </w:pPr>
      <w:bookmarkStart w:id="58" w:name="_Toc146547292"/>
      <w:bookmarkStart w:id="59" w:name="_Toc146551643"/>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4</w:t>
      </w:r>
      <w:r w:rsidR="0099441D">
        <w:fldChar w:fldCharType="end"/>
      </w:r>
      <w:r w:rsidRPr="00280F56">
        <w:t xml:space="preserve">  Fisheye Lens capture example. Image from </w:t>
      </w:r>
      <w:r w:rsidRPr="00280F56">
        <w:fldChar w:fldCharType="begin" w:fldLock="1"/>
      </w:r>
      <w:r w:rsidRPr="00280F56">
        <w:instrText>ADDIN CSL_CITATION {"citationItems":[{"id":"ITEM-1","itemData":{"URL":"https://static.bhphotovideo.com/explora/sites/default/files/styles/960/public/13-fisheye_dsc2260.jpg?itok=JkCNVbW6","accessed":{"date-parts":[["2023","8","17"]]},"author":[{"dropping-particle":"","family":"BHPhotoVideo.com","given":"","non-dropping-particle":"","parse-names":false,"suffix":""}],"id":"ITEM-1","issued":{"date-parts":[["0"]]},"title":"13-fisheye_dsc2260.jpg (960×640)","type":"webpage"},"uris":["http://www.mendeley.com/documents/?uuid=4197a19d-27dc-36cd-a752-69621ef3d22a"]}],"mendeley":{"formattedCitation":"(BHPhotoVideo.com, n.d.)","plainTextFormattedCitation":"(BHPhotoVideo.com, n.d.)","previouslyFormattedCitation":"(BHPhotoVideo.com, n.d.)"},"properties":{"noteIndex":0},"schema":"https://github.com/citation-style-language/schema/raw/master/csl-citation.json"}</w:instrText>
      </w:r>
      <w:r w:rsidRPr="00280F56">
        <w:fldChar w:fldCharType="separate"/>
      </w:r>
      <w:r w:rsidRPr="00280F56">
        <w:t>(BHPhotoVideo.com, n.d.)</w:t>
      </w:r>
      <w:bookmarkEnd w:id="58"/>
      <w:bookmarkEnd w:id="59"/>
      <w:r w:rsidRPr="00280F56">
        <w:fldChar w:fldCharType="end"/>
      </w:r>
    </w:p>
    <w:p w14:paraId="58E94DA7" w14:textId="26BA4140" w:rsidR="00935F43" w:rsidRPr="00935F43" w:rsidRDefault="00935F43" w:rsidP="003F37B5">
      <w:pPr>
        <w:pStyle w:val="BodyText"/>
      </w:pPr>
      <w:r>
        <w:t>The fish-eye lens solution is a good solution for a fast-moving rover and is recommended for use.</w:t>
      </w:r>
    </w:p>
    <w:p w14:paraId="480DD044" w14:textId="4B6CE64B" w:rsidR="00E15419" w:rsidRDefault="000D6BA2" w:rsidP="00D940A7">
      <w:pPr>
        <w:pStyle w:val="BodyText"/>
      </w:pPr>
      <w:r w:rsidRPr="00280F56">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lastRenderedPageBreak/>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21">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0FC2FA61" w:rsidR="00D940A7" w:rsidRPr="00280F56" w:rsidRDefault="00D940A7" w:rsidP="00F24F35">
      <w:pPr>
        <w:pStyle w:val="Caption"/>
      </w:pPr>
      <w:bookmarkStart w:id="60" w:name="_Toc146547293"/>
      <w:bookmarkStart w:id="61" w:name="_Toc146551644"/>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5</w:t>
      </w:r>
      <w:r w:rsidR="0099441D">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60"/>
      <w:bookmarkEnd w:id="61"/>
    </w:p>
    <w:p w14:paraId="63F45E39" w14:textId="7A8D0240" w:rsidR="00D940A7" w:rsidRPr="00280F56" w:rsidRDefault="00D940A7" w:rsidP="00D940A7">
      <w:pPr>
        <w:pStyle w:val="BodyText"/>
      </w:pPr>
      <w:r w:rsidRPr="00280F56">
        <w:br/>
        <w:t>One of the inputs is usually given a value of 1 and called a bias input. This input is used to account for output effects that are not accounted for by the other inputs.</w:t>
      </w:r>
      <w:r w:rsidRPr="00280F56">
        <w:br/>
      </w:r>
      <w:r w:rsidRPr="00280F56">
        <w:br/>
        <w:t>Training data is used to train a network and must consist of input values and associated correct output values. Training involves iteratively randomly changing the value of the weights until the system learns to perform the task properly (the system’s output matches the training data output).</w:t>
      </w:r>
      <w:r w:rsidRPr="00280F56">
        <w:br/>
        <w:t xml:space="preserve">The differences in output between the training data and the neural network’s outputs during training (or error) is determined by either simple subtraction for simple networks or a least-squared-error </w:t>
      </w:r>
      <w:r w:rsidRPr="00280F56">
        <w:lastRenderedPageBreak/>
        <w:t>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rsidRPr="00280F56">
        <w:br/>
        <w:t xml:space="preserve"> </w:t>
      </w:r>
      <w:r w:rsidRPr="00280F56">
        <w:br/>
        <w:t>The overall function of a neural network is determined by the network structure, the connection strengths between neurons (called a weight) and what activation functions are used at each neuron.</w:t>
      </w:r>
      <w:r w:rsidRPr="00280F56">
        <w:br/>
      </w:r>
      <w:r w:rsidRPr="00280F56">
        <w:br/>
      </w:r>
      <w:r w:rsidRPr="00280F56">
        <w:lastRenderedPageBreak/>
        <w:t xml:space="preserve">Some examples of the type of functions and their use is show in Figure 2.3 </w:t>
      </w:r>
      <w:r w:rsidRPr="00280F56">
        <w:br/>
      </w:r>
      <w:r w:rsidRPr="00280F56">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22">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6E3D14E3" w:rsidR="00D940A7" w:rsidRPr="00280F56" w:rsidRDefault="00D940A7" w:rsidP="00F24F35">
      <w:pPr>
        <w:pStyle w:val="Caption"/>
      </w:pPr>
      <w:bookmarkStart w:id="62" w:name="_Toc146547294"/>
      <w:bookmarkStart w:id="63" w:name="_Toc146551645"/>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6</w:t>
      </w:r>
      <w:r w:rsidR="0099441D">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62"/>
      <w:bookmarkEnd w:id="63"/>
      <w:r w:rsidRPr="00280F56">
        <w:fldChar w:fldCharType="end"/>
      </w:r>
    </w:p>
    <w:p w14:paraId="26E01911" w14:textId="77777777" w:rsidR="00D940A7" w:rsidRPr="00280F56" w:rsidRDefault="00D940A7" w:rsidP="00D940A7">
      <w:pPr>
        <w:pStyle w:val="BodyText"/>
      </w:pPr>
      <w:r w:rsidRPr="00280F56">
        <w:lastRenderedPageBreak/>
        <w:br/>
        <w:t>Examples of the types of network topologies and their indicative uses are shown in Figure 2.4</w:t>
      </w:r>
    </w:p>
    <w:p w14:paraId="7E2E5AA4" w14:textId="77777777" w:rsidR="00D940A7" w:rsidRPr="00280F56" w:rsidRDefault="00D940A7" w:rsidP="00D940A7">
      <w:pPr>
        <w:pStyle w:val="BodyText"/>
      </w:pPr>
      <w:r w:rsidRPr="00280F56">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23">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12172E70" w:rsidR="00D940A7" w:rsidRPr="00280F56" w:rsidRDefault="00D940A7" w:rsidP="00F24F35">
      <w:pPr>
        <w:pStyle w:val="Caption"/>
      </w:pPr>
      <w:bookmarkStart w:id="64" w:name="_Toc146547295"/>
      <w:bookmarkStart w:id="65" w:name="_Toc146551646"/>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7</w:t>
      </w:r>
      <w:r w:rsidR="0099441D">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64"/>
      <w:bookmarkEnd w:id="65"/>
      <w:r w:rsidRPr="00280F56">
        <w:fldChar w:fldCharType="end"/>
      </w:r>
    </w:p>
    <w:p w14:paraId="7E4E6665" w14:textId="075E6446" w:rsidR="00D940A7" w:rsidRPr="00280F56" w:rsidRDefault="00D940A7" w:rsidP="00D940A7">
      <w:pPr>
        <w:pStyle w:val="BodyText"/>
      </w:pPr>
      <w:r w:rsidRPr="00280F56">
        <w:br/>
        <w:t xml:space="preserve">Multilayer Neural Networks have an input layer, an output layer and, commonly, one or more “hidden” layers between the input and output layers. These tend to be configured as supervised learning systems where the weights of the neurons are adjusted until the difference between the correct output and the neural network output reach an acceptable level, as determined by utilising a least square error method along with determining the negative gradient of the error function. </w:t>
      </w:r>
    </w:p>
    <w:p w14:paraId="20BB2AD4" w14:textId="07DB47D6" w:rsidR="00D940A7" w:rsidRPr="00280F56" w:rsidRDefault="00D940A7" w:rsidP="00D940A7">
      <w:pPr>
        <w:pStyle w:val="BodyText"/>
      </w:pPr>
      <w:r w:rsidRPr="00280F56">
        <w:lastRenderedPageBreak/>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2337A6" w:rsidRPr="00280F56">
        <w:t xml:space="preserve">will be </w:t>
      </w:r>
      <w:r w:rsidR="00260385" w:rsidRPr="00280F56">
        <w:t xml:space="preserve">initially </w:t>
      </w:r>
      <w:r w:rsidRPr="00280F56">
        <w:t xml:space="preserve">selected. </w:t>
      </w:r>
      <w:r w:rsidR="00935F43">
        <w:br/>
        <w:t xml:space="preserve">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w:t>
      </w:r>
      <w:proofErr w:type="gramStart"/>
      <w:r w:rsidR="00935F43">
        <w:t>problem solving</w:t>
      </w:r>
      <w:proofErr w:type="gramEnd"/>
      <w:r w:rsidR="00935F43">
        <w:t xml:space="preserve"> tasks such as language processing.</w:t>
      </w:r>
    </w:p>
    <w:p w14:paraId="322BA6A1" w14:textId="1632D6AD"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 xml:space="preserve">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w:t>
      </w:r>
      <w:proofErr w:type="gramStart"/>
      <w:r w:rsidRPr="00280F56">
        <w:t>particular input</w:t>
      </w:r>
      <w:proofErr w:type="gramEnd"/>
      <w:r w:rsidRPr="00280F56">
        <w:t xml:space="preserve">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Accuracy of a neural network is defined as the percentage of patterns correctly classified for each classification over the entire dataset. Once a suitable level of accuracy has been achieved the neural network is ready for live data.</w:t>
      </w:r>
      <w:r w:rsidR="00935F43">
        <w:t xml:space="preserve"> There are two main parameters of the network that are examined to ascertain accuracy. MSE is the mean square sum of any differences that appear between the input </w:t>
      </w:r>
      <w:r w:rsidR="00935F43">
        <w:lastRenderedPageBreak/>
        <w:t xml:space="preserve">and the output of a neural network, compared to the expected training results. The MSE gives a measure of how </w:t>
      </w:r>
      <w:r w:rsidR="003F37B5">
        <w:t xml:space="preserve">accurately </w:t>
      </w:r>
      <w:r w:rsidR="00935F43">
        <w:t xml:space="preserve">the </w:t>
      </w:r>
      <w:r w:rsidR="003F37B5">
        <w:t xml:space="preserve">network </w:t>
      </w:r>
      <w:proofErr w:type="gramStart"/>
      <w:r w:rsidR="003F37B5">
        <w:t>is able to</w:t>
      </w:r>
      <w:proofErr w:type="gramEnd"/>
      <w:r w:rsidR="003F37B5">
        <w:t xml:space="preserve"> 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66" w:name="_Toc146552338"/>
      <w:r w:rsidRPr="00280F56">
        <w:rPr>
          <w:noProof w:val="0"/>
        </w:rPr>
        <w:t xml:space="preserve">Research </w:t>
      </w:r>
      <w:r w:rsidR="003B7727" w:rsidRPr="00280F56">
        <w:rPr>
          <w:noProof w:val="0"/>
        </w:rPr>
        <w:t>Objective</w:t>
      </w:r>
      <w:bookmarkEnd w:id="66"/>
    </w:p>
    <w:p w14:paraId="6CA7D24F" w14:textId="135D2EFD"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077AE0" w:rsidRPr="00280F56">
        <w:br/>
      </w:r>
    </w:p>
    <w:p w14:paraId="28990420" w14:textId="0291B353" w:rsidR="003B7727" w:rsidRPr="00280F56" w:rsidRDefault="001C34AD" w:rsidP="00E52802">
      <w:pPr>
        <w:pStyle w:val="Heading2"/>
        <w:rPr>
          <w:noProof w:val="0"/>
        </w:rPr>
      </w:pPr>
      <w:bookmarkStart w:id="67" w:name="_Toc146552339"/>
      <w:r w:rsidRPr="00280F56">
        <w:rPr>
          <w:noProof w:val="0"/>
        </w:rPr>
        <w:t xml:space="preserve">Thesis </w:t>
      </w:r>
      <w:r w:rsidR="00E52802" w:rsidRPr="00280F56">
        <w:rPr>
          <w:noProof w:val="0"/>
        </w:rPr>
        <w:t>Outline</w:t>
      </w:r>
      <w:bookmarkEnd w:id="67"/>
    </w:p>
    <w:p w14:paraId="7CDBE245" w14:textId="5AE513B3" w:rsidR="003B7727" w:rsidRPr="00280F56" w:rsidRDefault="00E52802" w:rsidP="003B7727">
      <w:pPr>
        <w:pStyle w:val="BodyText"/>
      </w:pPr>
      <w:r w:rsidRPr="00280F56">
        <w:t xml:space="preserve">Chapter 1 (this chapter) provided an overview of the motivation, </w:t>
      </w:r>
      <w:proofErr w:type="gramStart"/>
      <w:r w:rsidRPr="00280F56">
        <w:t>objective</w:t>
      </w:r>
      <w:proofErr w:type="gramEnd"/>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proofErr w:type="gramStart"/>
      <w:r w:rsidR="006E5A34" w:rsidRPr="00280F56">
        <w:t>project</w:t>
      </w:r>
      <w:proofErr w:type="gramEnd"/>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8" w:name="_Ref228692880"/>
    </w:p>
    <w:bookmarkEnd w:id="68"/>
    <w:p w14:paraId="66A2EF5B" w14:textId="4EEE6404" w:rsidR="00AB4E80" w:rsidRPr="00280F56" w:rsidRDefault="00AB4E80" w:rsidP="00C0493D">
      <w:pPr>
        <w:pStyle w:val="Heading1"/>
      </w:pPr>
      <w:r w:rsidRPr="00280F56">
        <w:lastRenderedPageBreak/>
        <w:br/>
      </w:r>
      <w:bookmarkStart w:id="69" w:name="_Toc146552340"/>
      <w:r w:rsidR="00EC7ED1" w:rsidRPr="00280F56">
        <w:t>Literature Review</w:t>
      </w:r>
      <w:bookmarkEnd w:id="69"/>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3E890EAA"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and </w:t>
      </w:r>
      <w:r w:rsidR="003A5587" w:rsidRPr="00280F56">
        <w:t xml:space="preserve">gyroscope data has inherent drift, caused by integrating the rotational data into angles of roll, pitch and yaw. </w:t>
      </w:r>
      <w:r w:rsidR="00475427" w:rsidRPr="00280F56">
        <w:t xml:space="preserve">Various methods have been proposed to counter this drift. </w:t>
      </w:r>
      <w:r w:rsidR="00475427" w:rsidRPr="00280F56">
        <w:br/>
      </w:r>
      <w:r w:rsidR="003A5587" w:rsidRPr="00280F56">
        <w:br/>
      </w:r>
      <w:r w:rsidR="006E5A34" w:rsidRPr="00280F56">
        <w:t>One</w:t>
      </w:r>
      <w:r w:rsidR="00475427" w:rsidRPr="00280F56">
        <w:t xml:space="preserve"> mitigating factor is to obtain a gyroscope with a low zero-rate offset </w:t>
      </w:r>
      <w:proofErr w:type="gramStart"/>
      <w:r w:rsidR="00475427" w:rsidRPr="00280F56">
        <w:t>value</w:t>
      </w:r>
      <w:proofErr w:type="gramEnd"/>
      <w:r w:rsidR="00475427" w:rsidRPr="00280F56">
        <w:t xml:space="preserve"> so this integration error is minimised.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A01C4F" w:rsidRPr="00280F56">
        <w:br/>
      </w:r>
      <w:r w:rsidR="007E6A89" w:rsidRPr="00280F56">
        <w:t xml:space="preserve">To counter gyroscope drift and bias errors, accelerometer arrays have been proposed </w:t>
      </w:r>
      <w:r w:rsidR="0038371E" w:rsidRPr="00280F56">
        <w:fldChar w:fldCharType="begin" w:fldLock="1"/>
      </w:r>
      <w:r w:rsidR="0038371E"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38371E" w:rsidRPr="00280F56">
        <w:fldChar w:fldCharType="separate"/>
      </w:r>
      <w:r w:rsidR="0038371E" w:rsidRPr="00280F56">
        <w:rPr>
          <w:noProof/>
        </w:rPr>
        <w:t>(Madgwick et al., 2013)</w:t>
      </w:r>
      <w:r w:rsidR="0038371E" w:rsidRPr="00280F56">
        <w:fldChar w:fldCharType="end"/>
      </w:r>
      <w:r w:rsidR="007E6A89" w:rsidRPr="00280F56">
        <w:t xml:space="preserve"> but </w:t>
      </w:r>
      <w:r w:rsidR="0038371E" w:rsidRPr="00280F56">
        <w:t>t</w:t>
      </w:r>
      <w:r w:rsidR="007E6A89" w:rsidRPr="00280F56">
        <w:t xml:space="preserve">hese </w:t>
      </w:r>
      <w:r w:rsidR="0038371E" w:rsidRPr="00280F56">
        <w:t xml:space="preserve">lack </w:t>
      </w:r>
      <w:r w:rsidR="007E6A89" w:rsidRPr="00280F56">
        <w:t>real world testing and implementation.</w:t>
      </w:r>
      <w:r w:rsidR="007E6A89"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4D313CC6" w14:textId="1DE609A6" w:rsidR="003A5587" w:rsidRPr="00280F56"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Pr="00280F56">
        <w:t xml:space="preserve"> 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ED44A5" w:rsidRPr="00280F56">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ED44A5" w:rsidRPr="00280F56">
        <w:rPr>
          <w:noProof/>
        </w:rPr>
        <w:t>(Yuan et al., 2019)</w:t>
      </w:r>
      <w:r w:rsidR="00ED44A5" w:rsidRPr="00280F56">
        <w:fldChar w:fldCharType="end"/>
      </w:r>
      <w:r w:rsidR="00ED44A5" w:rsidRPr="00280F56">
        <w:t>.</w:t>
      </w:r>
      <w:r w:rsidRPr="00280F56">
        <w:t xml:space="preserve"> 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Pr="00280F56">
        <w:br/>
      </w:r>
      <w:r w:rsidR="00475427" w:rsidRPr="00280F56">
        <w:lastRenderedPageBreak/>
        <w:t xml:space="preserve">A software approach proposed by </w:t>
      </w:r>
      <w:proofErr w:type="spellStart"/>
      <w:r w:rsidR="00475427" w:rsidRPr="00280F56">
        <w:t>Odelga</w:t>
      </w:r>
      <w:proofErr w:type="spellEnd"/>
      <w:r w:rsidR="00475427" w:rsidRPr="00280F56">
        <w:t xml:space="preserve">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w:t>
      </w:r>
      <w:proofErr w:type="gramStart"/>
      <w:r w:rsidR="00475427" w:rsidRPr="00280F56">
        <w:t>fish-eye</w:t>
      </w:r>
      <w:proofErr w:type="gramEnd"/>
      <w:r w:rsidR="00475427" w:rsidRPr="00280F56">
        <w:t xml:space="preserve">”) lens permitted a wide viewpoint, allowing for compensation of very large movement displacements. </w:t>
      </w:r>
      <w:r w:rsidR="00475427" w:rsidRPr="00280F56">
        <w:br/>
        <w:t xml:space="preserve">The angles obtained were compensated for by a complementary filter with a gain factor </w:t>
      </w:r>
      <w:r w:rsidR="006E5A34" w:rsidRPr="00280F56">
        <w:t xml:space="preserve">constant </w:t>
      </w:r>
      <w:r w:rsidR="00475427" w:rsidRPr="00280F56">
        <w:t>carefully selected so that the vehicle’s own motive acceleration does not introduce errors.</w:t>
      </w:r>
      <w:r w:rsidR="00475427" w:rsidRPr="00280F56">
        <w:br/>
      </w:r>
      <w:proofErr w:type="spellStart"/>
      <w:r w:rsidR="00475427" w:rsidRPr="00280F56">
        <w:t>Odelga</w:t>
      </w:r>
      <w:proofErr w:type="spellEnd"/>
      <w:r w:rsidR="00475427" w:rsidRPr="00280F56">
        <w:t xml:space="preserve"> found that the </w:t>
      </w:r>
      <w:r w:rsidR="00C97540">
        <w:t>IMU</w:t>
      </w:r>
      <w:r w:rsidR="00475427" w:rsidRPr="00280F56">
        <w:t xml:space="preserve"> solution worked well and utilising “</w:t>
      </w:r>
      <w:proofErr w:type="gramStart"/>
      <w:r w:rsidR="00475427" w:rsidRPr="00280F56">
        <w:t>fish-eye</w:t>
      </w:r>
      <w:proofErr w:type="gramEnd"/>
      <w:r w:rsidR="00475427" w:rsidRPr="00280F56">
        <w:t>”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It decouples roll and pitch data and varies the gain factor from a high value at initialisation to a lower running value to improve initialisation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 xml:space="preserve"> Yean’s approach of using a complementary filter to counter gyroscope drift, combined with a Kalman filter / gradient descent algorithm worked well for slow and controlled ranges of motion, and so, is not suited for a bouncing vehicle.</w:t>
      </w:r>
      <w:r w:rsidR="00382D74" w:rsidRPr="00280F56">
        <w:br/>
      </w:r>
      <w:r w:rsidR="00382D74" w:rsidRPr="00280F56">
        <w:br/>
      </w:r>
      <w:proofErr w:type="spellStart"/>
      <w:r w:rsidR="00382D74" w:rsidRPr="00280F56">
        <w:t>Madgwicks</w:t>
      </w:r>
      <w:proofErr w:type="spellEnd"/>
      <w:r w:rsidR="00382D74" w:rsidRPr="00280F56">
        <w:t xml:space="preserve"> IECF</w:t>
      </w:r>
      <w:r w:rsidR="005A0F07" w:rsidRPr="00280F56">
        <w:rPr>
          <w:vertAlign w:val="subscript"/>
        </w:rPr>
        <w:t>6</w:t>
      </w:r>
      <w:r w:rsidR="00382D74" w:rsidRPr="00280F56">
        <w:t xml:space="preserve"> algorithm will be used as the control factor in this project. </w:t>
      </w:r>
      <w:r w:rsidR="00BF2695" w:rsidRPr="00280F56">
        <w:t xml:space="preserve">This </w:t>
      </w:r>
      <w:r w:rsidR="00AA0D6E" w:rsidRPr="00280F56">
        <w:t xml:space="preserve">filter </w:t>
      </w:r>
      <w:r w:rsidR="00BF2695" w:rsidRPr="00280F56">
        <w:t>algorithm uses quaternion representations of angles internally to avoid the singularities caused by angles approaching π/2 radians.</w:t>
      </w:r>
      <w:r w:rsidR="00AA0D6E" w:rsidRPr="00280F56">
        <w:t xml:space="preserve"> A single beta weighted-gain value acts as a fusion factor in a </w:t>
      </w:r>
      <w:r w:rsidR="00AA0D6E" w:rsidRPr="00280F56">
        <w:lastRenderedPageBreak/>
        <w:t>complementary filter, feeding accelerometer data into the gyroscope data to compensate for gyroscope drift. A gradient-descent algorithm enables performance at low sampling rates</w:t>
      </w:r>
      <w:r w:rsidR="00C84630" w:rsidRPr="00280F56">
        <w:t xml:space="preserve"> but, internally, the lowest sampling rate is recommended to be 10 Hz.</w:t>
      </w:r>
      <w:r w:rsidR="00382D74" w:rsidRPr="00280F56">
        <w:br/>
      </w:r>
      <w:r w:rsidR="00AA0D6E" w:rsidRPr="00280F56">
        <w:br/>
        <w:t xml:space="preserve">The standard </w:t>
      </w:r>
      <w:proofErr w:type="spellStart"/>
      <w:r w:rsidR="00AA0D6E" w:rsidRPr="00280F56">
        <w:t>Matlab</w:t>
      </w:r>
      <w:proofErr w:type="spellEnd"/>
      <w:r w:rsidR="00AA0D6E" w:rsidRPr="00280F56">
        <w:t xml:space="preserve"> </w:t>
      </w:r>
      <w:proofErr w:type="spellStart"/>
      <w:r w:rsidR="00AA0D6E" w:rsidRPr="00280F56">
        <w:t>imufilter</w:t>
      </w:r>
      <w:proofErr w:type="spellEnd"/>
      <w:r w:rsidR="00AA0D6E" w:rsidRPr="00280F56">
        <w:t xml:space="preserve"> will be used as a comparison with the Madgwick results. </w:t>
      </w:r>
      <w:r w:rsidR="00AA0D6E" w:rsidRPr="00280F56">
        <w:br/>
      </w:r>
      <w:r w:rsidR="00382D74" w:rsidRPr="00280F56">
        <w:t xml:space="preserve">Multiple </w:t>
      </w:r>
      <w:r w:rsidR="00C97540">
        <w:t>IMU</w:t>
      </w:r>
      <w:r w:rsidR="00382D74" w:rsidRPr="00280F56">
        <w:t xml:space="preserve"> solutions have been proposed before (see above) but none have suggested using a neural network to dynamically compensate for magnetometer and other errors across multiple IMUs. </w:t>
      </w:r>
      <w:r w:rsidR="005A0F07" w:rsidRPr="00280F56">
        <w:t>The concept of a neural network has been covered in the introduction.</w:t>
      </w:r>
      <w:r w:rsidR="005602E4" w:rsidRPr="00280F56">
        <w:br/>
      </w:r>
      <w:r w:rsidR="005602E4" w:rsidRPr="00280F56">
        <w:br/>
        <w:t xml:space="preserve">Using a </w:t>
      </w:r>
      <w:r w:rsidR="005A0F07" w:rsidRPr="00280F56">
        <w:t xml:space="preserve">trained </w:t>
      </w:r>
      <w:r w:rsidR="005602E4" w:rsidRPr="00280F56">
        <w:t xml:space="preserve">back-propagating </w:t>
      </w:r>
      <w:r w:rsidR="002F218C">
        <w:t xml:space="preserve">supervised </w:t>
      </w:r>
      <w:r w:rsidR="005602E4" w:rsidRPr="00280F56">
        <w:t xml:space="preserve">neural network with multiple IMUs should effectively compensate for drift and other errors present in a single </w:t>
      </w:r>
      <w:r w:rsidR="00C97540">
        <w:t>IMU</w:t>
      </w:r>
      <w:r w:rsidR="005602E4" w:rsidRPr="00280F56">
        <w:t xml:space="preserve"> implementation and that is the model implemented in this project</w:t>
      </w:r>
      <w:r w:rsidR="005A0F07" w:rsidRPr="00280F56">
        <w:t xml:space="preserve">. Due to the computation requirements of a neural network, it makes most sense to apply </w:t>
      </w:r>
      <w:r w:rsidR="002F218C">
        <w:t xml:space="preserve">the neural network </w:t>
      </w:r>
      <w:r w:rsidR="005A0F07" w:rsidRPr="00280F56">
        <w:t xml:space="preserve">directly to sensor readings, rather than complementing </w:t>
      </w:r>
      <w:r w:rsidR="002F218C">
        <w:t xml:space="preserve">a filter </w:t>
      </w:r>
      <w:r w:rsidR="005A0F07" w:rsidRPr="00280F56">
        <w:t>algorithm, as the neural network should be able to determine the relationships.</w:t>
      </w:r>
      <w:r w:rsidR="00C91F69" w:rsidRPr="00280F56">
        <w:br/>
      </w:r>
      <w:r w:rsidR="00C91F69" w:rsidRPr="00280F56">
        <w:br/>
        <w:t>In Chapter 3, the experiment design and methods are outlined, in Chapter 4, the results from these experiments will be detailed and discussed, with analysis of these in Chapter 5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70" w:name="_Toc146552341"/>
      <w:r w:rsidR="00EC7ED1" w:rsidRPr="00280F56">
        <w:t>Method</w:t>
      </w:r>
      <w:bookmarkEnd w:id="70"/>
    </w:p>
    <w:p w14:paraId="1D75B64E" w14:textId="106C537E" w:rsidR="004E5A29" w:rsidRDefault="00382D74" w:rsidP="004E5A29">
      <w:pPr>
        <w:pStyle w:val="BodyText"/>
        <w:rPr>
          <w:rStyle w:val="Heading2Char"/>
          <w:noProof w:val="0"/>
        </w:rPr>
      </w:pPr>
      <w:r w:rsidRPr="00280F56">
        <w:t xml:space="preserve">In this chapter, the project methodology is outlined. The theory behind the system design is presented first with the implementation details following.  </w:t>
      </w:r>
      <w:r w:rsidR="009517EE" w:rsidRPr="00280F56">
        <w:t>All angles used are expressed in radians.</w:t>
      </w:r>
    </w:p>
    <w:p w14:paraId="10C57035" w14:textId="02CD41E5" w:rsidR="00F24F35" w:rsidRPr="00280F56" w:rsidRDefault="00F24F35" w:rsidP="00F24F35">
      <w:pPr>
        <w:pStyle w:val="Heading2"/>
        <w:rPr>
          <w:noProof w:val="0"/>
        </w:rPr>
      </w:pPr>
      <w:bookmarkStart w:id="71" w:name="_Toc146552342"/>
      <w:r>
        <w:rPr>
          <w:noProof w:val="0"/>
        </w:rPr>
        <w:t>System Design</w:t>
      </w:r>
      <w:bookmarkEnd w:id="71"/>
    </w:p>
    <w:p w14:paraId="5178EAAB" w14:textId="5A968236" w:rsidR="002E07DE" w:rsidRPr="00280F56" w:rsidRDefault="002E07DE" w:rsidP="00382D74">
      <w:pPr>
        <w:pStyle w:val="BodyText"/>
      </w:pPr>
      <w:r w:rsidRPr="00280F56">
        <w:t xml:space="preserve">The overall method employed is to capture simultaneous video and </w:t>
      </w:r>
      <w:r w:rsidR="00C97540">
        <w:t>IMU</w:t>
      </w:r>
      <w:r w:rsidRPr="00280F56">
        <w:t xml:space="preserve"> data at various states of motion and then analyse this data in </w:t>
      </w:r>
      <w:proofErr w:type="spellStart"/>
      <w:r w:rsidRPr="00280F56">
        <w:t>Matlab</w:t>
      </w:r>
      <w:proofErr w:type="spellEnd"/>
      <w:r w:rsidRPr="00280F56">
        <w:t xml:space="preserve"> to ascertain if </w:t>
      </w:r>
      <w:r w:rsidR="002E0C18" w:rsidRPr="00280F56">
        <w:t xml:space="preserve">using a neural network with </w:t>
      </w:r>
      <w:r w:rsidRPr="00280F56">
        <w:t xml:space="preserve">multiple imus offer any improvement in video stability processing compared to a single </w:t>
      </w:r>
      <w:r w:rsidR="00C97540">
        <w:t>IMU</w:t>
      </w:r>
      <w:r w:rsidR="002E0C18" w:rsidRPr="00280F56">
        <w:t xml:space="preserve"> u</w:t>
      </w:r>
      <w:r w:rsidR="00BA4D72" w:rsidRPr="00280F56">
        <w:t>s</w:t>
      </w:r>
      <w:r w:rsidR="002E0C18" w:rsidRPr="00280F56">
        <w:t>ing the</w:t>
      </w:r>
      <w:r w:rsidR="002810EF" w:rsidRPr="00280F56">
        <w:t xml:space="preserve"> </w:t>
      </w:r>
      <w:r w:rsidR="002E0C18" w:rsidRPr="00280F56">
        <w:t xml:space="preserve">Madgwick </w:t>
      </w:r>
      <w:r w:rsidR="002810EF" w:rsidRPr="00280F56">
        <w:t>IECF</w:t>
      </w:r>
      <w:r w:rsidR="002810EF" w:rsidRPr="00280F56">
        <w:rPr>
          <w:vertAlign w:val="subscript"/>
        </w:rPr>
        <w:t>6</w:t>
      </w:r>
      <w:r w:rsidR="002810EF" w:rsidRPr="00280F56">
        <w:t xml:space="preserve"> </w:t>
      </w:r>
      <w:r w:rsidR="002E0C18" w:rsidRPr="00280F56">
        <w:t>algorithm</w:t>
      </w:r>
      <w:r w:rsidRPr="00280F56">
        <w:t>.</w:t>
      </w:r>
    </w:p>
    <w:p w14:paraId="15A6B3EC" w14:textId="5B0E2742" w:rsidR="002E07DE" w:rsidRPr="00280F56" w:rsidRDefault="005A0F07" w:rsidP="00382D74">
      <w:pPr>
        <w:pStyle w:val="BodyText"/>
      </w:pPr>
      <w:r w:rsidRPr="00280F56">
        <w:t xml:space="preserve">A base control system </w:t>
      </w:r>
      <w:r w:rsidR="004E5A29" w:rsidRPr="00280F56">
        <w:t xml:space="preserve">utilising the Madgwick </w:t>
      </w:r>
      <w:r w:rsidR="002810EF" w:rsidRPr="00280F56">
        <w:t>IECF</w:t>
      </w:r>
      <w:r w:rsidR="002810EF" w:rsidRPr="00280F56">
        <w:rPr>
          <w:vertAlign w:val="subscript"/>
        </w:rPr>
        <w:t>6</w:t>
      </w:r>
      <w:r w:rsidR="002810EF" w:rsidRPr="00280F56">
        <w:t xml:space="preserve"> </w:t>
      </w:r>
      <w:r w:rsidR="004E5A29" w:rsidRPr="00280F56">
        <w:t xml:space="preserve">algorithm </w:t>
      </w:r>
      <w:r w:rsidR="002E07DE" w:rsidRPr="00280F56">
        <w:t xml:space="preserve">is </w:t>
      </w:r>
      <w:r w:rsidR="004E5A29" w:rsidRPr="00280F56">
        <w:t xml:space="preserve">fed live </w:t>
      </w:r>
      <w:r w:rsidR="00C97540">
        <w:t>IMU</w:t>
      </w:r>
      <w:r w:rsidR="004E5A29" w:rsidRPr="00280F56">
        <w:t xml:space="preserve"> data to ascertain a control for the experiment.</w:t>
      </w:r>
      <w:r w:rsidR="002676DB" w:rsidRPr="00280F56">
        <w:t xml:space="preserve"> The gyroscope is set to a range of 0dps-</w:t>
      </w:r>
      <w:proofErr w:type="gramStart"/>
      <w:r w:rsidR="002676DB" w:rsidRPr="00280F56">
        <w:t>250</w:t>
      </w:r>
      <w:r w:rsidR="00260F5B" w:rsidRPr="00280F56">
        <w:t>r</w:t>
      </w:r>
      <w:r w:rsidR="002676DB" w:rsidRPr="00280F56">
        <w:t>ps</w:t>
      </w:r>
      <w:proofErr w:type="gramEnd"/>
      <w:r w:rsidR="002676DB" w:rsidRPr="00280F56">
        <w:t xml:space="preserve"> and the accelerometer is set to a range of 0g to 2g.</w:t>
      </w:r>
      <w:r w:rsidR="002E07DE" w:rsidRPr="00280F56">
        <w:t xml:space="preserve"> The accelerometer values are normalised to the gyroscope values</w:t>
      </w:r>
      <w:r w:rsidR="009517EE" w:rsidRPr="00280F56">
        <w:t>.</w:t>
      </w:r>
      <w:r w:rsidR="002E07DE" w:rsidRPr="00280F56">
        <w:t xml:space="preserve"> </w:t>
      </w:r>
      <w:r w:rsidR="00BA4D72" w:rsidRPr="00280F56">
        <w:t xml:space="preserve">Different </w:t>
      </w:r>
      <w:r w:rsidR="004E5A29" w:rsidRPr="00280F56">
        <w:t>neural network topologies will be developed and trained on a subset of this same data and then fed the full dataset to determine which, if any, neural network topology offers any significant improvement over the Madgwick algorithm process.</w:t>
      </w:r>
      <w:r w:rsidR="004E5A29" w:rsidRPr="00280F56">
        <w:br/>
      </w:r>
      <w:r w:rsidR="00B90A6E" w:rsidRPr="00280F56">
        <w:br/>
      </w:r>
      <w:r w:rsidRPr="00280F56">
        <w:t xml:space="preserve">The matrix translation step of adjusting the video </w:t>
      </w:r>
      <w:r w:rsidR="004E5A29" w:rsidRPr="00280F56">
        <w:t xml:space="preserve">with the resulting roll and pitch angles </w:t>
      </w:r>
      <w:r w:rsidRPr="00280F56">
        <w:t>is a known process</w:t>
      </w:r>
      <w:r w:rsidR="004E5A29" w:rsidRPr="00280F56">
        <w:t xml:space="preserve"> and, a</w:t>
      </w:r>
      <w:r w:rsidRPr="00280F56">
        <w:t xml:space="preserve">s such, </w:t>
      </w:r>
      <w:r w:rsidR="004E5A29" w:rsidRPr="00280F56">
        <w:t xml:space="preserve">will be ignored </w:t>
      </w:r>
      <w:r w:rsidRPr="00280F56">
        <w:t>in this project.</w:t>
      </w:r>
    </w:p>
    <w:p w14:paraId="5C307F92" w14:textId="55F89846" w:rsidR="00F24F35" w:rsidRPr="00280F56" w:rsidRDefault="00F24F35" w:rsidP="00F24F35">
      <w:pPr>
        <w:pStyle w:val="Heading2"/>
        <w:rPr>
          <w:noProof w:val="0"/>
        </w:rPr>
      </w:pPr>
      <w:bookmarkStart w:id="72" w:name="_Toc146552343"/>
      <w:r>
        <w:rPr>
          <w:noProof w:val="0"/>
        </w:rPr>
        <w:t>Method Employed</w:t>
      </w:r>
      <w:bookmarkEnd w:id="72"/>
    </w:p>
    <w:p w14:paraId="5231D057" w14:textId="068455BB" w:rsidR="00650413" w:rsidRPr="00280F56" w:rsidRDefault="005A0F07" w:rsidP="00650413">
      <w:pPr>
        <w:pStyle w:val="BodyText"/>
      </w:pPr>
      <w:r w:rsidRPr="00280F56">
        <w:br/>
      </w:r>
      <w:r w:rsidR="002E0C18" w:rsidRPr="00280F56">
        <w:t xml:space="preserve">The </w:t>
      </w:r>
      <w:r w:rsidR="00C97540">
        <w:t>IMU</w:t>
      </w:r>
      <w:r w:rsidR="00BA4D72" w:rsidRPr="00280F56">
        <w:t>’</w:t>
      </w:r>
      <w:r w:rsidR="002E0C18" w:rsidRPr="00280F56">
        <w:t xml:space="preserve">s gyroscopes and accelerometers </w:t>
      </w:r>
      <w:r w:rsidR="009517EE" w:rsidRPr="00280F56">
        <w:t xml:space="preserve">will be </w:t>
      </w:r>
      <w:r w:rsidR="002E0C18" w:rsidRPr="00280F56">
        <w:t>calibrated</w:t>
      </w:r>
      <w:r w:rsidR="009517EE" w:rsidRPr="00280F56">
        <w:t xml:space="preserve"> using static measurements at various positions of 1.5808 radians on all axes, using recorded gravity as a control measurement. </w:t>
      </w:r>
      <w:r w:rsidR="002E0C18" w:rsidRPr="00280F56">
        <w:t xml:space="preserve"> </w:t>
      </w:r>
      <w:r w:rsidR="009517EE" w:rsidRPr="00280F56">
        <w:t xml:space="preserve">The robot data arm is to be calibrated with a 1.5m long spirit level. A </w:t>
      </w:r>
      <w:r w:rsidR="002E0C18" w:rsidRPr="00280F56">
        <w:t xml:space="preserve">python script </w:t>
      </w:r>
      <w:r w:rsidR="009517EE" w:rsidRPr="00280F56">
        <w:t xml:space="preserve">is then used on the Raspberry Pi to capture </w:t>
      </w:r>
      <w:r w:rsidR="00C97540">
        <w:t>IMU</w:t>
      </w:r>
      <w:r w:rsidR="009517EE" w:rsidRPr="00280F56">
        <w:t xml:space="preserve"> data and a separate python script is run on a network-attached laptop to capture robot arm data. These two datasets </w:t>
      </w:r>
      <w:r w:rsidR="002E0C18" w:rsidRPr="00280F56">
        <w:t xml:space="preserve">are </w:t>
      </w:r>
      <w:r w:rsidR="009517EE" w:rsidRPr="00280F56">
        <w:t xml:space="preserve">to be </w:t>
      </w:r>
      <w:r w:rsidR="002E0C18" w:rsidRPr="00280F56">
        <w:t>manually synchronised.</w:t>
      </w:r>
      <w:r w:rsidR="009517EE" w:rsidRPr="00280F56">
        <w:t xml:space="preserve"> Madgwick and Kalman filters (and, where </w:t>
      </w:r>
      <w:proofErr w:type="gramStart"/>
      <w:r w:rsidR="009517EE" w:rsidRPr="00280F56">
        <w:t>appropriate,  a</w:t>
      </w:r>
      <w:proofErr w:type="gramEnd"/>
      <w:r w:rsidR="009517EE" w:rsidRPr="00280F56">
        <w:t xml:space="preserve"> Neural Network) are to be applied to the synchronised data. The results of these filters </w:t>
      </w:r>
      <w:proofErr w:type="gramStart"/>
      <w:r w:rsidR="009517EE" w:rsidRPr="00280F56">
        <w:t>is</w:t>
      </w:r>
      <w:proofErr w:type="gramEnd"/>
      <w:r w:rsidR="009517EE" w:rsidRPr="00280F56">
        <w:t xml:space="preserve"> to be compared and evaluated to determine the best performing system. As the neural network will have 30 inputs and the Madgwick and Kalman filters only support input data from a single </w:t>
      </w:r>
      <w:r w:rsidR="00C97540">
        <w:t>IMU</w:t>
      </w:r>
      <w:r w:rsidR="009517EE" w:rsidRPr="00280F56">
        <w:t xml:space="preserve">, the Madgwick and Kalman filter results will be averaged, to </w:t>
      </w:r>
      <w:proofErr w:type="gramStart"/>
      <w:r w:rsidR="00650413" w:rsidRPr="00280F56">
        <w:t>more closely align the resolution of the data</w:t>
      </w:r>
      <w:proofErr w:type="gramEnd"/>
      <w:r w:rsidR="00650413" w:rsidRPr="00280F56">
        <w:t>.</w:t>
      </w:r>
      <w:r w:rsidR="009517EE" w:rsidRPr="00280F56">
        <w:t xml:space="preserve"> </w:t>
      </w:r>
      <w:r w:rsidR="002E0C18" w:rsidRPr="00280F56">
        <w:t xml:space="preserve">  </w:t>
      </w:r>
      <w:r w:rsidR="00382D74" w:rsidRPr="00280F56">
        <w:t xml:space="preserve">The contents of these scripts can be found in </w:t>
      </w:r>
      <w:r w:rsidR="009517EE" w:rsidRPr="00280F56">
        <w:t xml:space="preserve">the </w:t>
      </w:r>
      <w:proofErr w:type="spellStart"/>
      <w:r w:rsidR="009517EE" w:rsidRPr="00280F56">
        <w:t>github</w:t>
      </w:r>
      <w:proofErr w:type="spellEnd"/>
      <w:r w:rsidR="009517EE" w:rsidRPr="00280F56">
        <w:t xml:space="preserve"> location mentioned in </w:t>
      </w:r>
      <w:r w:rsidR="00382D74" w:rsidRPr="00280F56">
        <w:t xml:space="preserve">Appendix </w:t>
      </w:r>
      <w:r w:rsidR="00C97540">
        <w:t>1</w:t>
      </w:r>
      <w:r w:rsidR="00382D74" w:rsidRPr="00280F56">
        <w:t>.</w:t>
      </w:r>
      <w:r w:rsidR="00CD5CBB" w:rsidRPr="00280F56">
        <w:br/>
      </w:r>
      <w:r w:rsidR="00650413" w:rsidRPr="00280F56">
        <w:lastRenderedPageBreak/>
        <w:t>The filters (and Neural network model) are to be applied to a predetermined set of movements.</w:t>
      </w:r>
      <w:r w:rsidR="00650413" w:rsidRPr="00280F56">
        <w:br/>
        <w:t>Details of each movement pattern are given in Table 3.1 but are categorised as follows:</w:t>
      </w:r>
    </w:p>
    <w:p w14:paraId="6B2B0AA9" w14:textId="77777777" w:rsidR="00650413" w:rsidRPr="00280F56" w:rsidRDefault="00650413" w:rsidP="00650413">
      <w:pPr>
        <w:pStyle w:val="BodyText"/>
        <w:numPr>
          <w:ilvl w:val="0"/>
          <w:numId w:val="13"/>
        </w:numPr>
      </w:pPr>
      <w:r w:rsidRPr="00280F56">
        <w:t>Stationary vehicle</w:t>
      </w:r>
    </w:p>
    <w:p w14:paraId="1A079E90" w14:textId="7234B5B0" w:rsidR="00650413" w:rsidRPr="00280F56" w:rsidRDefault="00650413" w:rsidP="00650413">
      <w:pPr>
        <w:pStyle w:val="BodyText"/>
        <w:numPr>
          <w:ilvl w:val="0"/>
          <w:numId w:val="13"/>
        </w:numPr>
      </w:pPr>
      <w:r w:rsidRPr="00280F56">
        <w:t>Rolling motion of vehicle</w:t>
      </w:r>
    </w:p>
    <w:p w14:paraId="1B99EC56" w14:textId="0471EF69" w:rsidR="00650413" w:rsidRPr="00280F56" w:rsidRDefault="00650413" w:rsidP="00650413">
      <w:pPr>
        <w:pStyle w:val="BodyText"/>
        <w:numPr>
          <w:ilvl w:val="0"/>
          <w:numId w:val="13"/>
        </w:numPr>
      </w:pPr>
      <w:r w:rsidRPr="00280F56">
        <w:t>Pitching motion of vehicle.</w:t>
      </w:r>
    </w:p>
    <w:p w14:paraId="3B2D300F" w14:textId="68C163F7" w:rsidR="00650413" w:rsidRPr="00280F56" w:rsidRDefault="00650413" w:rsidP="00650413">
      <w:pPr>
        <w:pStyle w:val="BodyText"/>
        <w:numPr>
          <w:ilvl w:val="0"/>
          <w:numId w:val="13"/>
        </w:numPr>
      </w:pPr>
      <w:r w:rsidRPr="00280F56">
        <w:t>Varied Combination of both pitching and rolling movements</w:t>
      </w:r>
    </w:p>
    <w:p w14:paraId="5D203377" w14:textId="54D75945" w:rsidR="003D4F3A" w:rsidRPr="00280F56" w:rsidRDefault="00650413" w:rsidP="00B719FB">
      <w:pPr>
        <w:pStyle w:val="BodyText"/>
      </w:pPr>
      <w:r w:rsidRPr="00280F56">
        <w:t>Training of the neural network will use the rolling, pitching and varying datasets. Once trained, the neural network model will be verified by using a combination of varied movements that are not in the trained dataset.</w:t>
      </w:r>
    </w:p>
    <w:p w14:paraId="28C78915" w14:textId="3A16F39F" w:rsidR="00F826EB" w:rsidRPr="00280F56" w:rsidRDefault="00F826EB" w:rsidP="00F826EB">
      <w:pPr>
        <w:pStyle w:val="Heading2"/>
        <w:rPr>
          <w:noProof w:val="0"/>
        </w:rPr>
      </w:pPr>
      <w:bookmarkStart w:id="73" w:name="_Toc146552344"/>
      <w:r w:rsidRPr="00280F56">
        <w:rPr>
          <w:noProof w:val="0"/>
        </w:rPr>
        <w:t xml:space="preserve">Equipment </w:t>
      </w:r>
      <w:proofErr w:type="gramStart"/>
      <w:r w:rsidRPr="00280F56">
        <w:rPr>
          <w:noProof w:val="0"/>
        </w:rPr>
        <w:t>utilised</w:t>
      </w:r>
      <w:bookmarkEnd w:id="73"/>
      <w:proofErr w:type="gramEnd"/>
    </w:p>
    <w:p w14:paraId="31C44B79" w14:textId="26D293F2" w:rsidR="00B303CE" w:rsidRPr="00280F56" w:rsidRDefault="006911EF" w:rsidP="00B303CE">
      <w:pPr>
        <w:pStyle w:val="BodyText"/>
      </w:pPr>
      <w:r w:rsidRPr="00280F56">
        <w:t>The data capture aspect of t</w:t>
      </w:r>
      <w:r w:rsidR="00F96CCC" w:rsidRPr="00280F56">
        <w:t xml:space="preserve">his project is implemented </w:t>
      </w:r>
      <w:r w:rsidRPr="00280F56">
        <w:t xml:space="preserve">on a Raspberry Pi4b with 4Gb of RAM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w:t>
      </w:r>
      <w:proofErr w:type="spellStart"/>
      <w:r w:rsidRPr="00280F56">
        <w:t>atime</w:t>
      </w:r>
      <w:proofErr w:type="spellEnd"/>
      <w:r w:rsidRPr="00280F56">
        <w:t>).</w:t>
      </w:r>
      <w:r w:rsidRPr="00280F56">
        <w:br/>
        <w:t xml:space="preserve">The Pi is configured with </w:t>
      </w:r>
      <w:proofErr w:type="spellStart"/>
      <w:r w:rsidRPr="00280F56">
        <w:t>ssh</w:t>
      </w:r>
      <w:proofErr w:type="spellEnd"/>
      <w:r w:rsidRPr="00280F56">
        <w:t xml:space="preserve"> and I</w:t>
      </w:r>
      <w:r w:rsidRPr="00280F56">
        <w:rPr>
          <w:vertAlign w:val="superscript"/>
        </w:rPr>
        <w:t>2</w:t>
      </w:r>
      <w:r w:rsidRPr="00280F56">
        <w:t>C options enabled and synchronised to a reliable time source for accurate logging.</w:t>
      </w:r>
      <w:r w:rsidRPr="00280F56">
        <w:br/>
      </w:r>
      <w:r w:rsidR="00F96CCC" w:rsidRPr="00280F56">
        <w:t>Python 3.9</w:t>
      </w:r>
      <w:r w:rsidR="00FB022A" w:rsidRPr="00280F56">
        <w:t>.2</w:t>
      </w:r>
      <w:r w:rsidR="00F96CCC" w:rsidRPr="00280F56">
        <w:t xml:space="preserve"> </w:t>
      </w:r>
      <w:r w:rsidRPr="00280F56">
        <w:t xml:space="preserve">is used </w:t>
      </w:r>
      <w:r w:rsidR="00F96CCC" w:rsidRPr="00280F56">
        <w:t xml:space="preserve">for data capture </w:t>
      </w:r>
      <w:r w:rsidRPr="00280F56">
        <w:t xml:space="preserve">from the </w:t>
      </w:r>
      <w:proofErr w:type="spellStart"/>
      <w:r w:rsidRPr="00280F56">
        <w:t>Sparkfun</w:t>
      </w:r>
      <w:proofErr w:type="spellEnd"/>
      <w:r w:rsidRPr="00280F56">
        <w:t xml:space="preserve"> </w:t>
      </w:r>
      <w:r w:rsidR="00C97540">
        <w:t>IMU</w:t>
      </w:r>
      <w:r w:rsidRPr="00280F56">
        <w:t xml:space="preserve">-20948 </w:t>
      </w:r>
      <w:r w:rsidR="00C97540">
        <w:t>IMU</w:t>
      </w:r>
      <w:r w:rsidRPr="00280F56">
        <w:t xml:space="preserve"> sensors </w:t>
      </w:r>
      <w:r w:rsidRPr="00280F56">
        <w:fldChar w:fldCharType="begin" w:fldLock="1"/>
      </w:r>
      <w:r w:rsidR="00382D74"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rsidRPr="00280F56">
        <w:t xml:space="preserve"> </w:t>
      </w:r>
      <w:r w:rsidR="00F96CCC" w:rsidRPr="00280F56">
        <w:t xml:space="preserve">and </w:t>
      </w:r>
      <w:proofErr w:type="spellStart"/>
      <w:r w:rsidR="00F96CCC" w:rsidRPr="00280F56">
        <w:t>Matlab</w:t>
      </w:r>
      <w:proofErr w:type="spellEnd"/>
      <w:r w:rsidR="00F96CCC" w:rsidRPr="00280F56">
        <w:t xml:space="preserve"> 2023a </w:t>
      </w:r>
      <w:r w:rsidRPr="00280F56">
        <w:t xml:space="preserve">is implemented </w:t>
      </w:r>
      <w:r w:rsidR="000B22F8" w:rsidRPr="00280F56">
        <w:t xml:space="preserve">on an HP Z230 workstation (quad-core Xeon E3-1270v3@3.50GHz CPU with 32Gb of DDR3 RAM and 1Tb Samsung 860QV0 SSD) running Windows 10 Pro 22H2 </w:t>
      </w:r>
      <w:r w:rsidR="00F96CCC" w:rsidRPr="00280F56">
        <w:t xml:space="preserve">for data </w:t>
      </w:r>
      <w:proofErr w:type="spellStart"/>
      <w:r w:rsidR="00F96CCC" w:rsidRPr="00280F56">
        <w:t>analyis</w:t>
      </w:r>
      <w:proofErr w:type="spellEnd"/>
      <w:r w:rsidR="00F96CCC" w:rsidRPr="00280F56">
        <w:t>.</w:t>
      </w:r>
      <w:r w:rsidR="00365BDE" w:rsidRPr="00280F56">
        <w:t xml:space="preserve"> </w:t>
      </w:r>
      <w:r w:rsidR="003742D3" w:rsidRPr="00280F56">
        <w:t xml:space="preserve">A Tamiya “Bruiser” 1/10 scale radio-controlled vehicle is used as the field-testing vehicle as the footprint of the model is smaller than </w:t>
      </w:r>
      <w:r w:rsidRPr="00280F56">
        <w:t>the</w:t>
      </w:r>
      <w:r w:rsidR="003742D3" w:rsidRPr="00280F56">
        <w:t xml:space="preserve"> 1/5 or other scale model</w:t>
      </w:r>
      <w:r w:rsidRPr="00280F56">
        <w:t xml:space="preserve"> that would most likely be implemented and should </w:t>
      </w:r>
      <w:r w:rsidR="003742D3" w:rsidRPr="00280F56">
        <w:t xml:space="preserve">more readily react to changes in topology than a larger vehicle </w:t>
      </w:r>
      <w:r w:rsidR="003742D3" w:rsidRPr="00280F56">
        <w:fldChar w:fldCharType="begin" w:fldLock="1"/>
      </w:r>
      <w:r w:rsidR="003742D3" w:rsidRPr="00280F56">
        <w:instrText>ADDIN CSL_CITATION {"citationItems":[{"id":"ITEM-1","itemData":{"URL":"https://tamiyabase.com/tamiya-models/58519","author":[{"dropping-particle":"","family":"Tamiya","given":"","non-dropping-particle":"","parse-names":false,"suffix":""}],"id":"ITEM-1","issued":{"date-parts":[["2012"]]},"title":"Tamiya Bruiser RC Model","type":"webpage"},"uris":["http://www.mendeley.com/documents/?uuid=7c760398-31b3-430c-b4b7-b2711e826464"]}],"mendeley":{"formattedCitation":"(Tamiya, 2012)","plainTextFormattedCitation":"(Tamiya, 2012)","previouslyFormattedCitation":"(Tamiya, 2012)"},"properties":{"noteIndex":0},"schema":"https://github.com/citation-style-language/schema/raw/master/csl-citation.json"}</w:instrText>
      </w:r>
      <w:r w:rsidR="003742D3" w:rsidRPr="00280F56">
        <w:fldChar w:fldCharType="separate"/>
      </w:r>
      <w:r w:rsidR="003742D3" w:rsidRPr="00280F56">
        <w:rPr>
          <w:noProof/>
        </w:rPr>
        <w:t>(Tamiya, 2012)</w:t>
      </w:r>
      <w:r w:rsidR="003742D3" w:rsidRPr="00280F56">
        <w:fldChar w:fldCharType="end"/>
      </w:r>
      <w:r w:rsidRPr="00280F56">
        <w:t>.</w:t>
      </w:r>
      <w:r w:rsidR="003742D3" w:rsidRPr="00280F56">
        <w:t xml:space="preserve"> The unit is to be assembled as it comes as an unassembled kitset. A generic 2-channel RC radio system is used to drive the vehicle, but due to the limitation of two channels, this requires manual pre-selection of the gear when operating.</w:t>
      </w:r>
      <w:r w:rsidR="003742D3" w:rsidRPr="00280F56">
        <w:br/>
        <w:t xml:space="preserve">A signboard (aluminium with a plastic layer on each side) board is mounted above the vehicle to ensure rigidity and </w:t>
      </w:r>
      <w:r w:rsidR="00160380" w:rsidRPr="00280F56">
        <w:t>that</w:t>
      </w:r>
      <w:r w:rsidR="003742D3" w:rsidRPr="00280F56">
        <w:t xml:space="preserve"> all IMUs are </w:t>
      </w:r>
      <w:r w:rsidR="00160380" w:rsidRPr="00280F56">
        <w:t xml:space="preserve">mounted </w:t>
      </w:r>
      <w:r w:rsidR="003742D3" w:rsidRPr="00280F56">
        <w:t>in the same horizontal plane, simplifying calculations.</w:t>
      </w:r>
      <w:r w:rsidR="001B7D45" w:rsidRPr="00280F56">
        <w:br/>
        <w:t xml:space="preserve">The aluminium layer in the signboard acts as a paramagnet and so, with an electric motor mounted below the main sensors, the algorithm employed will only utilise gyroscopic and acceleration values from the </w:t>
      </w:r>
      <w:r w:rsidR="00C97540">
        <w:t>IMU</w:t>
      </w:r>
      <w:r w:rsidR="001B7D45" w:rsidRPr="00280F56">
        <w:t>.</w:t>
      </w:r>
      <w:r w:rsidR="003742D3" w:rsidRPr="00280F56">
        <w:br/>
      </w:r>
      <w:r w:rsidR="003742D3" w:rsidRPr="00280F56">
        <w:br/>
      </w:r>
      <w:r w:rsidR="00FB022A" w:rsidRPr="00280F56">
        <w:t xml:space="preserve">Additional python modules to be installed are </w:t>
      </w:r>
      <w:proofErr w:type="spellStart"/>
      <w:r w:rsidR="003E57BD" w:rsidRPr="00280F56">
        <w:t>sparkfun_qwiic</w:t>
      </w:r>
      <w:proofErr w:type="spellEnd"/>
      <w:r w:rsidR="003E57BD" w:rsidRPr="00280F56">
        <w:t>, sparkfun-</w:t>
      </w:r>
      <w:r w:rsidR="00FB022A" w:rsidRPr="00280F56">
        <w:t>qwiic</w:t>
      </w:r>
      <w:r w:rsidR="003E57BD" w:rsidRPr="00280F56">
        <w:t>-</w:t>
      </w:r>
      <w:r w:rsidR="00FB022A" w:rsidRPr="00280F56">
        <w:t>tca9548a (to drive the multiplexer), board (to simplify addressing), adafruit</w:t>
      </w:r>
      <w:r w:rsidR="003E57BD" w:rsidRPr="00280F56">
        <w:t>-circuitpython-</w:t>
      </w:r>
      <w:r w:rsidR="00FB022A" w:rsidRPr="00280F56">
        <w:t xml:space="preserve">icm20x (to communicate with the </w:t>
      </w:r>
      <w:r w:rsidR="00FB022A" w:rsidRPr="00280F56">
        <w:lastRenderedPageBreak/>
        <w:t>ICM-20948 IMUs)</w:t>
      </w:r>
      <w:r w:rsidR="0063774D" w:rsidRPr="00280F56">
        <w:t>.</w:t>
      </w:r>
      <w:r w:rsidR="0005384B" w:rsidRPr="00280F56">
        <w:t xml:space="preserve"> </w:t>
      </w:r>
      <w:r w:rsidR="0063774D" w:rsidRPr="00280F56">
        <w:t xml:space="preserve">Change the </w:t>
      </w:r>
      <w:proofErr w:type="spellStart"/>
      <w:r w:rsidR="0063774D" w:rsidRPr="00280F56">
        <w:t>dtparam</w:t>
      </w:r>
      <w:proofErr w:type="spellEnd"/>
      <w:r w:rsidR="0063774D" w:rsidRPr="00280F56">
        <w:t xml:space="preserve">=i2c_arm=on line in /boot/config.txt to read </w:t>
      </w:r>
      <w:proofErr w:type="spellStart"/>
      <w:r w:rsidR="0063774D" w:rsidRPr="00280F56">
        <w:rPr>
          <w:i/>
          <w:iCs/>
        </w:rPr>
        <w:t>dtparam</w:t>
      </w:r>
      <w:proofErr w:type="spellEnd"/>
      <w:r w:rsidR="0063774D" w:rsidRPr="00280F56">
        <w:rPr>
          <w:i/>
          <w:iCs/>
        </w:rPr>
        <w:t>=i2c_arm=</w:t>
      </w:r>
      <w:proofErr w:type="spellStart"/>
      <w:proofErr w:type="gramStart"/>
      <w:r w:rsidR="0063774D" w:rsidRPr="00280F56">
        <w:rPr>
          <w:i/>
          <w:iCs/>
        </w:rPr>
        <w:t>on,arm</w:t>
      </w:r>
      <w:proofErr w:type="gramEnd"/>
      <w:r w:rsidR="0063774D" w:rsidRPr="00280F56">
        <w:rPr>
          <w:i/>
          <w:iCs/>
        </w:rPr>
        <w:t>_baudrate</w:t>
      </w:r>
      <w:proofErr w:type="spellEnd"/>
      <w:r w:rsidR="0063774D" w:rsidRPr="00280F56">
        <w:rPr>
          <w:i/>
          <w:iCs/>
        </w:rPr>
        <w:t xml:space="preserve">=1000000 </w:t>
      </w:r>
      <w:r w:rsidR="0063774D" w:rsidRPr="00280F56">
        <w:t>and reboot</w:t>
      </w:r>
      <w:r w:rsidR="00160380" w:rsidRPr="00280F56">
        <w:t xml:space="preserve"> as t</w:t>
      </w:r>
      <w:r w:rsidR="003742D3" w:rsidRPr="00280F56">
        <w:t xml:space="preserve">his will enable </w:t>
      </w:r>
      <w:r w:rsidR="00160380" w:rsidRPr="00280F56">
        <w:t xml:space="preserve">a </w:t>
      </w:r>
      <w:r w:rsidR="003742D3" w:rsidRPr="00280F56">
        <w:t xml:space="preserve">1Mbps baud rate, giving an effective sampling rate </w:t>
      </w:r>
      <w:r w:rsidR="00160380" w:rsidRPr="00280F56">
        <w:t xml:space="preserve">of the </w:t>
      </w:r>
      <w:r w:rsidR="00C97540">
        <w:t>IMU</w:t>
      </w:r>
      <w:r w:rsidR="00160380" w:rsidRPr="00280F56">
        <w:t xml:space="preserve"> units </w:t>
      </w:r>
      <w:r w:rsidR="003742D3" w:rsidRPr="00280F56">
        <w:t>of up to 500kb/s.</w:t>
      </w:r>
      <w:r w:rsidR="0063774D" w:rsidRPr="00280F56">
        <w:br/>
        <w:t xml:space="preserve">Install the </w:t>
      </w:r>
      <w:proofErr w:type="spellStart"/>
      <w:r w:rsidR="0063774D" w:rsidRPr="00280F56">
        <w:t>opencv</w:t>
      </w:r>
      <w:proofErr w:type="spellEnd"/>
      <w:r w:rsidR="0063774D" w:rsidRPr="00280F56">
        <w:t xml:space="preserve">-python </w:t>
      </w:r>
      <w:r w:rsidR="003742D3" w:rsidRPr="00280F56">
        <w:t>package (</w:t>
      </w:r>
      <w:r w:rsidR="0063774D" w:rsidRPr="00280F56">
        <w:t xml:space="preserve">to drive the </w:t>
      </w:r>
      <w:proofErr w:type="spellStart"/>
      <w:r w:rsidR="0063774D" w:rsidRPr="00280F56">
        <w:t>NoIR</w:t>
      </w:r>
      <w:proofErr w:type="spellEnd"/>
      <w:r w:rsidR="0063774D" w:rsidRPr="00280F56">
        <w:t xml:space="preserve"> camera)  </w:t>
      </w:r>
      <w:r w:rsidR="003E57BD" w:rsidRPr="00280F56">
        <w:t xml:space="preserve">from source via pip3 install </w:t>
      </w:r>
      <w:proofErr w:type="spellStart"/>
      <w:r w:rsidR="003E57BD" w:rsidRPr="00280F56">
        <w:t>git+https</w:t>
      </w:r>
      <w:proofErr w:type="spellEnd"/>
      <w:r w:rsidR="003E57BD" w:rsidRPr="00280F56">
        <w:t>://github.com/</w:t>
      </w:r>
      <w:proofErr w:type="spellStart"/>
      <w:r w:rsidR="003E57BD" w:rsidRPr="00280F56">
        <w:t>opencv</w:t>
      </w:r>
      <w:proofErr w:type="spellEnd"/>
      <w:r w:rsidR="003E57BD" w:rsidRPr="00280F56">
        <w:t>/</w:t>
      </w:r>
      <w:proofErr w:type="spellStart"/>
      <w:r w:rsidR="003E57BD" w:rsidRPr="00280F56">
        <w:t>opencv</w:t>
      </w:r>
      <w:proofErr w:type="spellEnd"/>
      <w:r w:rsidR="003E57BD" w:rsidRPr="00280F56">
        <w:t>-python</w:t>
      </w:r>
      <w:r w:rsidR="0063774D" w:rsidRPr="00280F56">
        <w:t>.</w:t>
      </w:r>
      <w:r w:rsidR="003742D3" w:rsidRPr="00280F56">
        <w:t xml:space="preserve"> (This avoids a known wheel dependency issue).</w:t>
      </w:r>
      <w:r w:rsidR="0063774D" w:rsidRPr="00280F56">
        <w:br/>
        <w:t xml:space="preserve">Finally </w:t>
      </w:r>
      <w:proofErr w:type="spellStart"/>
      <w:r w:rsidR="0063774D" w:rsidRPr="00280F56">
        <w:t>scipy</w:t>
      </w:r>
      <w:proofErr w:type="spellEnd"/>
      <w:r w:rsidR="002810EF" w:rsidRPr="00280F56">
        <w:t xml:space="preserve"> (apt install python3-scipiy) and </w:t>
      </w:r>
      <w:proofErr w:type="spellStart"/>
      <w:r w:rsidR="002810EF" w:rsidRPr="00280F56">
        <w:t>the</w:t>
      </w:r>
      <w:r w:rsidR="0063774D" w:rsidRPr="00280F56">
        <w:t>numpy</w:t>
      </w:r>
      <w:proofErr w:type="spellEnd"/>
      <w:r w:rsidR="0063774D" w:rsidRPr="00280F56">
        <w:t xml:space="preserve"> and matplotlib </w:t>
      </w:r>
      <w:r w:rsidR="002810EF" w:rsidRPr="00280F56">
        <w:t xml:space="preserve">pip </w:t>
      </w:r>
      <w:r w:rsidR="0063774D" w:rsidRPr="00280F56">
        <w:t>libraries should be installed to aid in calibration.</w:t>
      </w:r>
      <w:r w:rsidR="007211F0" w:rsidRPr="00280F56">
        <w:br/>
      </w:r>
      <w:r w:rsidR="00EA1C3B" w:rsidRPr="00280F56">
        <w:br/>
        <w:t xml:space="preserve">Initially a set of set squares was used to calibrate the imus which worked well (details in results baseline section) but a Neural Network requires training data that includes accurate results for each data point so a robot arm was sought. </w:t>
      </w:r>
      <w:r w:rsidR="00EA1C3B" w:rsidRPr="00280F56">
        <w:br/>
        <w:t xml:space="preserve">Lincoln </w:t>
      </w:r>
      <w:r w:rsidR="00650413" w:rsidRPr="00280F56">
        <w:t>U</w:t>
      </w:r>
      <w:r w:rsidR="00EA1C3B" w:rsidRPr="00280F56">
        <w:t>niversity ha</w:t>
      </w:r>
      <w:r w:rsidR="00650413" w:rsidRPr="00280F56">
        <w:t>s</w:t>
      </w:r>
      <w:r w:rsidR="00EA1C3B" w:rsidRPr="00280F56">
        <w:t xml:space="preserve"> </w:t>
      </w:r>
      <w:proofErr w:type="gramStart"/>
      <w:r w:rsidR="00EA1C3B" w:rsidRPr="00280F56">
        <w:t>one</w:t>
      </w:r>
      <w:proofErr w:type="gramEnd"/>
      <w:r w:rsidR="00EA1C3B" w:rsidRPr="00280F56">
        <w:t xml:space="preserve"> but the weight limit was insufficient to support the testing baseboard.  </w:t>
      </w:r>
      <w:r w:rsidR="00EA1C3B" w:rsidRPr="00280F56">
        <w:br/>
        <w:t>Canterbury University ha</w:t>
      </w:r>
      <w:r w:rsidR="00650413" w:rsidRPr="00280F56">
        <w:t>s</w:t>
      </w:r>
      <w:r w:rsidR="00EA1C3B" w:rsidRPr="00280F56">
        <w:t xml:space="preserve"> a</w:t>
      </w:r>
      <w:r w:rsidR="007211F0" w:rsidRPr="00280F56">
        <w:t xml:space="preserve"> Universal Robots UR5 robotic arm </w:t>
      </w:r>
      <w:r w:rsidR="007211F0" w:rsidRPr="00280F56">
        <w:fldChar w:fldCharType="begin" w:fldLock="1"/>
      </w:r>
      <w:r w:rsidR="002A7F81" w:rsidRPr="00280F56">
        <w:instrText>ADDIN CSL_CITATION {"citationItems":[{"id":"ITEM-1","itemData":{"URL":"https://www.universal-robots.com/download/manuals-cb-series/user/ur5/315/user-manual-ur5-cb-series-sw315-english-international-en/","author":[{"dropping-particle":"","family":"Robots","given":"Universal","non-dropping-particle":"","parse-names":false,"suffix":""}],"id":"ITEM-1","issued":{"date-parts":[["0"]]},"title":"Universal Robots UR5 robotic arm","type":"webpage"},"uris":["http://www.mendeley.com/documents/?uuid=65b2045d-2775-4c65-9c73-70e6f254a159"]}],"mendeley":{"formattedCitation":"(Robots, n.d.)","plainTextFormattedCitation":"(Robots, n.d.)","previouslyFormattedCitation":"(Robots, n.d.)"},"properties":{"noteIndex":0},"schema":"https://github.com/citation-style-language/schema/raw/master/csl-citation.json"}</w:instrText>
      </w:r>
      <w:r w:rsidR="007211F0" w:rsidRPr="00280F56">
        <w:fldChar w:fldCharType="separate"/>
      </w:r>
      <w:r w:rsidR="007211F0" w:rsidRPr="00280F56">
        <w:rPr>
          <w:noProof/>
        </w:rPr>
        <w:t>(Robots, n.d.)</w:t>
      </w:r>
      <w:r w:rsidR="007211F0" w:rsidRPr="00280F56">
        <w:fldChar w:fldCharType="end"/>
      </w:r>
      <w:r w:rsidR="007211F0" w:rsidRPr="00280F56">
        <w:t xml:space="preserve"> </w:t>
      </w:r>
      <w:r w:rsidR="00EA1C3B" w:rsidRPr="00280F56">
        <w:t xml:space="preserve">and this </w:t>
      </w:r>
      <w:r w:rsidR="007211F0" w:rsidRPr="00280F56">
        <w:t>was used for both calibration and positioning to ensure that all methods employed could be verified against known angles.</w:t>
      </w:r>
      <w:r w:rsidR="007211F0" w:rsidRPr="00280F56">
        <w:br/>
      </w:r>
      <w:r w:rsidR="00EA1C3B" w:rsidRPr="00280F56">
        <w:t>Robot arm p</w:t>
      </w:r>
      <w:r w:rsidR="007211F0" w:rsidRPr="00280F56">
        <w:t xml:space="preserve">rograms were developed to move the robot to and from known angles to verify </w:t>
      </w:r>
      <w:r w:rsidR="00C97540">
        <w:t>IMU</w:t>
      </w:r>
      <w:r w:rsidR="007211F0" w:rsidRPr="00280F56">
        <w:t xml:space="preserve"> positioning</w:t>
      </w:r>
      <w:r w:rsidR="00EA1C3B" w:rsidRPr="00280F56">
        <w:t xml:space="preserve"> and both </w:t>
      </w:r>
      <w:r w:rsidR="00C97540">
        <w:t>IMU</w:t>
      </w:r>
      <w:r w:rsidR="00EA1C3B" w:rsidRPr="00280F56">
        <w:t xml:space="preserve"> and robot arm positions were captured and analysed.</w:t>
      </w:r>
      <w:r w:rsidR="007211F0" w:rsidRPr="00280F56">
        <w:br/>
        <w:t xml:space="preserve"> </w:t>
      </w:r>
      <w:r w:rsidR="00F96CCC" w:rsidRPr="00280F56">
        <w:br/>
      </w:r>
      <w:r w:rsidR="00E25511" w:rsidRPr="00280F56">
        <w:br/>
      </w:r>
    </w:p>
    <w:p w14:paraId="1E0FD892" w14:textId="1A7FEA6C" w:rsidR="00857CAE" w:rsidRPr="00280F56" w:rsidRDefault="00B303CE" w:rsidP="008E4642">
      <w:pPr>
        <w:rPr>
          <w:rFonts w:ascii="Calibri" w:hAnsi="Calibri"/>
        </w:rPr>
      </w:pPr>
      <w:r w:rsidRPr="00280F56">
        <w:br w:type="page"/>
      </w:r>
    </w:p>
    <w:p w14:paraId="4C06655C" w14:textId="127BC86A" w:rsidR="00857CAE" w:rsidRPr="00280F56" w:rsidRDefault="00857CAE" w:rsidP="00B303CE">
      <w:pPr>
        <w:pStyle w:val="Heading2"/>
        <w:rPr>
          <w:noProof w:val="0"/>
        </w:rPr>
      </w:pPr>
      <w:bookmarkStart w:id="74" w:name="_Toc146552345"/>
      <w:r w:rsidRPr="00280F56">
        <w:rPr>
          <w:noProof w:val="0"/>
        </w:rPr>
        <w:lastRenderedPageBreak/>
        <w:t>Initial baseline configuration</w:t>
      </w:r>
      <w:bookmarkEnd w:id="74"/>
    </w:p>
    <w:p w14:paraId="2FF6A7A6" w14:textId="77826E92" w:rsidR="00911BC0" w:rsidRPr="00280F56" w:rsidRDefault="00857CAE" w:rsidP="00911BC0">
      <w:pPr>
        <w:pStyle w:val="BodyText"/>
      </w:pPr>
      <w:r w:rsidRPr="00280F56">
        <w:t xml:space="preserve">An initial baseline is developed to provide </w:t>
      </w:r>
      <w:r w:rsidR="00A411E4" w:rsidRPr="00280F56">
        <w:t>a control</w:t>
      </w:r>
      <w:r w:rsidRPr="00280F56">
        <w:t xml:space="preserve">. The data for all IMUs is captured even though the initial baseline configuration utilises only the camera </w:t>
      </w:r>
      <w:r w:rsidR="00C97540">
        <w:t>IMU</w:t>
      </w:r>
      <w:r w:rsidRPr="00280F56">
        <w:t xml:space="preserve"> data to mitigate against artifacts brought in by measuring the imus differently</w:t>
      </w:r>
      <w:r w:rsidR="00C11155" w:rsidRPr="00280F56">
        <w:t xml:space="preserve"> when the Neural Network is applied</w:t>
      </w:r>
      <w:r w:rsidRPr="00280F56">
        <w:t>.</w:t>
      </w:r>
      <w:r w:rsidR="003742D3" w:rsidRPr="00280F56">
        <w:br/>
      </w:r>
      <w:r w:rsidR="003742D3" w:rsidRPr="00280F56">
        <w:br/>
        <w:t>The hardware is to be assembled and tested and the required python libraries installed.</w:t>
      </w:r>
      <w:r w:rsidR="00C11D5F" w:rsidRPr="00280F56">
        <w:br/>
      </w:r>
      <w:r w:rsidR="00C11D5F" w:rsidRPr="00280F56">
        <w:br/>
        <w:t xml:space="preserve">The UR5 robot arm needs to be calibrated first. This was undertaken with a </w:t>
      </w:r>
      <w:proofErr w:type="gramStart"/>
      <w:r w:rsidR="00C11D5F" w:rsidRPr="00280F56">
        <w:t>1.5</w:t>
      </w:r>
      <w:r w:rsidR="00C11155" w:rsidRPr="00280F56">
        <w:t xml:space="preserve"> </w:t>
      </w:r>
      <w:r w:rsidR="00C11D5F" w:rsidRPr="00280F56">
        <w:t>meter long</w:t>
      </w:r>
      <w:proofErr w:type="gramEnd"/>
      <w:r w:rsidR="00C11D5F" w:rsidRPr="00280F56">
        <w:t xml:space="preserve"> spirit level</w:t>
      </w:r>
      <w:r w:rsidR="00E83D5F" w:rsidRPr="00280F56">
        <w:t>.</w:t>
      </w:r>
      <w:r w:rsidR="00650413" w:rsidRPr="00280F56">
        <w:t xml:space="preserve"> </w:t>
      </w:r>
      <w:r w:rsidR="00F07657" w:rsidRPr="00280F56">
        <w:t xml:space="preserve">The decision to use </w:t>
      </w:r>
      <w:r w:rsidR="00650413" w:rsidRPr="00280F56">
        <w:t>a robot arm</w:t>
      </w:r>
      <w:r w:rsidR="00F07657" w:rsidRPr="00280F56">
        <w:t xml:space="preserve"> meant that</w:t>
      </w:r>
      <w:r w:rsidR="00650413" w:rsidRPr="00280F56">
        <w:t xml:space="preserve"> the baseboard was screwed directly to the robot arm</w:t>
      </w:r>
      <w:r w:rsidR="00F07657" w:rsidRPr="00280F56">
        <w:t xml:space="preserve"> as mounting the actual testing vehicle would have been significantly more challenging to avoid the size of the vehicle limiting the range of movements the robot arm can travel.</w:t>
      </w:r>
    </w:p>
    <w:p w14:paraId="28B7805E" w14:textId="77777777" w:rsidR="005D128A" w:rsidRDefault="00E83D5F" w:rsidP="005D128A">
      <w:pPr>
        <w:pStyle w:val="BodyText"/>
      </w:pPr>
      <w:r w:rsidRPr="00280F56" w:rsidDel="00E83D5F">
        <w:t xml:space="preserve"> </w:t>
      </w:r>
      <w:bookmarkStart w:id="75" w:name="_Toc146547296"/>
      <w:r w:rsidRPr="00280F56">
        <w:drawing>
          <wp:inline distT="0" distB="0" distL="0" distR="0" wp14:anchorId="515EB06B" wp14:editId="55EA508C">
            <wp:extent cx="3254570" cy="4322324"/>
            <wp:effectExtent l="0" t="0" r="3175" b="254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82359" cy="4359230"/>
                    </a:xfrm>
                    <a:prstGeom prst="rect">
                      <a:avLst/>
                    </a:prstGeom>
                  </pic:spPr>
                </pic:pic>
              </a:graphicData>
            </a:graphic>
          </wp:inline>
        </w:drawing>
      </w:r>
    </w:p>
    <w:p w14:paraId="35A809A4" w14:textId="5D6399F4" w:rsidR="00E83D5F" w:rsidRPr="00280F56" w:rsidRDefault="00E83D5F" w:rsidP="00F24F35">
      <w:pPr>
        <w:pStyle w:val="Caption"/>
      </w:pPr>
      <w:bookmarkStart w:id="76" w:name="_Toc146551647"/>
      <w:r w:rsidRPr="00280F56">
        <w:t xml:space="preserve">Figure </w:t>
      </w:r>
      <w:r w:rsidR="0099441D">
        <w:fldChar w:fldCharType="begin"/>
      </w:r>
      <w:r w:rsidR="0099441D">
        <w:instrText xml:space="preserve"> STYLEREF 1 \s </w:instrText>
      </w:r>
      <w:r w:rsidR="0099441D">
        <w:fldChar w:fldCharType="separate"/>
      </w:r>
      <w:r w:rsidR="0099441D">
        <w:t>3</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w:t>
      </w:r>
      <w:r w:rsidR="0099441D">
        <w:fldChar w:fldCharType="end"/>
      </w:r>
      <w:r w:rsidRPr="00280F56">
        <w:t xml:space="preserve"> UR5 Robotic Arm Base position showing mounted baseboard</w:t>
      </w:r>
      <w:bookmarkEnd w:id="75"/>
      <w:bookmarkEnd w:id="76"/>
    </w:p>
    <w:p w14:paraId="2950BBA3" w14:textId="6488A047" w:rsidR="00841042" w:rsidRPr="002044E5" w:rsidRDefault="002810EF" w:rsidP="00841042">
      <w:pPr>
        <w:pStyle w:val="BodyText"/>
      </w:pPr>
      <w:bookmarkStart w:id="77" w:name="_Toc146546619"/>
      <w:r w:rsidRPr="00841042">
        <w:t xml:space="preserve">Initial </w:t>
      </w:r>
      <w:r w:rsidR="00C97540" w:rsidRPr="00841042">
        <w:t>IMU</w:t>
      </w:r>
      <w:r w:rsidR="00C11D5F" w:rsidRPr="00841042">
        <w:t xml:space="preserve"> </w:t>
      </w:r>
      <w:r w:rsidRPr="00841042">
        <w:t>calibration is to be undertaken to determine offset values to be applied to the measurements.</w:t>
      </w:r>
      <w:r w:rsidR="00C11D5F" w:rsidRPr="00841042">
        <w:t xml:space="preserve">  </w:t>
      </w:r>
      <w:r w:rsidR="008E6D33" w:rsidRPr="00841042">
        <w:t xml:space="preserve">The calibrate.py file in </w:t>
      </w:r>
      <w:proofErr w:type="spellStart"/>
      <w:r w:rsidR="00FD5A5B" w:rsidRPr="00841042">
        <w:t>github</w:t>
      </w:r>
      <w:proofErr w:type="spellEnd"/>
      <w:r w:rsidR="00FD5A5B" w:rsidRPr="00841042">
        <w:t xml:space="preserve"> </w:t>
      </w:r>
      <w:r w:rsidR="008E6D33" w:rsidRPr="00841042">
        <w:t xml:space="preserve">repository contains the python code </w:t>
      </w:r>
      <w:r w:rsidRPr="00841042">
        <w:t>used to perform calibration.</w:t>
      </w:r>
      <w:r w:rsidR="008E6D33" w:rsidRPr="00841042">
        <w:t xml:space="preserve"> The calibration process uses the gravity readings from the </w:t>
      </w:r>
      <w:r w:rsidR="00C97540" w:rsidRPr="00841042">
        <w:t>IMU</w:t>
      </w:r>
      <w:r w:rsidR="008E6D33" w:rsidRPr="00841042">
        <w:t xml:space="preserve"> accelerometers to provide data for calibration. The calibration factors are to be stored and </w:t>
      </w:r>
      <w:proofErr w:type="gramStart"/>
      <w:r w:rsidR="008E6D33" w:rsidRPr="00841042">
        <w:t>entered into</w:t>
      </w:r>
      <w:proofErr w:type="gramEnd"/>
      <w:r w:rsidR="008E6D33" w:rsidRPr="00841042">
        <w:t xml:space="preserve"> the imudata.py program which reads in data from the imus and applies the calibration factors before writing data to </w:t>
      </w:r>
      <w:r w:rsidR="008E6D33" w:rsidRPr="00841042">
        <w:lastRenderedPageBreak/>
        <w:t>a csv file.</w:t>
      </w:r>
      <w:r w:rsidR="008E6D33" w:rsidRPr="00841042">
        <w:br/>
      </w:r>
      <w:r w:rsidR="008E6D33" w:rsidRPr="00841042">
        <w:br/>
      </w:r>
      <w:r w:rsidR="00C97540" w:rsidRPr="00841042">
        <w:t>IMU</w:t>
      </w:r>
      <w:r w:rsidR="008E6D33" w:rsidRPr="00841042">
        <w:t xml:space="preserve"> data was obtained by </w:t>
      </w:r>
      <w:r w:rsidR="00911C34" w:rsidRPr="00841042">
        <w:t xml:space="preserve">using a laptop to </w:t>
      </w:r>
      <w:proofErr w:type="spellStart"/>
      <w:r w:rsidR="00911C34" w:rsidRPr="00841042">
        <w:t>ssh</w:t>
      </w:r>
      <w:proofErr w:type="spellEnd"/>
      <w:r w:rsidR="00911C34" w:rsidRPr="00841042">
        <w:t xml:space="preserve"> to the Raspberry Pi unit via an ethernet cable connected to a small 1Gb unmanaged switch. The switch enabled both the Raspberry Pi and the Robot arm Ethernet interface to connect </w:t>
      </w:r>
      <w:proofErr w:type="spellStart"/>
      <w:r w:rsidR="00911C34" w:rsidRPr="00841042">
        <w:t>simulataneously</w:t>
      </w:r>
      <w:proofErr w:type="spellEnd"/>
      <w:r w:rsidR="00911C34" w:rsidRPr="00841042">
        <w:t xml:space="preserve"> to the </w:t>
      </w:r>
      <w:proofErr w:type="gramStart"/>
      <w:r w:rsidR="00911C34" w:rsidRPr="00841042">
        <w:t>Laptop</w:t>
      </w:r>
      <w:proofErr w:type="gramEnd"/>
      <w:r w:rsidR="00911C34" w:rsidRPr="00841042">
        <w:t xml:space="preserve"> recording the data.</w:t>
      </w:r>
      <w:r w:rsidR="00911C34" w:rsidRPr="00841042">
        <w:br/>
        <w:t xml:space="preserve">The Laptop used was an HP </w:t>
      </w:r>
      <w:proofErr w:type="spellStart"/>
      <w:r w:rsidR="00911C34" w:rsidRPr="00841042">
        <w:t>Elitebook</w:t>
      </w:r>
      <w:proofErr w:type="spellEnd"/>
      <w:r w:rsidR="00911C34" w:rsidRPr="00841042">
        <w:t xml:space="preserve"> 850 G8 laptop with 16 Gb of RAM and an i7-1165G7 Quad-core CPU running at 2.8GHz. The operating system used was Windows 10 Pro 22H2., build 10945.3448 running the Windows Experience Feature Pack 1000.19044.1000.0.</w:t>
      </w:r>
      <w:r w:rsidR="00911C34" w:rsidRPr="00841042">
        <w:br/>
      </w:r>
      <w:r w:rsidR="00911C34" w:rsidRPr="00841042">
        <w:br/>
        <w:t xml:space="preserve">There was some difficulty in </w:t>
      </w:r>
      <w:r w:rsidR="001B24C0" w:rsidRPr="00841042">
        <w:t xml:space="preserve">installing </w:t>
      </w:r>
      <w:r w:rsidR="00911C34" w:rsidRPr="00841042">
        <w:t xml:space="preserve">the </w:t>
      </w:r>
      <w:proofErr w:type="spellStart"/>
      <w:r w:rsidR="00911C34" w:rsidRPr="00841042">
        <w:t>ut_rtde</w:t>
      </w:r>
      <w:proofErr w:type="spellEnd"/>
      <w:r w:rsidR="00911C34" w:rsidRPr="00841042">
        <w:t xml:space="preserve"> robot arm software for Python </w:t>
      </w:r>
      <w:r w:rsidR="001B24C0" w:rsidRPr="00841042">
        <w:t>(wheel dependency issues)</w:t>
      </w:r>
      <w:r w:rsidR="00F07657" w:rsidRPr="00841042">
        <w:t xml:space="preserve"> on the Windows laptop</w:t>
      </w:r>
      <w:r w:rsidR="001B24C0" w:rsidRPr="00841042">
        <w:t xml:space="preserve"> </w:t>
      </w:r>
      <w:r w:rsidR="00911C34" w:rsidRPr="00841042">
        <w:t>so an Ubuntu Services for Linux container was run on the Laptop and this container was used to run the GetRobotData.py program (</w:t>
      </w:r>
      <w:r w:rsidR="00C63086" w:rsidRPr="00841042">
        <w:t xml:space="preserve">Appendix </w:t>
      </w:r>
      <w:r w:rsidR="00C97540" w:rsidRPr="00841042">
        <w:t>1</w:t>
      </w:r>
      <w:r w:rsidR="00911C34" w:rsidRPr="00841042">
        <w:t>) which connects to the robot arm via TCP/IP.</w:t>
      </w:r>
      <w:r w:rsidR="00911C34" w:rsidRPr="00841042">
        <w:br/>
      </w:r>
      <w:r w:rsidR="00C11155" w:rsidRPr="00841042">
        <w:br/>
        <w:t xml:space="preserve">Yaw movement data is not </w:t>
      </w:r>
      <w:r w:rsidR="008C40F5" w:rsidRPr="00841042">
        <w:t xml:space="preserve">derived </w:t>
      </w:r>
      <w:r w:rsidR="00C11155" w:rsidRPr="00841042">
        <w:t xml:space="preserve">as the IMUs would realistically require magnetometer data to </w:t>
      </w:r>
      <w:r w:rsidR="008C40F5" w:rsidRPr="00841042">
        <w:t>calculate</w:t>
      </w:r>
      <w:r w:rsidR="00C11155" w:rsidRPr="00841042">
        <w:t xml:space="preserve"> this information and the aluminium baseboard (and steel construction of the vehicle chassis) would likely introduce too much variability to the measurements for a magnetometer to be useful.</w:t>
      </w:r>
      <w:r w:rsidR="00FD5A5B" w:rsidRPr="00841042">
        <w:t xml:space="preserve"> </w:t>
      </w:r>
      <w:r w:rsidR="00C11155" w:rsidRPr="00841042">
        <w:t>In prod</w:t>
      </w:r>
      <w:r w:rsidR="00C63086" w:rsidRPr="00841042">
        <w:t xml:space="preserve">uction, </w:t>
      </w:r>
      <w:r w:rsidR="00C11155" w:rsidRPr="00841042">
        <w:t>fusing this data with a GPS unit would also allow location data to be obtained.</w:t>
      </w:r>
      <w:r w:rsidRPr="00841042">
        <w:br/>
      </w:r>
      <w:r w:rsidR="00C63086" w:rsidRPr="00841042">
        <w:br/>
        <w:t xml:space="preserve">The container and </w:t>
      </w:r>
      <w:r w:rsidR="004F681D" w:rsidRPr="00841042">
        <w:t xml:space="preserve">GetRobotData.py </w:t>
      </w:r>
      <w:r w:rsidR="00C63086" w:rsidRPr="00841042">
        <w:t xml:space="preserve">script to capture robot arm data should be started first, then start the </w:t>
      </w:r>
      <w:r w:rsidR="004F681D" w:rsidRPr="00841042">
        <w:t xml:space="preserve">imudata.py </w:t>
      </w:r>
      <w:r w:rsidR="00C97540" w:rsidRPr="00841042">
        <w:t>IMU</w:t>
      </w:r>
      <w:r w:rsidR="00C63086" w:rsidRPr="00841042">
        <w:t xml:space="preserve"> data capture </w:t>
      </w:r>
      <w:r w:rsidR="004F681D" w:rsidRPr="00841042">
        <w:t xml:space="preserve">script </w:t>
      </w:r>
      <w:r w:rsidR="008C40F5" w:rsidRPr="00841042">
        <w:t xml:space="preserve">(via </w:t>
      </w:r>
      <w:proofErr w:type="gramStart"/>
      <w:r w:rsidR="008C40F5" w:rsidRPr="00841042">
        <w:t>an</w:t>
      </w:r>
      <w:proofErr w:type="gramEnd"/>
      <w:r w:rsidR="008C40F5" w:rsidRPr="00841042">
        <w:t xml:space="preserve"> </w:t>
      </w:r>
      <w:proofErr w:type="spellStart"/>
      <w:r w:rsidR="008C40F5" w:rsidRPr="00841042">
        <w:t>ssh</w:t>
      </w:r>
      <w:proofErr w:type="spellEnd"/>
      <w:r w:rsidR="008C40F5" w:rsidRPr="00841042">
        <w:t xml:space="preserve"> connection to the Raspberry Pi) </w:t>
      </w:r>
      <w:r w:rsidR="00C63086" w:rsidRPr="00841042">
        <w:t xml:space="preserve">and finally the robot arm program should </w:t>
      </w:r>
      <w:r w:rsidR="004F681D" w:rsidRPr="00841042">
        <w:t xml:space="preserve">be started </w:t>
      </w:r>
      <w:r w:rsidR="00C63086" w:rsidRPr="00841042">
        <w:t xml:space="preserve">to move the robot arm. This gives a small window of time for the robot and </w:t>
      </w:r>
      <w:r w:rsidR="00C97540" w:rsidRPr="00841042">
        <w:t>IMU</w:t>
      </w:r>
      <w:r w:rsidR="00C63086" w:rsidRPr="00841042">
        <w:t xml:space="preserve"> sensors to record stationary data before any movement occurs, making the manual alignment process simpler.</w:t>
      </w:r>
      <w:r w:rsidR="00C63086" w:rsidRPr="00841042">
        <w:br/>
      </w:r>
      <w:r w:rsidR="003742D3" w:rsidRPr="00841042">
        <w:br/>
      </w:r>
      <w:r w:rsidR="00AD5EE1" w:rsidRPr="00841042">
        <w:t xml:space="preserve">A predefined path is </w:t>
      </w:r>
      <w:r w:rsidR="00FD5A5B" w:rsidRPr="00841042">
        <w:t xml:space="preserve">programmed </w:t>
      </w:r>
      <w:del w:id="78" w:author="Brett Davidson" w:date="2023-09-25T16:47:00Z">
        <w:r w:rsidR="00AD5EE1" w:rsidRPr="00841042" w:rsidDel="002F218C">
          <w:delText xml:space="preserve"> </w:delText>
        </w:r>
      </w:del>
      <w:r w:rsidR="00AD5EE1" w:rsidRPr="00841042">
        <w:t xml:space="preserve">on the robot arm </w:t>
      </w:r>
      <w:r w:rsidR="00FD5A5B" w:rsidRPr="00841042">
        <w:t xml:space="preserve">for each </w:t>
      </w:r>
      <w:r w:rsidR="008E6D33" w:rsidRPr="00841042">
        <w:t xml:space="preserve">set of movements outlined in Table 3.1 </w:t>
      </w:r>
      <w:r w:rsidR="00AD5EE1" w:rsidRPr="00841042">
        <w:t xml:space="preserve">and the IMUs </w:t>
      </w:r>
      <w:r w:rsidR="008E6D33" w:rsidRPr="00841042">
        <w:t xml:space="preserve">and robot arm position data </w:t>
      </w:r>
      <w:r w:rsidR="00AD5EE1" w:rsidRPr="00841042">
        <w:t xml:space="preserve">are polled during the arm movement. </w:t>
      </w:r>
      <w:r w:rsidR="00C11155" w:rsidRPr="00841042">
        <w:br/>
      </w:r>
      <w:r w:rsidR="006A41EB" w:rsidRPr="00841042">
        <w:br/>
        <w:t xml:space="preserve">The capturing of all data is managed over TCP/IP. The laptop uses an </w:t>
      </w:r>
      <w:proofErr w:type="spellStart"/>
      <w:r w:rsidR="006A41EB" w:rsidRPr="00841042">
        <w:t>ssh</w:t>
      </w:r>
      <w:proofErr w:type="spellEnd"/>
      <w:r w:rsidR="006A41EB" w:rsidRPr="00841042">
        <w:t xml:space="preserve"> connection to the raspberry pi and a python program captures data directly to the SD card.</w:t>
      </w:r>
      <w:r w:rsidR="006A41EB" w:rsidRPr="00841042">
        <w:br/>
        <w:t xml:space="preserve">While this is running, a </w:t>
      </w:r>
      <w:proofErr w:type="spellStart"/>
      <w:r w:rsidR="006A41EB" w:rsidRPr="00841042">
        <w:t>a</w:t>
      </w:r>
      <w:proofErr w:type="spellEnd"/>
      <w:r w:rsidR="006A41EB" w:rsidRPr="00841042">
        <w:t xml:space="preserve"> python script inside a Windows Services for Linux Ubuntu container gathers data from the robot listening on 192.168.1.100 via the </w:t>
      </w:r>
      <w:proofErr w:type="spellStart"/>
      <w:r w:rsidR="006A41EB" w:rsidRPr="00841042">
        <w:t>ut_rtde</w:t>
      </w:r>
      <w:proofErr w:type="spellEnd"/>
      <w:r w:rsidR="006A41EB" w:rsidRPr="00841042">
        <w:t xml:space="preserve"> python module.</w:t>
      </w:r>
      <w:r w:rsidR="006A41EB" w:rsidRPr="00841042">
        <w:br/>
      </w:r>
      <w:r w:rsidR="004F681D" w:rsidRPr="00841042">
        <w:br/>
      </w:r>
      <w:r w:rsidR="006A41EB" w:rsidRPr="00841042">
        <w:t xml:space="preserve">The </w:t>
      </w:r>
      <w:r w:rsidR="004F681D" w:rsidRPr="00841042">
        <w:t xml:space="preserve">captured data files </w:t>
      </w:r>
      <w:r w:rsidR="006A41EB" w:rsidRPr="00841042">
        <w:t xml:space="preserve">are copied </w:t>
      </w:r>
      <w:r w:rsidR="004F681D" w:rsidRPr="00841042">
        <w:t>from the Ubuntu Container and Raspberry Pi to a data directory</w:t>
      </w:r>
      <w:r w:rsidR="006A41EB" w:rsidRPr="00841042">
        <w:t xml:space="preserve"> and data is edited to </w:t>
      </w:r>
      <w:r w:rsidR="004F681D" w:rsidRPr="00841042">
        <w:t>remove any Python artifacts, if present. (</w:t>
      </w:r>
      <w:proofErr w:type="spellStart"/>
      <w:proofErr w:type="gramStart"/>
      <w:r w:rsidR="004F681D" w:rsidRPr="00841042">
        <w:t>ie</w:t>
      </w:r>
      <w:proofErr w:type="spellEnd"/>
      <w:proofErr w:type="gramEnd"/>
      <w:r w:rsidR="004F681D" w:rsidRPr="00841042">
        <w:t xml:space="preserve"> brackets, etc)</w:t>
      </w:r>
      <w:r w:rsidR="00A53E76" w:rsidRPr="00841042">
        <w:t>.</w:t>
      </w:r>
      <w:r w:rsidR="006A41EB" w:rsidRPr="00841042">
        <w:t xml:space="preserve"> Outlying data is to be kept to verify real world performance.</w:t>
      </w:r>
      <w:r w:rsidR="004F681D" w:rsidRPr="00841042">
        <w:br/>
      </w:r>
      <w:r w:rsidR="008C40F5" w:rsidRPr="00841042">
        <w:lastRenderedPageBreak/>
        <w:br/>
        <w:t xml:space="preserve">The captured </w:t>
      </w:r>
      <w:r w:rsidR="00C97540" w:rsidRPr="00841042">
        <w:t>IMU</w:t>
      </w:r>
      <w:r w:rsidR="008C40F5" w:rsidRPr="00841042">
        <w:t xml:space="preserve"> data during these movements is entered into </w:t>
      </w:r>
      <w:proofErr w:type="spellStart"/>
      <w:r w:rsidR="008C40F5" w:rsidRPr="00841042">
        <w:t>Matlab</w:t>
      </w:r>
      <w:proofErr w:type="spellEnd"/>
      <w:r w:rsidR="008C40F5" w:rsidRPr="00841042">
        <w:t xml:space="preserve"> and processed using the </w:t>
      </w:r>
      <w:proofErr w:type="spellStart"/>
      <w:r w:rsidR="008C40F5" w:rsidRPr="00841042">
        <w:t>Matlab</w:t>
      </w:r>
      <w:proofErr w:type="spellEnd"/>
      <w:r w:rsidR="008C40F5" w:rsidRPr="00841042">
        <w:t xml:space="preserve"> commands listed in “</w:t>
      </w:r>
      <w:proofErr w:type="spellStart"/>
      <w:r w:rsidR="008C40F5" w:rsidRPr="00841042">
        <w:t>Matlabs</w:t>
      </w:r>
      <w:proofErr w:type="spellEnd"/>
      <w:r w:rsidR="008C40F5" w:rsidRPr="00841042">
        <w:t xml:space="preserve"> commands-&lt;</w:t>
      </w:r>
      <w:proofErr w:type="spellStart"/>
      <w:r w:rsidR="008C40F5" w:rsidRPr="00841042">
        <w:t>movement_type</w:t>
      </w:r>
      <w:proofErr w:type="spellEnd"/>
      <w:r w:rsidR="008C40F5" w:rsidRPr="00841042">
        <w:t xml:space="preserve">&gt;.txt” in the </w:t>
      </w:r>
      <w:proofErr w:type="spellStart"/>
      <w:r w:rsidR="008C40F5" w:rsidRPr="00841042">
        <w:t>Github</w:t>
      </w:r>
      <w:proofErr w:type="spellEnd"/>
      <w:r w:rsidR="008C40F5" w:rsidRPr="00841042">
        <w:t xml:space="preserve"> repository.</w:t>
      </w:r>
      <w:r w:rsidR="00A53E76" w:rsidRPr="00841042">
        <w:br/>
      </w:r>
      <w:r w:rsidR="00A7254B" w:rsidRPr="00841042">
        <w:t xml:space="preserve">This will provide </w:t>
      </w:r>
      <w:proofErr w:type="spellStart"/>
      <w:r w:rsidR="00A7254B" w:rsidRPr="00841042">
        <w:t>Matlab</w:t>
      </w:r>
      <w:proofErr w:type="spellEnd"/>
      <w:r w:rsidR="00A7254B" w:rsidRPr="00841042">
        <w:t xml:space="preserve"> variables and plotting results that can then be used to align the </w:t>
      </w:r>
      <w:r w:rsidR="00C97540" w:rsidRPr="00841042">
        <w:t>IMU</w:t>
      </w:r>
      <w:r w:rsidR="00A7254B" w:rsidRPr="00841042">
        <w:t xml:space="preserve"> and robot arm data.</w:t>
      </w:r>
      <w:r w:rsidR="00A7254B" w:rsidRPr="00841042">
        <w:br/>
      </w:r>
      <w:r w:rsidR="00A7254B" w:rsidRPr="00841042">
        <w:br/>
      </w:r>
      <w:r w:rsidR="008C40F5" w:rsidRPr="00841042">
        <w:t xml:space="preserve">Alignment of the </w:t>
      </w:r>
      <w:r w:rsidR="00C97540" w:rsidRPr="00841042">
        <w:t>IMU</w:t>
      </w:r>
      <w:r w:rsidR="008C40F5" w:rsidRPr="00841042">
        <w:t xml:space="preserve"> and Robot arm data is a manual process</w:t>
      </w:r>
      <w:r w:rsidR="004F681D" w:rsidRPr="00841042">
        <w:t>.</w:t>
      </w:r>
      <w:r w:rsidR="004F681D" w:rsidRPr="00841042">
        <w:br/>
      </w:r>
      <w:r w:rsidR="008C40F5" w:rsidRPr="00841042">
        <w:t xml:space="preserve">The time where camera </w:t>
      </w:r>
      <w:r w:rsidR="00C97540" w:rsidRPr="00841042">
        <w:t>IMU</w:t>
      </w:r>
      <w:r w:rsidR="008C40F5" w:rsidRPr="00841042">
        <w:t xml:space="preserve"> movement starts (obtained by examining the associated </w:t>
      </w:r>
      <w:proofErr w:type="spellStart"/>
      <w:r w:rsidR="008C40F5" w:rsidRPr="00841042">
        <w:t>Matlab</w:t>
      </w:r>
      <w:proofErr w:type="spellEnd"/>
      <w:r w:rsidR="008C40F5" w:rsidRPr="00841042">
        <w:t xml:space="preserve"> camera </w:t>
      </w:r>
      <w:r w:rsidR="00C97540" w:rsidRPr="00841042">
        <w:t>IMU</w:t>
      </w:r>
      <w:r w:rsidR="008C40F5" w:rsidRPr="00841042">
        <w:t xml:space="preserve"> array) and the time where the robot arm shows initial movement (vi</w:t>
      </w:r>
      <w:r w:rsidR="004F681D" w:rsidRPr="00841042">
        <w:t>a</w:t>
      </w:r>
      <w:r w:rsidR="008C40F5" w:rsidRPr="00841042">
        <w:t xml:space="preserve"> examining the robot entry array) should be entered into the </w:t>
      </w:r>
      <w:proofErr w:type="spellStart"/>
      <w:r w:rsidR="008C40F5" w:rsidRPr="00841042">
        <w:t>Matlab</w:t>
      </w:r>
      <w:proofErr w:type="spellEnd"/>
      <w:r w:rsidR="008C40F5" w:rsidRPr="00841042">
        <w:t xml:space="preserve"> commands script</w:t>
      </w:r>
      <w:r w:rsidR="004F681D" w:rsidRPr="00841042">
        <w:t>. An offset value should also be selected</w:t>
      </w:r>
      <w:r w:rsidR="00A7254B" w:rsidRPr="00841042">
        <w:t xml:space="preserve"> which is the number of robot arm lines to skip and is a factor of the robot sample rate compared to the </w:t>
      </w:r>
      <w:r w:rsidR="00C97540" w:rsidRPr="00841042">
        <w:t>IMU</w:t>
      </w:r>
      <w:r w:rsidR="00A7254B" w:rsidRPr="00841042">
        <w:t xml:space="preserve"> sample rate</w:t>
      </w:r>
      <w:r w:rsidR="004F681D" w:rsidRPr="00841042">
        <w:t xml:space="preserve"> This offset value should be approximately 258 although this needs verifying by trying different values.</w:t>
      </w:r>
      <w:r w:rsidR="008C40F5" w:rsidRPr="00841042">
        <w:br/>
      </w:r>
      <w:r w:rsidR="004F681D" w:rsidRPr="00841042">
        <w:t xml:space="preserve">To verify the offset value, replot the non-averaged plot sequence found near the end of the </w:t>
      </w:r>
      <w:proofErr w:type="spellStart"/>
      <w:r w:rsidR="004F681D" w:rsidRPr="00841042">
        <w:t>Matlab</w:t>
      </w:r>
      <w:proofErr w:type="spellEnd"/>
      <w:r w:rsidR="004F681D" w:rsidRPr="00841042">
        <w:t xml:space="preserve"> commands file with all values of data points, rather than the more limited range used to highlight values. The offset value is value that gives the best fit of aligning the calculated Kalman and Madgwick results with the robot movements across the entire dataset.</w:t>
      </w:r>
      <w:r w:rsidR="006A41EB" w:rsidRPr="00841042" w:rsidDel="006A41EB">
        <w:t xml:space="preserve"> </w:t>
      </w:r>
    </w:p>
    <w:p w14:paraId="4E66FA05" w14:textId="65C09CEA" w:rsidR="008850A6" w:rsidRPr="00280F56" w:rsidRDefault="00E83D5F" w:rsidP="00F24F35">
      <w:pPr>
        <w:pStyle w:val="Caption"/>
        <w:rPr>
          <w:noProof w:val="0"/>
        </w:rPr>
      </w:pPr>
      <w:bookmarkStart w:id="79" w:name="_Toc146548771"/>
      <w:r w:rsidRPr="00280F56">
        <w:rPr>
          <w:noProof w:val="0"/>
        </w:rPr>
        <w:t xml:space="preserve">Table </w:t>
      </w:r>
      <w:r w:rsidR="000672AC">
        <w:fldChar w:fldCharType="begin"/>
      </w:r>
      <w:r w:rsidR="000672AC">
        <w:instrText xml:space="preserve"> STYLEREF 1 \s </w:instrText>
      </w:r>
      <w:r w:rsidR="000672AC">
        <w:fldChar w:fldCharType="separate"/>
      </w:r>
      <w:r w:rsidR="000672AC">
        <w:t>3</w:t>
      </w:r>
      <w:r w:rsidR="000672AC">
        <w:fldChar w:fldCharType="end"/>
      </w:r>
      <w:r w:rsidR="000672AC">
        <w:t>.</w:t>
      </w:r>
      <w:r w:rsidR="000672AC">
        <w:fldChar w:fldCharType="begin"/>
      </w:r>
      <w:r w:rsidR="000672AC">
        <w:instrText xml:space="preserve"> SEQ Table \* ARABIC \s 1 </w:instrText>
      </w:r>
      <w:r w:rsidR="000672AC">
        <w:fldChar w:fldCharType="separate"/>
      </w:r>
      <w:r w:rsidR="000672AC">
        <w:t>1</w:t>
      </w:r>
      <w:r w:rsidR="000672AC">
        <w:fldChar w:fldCharType="end"/>
      </w:r>
      <w:r w:rsidRPr="00280F56">
        <w:rPr>
          <w:noProof w:val="0"/>
        </w:rPr>
        <w:t xml:space="preserve"> Angles of movement per motion test</w:t>
      </w:r>
      <w:bookmarkEnd w:id="77"/>
      <w:bookmarkEnd w:id="79"/>
    </w:p>
    <w:tbl>
      <w:tblPr>
        <w:tblStyle w:val="TableGrid"/>
        <w:tblW w:w="0" w:type="auto"/>
        <w:tblLook w:val="04A0" w:firstRow="1" w:lastRow="0" w:firstColumn="1" w:lastColumn="0" w:noHBand="0" w:noVBand="1"/>
      </w:tblPr>
      <w:tblGrid>
        <w:gridCol w:w="887"/>
        <w:gridCol w:w="716"/>
        <w:gridCol w:w="852"/>
        <w:gridCol w:w="889"/>
        <w:gridCol w:w="832"/>
        <w:gridCol w:w="854"/>
        <w:gridCol w:w="832"/>
        <w:gridCol w:w="832"/>
        <w:gridCol w:w="848"/>
        <w:gridCol w:w="797"/>
        <w:gridCol w:w="722"/>
      </w:tblGrid>
      <w:tr w:rsidR="005B508B" w:rsidRPr="00280F56" w14:paraId="38A7E6DF" w14:textId="32C751FF" w:rsidTr="005B508B">
        <w:tc>
          <w:tcPr>
            <w:tcW w:w="879" w:type="dxa"/>
          </w:tcPr>
          <w:p w14:paraId="714A5C68" w14:textId="24CF9CFF" w:rsidR="005B508B" w:rsidRPr="00280F56" w:rsidRDefault="005B508B" w:rsidP="008850A6">
            <w:r w:rsidRPr="00280F56">
              <w:t>Move</w:t>
            </w:r>
          </w:p>
        </w:tc>
        <w:tc>
          <w:tcPr>
            <w:tcW w:w="744" w:type="dxa"/>
          </w:tcPr>
          <w:p w14:paraId="4CC806A1" w14:textId="6D89E6D6" w:rsidR="005B508B" w:rsidRPr="00280F56" w:rsidRDefault="005B508B" w:rsidP="008850A6">
            <w:pPr>
              <w:jc w:val="center"/>
            </w:pPr>
            <w:r w:rsidRPr="00280F56">
              <w:t>Pos1</w:t>
            </w:r>
            <w:r w:rsidRPr="00280F56">
              <w:br/>
            </w:r>
            <w:proofErr w:type="gramStart"/>
            <w:r w:rsidRPr="00280F56">
              <w:t>Roll :</w:t>
            </w:r>
            <w:proofErr w:type="gramEnd"/>
            <w:r w:rsidRPr="00280F56">
              <w:t xml:space="preserve"> Pitch</w:t>
            </w:r>
          </w:p>
        </w:tc>
        <w:tc>
          <w:tcPr>
            <w:tcW w:w="890" w:type="dxa"/>
          </w:tcPr>
          <w:p w14:paraId="30B32A47" w14:textId="1180C2D3" w:rsidR="005B508B" w:rsidRPr="00280F56" w:rsidRDefault="005B508B" w:rsidP="008850A6">
            <w:pPr>
              <w:jc w:val="center"/>
            </w:pPr>
            <w:r w:rsidRPr="00280F56">
              <w:t>Pos2</w:t>
            </w:r>
            <w:r w:rsidRPr="00280F56">
              <w:br/>
              <w:t xml:space="preserve">Roll </w:t>
            </w:r>
            <w:r w:rsidRPr="00280F56">
              <w:br/>
              <w:t>:</w:t>
            </w:r>
            <w:r w:rsidRPr="00280F56">
              <w:br/>
              <w:t xml:space="preserve"> Pitch</w:t>
            </w:r>
          </w:p>
        </w:tc>
        <w:tc>
          <w:tcPr>
            <w:tcW w:w="889" w:type="dxa"/>
          </w:tcPr>
          <w:p w14:paraId="6469ACD3" w14:textId="1AC0B31E" w:rsidR="005B508B" w:rsidRPr="00280F56" w:rsidRDefault="005B508B" w:rsidP="008850A6">
            <w:pPr>
              <w:jc w:val="center"/>
            </w:pPr>
            <w:r w:rsidRPr="00280F56">
              <w:t xml:space="preserve">Pos </w:t>
            </w:r>
            <w:r w:rsidRPr="00280F56">
              <w:br/>
              <w:t>3</w:t>
            </w:r>
            <w:r w:rsidRPr="00280F56">
              <w:br/>
              <w:t>Roll</w:t>
            </w:r>
            <w:r w:rsidRPr="00280F56">
              <w:br/>
              <w:t xml:space="preserve"> : Pitch</w:t>
            </w:r>
          </w:p>
        </w:tc>
        <w:tc>
          <w:tcPr>
            <w:tcW w:w="889" w:type="dxa"/>
          </w:tcPr>
          <w:p w14:paraId="4517FBFC" w14:textId="32CBD782" w:rsidR="005B508B" w:rsidRPr="00280F56" w:rsidRDefault="005B508B" w:rsidP="008850A6">
            <w:pPr>
              <w:jc w:val="center"/>
            </w:pPr>
            <w:r w:rsidRPr="00280F56">
              <w:t>Pos</w:t>
            </w:r>
            <w:r w:rsidRPr="00280F56">
              <w:br/>
              <w:t>4</w:t>
            </w:r>
            <w:r w:rsidRPr="00280F56">
              <w:br/>
              <w:t xml:space="preserve">Roll </w:t>
            </w:r>
            <w:r w:rsidRPr="00280F56">
              <w:br/>
              <w:t>:</w:t>
            </w:r>
            <w:r w:rsidRPr="00280F56">
              <w:br/>
              <w:t>Pitch</w:t>
            </w:r>
          </w:p>
        </w:tc>
        <w:tc>
          <w:tcPr>
            <w:tcW w:w="889" w:type="dxa"/>
          </w:tcPr>
          <w:p w14:paraId="442ACA83" w14:textId="0D91E6F1" w:rsidR="005B508B" w:rsidRPr="00280F56" w:rsidRDefault="005B508B" w:rsidP="008850A6">
            <w:pPr>
              <w:jc w:val="center"/>
            </w:pPr>
            <w:r w:rsidRPr="00280F56">
              <w:t>Pos</w:t>
            </w:r>
            <w:r w:rsidRPr="00280F56">
              <w:br/>
              <w:t>5</w:t>
            </w:r>
            <w:r w:rsidRPr="00280F56">
              <w:br/>
              <w:t>Roll</w:t>
            </w:r>
            <w:r w:rsidRPr="00280F56">
              <w:br/>
              <w:t>:Pitch</w:t>
            </w:r>
          </w:p>
        </w:tc>
        <w:tc>
          <w:tcPr>
            <w:tcW w:w="889" w:type="dxa"/>
          </w:tcPr>
          <w:p w14:paraId="457E0ABF" w14:textId="103005CD" w:rsidR="005B508B" w:rsidRPr="00280F56" w:rsidRDefault="005B508B" w:rsidP="008850A6">
            <w:pPr>
              <w:jc w:val="center"/>
            </w:pPr>
            <w:r w:rsidRPr="00280F56">
              <w:t>Pos</w:t>
            </w:r>
            <w:r w:rsidRPr="00280F56">
              <w:br/>
              <w:t>6</w:t>
            </w:r>
            <w:r w:rsidRPr="00280F56">
              <w:br/>
              <w:t>Roll</w:t>
            </w:r>
            <w:r w:rsidRPr="00280F56">
              <w:br/>
              <w:t>:</w:t>
            </w:r>
            <w:r w:rsidRPr="00280F56">
              <w:br/>
              <w:t>Pitch</w:t>
            </w:r>
          </w:p>
        </w:tc>
        <w:tc>
          <w:tcPr>
            <w:tcW w:w="889" w:type="dxa"/>
          </w:tcPr>
          <w:p w14:paraId="7D7275E9" w14:textId="503C0C70" w:rsidR="005B508B" w:rsidRPr="00280F56" w:rsidRDefault="005B508B" w:rsidP="008850A6">
            <w:pPr>
              <w:jc w:val="center"/>
            </w:pPr>
            <w:r w:rsidRPr="00280F56">
              <w:t>Pos</w:t>
            </w:r>
            <w:r w:rsidRPr="00280F56">
              <w:br/>
              <w:t>7</w:t>
            </w:r>
            <w:r w:rsidRPr="00280F56">
              <w:br/>
              <w:t>Roll</w:t>
            </w:r>
            <w:r w:rsidRPr="00280F56">
              <w:br/>
              <w:t>:</w:t>
            </w:r>
            <w:r w:rsidRPr="00280F56">
              <w:br/>
              <w:t>Pitch</w:t>
            </w:r>
          </w:p>
        </w:tc>
        <w:tc>
          <w:tcPr>
            <w:tcW w:w="941" w:type="dxa"/>
          </w:tcPr>
          <w:p w14:paraId="6EA2A593" w14:textId="242BA49F" w:rsidR="005B508B" w:rsidRPr="00280F56" w:rsidRDefault="005B508B" w:rsidP="008850A6">
            <w:pPr>
              <w:jc w:val="center"/>
            </w:pPr>
            <w:r w:rsidRPr="00280F56">
              <w:t>Pos</w:t>
            </w:r>
            <w:r w:rsidRPr="00280F56">
              <w:br/>
              <w:t>8</w:t>
            </w:r>
            <w:r w:rsidRPr="00280F56">
              <w:br/>
            </w:r>
            <w:proofErr w:type="gramStart"/>
            <w:r w:rsidRPr="00280F56">
              <w:t>Roll :</w:t>
            </w:r>
            <w:proofErr w:type="gramEnd"/>
            <w:r w:rsidRPr="00280F56">
              <w:t xml:space="preserve"> Pitch</w:t>
            </w:r>
          </w:p>
        </w:tc>
        <w:tc>
          <w:tcPr>
            <w:tcW w:w="835" w:type="dxa"/>
          </w:tcPr>
          <w:p w14:paraId="2C2C9504" w14:textId="472D1F22" w:rsidR="005B508B" w:rsidRPr="00280F56" w:rsidRDefault="005B508B" w:rsidP="005B508B">
            <w:pPr>
              <w:jc w:val="center"/>
            </w:pPr>
            <w:r w:rsidRPr="00280F56">
              <w:t>Pos</w:t>
            </w:r>
            <w:r w:rsidRPr="00280F56">
              <w:br/>
              <w:t xml:space="preserve"> 9</w:t>
            </w:r>
            <w:r w:rsidRPr="00280F56">
              <w:br/>
              <w:t>Roll</w:t>
            </w:r>
            <w:r w:rsidRPr="00280F56">
              <w:br/>
              <w:t>:Pitch</w:t>
            </w:r>
          </w:p>
        </w:tc>
        <w:tc>
          <w:tcPr>
            <w:tcW w:w="327" w:type="dxa"/>
          </w:tcPr>
          <w:p w14:paraId="23A1734A" w14:textId="0EBE975E" w:rsidR="005B508B" w:rsidRPr="00280F56" w:rsidRDefault="005B508B" w:rsidP="008850A6">
            <w:pPr>
              <w:jc w:val="center"/>
            </w:pPr>
            <w:r w:rsidRPr="00280F56">
              <w:t>Pos</w:t>
            </w:r>
            <w:r w:rsidRPr="00280F56">
              <w:br/>
              <w:t xml:space="preserve"> 10</w:t>
            </w:r>
            <w:r w:rsidRPr="00280F56">
              <w:br/>
              <w:t>Roll</w:t>
            </w:r>
            <w:r w:rsidRPr="00280F56">
              <w:br/>
              <w:t>:Pitch</w:t>
            </w:r>
          </w:p>
        </w:tc>
      </w:tr>
      <w:tr w:rsidR="005B508B" w:rsidRPr="00280F56" w14:paraId="13C165BE" w14:textId="03D09496" w:rsidTr="005B508B">
        <w:tc>
          <w:tcPr>
            <w:tcW w:w="879" w:type="dxa"/>
          </w:tcPr>
          <w:p w14:paraId="1C50C657" w14:textId="0A00B128" w:rsidR="005B508B" w:rsidRPr="00280F56" w:rsidRDefault="005B508B" w:rsidP="008850A6">
            <w:r w:rsidRPr="00280F56">
              <w:t>Roll</w:t>
            </w:r>
          </w:p>
        </w:tc>
        <w:tc>
          <w:tcPr>
            <w:tcW w:w="744" w:type="dxa"/>
          </w:tcPr>
          <w:p w14:paraId="61D5BC76" w14:textId="2BD3B865" w:rsidR="005B508B" w:rsidRPr="00280F56" w:rsidRDefault="005B508B" w:rsidP="008850A6">
            <w:pPr>
              <w:jc w:val="center"/>
            </w:pPr>
            <w:proofErr w:type="gramStart"/>
            <w:r w:rsidRPr="00280F56">
              <w:t>0 :</w:t>
            </w:r>
            <w:proofErr w:type="gramEnd"/>
            <w:r w:rsidRPr="00280F56">
              <w:t xml:space="preserve"> 0</w:t>
            </w:r>
          </w:p>
        </w:tc>
        <w:tc>
          <w:tcPr>
            <w:tcW w:w="890" w:type="dxa"/>
          </w:tcPr>
          <w:p w14:paraId="5FABF84C" w14:textId="0DC0D8E2" w:rsidR="005B508B" w:rsidRPr="00280F56" w:rsidRDefault="005B508B" w:rsidP="008850A6">
            <w:pPr>
              <w:jc w:val="center"/>
            </w:pPr>
            <w:r w:rsidRPr="00280F56">
              <w:t>-.7854: 0</w:t>
            </w:r>
          </w:p>
        </w:tc>
        <w:tc>
          <w:tcPr>
            <w:tcW w:w="889" w:type="dxa"/>
          </w:tcPr>
          <w:p w14:paraId="636157FE" w14:textId="1E576C19" w:rsidR="005B508B" w:rsidRPr="00280F56" w:rsidRDefault="005B508B" w:rsidP="008850A6">
            <w:pPr>
              <w:jc w:val="center"/>
            </w:pPr>
            <w:r w:rsidRPr="00280F56">
              <w:t>-1.047: 0</w:t>
            </w:r>
          </w:p>
        </w:tc>
        <w:tc>
          <w:tcPr>
            <w:tcW w:w="889" w:type="dxa"/>
          </w:tcPr>
          <w:p w14:paraId="2879AA0E" w14:textId="73F0944F" w:rsidR="005B508B" w:rsidRPr="00280F56" w:rsidRDefault="005B508B" w:rsidP="008850A6">
            <w:pPr>
              <w:jc w:val="center"/>
            </w:pPr>
            <w:r w:rsidRPr="00280F56">
              <w:t>Loop</w:t>
            </w:r>
            <w:r w:rsidRPr="00280F56">
              <w:br/>
              <w:t xml:space="preserve"> x 5</w:t>
            </w:r>
          </w:p>
        </w:tc>
        <w:tc>
          <w:tcPr>
            <w:tcW w:w="889" w:type="dxa"/>
          </w:tcPr>
          <w:p w14:paraId="5E7D9B73" w14:textId="1ADACFE7" w:rsidR="005B508B" w:rsidRPr="00280F56" w:rsidRDefault="005B508B" w:rsidP="008850A6">
            <w:pPr>
              <w:jc w:val="center"/>
            </w:pPr>
            <w:proofErr w:type="spellStart"/>
            <w:r w:rsidRPr="00280F56">
              <w:t>LoopA</w:t>
            </w:r>
            <w:proofErr w:type="spellEnd"/>
            <w:r w:rsidRPr="00280F56">
              <w:t xml:space="preserve"> </w:t>
            </w:r>
            <w:proofErr w:type="gramStart"/>
            <w:r w:rsidRPr="00280F56">
              <w:t>1.047 :</w:t>
            </w:r>
            <w:proofErr w:type="gramEnd"/>
            <w:r w:rsidRPr="00280F56">
              <w:t xml:space="preserve"> 0</w:t>
            </w:r>
          </w:p>
        </w:tc>
        <w:tc>
          <w:tcPr>
            <w:tcW w:w="889" w:type="dxa"/>
          </w:tcPr>
          <w:p w14:paraId="34C4CE1F" w14:textId="57669C12" w:rsidR="005B508B" w:rsidRPr="00280F56" w:rsidRDefault="005B508B" w:rsidP="008850A6">
            <w:pPr>
              <w:jc w:val="center"/>
            </w:pPr>
            <w:r w:rsidRPr="00280F56">
              <w:t>Loop B</w:t>
            </w:r>
            <w:r w:rsidRPr="00280F56">
              <w:br/>
              <w:t>-1.</w:t>
            </w:r>
            <w:proofErr w:type="gramStart"/>
            <w:r w:rsidRPr="00280F56">
              <w:t>047 :</w:t>
            </w:r>
            <w:proofErr w:type="gramEnd"/>
            <w:r w:rsidRPr="00280F56">
              <w:t xml:space="preserve"> 0</w:t>
            </w:r>
          </w:p>
        </w:tc>
        <w:tc>
          <w:tcPr>
            <w:tcW w:w="889" w:type="dxa"/>
          </w:tcPr>
          <w:p w14:paraId="610C26F6" w14:textId="5E0AB69B" w:rsidR="005B508B" w:rsidRPr="00280F56" w:rsidRDefault="005B508B" w:rsidP="008850A6">
            <w:pPr>
              <w:jc w:val="center"/>
            </w:pPr>
          </w:p>
        </w:tc>
        <w:tc>
          <w:tcPr>
            <w:tcW w:w="941" w:type="dxa"/>
          </w:tcPr>
          <w:p w14:paraId="347DC7F0" w14:textId="5FC32FB9" w:rsidR="005B508B" w:rsidRPr="00280F56" w:rsidRDefault="005B508B" w:rsidP="008850A6">
            <w:pPr>
              <w:jc w:val="center"/>
            </w:pPr>
          </w:p>
        </w:tc>
        <w:tc>
          <w:tcPr>
            <w:tcW w:w="835" w:type="dxa"/>
          </w:tcPr>
          <w:p w14:paraId="2DD323AD" w14:textId="77777777" w:rsidR="005B508B" w:rsidRPr="00280F56" w:rsidRDefault="005B508B" w:rsidP="008850A6">
            <w:pPr>
              <w:jc w:val="center"/>
            </w:pPr>
          </w:p>
        </w:tc>
        <w:tc>
          <w:tcPr>
            <w:tcW w:w="327" w:type="dxa"/>
          </w:tcPr>
          <w:p w14:paraId="73E0E288" w14:textId="77777777" w:rsidR="005B508B" w:rsidRPr="00280F56" w:rsidRDefault="005B508B" w:rsidP="008850A6">
            <w:pPr>
              <w:jc w:val="center"/>
            </w:pPr>
          </w:p>
        </w:tc>
      </w:tr>
      <w:tr w:rsidR="005B508B" w:rsidRPr="00280F56" w14:paraId="29C55237" w14:textId="155F6369" w:rsidTr="005B508B">
        <w:tc>
          <w:tcPr>
            <w:tcW w:w="879" w:type="dxa"/>
          </w:tcPr>
          <w:p w14:paraId="7D68F121" w14:textId="5C71C264" w:rsidR="005B508B" w:rsidRPr="00280F56" w:rsidRDefault="005B508B" w:rsidP="008850A6">
            <w:r w:rsidRPr="00280F56">
              <w:t>Pitch</w:t>
            </w:r>
          </w:p>
        </w:tc>
        <w:tc>
          <w:tcPr>
            <w:tcW w:w="744" w:type="dxa"/>
          </w:tcPr>
          <w:p w14:paraId="3DF7674A" w14:textId="75FFF99A" w:rsidR="005B508B" w:rsidRPr="00280F56" w:rsidRDefault="005B508B" w:rsidP="008850A6">
            <w:pPr>
              <w:jc w:val="center"/>
            </w:pPr>
            <w:proofErr w:type="gramStart"/>
            <w:r w:rsidRPr="00280F56">
              <w:t>0 :</w:t>
            </w:r>
            <w:proofErr w:type="gramEnd"/>
            <w:r w:rsidRPr="00280F56">
              <w:t xml:space="preserve"> 0</w:t>
            </w:r>
          </w:p>
        </w:tc>
        <w:tc>
          <w:tcPr>
            <w:tcW w:w="890" w:type="dxa"/>
          </w:tcPr>
          <w:p w14:paraId="574255BA" w14:textId="3A4D1D95" w:rsidR="005B508B" w:rsidRPr="00280F56" w:rsidRDefault="005B508B" w:rsidP="008850A6">
            <w:pPr>
              <w:jc w:val="center"/>
            </w:pPr>
            <w:r w:rsidRPr="00280F56">
              <w:t>0</w:t>
            </w:r>
            <w:r w:rsidR="00724ED0" w:rsidRPr="00280F56">
              <w:br/>
            </w:r>
            <w:r w:rsidRPr="00280F56">
              <w:t>: .5236</w:t>
            </w:r>
          </w:p>
        </w:tc>
        <w:tc>
          <w:tcPr>
            <w:tcW w:w="889" w:type="dxa"/>
          </w:tcPr>
          <w:p w14:paraId="26DFA43A" w14:textId="6F4EDF7F" w:rsidR="005B508B" w:rsidRPr="00280F56" w:rsidRDefault="005B508B" w:rsidP="008850A6">
            <w:pPr>
              <w:jc w:val="center"/>
            </w:pPr>
            <w:r w:rsidRPr="00280F56">
              <w:t>0</w:t>
            </w:r>
            <w:r w:rsidR="00724ED0" w:rsidRPr="00280F56">
              <w:br/>
            </w:r>
            <w:r w:rsidRPr="00280F56">
              <w:t>:0.7854</w:t>
            </w:r>
          </w:p>
        </w:tc>
        <w:tc>
          <w:tcPr>
            <w:tcW w:w="889" w:type="dxa"/>
          </w:tcPr>
          <w:p w14:paraId="6CAC0EDF" w14:textId="35BF4E53" w:rsidR="005B508B" w:rsidRPr="00280F56" w:rsidRDefault="005B508B" w:rsidP="008850A6">
            <w:pPr>
              <w:jc w:val="center"/>
            </w:pPr>
            <w:r w:rsidRPr="00280F56">
              <w:t>0</w:t>
            </w:r>
            <w:r w:rsidR="00724ED0" w:rsidRPr="00280F56">
              <w:br/>
            </w:r>
            <w:r w:rsidRPr="00280F56">
              <w:t>:</w:t>
            </w:r>
            <w:r w:rsidR="00724ED0" w:rsidRPr="00280F56">
              <w:br/>
            </w:r>
            <w:r w:rsidRPr="00280F56">
              <w:t>1.047</w:t>
            </w:r>
          </w:p>
        </w:tc>
        <w:tc>
          <w:tcPr>
            <w:tcW w:w="889" w:type="dxa"/>
          </w:tcPr>
          <w:p w14:paraId="1FC37DFF" w14:textId="072C9222" w:rsidR="005B508B" w:rsidRPr="00280F56" w:rsidRDefault="005B508B" w:rsidP="008850A6">
            <w:pPr>
              <w:jc w:val="center"/>
            </w:pPr>
            <w:r w:rsidRPr="00280F56">
              <w:t>0</w:t>
            </w:r>
            <w:r w:rsidR="00724ED0" w:rsidRPr="00280F56">
              <w:br/>
            </w:r>
            <w:r w:rsidRPr="00280F56">
              <w:t>:</w:t>
            </w:r>
            <w:r w:rsidRPr="00280F56">
              <w:br/>
              <w:t>-.5236</w:t>
            </w:r>
          </w:p>
        </w:tc>
        <w:tc>
          <w:tcPr>
            <w:tcW w:w="889" w:type="dxa"/>
          </w:tcPr>
          <w:p w14:paraId="75C4D968" w14:textId="3B74C1E8" w:rsidR="005B508B" w:rsidRPr="00280F56" w:rsidRDefault="005B508B" w:rsidP="008850A6">
            <w:pPr>
              <w:jc w:val="center"/>
            </w:pPr>
            <w:r w:rsidRPr="00280F56">
              <w:t>0</w:t>
            </w:r>
            <w:r w:rsidR="00724ED0" w:rsidRPr="00280F56">
              <w:br/>
            </w:r>
            <w:r w:rsidRPr="00280F56">
              <w:t>:</w:t>
            </w:r>
            <w:r w:rsidR="00724ED0" w:rsidRPr="00280F56">
              <w:br/>
            </w:r>
            <w:r w:rsidRPr="00280F56">
              <w:t>-.785</w:t>
            </w:r>
            <w:r w:rsidR="00724ED0" w:rsidRPr="00280F56">
              <w:t>4</w:t>
            </w:r>
          </w:p>
        </w:tc>
        <w:tc>
          <w:tcPr>
            <w:tcW w:w="889" w:type="dxa"/>
          </w:tcPr>
          <w:p w14:paraId="64B79377" w14:textId="093FC6E3" w:rsidR="005B508B" w:rsidRPr="00280F56" w:rsidRDefault="005B508B" w:rsidP="008850A6">
            <w:pPr>
              <w:jc w:val="center"/>
            </w:pPr>
            <w:proofErr w:type="gramStart"/>
            <w:r w:rsidRPr="00280F56">
              <w:t>0 :</w:t>
            </w:r>
            <w:proofErr w:type="gramEnd"/>
            <w:r w:rsidRPr="00280F56">
              <w:t xml:space="preserve"> -.1047</w:t>
            </w:r>
          </w:p>
        </w:tc>
        <w:tc>
          <w:tcPr>
            <w:tcW w:w="941" w:type="dxa"/>
          </w:tcPr>
          <w:p w14:paraId="44CCDD9D" w14:textId="77777777" w:rsidR="005B508B" w:rsidRPr="00280F56" w:rsidRDefault="005B508B" w:rsidP="008850A6">
            <w:pPr>
              <w:jc w:val="center"/>
            </w:pPr>
          </w:p>
        </w:tc>
        <w:tc>
          <w:tcPr>
            <w:tcW w:w="835" w:type="dxa"/>
          </w:tcPr>
          <w:p w14:paraId="2F4A9CA0" w14:textId="77777777" w:rsidR="005B508B" w:rsidRPr="00280F56" w:rsidRDefault="005B508B" w:rsidP="008850A6">
            <w:pPr>
              <w:jc w:val="center"/>
            </w:pPr>
          </w:p>
        </w:tc>
        <w:tc>
          <w:tcPr>
            <w:tcW w:w="327" w:type="dxa"/>
          </w:tcPr>
          <w:p w14:paraId="07756B1F" w14:textId="77777777" w:rsidR="005B508B" w:rsidRPr="00280F56" w:rsidRDefault="005B508B" w:rsidP="008850A6">
            <w:pPr>
              <w:jc w:val="center"/>
            </w:pPr>
          </w:p>
        </w:tc>
      </w:tr>
      <w:tr w:rsidR="005B508B" w:rsidRPr="00280F56" w14:paraId="7FF1142C" w14:textId="3E9B2BAD" w:rsidTr="005B508B">
        <w:tc>
          <w:tcPr>
            <w:tcW w:w="879" w:type="dxa"/>
          </w:tcPr>
          <w:p w14:paraId="030D9EF4" w14:textId="3CC7C04E" w:rsidR="005B508B" w:rsidRPr="00280F56" w:rsidRDefault="005B508B" w:rsidP="008850A6">
            <w:r w:rsidRPr="00280F56">
              <w:t>Mixed</w:t>
            </w:r>
            <w:r w:rsidR="00724ED0" w:rsidRPr="00280F56">
              <w:t>1</w:t>
            </w:r>
          </w:p>
        </w:tc>
        <w:tc>
          <w:tcPr>
            <w:tcW w:w="744" w:type="dxa"/>
          </w:tcPr>
          <w:p w14:paraId="3C97B44F" w14:textId="7783ABF0" w:rsidR="005B508B" w:rsidRPr="00280F56" w:rsidRDefault="005B508B" w:rsidP="008850A6">
            <w:pPr>
              <w:jc w:val="center"/>
            </w:pPr>
            <w:r w:rsidRPr="00280F56">
              <w:t xml:space="preserve">0 </w:t>
            </w:r>
            <w:r w:rsidRPr="00280F56">
              <w:br/>
              <w:t>:</w:t>
            </w:r>
            <w:r w:rsidRPr="00280F56">
              <w:br/>
              <w:t>0</w:t>
            </w:r>
          </w:p>
        </w:tc>
        <w:tc>
          <w:tcPr>
            <w:tcW w:w="890" w:type="dxa"/>
          </w:tcPr>
          <w:p w14:paraId="22ED00FD" w14:textId="6D6B0D89" w:rsidR="005B508B" w:rsidRPr="00280F56" w:rsidRDefault="005B508B" w:rsidP="008850A6">
            <w:pPr>
              <w:jc w:val="center"/>
            </w:pPr>
            <w:r w:rsidRPr="00280F56">
              <w:t>.2618</w:t>
            </w:r>
            <w:r w:rsidRPr="00280F56">
              <w:br/>
              <w:t>:</w:t>
            </w:r>
            <w:r w:rsidR="00724ED0" w:rsidRPr="00280F56">
              <w:br/>
            </w:r>
            <w:r w:rsidRPr="00280F56">
              <w:t>.5236</w:t>
            </w:r>
          </w:p>
        </w:tc>
        <w:tc>
          <w:tcPr>
            <w:tcW w:w="889" w:type="dxa"/>
          </w:tcPr>
          <w:p w14:paraId="794B9C8F" w14:textId="3EF323AD" w:rsidR="005B508B" w:rsidRPr="00280F56" w:rsidRDefault="005B508B" w:rsidP="008850A6">
            <w:pPr>
              <w:jc w:val="center"/>
            </w:pPr>
            <w:r w:rsidRPr="00280F56">
              <w:t>.5236</w:t>
            </w:r>
            <w:r w:rsidRPr="00280F56">
              <w:br/>
              <w:t>:</w:t>
            </w:r>
            <w:r w:rsidR="00724ED0" w:rsidRPr="00280F56">
              <w:br/>
            </w:r>
            <w:r w:rsidRPr="00280F56">
              <w:t>.7854</w:t>
            </w:r>
          </w:p>
        </w:tc>
        <w:tc>
          <w:tcPr>
            <w:tcW w:w="889" w:type="dxa"/>
          </w:tcPr>
          <w:p w14:paraId="64C2120F" w14:textId="36C977D3" w:rsidR="005B508B" w:rsidRPr="00280F56" w:rsidRDefault="005B508B" w:rsidP="008850A6">
            <w:pPr>
              <w:jc w:val="center"/>
            </w:pPr>
            <w:r w:rsidRPr="00280F56">
              <w:t>.7854</w:t>
            </w:r>
            <w:r w:rsidRPr="00280F56">
              <w:br/>
              <w:t>:  .5236</w:t>
            </w:r>
          </w:p>
        </w:tc>
        <w:tc>
          <w:tcPr>
            <w:tcW w:w="889" w:type="dxa"/>
          </w:tcPr>
          <w:p w14:paraId="043BA9E3" w14:textId="10AC74B3" w:rsidR="005B508B" w:rsidRPr="00280F56" w:rsidRDefault="005B508B" w:rsidP="008850A6">
            <w:pPr>
              <w:jc w:val="center"/>
            </w:pPr>
            <w:r w:rsidRPr="00280F56">
              <w:t>.7854</w:t>
            </w:r>
            <w:r w:rsidRPr="00280F56">
              <w:br/>
              <w:t>:</w:t>
            </w:r>
            <w:r w:rsidR="00724ED0" w:rsidRPr="00280F56">
              <w:br/>
            </w:r>
            <w:r w:rsidRPr="00280F56">
              <w:t>.7854</w:t>
            </w:r>
          </w:p>
        </w:tc>
        <w:tc>
          <w:tcPr>
            <w:tcW w:w="889" w:type="dxa"/>
          </w:tcPr>
          <w:p w14:paraId="65D21327" w14:textId="02CC72EC" w:rsidR="005B508B" w:rsidRPr="00280F56" w:rsidRDefault="005B508B" w:rsidP="008850A6">
            <w:pPr>
              <w:jc w:val="center"/>
            </w:pPr>
            <w:r w:rsidRPr="00280F56">
              <w:t>.5236</w:t>
            </w:r>
            <w:r w:rsidRPr="00280F56">
              <w:br/>
              <w:t xml:space="preserve">: </w:t>
            </w:r>
            <w:r w:rsidRPr="00280F56">
              <w:br/>
              <w:t>0</w:t>
            </w:r>
          </w:p>
        </w:tc>
        <w:tc>
          <w:tcPr>
            <w:tcW w:w="889" w:type="dxa"/>
          </w:tcPr>
          <w:p w14:paraId="4BFDE087" w14:textId="4B5C892E" w:rsidR="005B508B" w:rsidRPr="00280F56" w:rsidRDefault="005B508B" w:rsidP="008850A6">
            <w:pPr>
              <w:jc w:val="center"/>
            </w:pPr>
            <w:r w:rsidRPr="00280F56">
              <w:t>.7854</w:t>
            </w:r>
            <w:r w:rsidR="00724ED0" w:rsidRPr="00280F56">
              <w:br/>
            </w:r>
            <w:r w:rsidRPr="00280F56">
              <w:t>:</w:t>
            </w:r>
            <w:r w:rsidR="00724ED0" w:rsidRPr="00280F56">
              <w:br/>
            </w:r>
            <w:r w:rsidRPr="00280F56">
              <w:t>.5236</w:t>
            </w:r>
          </w:p>
        </w:tc>
        <w:tc>
          <w:tcPr>
            <w:tcW w:w="941" w:type="dxa"/>
          </w:tcPr>
          <w:p w14:paraId="053D4153" w14:textId="5A8F98AC" w:rsidR="005B508B" w:rsidRPr="00280F56" w:rsidRDefault="005B508B" w:rsidP="008850A6">
            <w:pPr>
              <w:jc w:val="center"/>
            </w:pPr>
            <w:r w:rsidRPr="00280F56">
              <w:t xml:space="preserve">0 </w:t>
            </w:r>
            <w:r w:rsidRPr="00280F56">
              <w:br/>
              <w:t xml:space="preserve">: </w:t>
            </w:r>
            <w:r w:rsidRPr="00280F56">
              <w:br/>
              <w:t>0</w:t>
            </w:r>
          </w:p>
        </w:tc>
        <w:tc>
          <w:tcPr>
            <w:tcW w:w="835" w:type="dxa"/>
          </w:tcPr>
          <w:p w14:paraId="0546CAB7" w14:textId="326334D9" w:rsidR="005B508B" w:rsidRPr="00280F56" w:rsidRDefault="005B508B" w:rsidP="008850A6">
            <w:pPr>
              <w:jc w:val="center"/>
            </w:pPr>
            <w:r w:rsidRPr="00280F56">
              <w:t>-2.094</w:t>
            </w:r>
            <w:r w:rsidRPr="00280F56">
              <w:br/>
              <w:t>:</w:t>
            </w:r>
            <w:r w:rsidRPr="00280F56">
              <w:br/>
              <w:t>.5236</w:t>
            </w:r>
          </w:p>
        </w:tc>
        <w:tc>
          <w:tcPr>
            <w:tcW w:w="327" w:type="dxa"/>
          </w:tcPr>
          <w:p w14:paraId="61E75427" w14:textId="11A1A977" w:rsidR="005B508B" w:rsidRPr="00280F56" w:rsidRDefault="005B508B" w:rsidP="008850A6">
            <w:pPr>
              <w:jc w:val="center"/>
            </w:pPr>
            <w:r w:rsidRPr="00280F56">
              <w:t>0</w:t>
            </w:r>
            <w:r w:rsidRPr="00280F56">
              <w:br/>
              <w:t>:</w:t>
            </w:r>
            <w:r w:rsidRPr="00280F56">
              <w:br/>
              <w:t>0</w:t>
            </w:r>
          </w:p>
        </w:tc>
      </w:tr>
      <w:tr w:rsidR="005B508B" w:rsidRPr="00280F56" w14:paraId="582E1531" w14:textId="029440E0" w:rsidTr="005B508B">
        <w:tc>
          <w:tcPr>
            <w:tcW w:w="879" w:type="dxa"/>
          </w:tcPr>
          <w:p w14:paraId="23F02A4F" w14:textId="6AB2D051" w:rsidR="005B508B" w:rsidRPr="00280F56" w:rsidRDefault="005B508B" w:rsidP="008850A6">
            <w:r w:rsidRPr="00280F56">
              <w:t>Live (TBC)</w:t>
            </w:r>
          </w:p>
        </w:tc>
        <w:tc>
          <w:tcPr>
            <w:tcW w:w="744" w:type="dxa"/>
          </w:tcPr>
          <w:p w14:paraId="4F93D012" w14:textId="6845B35E" w:rsidR="005B508B" w:rsidRPr="00280F56" w:rsidRDefault="005B508B" w:rsidP="008850A6">
            <w:pPr>
              <w:jc w:val="center"/>
            </w:pPr>
            <w:proofErr w:type="gramStart"/>
            <w:r w:rsidRPr="00280F56">
              <w:t>0 :</w:t>
            </w:r>
            <w:proofErr w:type="gramEnd"/>
            <w:r w:rsidRPr="00280F56">
              <w:t xml:space="preserve"> 0</w:t>
            </w:r>
          </w:p>
        </w:tc>
        <w:tc>
          <w:tcPr>
            <w:tcW w:w="890" w:type="dxa"/>
          </w:tcPr>
          <w:p w14:paraId="74A2254B" w14:textId="36242B8D" w:rsidR="005B508B" w:rsidRPr="00280F56" w:rsidRDefault="005B508B" w:rsidP="008850A6">
            <w:pPr>
              <w:jc w:val="center"/>
            </w:pPr>
            <w:r w:rsidRPr="00280F56">
              <w:t>60</w:t>
            </w:r>
            <w:r w:rsidRPr="00280F56">
              <w:br/>
              <w:t>:</w:t>
            </w:r>
            <w:r w:rsidRPr="00280F56">
              <w:br/>
              <w:t>-30</w:t>
            </w:r>
          </w:p>
        </w:tc>
        <w:tc>
          <w:tcPr>
            <w:tcW w:w="889" w:type="dxa"/>
          </w:tcPr>
          <w:p w14:paraId="0B7D9786" w14:textId="4C8C0C75" w:rsidR="005B508B" w:rsidRPr="00280F56" w:rsidRDefault="005B508B" w:rsidP="008850A6">
            <w:pPr>
              <w:jc w:val="center"/>
            </w:pPr>
            <w:r w:rsidRPr="00280F56">
              <w:t>30</w:t>
            </w:r>
            <w:r w:rsidRPr="00280F56">
              <w:br/>
              <w:t>:</w:t>
            </w:r>
            <w:r w:rsidRPr="00280F56">
              <w:br/>
              <w:t>-45</w:t>
            </w:r>
          </w:p>
        </w:tc>
        <w:tc>
          <w:tcPr>
            <w:tcW w:w="889" w:type="dxa"/>
          </w:tcPr>
          <w:p w14:paraId="6C2AAB18" w14:textId="6D24893F" w:rsidR="005B508B" w:rsidRPr="00280F56" w:rsidRDefault="005B508B" w:rsidP="008850A6">
            <w:pPr>
              <w:jc w:val="center"/>
            </w:pPr>
            <w:r w:rsidRPr="00280F56">
              <w:t>-60</w:t>
            </w:r>
            <w:r w:rsidRPr="00280F56">
              <w:br/>
              <w:t>:</w:t>
            </w:r>
            <w:r w:rsidRPr="00280F56">
              <w:br/>
              <w:t>30</w:t>
            </w:r>
          </w:p>
        </w:tc>
        <w:tc>
          <w:tcPr>
            <w:tcW w:w="889" w:type="dxa"/>
          </w:tcPr>
          <w:p w14:paraId="3BF2B97F" w14:textId="275952F9" w:rsidR="005B508B" w:rsidRPr="00280F56" w:rsidRDefault="005B508B" w:rsidP="008850A6">
            <w:pPr>
              <w:jc w:val="center"/>
            </w:pPr>
            <w:r w:rsidRPr="00280F56">
              <w:t>60</w:t>
            </w:r>
            <w:r w:rsidRPr="00280F56">
              <w:br/>
              <w:t>:</w:t>
            </w:r>
            <w:r w:rsidRPr="00280F56">
              <w:br/>
              <w:t>-30</w:t>
            </w:r>
          </w:p>
        </w:tc>
        <w:tc>
          <w:tcPr>
            <w:tcW w:w="889" w:type="dxa"/>
          </w:tcPr>
          <w:p w14:paraId="69C307B0" w14:textId="7610C8DB" w:rsidR="005B508B" w:rsidRPr="00280F56" w:rsidRDefault="005B508B" w:rsidP="008850A6">
            <w:pPr>
              <w:jc w:val="center"/>
            </w:pPr>
            <w:r w:rsidRPr="00280F56">
              <w:t>Loop x 5</w:t>
            </w:r>
          </w:p>
        </w:tc>
        <w:tc>
          <w:tcPr>
            <w:tcW w:w="889" w:type="dxa"/>
          </w:tcPr>
          <w:p w14:paraId="7A0AE0DF" w14:textId="28D0D042" w:rsidR="005B508B" w:rsidRPr="00280F56" w:rsidRDefault="005B508B" w:rsidP="008850A6">
            <w:pPr>
              <w:jc w:val="center"/>
            </w:pPr>
            <w:r w:rsidRPr="00280F56">
              <w:t xml:space="preserve">Loop </w:t>
            </w:r>
            <w:r w:rsidR="00724ED0" w:rsidRPr="00280F56">
              <w:br/>
            </w:r>
            <w:r w:rsidRPr="00280F56">
              <w:t>A</w:t>
            </w:r>
            <w:r w:rsidRPr="00280F56">
              <w:br/>
              <w:t>30</w:t>
            </w:r>
            <w:r w:rsidRPr="00280F56">
              <w:br/>
              <w:t>:</w:t>
            </w:r>
            <w:r w:rsidRPr="00280F56">
              <w:br/>
              <w:t>-30</w:t>
            </w:r>
          </w:p>
        </w:tc>
        <w:tc>
          <w:tcPr>
            <w:tcW w:w="941" w:type="dxa"/>
          </w:tcPr>
          <w:p w14:paraId="0E61C779" w14:textId="6DD2377C" w:rsidR="005B508B" w:rsidRPr="00280F56" w:rsidRDefault="005B508B" w:rsidP="008850A6">
            <w:pPr>
              <w:jc w:val="center"/>
            </w:pPr>
            <w:r w:rsidRPr="00280F56">
              <w:t>Loop B</w:t>
            </w:r>
            <w:r w:rsidRPr="00280F56">
              <w:br/>
              <w:t>-15</w:t>
            </w:r>
            <w:r w:rsidRPr="00280F56">
              <w:br/>
              <w:t>:</w:t>
            </w:r>
            <w:r w:rsidRPr="00280F56">
              <w:br/>
              <w:t>30</w:t>
            </w:r>
          </w:p>
        </w:tc>
        <w:tc>
          <w:tcPr>
            <w:tcW w:w="835" w:type="dxa"/>
          </w:tcPr>
          <w:p w14:paraId="09CAD48D" w14:textId="77777777" w:rsidR="005B508B" w:rsidRPr="00280F56" w:rsidRDefault="005B508B" w:rsidP="008850A6">
            <w:pPr>
              <w:jc w:val="center"/>
            </w:pPr>
          </w:p>
        </w:tc>
        <w:tc>
          <w:tcPr>
            <w:tcW w:w="327" w:type="dxa"/>
          </w:tcPr>
          <w:p w14:paraId="0C8989A6" w14:textId="77777777" w:rsidR="005B508B" w:rsidRPr="00280F56" w:rsidRDefault="005B508B" w:rsidP="008850A6">
            <w:pPr>
              <w:jc w:val="center"/>
            </w:pPr>
          </w:p>
        </w:tc>
      </w:tr>
    </w:tbl>
    <w:p w14:paraId="4067EE88" w14:textId="19A5DEE2" w:rsidR="000672AC" w:rsidRPr="00280F56" w:rsidRDefault="00E83D5F" w:rsidP="000672AC">
      <w:pPr>
        <w:pStyle w:val="BodyText"/>
      </w:pPr>
      <w:r w:rsidRPr="00280F56">
        <w:t xml:space="preserve"> </w:t>
      </w:r>
      <w:r w:rsidR="00C11155" w:rsidRPr="00280F56">
        <w:br/>
      </w:r>
      <w:r w:rsidR="006A41EB" w:rsidRPr="00280F56">
        <w:t xml:space="preserve">Once the data is aligned then the </w:t>
      </w:r>
      <w:proofErr w:type="spellStart"/>
      <w:r w:rsidR="006A41EB" w:rsidRPr="00280F56">
        <w:t>Matlab</w:t>
      </w:r>
      <w:proofErr w:type="spellEnd"/>
      <w:r w:rsidR="006A41EB" w:rsidRPr="00280F56">
        <w:t xml:space="preserve"> command script should be re-run with the values derived and the resulting plots examined.</w:t>
      </w:r>
      <w:r w:rsidR="006A41EB" w:rsidRPr="00280F56">
        <w:br/>
      </w:r>
      <w:r w:rsidR="006A41EB" w:rsidRPr="00280F56">
        <w:br/>
      </w:r>
      <w:r w:rsidR="00A53E76" w:rsidRPr="00280F56">
        <w:lastRenderedPageBreak/>
        <w:t>The script provides a section</w:t>
      </w:r>
      <w:r w:rsidR="00A7254B" w:rsidRPr="00280F56">
        <w:t xml:space="preserve"> at the top of the file </w:t>
      </w:r>
      <w:r w:rsidR="00A53E76" w:rsidRPr="00280F56">
        <w:t>to specify captured data filenames and the sequence time.</w:t>
      </w:r>
      <w:r w:rsidR="00A53E76" w:rsidRPr="00280F56">
        <w:br/>
        <w:t xml:space="preserve">Another section (approximately line 150) is where the time values for initial movement of the camera </w:t>
      </w:r>
      <w:r w:rsidR="00C97540">
        <w:t>IMU</w:t>
      </w:r>
      <w:r w:rsidR="00A53E76" w:rsidRPr="00280F56">
        <w:t xml:space="preserve"> and robot arm and the robot </w:t>
      </w:r>
      <w:r w:rsidR="006A41EB" w:rsidRPr="00280F56">
        <w:t xml:space="preserve">line </w:t>
      </w:r>
      <w:r w:rsidR="00A53E76" w:rsidRPr="00280F56">
        <w:t>offset value are entered.</w:t>
      </w:r>
      <w:r w:rsidR="00A53E76" w:rsidRPr="00280F56">
        <w:br/>
      </w:r>
      <w:r w:rsidR="00A53E76" w:rsidRPr="00280F56">
        <w:br/>
        <w:t>The script performs the following functions:</w:t>
      </w:r>
      <w:r w:rsidR="00A53E76" w:rsidRPr="00280F56">
        <w:br/>
        <w:t xml:space="preserve">Loads the csv data from the files and converts these to </w:t>
      </w:r>
      <w:proofErr w:type="spellStart"/>
      <w:r w:rsidR="00A53E76" w:rsidRPr="00280F56">
        <w:t>Matlab</w:t>
      </w:r>
      <w:proofErr w:type="spellEnd"/>
      <w:r w:rsidR="00A53E76" w:rsidRPr="00280F56">
        <w:t xml:space="preserve"> arrays.</w:t>
      </w:r>
      <w:r w:rsidR="00A53E76" w:rsidRPr="00280F56">
        <w:br/>
        <w:t>Aligns all camera data to use the smallest number of entries of the sets of data.</w:t>
      </w:r>
      <w:r w:rsidR="00A53E76" w:rsidRPr="00280F56">
        <w:br/>
        <w:t xml:space="preserve">Performs the alignment of robot arm data to camera </w:t>
      </w:r>
      <w:r w:rsidR="00C97540">
        <w:t>IMU</w:t>
      </w:r>
      <w:r w:rsidR="00A53E76" w:rsidRPr="00280F56">
        <w:t xml:space="preserve"> data based on the values selected.</w:t>
      </w:r>
      <w:r w:rsidR="00A53E76" w:rsidRPr="00280F56">
        <w:br/>
        <w:t xml:space="preserve">For each set of </w:t>
      </w:r>
      <w:r w:rsidR="00C97540">
        <w:t>IMU</w:t>
      </w:r>
      <w:r w:rsidR="00A53E76" w:rsidRPr="00280F56">
        <w:t xml:space="preserve"> data:</w:t>
      </w:r>
      <w:r w:rsidR="00A53E76" w:rsidRPr="00280F56">
        <w:br/>
        <w:t xml:space="preserve">      Calculate roll and pitch via the Madgwick method 10 times to enable processing time capture. </w:t>
      </w:r>
      <w:r w:rsidR="00A53E76" w:rsidRPr="00280F56">
        <w:br/>
        <w:t xml:space="preserve">      (</w:t>
      </w:r>
      <w:proofErr w:type="spellStart"/>
      <w:r w:rsidR="00A53E76" w:rsidRPr="00280F56">
        <w:t>Matlab</w:t>
      </w:r>
      <w:proofErr w:type="spellEnd"/>
      <w:r w:rsidR="00A53E76" w:rsidRPr="00280F56">
        <w:t xml:space="preserve"> timing accuracy is not defined for measurements below 0.1 seconds).</w:t>
      </w:r>
      <w:r w:rsidR="00A53E76" w:rsidRPr="00280F56">
        <w:br/>
        <w:t xml:space="preserve">      Calculate roll and pitch via the Kalman method</w:t>
      </w:r>
      <w:r w:rsidR="00A53E76" w:rsidRPr="00280F56">
        <w:br/>
        <w:t>Obtain average values of roll and pitch across all imus.</w:t>
      </w:r>
      <w:r w:rsidR="00A53E76" w:rsidRPr="00280F56">
        <w:br/>
        <w:t>Plot</w:t>
      </w:r>
      <w:r w:rsidR="00A7254B" w:rsidRPr="00280F56">
        <w:t>s</w:t>
      </w:r>
      <w:r w:rsidR="00A53E76" w:rsidRPr="00280F56">
        <w:t xml:space="preserve"> the results of the camera </w:t>
      </w:r>
      <w:r w:rsidR="00C97540">
        <w:t>IMU</w:t>
      </w:r>
      <w:r w:rsidR="00A53E76" w:rsidRPr="00280F56">
        <w:t xml:space="preserve"> results and the averaged results.</w:t>
      </w:r>
      <w:r w:rsidR="00A53E76" w:rsidRPr="00280F56">
        <w:br/>
      </w:r>
      <w:r w:rsidR="006A41EB" w:rsidRPr="00280F56">
        <w:br/>
        <w:t xml:space="preserve">The Madgwick filter selected is the freely available </w:t>
      </w:r>
      <w:proofErr w:type="spellStart"/>
      <w:r w:rsidR="006A41EB" w:rsidRPr="00280F56">
        <w:t>Matlab</w:t>
      </w:r>
      <w:proofErr w:type="spellEnd"/>
      <w:r w:rsidR="006A41EB" w:rsidRPr="00280F56">
        <w:t xml:space="preserve"> implementation provided by the author of the filter. The “Initial release” version of this code was used (dated 28/09/2011). </w:t>
      </w:r>
      <w:r w:rsidR="006A41EB" w:rsidRPr="00280F56">
        <w:fldChar w:fldCharType="begin" w:fldLock="1"/>
      </w:r>
      <w:r w:rsidR="00A125C7"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6A41EB" w:rsidRPr="00280F56">
        <w:fldChar w:fldCharType="separate"/>
      </w:r>
      <w:r w:rsidR="006A41EB" w:rsidRPr="00280F56">
        <w:rPr>
          <w:noProof/>
        </w:rPr>
        <w:t>(Madgwick, 2009)</w:t>
      </w:r>
      <w:r w:rsidR="006A41EB" w:rsidRPr="00280F56">
        <w:fldChar w:fldCharType="end"/>
      </w:r>
      <w:r w:rsidR="006A41EB" w:rsidRPr="00280F56">
        <w:br/>
      </w:r>
      <w:r w:rsidR="006A41EB" w:rsidRPr="00280F56">
        <w:br/>
        <w:t xml:space="preserve">The Kalman filter selected is an internal </w:t>
      </w:r>
      <w:proofErr w:type="spellStart"/>
      <w:r w:rsidR="006A41EB" w:rsidRPr="00280F56">
        <w:t>Matlab</w:t>
      </w:r>
      <w:proofErr w:type="spellEnd"/>
      <w:r w:rsidR="006A41EB" w:rsidRPr="00280F56">
        <w:t xml:space="preserve"> “</w:t>
      </w:r>
      <w:proofErr w:type="spellStart"/>
      <w:r w:rsidR="006A41EB" w:rsidRPr="00280F56">
        <w:t>imufilter</w:t>
      </w:r>
      <w:proofErr w:type="spellEnd"/>
      <w:r w:rsidR="006A41EB" w:rsidRPr="00280F56">
        <w:t xml:space="preserve">” with default settings unless specified otherwise. The version of </w:t>
      </w:r>
      <w:proofErr w:type="spellStart"/>
      <w:r w:rsidR="006A41EB" w:rsidRPr="00280F56">
        <w:t>Matlab</w:t>
      </w:r>
      <w:proofErr w:type="spellEnd"/>
      <w:r w:rsidR="006A41EB" w:rsidRPr="00280F56">
        <w:t xml:space="preserve"> used shall be the 64bit version 2023a (build 9.14.0.2206163).</w:t>
      </w:r>
      <w:r w:rsidR="006A41EB" w:rsidRPr="00280F56">
        <w:br/>
      </w:r>
      <w:r w:rsidR="006A41EB" w:rsidRPr="00280F56">
        <w:br/>
      </w:r>
      <w:r w:rsidR="000672AC" w:rsidRPr="00280F56">
        <w:t xml:space="preserve">Best practise </w:t>
      </w:r>
      <w:r w:rsidR="000672AC">
        <w:t xml:space="preserve">for neural network design </w:t>
      </w:r>
      <w:r w:rsidR="000672AC" w:rsidRPr="00280F56">
        <w:t>is to start with a simple model and alter this if it proves insufficient for the task.</w:t>
      </w:r>
      <w:r w:rsidR="000672AC">
        <w:t xml:space="preserve"> </w:t>
      </w:r>
      <w:r w:rsidR="006A41EB" w:rsidRPr="00280F56">
        <w:t xml:space="preserve">The </w:t>
      </w:r>
      <w:proofErr w:type="spellStart"/>
      <w:r w:rsidR="006A41EB" w:rsidRPr="00280F56">
        <w:t>Matlab</w:t>
      </w:r>
      <w:proofErr w:type="spellEnd"/>
      <w:r w:rsidR="006A41EB" w:rsidRPr="00280F56">
        <w:t xml:space="preserve"> graphical neural network builder, “</w:t>
      </w:r>
      <w:proofErr w:type="spellStart"/>
      <w:r w:rsidR="006A41EB" w:rsidRPr="00280F56">
        <w:t>nnstart</w:t>
      </w:r>
      <w:proofErr w:type="spellEnd"/>
      <w:r w:rsidR="006A41EB" w:rsidRPr="00280F56">
        <w:t xml:space="preserve">” will be used to develop the initial neural network using the “Fitting” model design (this best suits the regression task we are attempting). This will create a </w:t>
      </w:r>
      <w:r w:rsidR="000672AC">
        <w:t xml:space="preserve">6-input, 2-output </w:t>
      </w:r>
      <w:proofErr w:type="gramStart"/>
      <w:r w:rsidR="006A41EB" w:rsidRPr="00280F56">
        <w:t>10 layer</w:t>
      </w:r>
      <w:proofErr w:type="gramEnd"/>
      <w:r w:rsidR="006A41EB" w:rsidRPr="00280F56">
        <w:t xml:space="preserve"> neural network using sigmoid functions for the inner layers and a final linear function for the output layer</w:t>
      </w:r>
      <w:r w:rsidR="000672AC">
        <w:t>, shown in Figure 3.2</w:t>
      </w:r>
      <w:r w:rsidR="006A41EB" w:rsidRPr="00280F56">
        <w:t>.</w:t>
      </w:r>
      <w:r w:rsidR="000672AC">
        <w:br/>
      </w:r>
      <w:r w:rsidR="000672AC" w:rsidRPr="00280F56">
        <w:t>By default, the system will use a random division of data into training, validation and testing sets of 70%, 15% and 15%, respectively. The training algorithm used will be Levenberg-Marquardt with the mean-squared-error performance method.</w:t>
      </w:r>
      <w:r w:rsidR="000672AC" w:rsidRPr="00280F56">
        <w:br/>
      </w:r>
    </w:p>
    <w:p w14:paraId="704C066C" w14:textId="77777777" w:rsidR="0099441D" w:rsidRDefault="000672AC" w:rsidP="0099441D">
      <w:pPr>
        <w:pStyle w:val="BodyText"/>
      </w:pPr>
      <w:bookmarkStart w:id="80" w:name="_Toc146546620"/>
      <w:bookmarkStart w:id="81" w:name="_Toc146547297"/>
      <w:r w:rsidRPr="00280F56">
        <w:lastRenderedPageBreak/>
        <w:drawing>
          <wp:inline distT="0" distB="0" distL="0" distR="0" wp14:anchorId="40E4AA75" wp14:editId="1F6C313C">
            <wp:extent cx="1157084" cy="2416528"/>
            <wp:effectExtent l="0" t="0" r="5080" b="3175"/>
            <wp:docPr id="450174558" name="Picture 450174558"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25">
                      <a:extLst>
                        <a:ext uri="{28A0092B-C50C-407E-A947-70E740481C1C}">
                          <a14:useLocalDpi xmlns:a14="http://schemas.microsoft.com/office/drawing/2010/main" val="0"/>
                        </a:ext>
                      </a:extLst>
                    </a:blip>
                    <a:stretch>
                      <a:fillRect/>
                    </a:stretch>
                  </pic:blipFill>
                  <pic:spPr>
                    <a:xfrm>
                      <a:off x="0" y="0"/>
                      <a:ext cx="1173167" cy="2450117"/>
                    </a:xfrm>
                    <a:prstGeom prst="rect">
                      <a:avLst/>
                    </a:prstGeom>
                  </pic:spPr>
                </pic:pic>
              </a:graphicData>
            </a:graphic>
          </wp:inline>
        </w:drawing>
      </w:r>
    </w:p>
    <w:p w14:paraId="2A484010" w14:textId="77777777" w:rsidR="0099441D" w:rsidRDefault="0099441D" w:rsidP="00F24F35">
      <w:pPr>
        <w:pStyle w:val="Caption"/>
      </w:pPr>
      <w:bookmarkStart w:id="82" w:name="_Toc146551648"/>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2</w:t>
      </w:r>
      <w:r>
        <w:fldChar w:fldCharType="end"/>
      </w:r>
      <w:r>
        <w:t xml:space="preserve"> </w:t>
      </w:r>
      <w:r w:rsidRPr="00574835">
        <w:t>Initial Design of Neural Network using nnstart</w:t>
      </w:r>
      <w:bookmarkEnd w:id="82"/>
    </w:p>
    <w:p w14:paraId="7CB4ECB0" w14:textId="06DC015F" w:rsidR="00F96324" w:rsidRPr="00280F56" w:rsidRDefault="000672AC" w:rsidP="00F24F35">
      <w:pPr>
        <w:pStyle w:val="Caption"/>
      </w:pPr>
      <w:r w:rsidRPr="00280F56">
        <w:rPr>
          <w:noProof w:val="0"/>
        </w:rPr>
        <w:br/>
      </w:r>
      <w:r w:rsidR="005B69EF" w:rsidRPr="00280F56">
        <w:t>Initial n</w:t>
      </w:r>
      <w:r w:rsidR="0099441D">
        <w:t xml:space="preserve">eural network </w:t>
      </w:r>
      <w:r w:rsidR="005B69EF" w:rsidRPr="00280F56">
        <w:t xml:space="preserve">operation should only analyse the camera </w:t>
      </w:r>
      <w:r w:rsidR="00C97540">
        <w:t>IMU</w:t>
      </w:r>
      <w:r w:rsidR="005B69EF" w:rsidRPr="00280F56">
        <w:t xml:space="preserve"> input. Training of the data should result in low mean square error (MSE) and high Pearson correlation coefficient (R) values.</w:t>
      </w:r>
      <w:r w:rsidR="005B69EF" w:rsidRPr="00280F56">
        <w:br/>
      </w:r>
      <w:r w:rsidR="006A41EB" w:rsidRPr="00280F56">
        <w:t xml:space="preserve">The model may need to be altered </w:t>
      </w:r>
      <w:r w:rsidR="005B69EF" w:rsidRPr="00280F56">
        <w:t>to accomplish good results</w:t>
      </w:r>
      <w:r w:rsidR="006A41EB" w:rsidRPr="00280F56">
        <w:t xml:space="preserve"> with minimal computing resources</w:t>
      </w:r>
      <w:r w:rsidR="005B69EF" w:rsidRPr="00280F56">
        <w:t>.</w:t>
      </w:r>
      <w:r w:rsidR="005B69EF" w:rsidRPr="00280F56">
        <w:br/>
      </w:r>
      <w:r w:rsidR="005B69EF" w:rsidRPr="00280F56">
        <w:br/>
        <w:t>Once the best performing model has been selected, the live training data set (containing data not seen by the nn up until this point) should be used to validate real world performance and a comparison made against the Madgwick and Kalman filters.</w:t>
      </w:r>
      <w:r w:rsidR="005B69EF" w:rsidRPr="00280F56">
        <w:br/>
      </w:r>
      <w:r w:rsidR="005B69EF" w:rsidRPr="00280F56">
        <w:br/>
        <w:t xml:space="preserve">Tests on the front 3 (three) </w:t>
      </w:r>
      <w:r w:rsidR="00C97540">
        <w:t>IMU</w:t>
      </w:r>
      <w:r w:rsidR="005B69EF" w:rsidRPr="00280F56">
        <w:t xml:space="preserve"> results and across all 5 (five) imus should then be undertaken (this may require a redesign of the model to achieve satisfactory results) to explore if multiple </w:t>
      </w:r>
      <w:r w:rsidR="00C97540">
        <w:t>IMU</w:t>
      </w:r>
      <w:r w:rsidR="005B69EF" w:rsidRPr="00280F56">
        <w:t xml:space="preserve"> data </w:t>
      </w:r>
      <w:r w:rsidR="006A41EB" w:rsidRPr="00280F56">
        <w:t>offers any improvements to the fitted data compared to the extra computing resources required to process this additional data.</w:t>
      </w:r>
      <w:r w:rsidR="00210D86" w:rsidRPr="00280F56">
        <w:br/>
      </w:r>
      <w:r w:rsidR="00CC484C" w:rsidRPr="00280F56">
        <w:br/>
      </w:r>
      <w:r w:rsidR="00F96324" w:rsidRPr="00280F56">
        <w:t>In Chapter 4, the results from these experiments will be detail</w:t>
      </w:r>
      <w:r w:rsidR="00511D4A" w:rsidRPr="00280F56">
        <w:t>ed</w:t>
      </w:r>
      <w:r w:rsidR="00F96324" w:rsidRPr="00280F56">
        <w:t xml:space="preserve"> and discussed, with analysis of these in Chapter 5 and conclusions reached in Chapter 6.</w:t>
      </w:r>
      <w:bookmarkEnd w:id="80"/>
      <w:bookmarkEnd w:id="81"/>
    </w:p>
    <w:p w14:paraId="6F199921" w14:textId="2D5DA5F8" w:rsidR="00EC7ED1" w:rsidRPr="00280F56" w:rsidRDefault="00EC7ED1" w:rsidP="00F96324">
      <w:pPr>
        <w:pStyle w:val="Heading1"/>
      </w:pPr>
      <w:r w:rsidRPr="00280F56">
        <w:lastRenderedPageBreak/>
        <w:br/>
      </w:r>
      <w:bookmarkStart w:id="83" w:name="_Toc146552346"/>
      <w:r w:rsidRPr="00280F56">
        <w:t>Results</w:t>
      </w:r>
      <w:bookmarkEnd w:id="83"/>
    </w:p>
    <w:p w14:paraId="23D4CCC6" w14:textId="77777777" w:rsidR="00720CE4" w:rsidRPr="00280F56" w:rsidRDefault="00720CE4" w:rsidP="00F87422">
      <w:pPr>
        <w:pStyle w:val="Heading2"/>
        <w:rPr>
          <w:noProof w:val="0"/>
        </w:rPr>
      </w:pPr>
      <w:bookmarkStart w:id="84" w:name="_Toc146552347"/>
      <w:r w:rsidRPr="00280F56">
        <w:rPr>
          <w:noProof w:val="0"/>
        </w:rPr>
        <w:t>Initial data capture and calibration</w:t>
      </w:r>
      <w:bookmarkEnd w:id="84"/>
    </w:p>
    <w:p w14:paraId="01A4C982" w14:textId="6A507C9A" w:rsidR="00D04C5D" w:rsidRPr="00280F56" w:rsidRDefault="00720CE4" w:rsidP="00B00643">
      <w:pPr>
        <w:pStyle w:val="BodyText"/>
      </w:pPr>
      <w:r w:rsidRPr="00280F56">
        <w:br/>
      </w:r>
      <w:r w:rsidR="00982CFB" w:rsidRPr="00280F56">
        <w:t xml:space="preserve">A sample of the raw </w:t>
      </w:r>
      <w:r w:rsidR="00C97540">
        <w:t>IMU</w:t>
      </w:r>
      <w:r w:rsidR="00B00643" w:rsidRPr="00280F56">
        <w:t xml:space="preserve"> </w:t>
      </w:r>
      <w:r w:rsidR="00982CFB" w:rsidRPr="00280F56">
        <w:t xml:space="preserve">data </w:t>
      </w:r>
      <w:r w:rsidR="007C7E3C" w:rsidRPr="00280F56">
        <w:t xml:space="preserve">taken from the stationary vehicle </w:t>
      </w:r>
      <w:r w:rsidR="00982CFB" w:rsidRPr="00280F56">
        <w:t>is shown below</w:t>
      </w:r>
      <w:r w:rsidR="00B00643" w:rsidRPr="00280F56">
        <w:t xml:space="preserve"> in </w:t>
      </w:r>
      <w:r w:rsidR="005F1C92" w:rsidRPr="00280F56">
        <w:t>Figure</w:t>
      </w:r>
      <w:r w:rsidR="00B00643" w:rsidRPr="00280F56">
        <w:t xml:space="preserve"> 4.1. </w:t>
      </w:r>
      <w:r w:rsidR="007C7E3C" w:rsidRPr="00280F56">
        <w:t xml:space="preserve">All </w:t>
      </w:r>
      <w:r w:rsidR="00C97540">
        <w:t>IMU</w:t>
      </w:r>
      <w:r w:rsidR="007C7E3C" w:rsidRPr="00280F56">
        <w:t xml:space="preserve"> data </w:t>
      </w:r>
      <w:r w:rsidR="00E47A73" w:rsidRPr="00280F56">
        <w:t>was</w:t>
      </w:r>
      <w:r w:rsidR="007605F0" w:rsidRPr="00280F56">
        <w:t xml:space="preserve"> </w:t>
      </w:r>
      <w:r w:rsidR="007C7E3C" w:rsidRPr="00280F56">
        <w:t xml:space="preserve">captured but only the Camera </w:t>
      </w:r>
      <w:r w:rsidR="00C97540">
        <w:t>IMU</w:t>
      </w:r>
      <w:r w:rsidR="007C7E3C" w:rsidRPr="00280F56">
        <w:t xml:space="preserve"> data </w:t>
      </w:r>
      <w:r w:rsidR="007701F5" w:rsidRPr="00280F56">
        <w:t>is displayed in this figure</w:t>
      </w:r>
      <w:r w:rsidR="007C7E3C" w:rsidRPr="00280F56">
        <w:t xml:space="preserve">. </w:t>
      </w:r>
      <w:r w:rsidR="0051206B" w:rsidRPr="00280F56">
        <w:t xml:space="preserve">The large value of </w:t>
      </w:r>
      <w:r w:rsidR="007701F5" w:rsidRPr="00280F56">
        <w:t>the z (vertical) axis</w:t>
      </w:r>
      <w:r w:rsidR="0051206B" w:rsidRPr="00280F56">
        <w:t xml:space="preserve"> is a measure of gravitational acceleration. This </w:t>
      </w:r>
      <w:r w:rsidR="000F33C5" w:rsidRPr="00280F56">
        <w:t>was</w:t>
      </w:r>
      <w:r w:rsidR="0051206B" w:rsidRPr="00280F56">
        <w:t xml:space="preserve"> measuring an average of 10.</w:t>
      </w:r>
      <w:r w:rsidR="000F33C5" w:rsidRPr="00280F56">
        <w:t>22617</w:t>
      </w:r>
      <w:r w:rsidR="0051206B" w:rsidRPr="00280F56">
        <w:t xml:space="preserve"> m/s</w:t>
      </w:r>
      <w:r w:rsidR="0051206B" w:rsidRPr="00280F56">
        <w:rPr>
          <w:vertAlign w:val="superscript"/>
        </w:rPr>
        <w:t>2</w:t>
      </w:r>
      <w:r w:rsidR="0051206B" w:rsidRPr="00280F56">
        <w:t xml:space="preserve"> instead of the expected 9.80665m/s</w:t>
      </w:r>
      <w:r w:rsidR="0051206B" w:rsidRPr="00280F56">
        <w:rPr>
          <w:vertAlign w:val="superscript"/>
        </w:rPr>
        <w:t>2</w:t>
      </w:r>
      <w:r w:rsidR="0051206B" w:rsidRPr="00280F56">
        <w:t>. The maximum variation between sea level to the top of Mt Everest is approximately 0.02m/s</w:t>
      </w:r>
      <w:r w:rsidR="0051206B" w:rsidRPr="00280F56">
        <w:rPr>
          <w:vertAlign w:val="superscript"/>
        </w:rPr>
        <w:t>2</w:t>
      </w:r>
      <w:r w:rsidR="0051206B" w:rsidRPr="00280F56">
        <w:t xml:space="preserve"> so the discrepancy does not relate to altitude. (These measurements </w:t>
      </w:r>
      <w:r w:rsidR="007605F0" w:rsidRPr="00280F56">
        <w:t>a</w:t>
      </w:r>
      <w:r w:rsidR="0051206B" w:rsidRPr="00280F56">
        <w:t>re taken at approximately 19m above sea level). Varying the mounting position</w:t>
      </w:r>
      <w:r w:rsidR="00D04C5D" w:rsidRPr="00280F56">
        <w:t>s</w:t>
      </w:r>
      <w:r w:rsidR="0051206B" w:rsidRPr="00280F56">
        <w:t xml:space="preserve"> of the sensor</w:t>
      </w:r>
      <w:r w:rsidR="00D04C5D" w:rsidRPr="00280F56">
        <w:t>s slightly</w:t>
      </w:r>
      <w:r w:rsidR="0051206B" w:rsidRPr="00280F56">
        <w:t xml:space="preserve"> </w:t>
      </w:r>
      <w:r w:rsidR="00D04C5D" w:rsidRPr="00280F56">
        <w:t xml:space="preserve">by tightening the mounting nuts </w:t>
      </w:r>
      <w:r w:rsidR="0051206B" w:rsidRPr="00280F56">
        <w:t>changed these values</w:t>
      </w:r>
      <w:r w:rsidR="00D04C5D" w:rsidRPr="00280F56">
        <w:t xml:space="preserve"> by significant amounts</w:t>
      </w:r>
      <w:r w:rsidR="0051206B" w:rsidRPr="00280F56">
        <w:t xml:space="preserve">, demonstrating that sensor positioning is of critical importance for accurate results. </w:t>
      </w:r>
      <w:r w:rsidR="000F33C5" w:rsidRPr="00280F56">
        <w:t xml:space="preserve">Once the sensors were mounted firmly on the chassis board, results showed that some sensors were mounted incorrectly in terms of consistent X and Y directions. The incorrect sensors were remounted, tightened down and readings taken again. </w:t>
      </w:r>
      <w:r w:rsidR="007701F5" w:rsidRPr="00280F56">
        <w:t>Results from t</w:t>
      </w:r>
      <w:r w:rsidR="000F33C5" w:rsidRPr="00280F56">
        <w:t xml:space="preserve">his </w:t>
      </w:r>
      <w:r w:rsidR="007701F5" w:rsidRPr="00280F56">
        <w:t xml:space="preserve">initial calibration </w:t>
      </w:r>
      <w:r w:rsidR="000F33C5" w:rsidRPr="00280F56">
        <w:t xml:space="preserve">can be </w:t>
      </w:r>
      <w:r w:rsidR="007701F5" w:rsidRPr="00280F56">
        <w:t xml:space="preserve">obtained from Appendix </w:t>
      </w:r>
      <w:r w:rsidR="00C97540">
        <w:t xml:space="preserve">2. </w:t>
      </w:r>
      <w:r w:rsidR="00336F2C" w:rsidRPr="00280F56">
        <w:t>To reduce the impact of outlying values, the 95</w:t>
      </w:r>
      <w:r w:rsidR="00336F2C" w:rsidRPr="00280F56">
        <w:rPr>
          <w:vertAlign w:val="superscript"/>
        </w:rPr>
        <w:t>th</w:t>
      </w:r>
      <w:r w:rsidR="00336F2C" w:rsidRPr="00280F56">
        <w:t xml:space="preserve"> percentile values of the data was derived and used to calculate the average value of the data. </w:t>
      </w:r>
      <w:r w:rsidR="007701F5" w:rsidRPr="00280F56">
        <w:t>The first three lines of data are shown in Table 4.1.</w:t>
      </w:r>
    </w:p>
    <w:p w14:paraId="4362F20F" w14:textId="0409A7BF" w:rsidR="007701F5" w:rsidRPr="00280F56" w:rsidRDefault="007701F5" w:rsidP="00F24F35">
      <w:pPr>
        <w:pStyle w:val="Caption"/>
      </w:pPr>
      <w:bookmarkStart w:id="85" w:name="_Toc146546621"/>
      <w:bookmarkStart w:id="86" w:name="_Toc146547298"/>
      <w:bookmarkStart w:id="87" w:name="_Toc146548772"/>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1</w:t>
      </w:r>
      <w:r w:rsidR="000672AC">
        <w:fldChar w:fldCharType="end"/>
      </w:r>
      <w:r w:rsidRPr="00280F56">
        <w:t xml:space="preserve"> First three lines of data from the Camera </w:t>
      </w:r>
      <w:r w:rsidR="00C97540">
        <w:t>IMU</w:t>
      </w:r>
      <w:bookmarkEnd w:id="85"/>
      <w:bookmarkEnd w:id="86"/>
      <w:bookmarkEnd w:id="87"/>
    </w:p>
    <w:tbl>
      <w:tblPr>
        <w:tblStyle w:val="TableGrid"/>
        <w:tblW w:w="0" w:type="auto"/>
        <w:tblLook w:val="04A0" w:firstRow="1" w:lastRow="0" w:firstColumn="1" w:lastColumn="0" w:noHBand="0" w:noVBand="1"/>
      </w:tblPr>
      <w:tblGrid>
        <w:gridCol w:w="1510"/>
        <w:gridCol w:w="1510"/>
        <w:gridCol w:w="1510"/>
        <w:gridCol w:w="1510"/>
        <w:gridCol w:w="1510"/>
        <w:gridCol w:w="1511"/>
      </w:tblGrid>
      <w:tr w:rsidR="00D04C5D" w:rsidRPr="00280F56" w14:paraId="724340A1" w14:textId="77777777" w:rsidTr="00E71D00">
        <w:tc>
          <w:tcPr>
            <w:tcW w:w="1510" w:type="dxa"/>
            <w:vAlign w:val="bottom"/>
          </w:tcPr>
          <w:p w14:paraId="238C8A7E" w14:textId="1777EC04" w:rsidR="00D04C5D" w:rsidRPr="00280F56" w:rsidRDefault="00D04C5D" w:rsidP="00D04C5D">
            <w:pPr>
              <w:pStyle w:val="BodyText"/>
              <w:rPr>
                <w:rFonts w:cs="Calibri"/>
                <w:color w:val="000000"/>
                <w:szCs w:val="22"/>
              </w:rPr>
            </w:pPr>
            <w:proofErr w:type="spellStart"/>
            <w:r w:rsidRPr="00280F56">
              <w:rPr>
                <w:rFonts w:cs="Calibri"/>
                <w:color w:val="000000"/>
                <w:szCs w:val="22"/>
              </w:rPr>
              <w:t>Accel_X</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proofErr w:type="spellStart"/>
            <w:r w:rsidR="000F33C5" w:rsidRPr="00280F56">
              <w:rPr>
                <w:rFonts w:cs="Calibri"/>
                <w:color w:val="000000"/>
                <w:szCs w:val="22"/>
              </w:rPr>
              <w:t>ms</w:t>
            </w:r>
            <w:proofErr w:type="spellEnd"/>
            <w:r w:rsidR="000F33C5" w:rsidRPr="00280F56">
              <w:rPr>
                <w:rFonts w:cs="Calibri"/>
                <w:color w:val="000000"/>
                <w:szCs w:val="22"/>
              </w:rPr>
              <w:t>/s</w:t>
            </w:r>
            <w:r w:rsidR="000F33C5" w:rsidRPr="00280F56">
              <w:rPr>
                <w:rFonts w:cs="Calibri"/>
                <w:color w:val="000000"/>
                <w:szCs w:val="22"/>
                <w:vertAlign w:val="superscript"/>
              </w:rPr>
              <w:t>2</w:t>
            </w:r>
          </w:p>
        </w:tc>
        <w:tc>
          <w:tcPr>
            <w:tcW w:w="1510" w:type="dxa"/>
            <w:vAlign w:val="bottom"/>
          </w:tcPr>
          <w:p w14:paraId="61A9C3C3" w14:textId="5F0450A9" w:rsidR="00D04C5D" w:rsidRPr="00280F56" w:rsidRDefault="00D04C5D" w:rsidP="00D04C5D">
            <w:pPr>
              <w:pStyle w:val="BodyText"/>
              <w:rPr>
                <w:rFonts w:cs="Calibri"/>
                <w:color w:val="000000"/>
                <w:szCs w:val="22"/>
              </w:rPr>
            </w:pPr>
            <w:proofErr w:type="spellStart"/>
            <w:r w:rsidRPr="00280F56">
              <w:rPr>
                <w:rFonts w:cs="Calibri"/>
                <w:color w:val="000000"/>
                <w:szCs w:val="22"/>
              </w:rPr>
              <w:t>Accel_Y</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proofErr w:type="spellStart"/>
            <w:r w:rsidR="000F33C5" w:rsidRPr="00280F56">
              <w:rPr>
                <w:rFonts w:cs="Calibri"/>
                <w:color w:val="000000"/>
                <w:szCs w:val="22"/>
              </w:rPr>
              <w:t>ms</w:t>
            </w:r>
            <w:proofErr w:type="spellEnd"/>
            <w:r w:rsidR="000F33C5" w:rsidRPr="00280F56">
              <w:rPr>
                <w:rFonts w:cs="Calibri"/>
                <w:color w:val="000000"/>
                <w:szCs w:val="22"/>
              </w:rPr>
              <w:t>/s</w:t>
            </w:r>
            <w:r w:rsidR="000F33C5" w:rsidRPr="00280F56">
              <w:rPr>
                <w:rFonts w:cs="Calibri"/>
                <w:color w:val="000000"/>
                <w:szCs w:val="22"/>
                <w:vertAlign w:val="superscript"/>
              </w:rPr>
              <w:t>2</w:t>
            </w:r>
          </w:p>
        </w:tc>
        <w:tc>
          <w:tcPr>
            <w:tcW w:w="1510" w:type="dxa"/>
            <w:vAlign w:val="bottom"/>
          </w:tcPr>
          <w:p w14:paraId="48C7EE53" w14:textId="32B29A9D" w:rsidR="00D04C5D" w:rsidRPr="00280F56" w:rsidRDefault="00D04C5D" w:rsidP="00D04C5D">
            <w:pPr>
              <w:pStyle w:val="BodyText"/>
              <w:rPr>
                <w:rFonts w:cs="Calibri"/>
                <w:color w:val="000000"/>
                <w:szCs w:val="22"/>
              </w:rPr>
            </w:pPr>
            <w:proofErr w:type="spellStart"/>
            <w:r w:rsidRPr="00280F56">
              <w:rPr>
                <w:rFonts w:cs="Calibri"/>
                <w:color w:val="000000"/>
                <w:szCs w:val="22"/>
              </w:rPr>
              <w:t>Accel_Z</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m/s</w:t>
            </w:r>
            <w:r w:rsidR="000F33C5" w:rsidRPr="00280F56">
              <w:rPr>
                <w:rFonts w:cs="Calibri"/>
                <w:color w:val="000000"/>
                <w:szCs w:val="22"/>
                <w:vertAlign w:val="superscript"/>
              </w:rPr>
              <w:t>2</w:t>
            </w:r>
          </w:p>
        </w:tc>
        <w:tc>
          <w:tcPr>
            <w:tcW w:w="1510" w:type="dxa"/>
            <w:vAlign w:val="bottom"/>
          </w:tcPr>
          <w:p w14:paraId="390EC1DE" w14:textId="5BA0A221" w:rsidR="00D04C5D" w:rsidRPr="00280F56" w:rsidRDefault="00D04C5D" w:rsidP="00D04C5D">
            <w:pPr>
              <w:pStyle w:val="BodyText"/>
              <w:rPr>
                <w:rFonts w:cs="Calibri"/>
                <w:color w:val="000000"/>
                <w:szCs w:val="22"/>
              </w:rPr>
            </w:pPr>
            <w:proofErr w:type="spellStart"/>
            <w:r w:rsidRPr="00280F56">
              <w:rPr>
                <w:rFonts w:cs="Calibri"/>
                <w:color w:val="000000"/>
                <w:szCs w:val="22"/>
              </w:rPr>
              <w:t>Gyro_X</w:t>
            </w:r>
            <w:proofErr w:type="spellEnd"/>
            <w:r w:rsidR="00336F2C" w:rsidRPr="00280F56">
              <w:rPr>
                <w:rFonts w:cs="Calibri"/>
                <w:color w:val="000000"/>
                <w:szCs w:val="22"/>
              </w:rPr>
              <w:br/>
              <w:t>average</w:t>
            </w:r>
            <w:r w:rsidR="00336F2C" w:rsidRPr="00280F56">
              <w:rPr>
                <w:rFonts w:cs="Calibri"/>
                <w:color w:val="000000"/>
                <w:szCs w:val="22"/>
              </w:rPr>
              <w:br/>
            </w:r>
            <w:r w:rsidR="000F33C5" w:rsidRPr="00280F56">
              <w:rPr>
                <w:rFonts w:cs="Calibri"/>
                <w:color w:val="000000"/>
                <w:szCs w:val="22"/>
              </w:rPr>
              <w:t>degree/sec</w:t>
            </w:r>
          </w:p>
        </w:tc>
        <w:tc>
          <w:tcPr>
            <w:tcW w:w="1510" w:type="dxa"/>
            <w:vAlign w:val="bottom"/>
          </w:tcPr>
          <w:p w14:paraId="063021B7" w14:textId="6BC31009" w:rsidR="00D04C5D" w:rsidRPr="00280F56" w:rsidRDefault="00D04C5D" w:rsidP="00D04C5D">
            <w:pPr>
              <w:pStyle w:val="BodyText"/>
              <w:rPr>
                <w:rFonts w:cs="Calibri"/>
                <w:color w:val="000000"/>
                <w:szCs w:val="22"/>
              </w:rPr>
            </w:pPr>
            <w:proofErr w:type="spellStart"/>
            <w:r w:rsidRPr="00280F56">
              <w:rPr>
                <w:rFonts w:cs="Calibri"/>
                <w:color w:val="000000"/>
                <w:szCs w:val="22"/>
              </w:rPr>
              <w:t>Gyro_Y</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degree/sec</w:t>
            </w:r>
          </w:p>
        </w:tc>
        <w:tc>
          <w:tcPr>
            <w:tcW w:w="1511" w:type="dxa"/>
            <w:vAlign w:val="bottom"/>
          </w:tcPr>
          <w:p w14:paraId="7F8A2891" w14:textId="3C78C0F4" w:rsidR="00D04C5D" w:rsidRPr="00280F56" w:rsidRDefault="00D04C5D" w:rsidP="00D04C5D">
            <w:pPr>
              <w:pStyle w:val="BodyText"/>
              <w:rPr>
                <w:rFonts w:cs="Calibri"/>
                <w:color w:val="000000"/>
                <w:szCs w:val="22"/>
              </w:rPr>
            </w:pPr>
            <w:proofErr w:type="spellStart"/>
            <w:r w:rsidRPr="00280F56">
              <w:rPr>
                <w:rFonts w:cs="Calibri"/>
                <w:color w:val="000000"/>
                <w:szCs w:val="22"/>
              </w:rPr>
              <w:t>Gyro_Z</w:t>
            </w:r>
            <w:proofErr w:type="spellEnd"/>
            <w:r w:rsidR="00336F2C" w:rsidRPr="00280F56">
              <w:rPr>
                <w:rFonts w:cs="Calibri"/>
                <w:color w:val="000000"/>
                <w:szCs w:val="22"/>
              </w:rPr>
              <w:br/>
              <w:t>average</w:t>
            </w:r>
            <w:r w:rsidR="00336F2C" w:rsidRPr="00280F56">
              <w:rPr>
                <w:rFonts w:cs="Calibri"/>
                <w:color w:val="000000"/>
                <w:szCs w:val="22"/>
              </w:rPr>
              <w:br/>
            </w:r>
            <w:r w:rsidR="000F33C5" w:rsidRPr="00280F56">
              <w:rPr>
                <w:rFonts w:cs="Calibri"/>
                <w:color w:val="000000"/>
                <w:szCs w:val="22"/>
              </w:rPr>
              <w:t>degree/sec</w:t>
            </w:r>
          </w:p>
        </w:tc>
      </w:tr>
      <w:tr w:rsidR="00D04C5D" w:rsidRPr="00280F56" w14:paraId="2719DF25" w14:textId="77777777" w:rsidTr="00FC080E">
        <w:tc>
          <w:tcPr>
            <w:tcW w:w="1510" w:type="dxa"/>
            <w:vAlign w:val="bottom"/>
          </w:tcPr>
          <w:p w14:paraId="7D3FC346" w14:textId="491BD562" w:rsidR="00D04C5D" w:rsidRPr="00280F56" w:rsidRDefault="00D04C5D" w:rsidP="00D04C5D">
            <w:pPr>
              <w:pStyle w:val="BodyText"/>
            </w:pPr>
            <w:r w:rsidRPr="00280F56">
              <w:rPr>
                <w:rFonts w:cs="Calibri"/>
                <w:color w:val="000000"/>
                <w:szCs w:val="22"/>
              </w:rPr>
              <w:t>-0.19154</w:t>
            </w:r>
          </w:p>
        </w:tc>
        <w:tc>
          <w:tcPr>
            <w:tcW w:w="1510" w:type="dxa"/>
            <w:vAlign w:val="bottom"/>
          </w:tcPr>
          <w:p w14:paraId="12334281" w14:textId="4BD5E1F9" w:rsidR="00D04C5D" w:rsidRPr="00280F56" w:rsidRDefault="00D04C5D" w:rsidP="00D04C5D">
            <w:pPr>
              <w:pStyle w:val="BodyText"/>
            </w:pPr>
            <w:r w:rsidRPr="00280F56">
              <w:rPr>
                <w:rFonts w:cs="Calibri"/>
                <w:color w:val="000000"/>
                <w:szCs w:val="22"/>
              </w:rPr>
              <w:t>0.11971</w:t>
            </w:r>
          </w:p>
        </w:tc>
        <w:tc>
          <w:tcPr>
            <w:tcW w:w="1510" w:type="dxa"/>
            <w:vAlign w:val="bottom"/>
          </w:tcPr>
          <w:p w14:paraId="538AFBE5" w14:textId="674AF156" w:rsidR="00D04C5D" w:rsidRPr="00280F56" w:rsidRDefault="00D04C5D" w:rsidP="00D04C5D">
            <w:pPr>
              <w:pStyle w:val="BodyText"/>
            </w:pPr>
            <w:r w:rsidRPr="00280F56">
              <w:rPr>
                <w:rFonts w:cs="Calibri"/>
                <w:color w:val="000000"/>
                <w:szCs w:val="22"/>
              </w:rPr>
              <w:t>10.24718</w:t>
            </w:r>
          </w:p>
        </w:tc>
        <w:tc>
          <w:tcPr>
            <w:tcW w:w="1510" w:type="dxa"/>
            <w:vAlign w:val="bottom"/>
          </w:tcPr>
          <w:p w14:paraId="15EE6067" w14:textId="41194EF4" w:rsidR="00D04C5D" w:rsidRPr="00280F56" w:rsidRDefault="00D04C5D" w:rsidP="00D04C5D">
            <w:pPr>
              <w:pStyle w:val="BodyText"/>
            </w:pPr>
            <w:r w:rsidRPr="00280F56">
              <w:rPr>
                <w:rFonts w:cs="Calibri"/>
                <w:color w:val="000000"/>
                <w:szCs w:val="22"/>
              </w:rPr>
              <w:t>0.027712</w:t>
            </w:r>
          </w:p>
        </w:tc>
        <w:tc>
          <w:tcPr>
            <w:tcW w:w="1510" w:type="dxa"/>
            <w:vAlign w:val="bottom"/>
          </w:tcPr>
          <w:p w14:paraId="74F50B95" w14:textId="02F6B0E6" w:rsidR="00D04C5D" w:rsidRPr="00280F56" w:rsidRDefault="00D04C5D" w:rsidP="00D04C5D">
            <w:pPr>
              <w:pStyle w:val="BodyText"/>
            </w:pPr>
            <w:r w:rsidRPr="00280F56">
              <w:rPr>
                <w:rFonts w:cs="Calibri"/>
                <w:color w:val="000000"/>
                <w:szCs w:val="22"/>
              </w:rPr>
              <w:t>0.006262</w:t>
            </w:r>
          </w:p>
        </w:tc>
        <w:tc>
          <w:tcPr>
            <w:tcW w:w="1511" w:type="dxa"/>
            <w:vAlign w:val="bottom"/>
          </w:tcPr>
          <w:p w14:paraId="77CA4DDC" w14:textId="4CED1B41" w:rsidR="00D04C5D" w:rsidRPr="00280F56" w:rsidRDefault="00D04C5D" w:rsidP="00D04C5D">
            <w:pPr>
              <w:pStyle w:val="BodyText"/>
            </w:pPr>
            <w:r w:rsidRPr="00280F56">
              <w:rPr>
                <w:rFonts w:cs="Calibri"/>
                <w:color w:val="000000"/>
                <w:szCs w:val="22"/>
              </w:rPr>
              <w:t>-0.01092496</w:t>
            </w:r>
          </w:p>
        </w:tc>
      </w:tr>
      <w:tr w:rsidR="00D04C5D" w:rsidRPr="00280F56" w14:paraId="5CDF5782" w14:textId="77777777" w:rsidTr="00FC080E">
        <w:tc>
          <w:tcPr>
            <w:tcW w:w="1510" w:type="dxa"/>
            <w:vAlign w:val="bottom"/>
          </w:tcPr>
          <w:p w14:paraId="26924969" w14:textId="3F3B7331" w:rsidR="00D04C5D" w:rsidRPr="00280F56" w:rsidRDefault="00D04C5D" w:rsidP="00D04C5D">
            <w:pPr>
              <w:pStyle w:val="BodyText"/>
            </w:pPr>
            <w:r w:rsidRPr="00280F56">
              <w:rPr>
                <w:rFonts w:cs="Calibri"/>
                <w:color w:val="000000"/>
                <w:szCs w:val="22"/>
              </w:rPr>
              <w:t>-0.1652</w:t>
            </w:r>
          </w:p>
        </w:tc>
        <w:tc>
          <w:tcPr>
            <w:tcW w:w="1510" w:type="dxa"/>
            <w:vAlign w:val="bottom"/>
          </w:tcPr>
          <w:p w14:paraId="5517191C" w14:textId="66BF02D4" w:rsidR="00D04C5D" w:rsidRPr="00280F56" w:rsidRDefault="00D04C5D" w:rsidP="00D04C5D">
            <w:pPr>
              <w:pStyle w:val="BodyText"/>
            </w:pPr>
            <w:r w:rsidRPr="00280F56">
              <w:rPr>
                <w:rFonts w:cs="Calibri"/>
                <w:color w:val="000000"/>
                <w:szCs w:val="22"/>
              </w:rPr>
              <w:t>0.043096</w:t>
            </w:r>
          </w:p>
        </w:tc>
        <w:tc>
          <w:tcPr>
            <w:tcW w:w="1510" w:type="dxa"/>
            <w:vAlign w:val="bottom"/>
          </w:tcPr>
          <w:p w14:paraId="722B2A73" w14:textId="48DC6BA9" w:rsidR="00D04C5D" w:rsidRPr="00280F56" w:rsidRDefault="00D04C5D" w:rsidP="00D04C5D">
            <w:pPr>
              <w:pStyle w:val="BodyText"/>
            </w:pPr>
            <w:r w:rsidRPr="00280F56">
              <w:rPr>
                <w:rFonts w:cs="Calibri"/>
                <w:color w:val="000000"/>
                <w:szCs w:val="22"/>
              </w:rPr>
              <w:t>10.27831</w:t>
            </w:r>
          </w:p>
        </w:tc>
        <w:tc>
          <w:tcPr>
            <w:tcW w:w="1510" w:type="dxa"/>
            <w:vAlign w:val="bottom"/>
          </w:tcPr>
          <w:p w14:paraId="7D087177" w14:textId="4B1B1AC5" w:rsidR="00D04C5D" w:rsidRPr="00280F56" w:rsidRDefault="00D04C5D" w:rsidP="00D04C5D">
            <w:pPr>
              <w:pStyle w:val="BodyText"/>
            </w:pPr>
            <w:r w:rsidRPr="00280F56">
              <w:rPr>
                <w:rFonts w:cs="Calibri"/>
                <w:color w:val="000000"/>
                <w:szCs w:val="22"/>
              </w:rPr>
              <w:t>0.031043</w:t>
            </w:r>
          </w:p>
        </w:tc>
        <w:tc>
          <w:tcPr>
            <w:tcW w:w="1510" w:type="dxa"/>
            <w:vAlign w:val="bottom"/>
          </w:tcPr>
          <w:p w14:paraId="47F5CD74" w14:textId="69DED261" w:rsidR="00D04C5D" w:rsidRPr="00280F56" w:rsidRDefault="00D04C5D" w:rsidP="00D04C5D">
            <w:pPr>
              <w:pStyle w:val="BodyText"/>
            </w:pPr>
            <w:r w:rsidRPr="00280F56">
              <w:rPr>
                <w:rFonts w:cs="Calibri"/>
                <w:color w:val="000000"/>
                <w:szCs w:val="22"/>
              </w:rPr>
              <w:t>0.004663</w:t>
            </w:r>
          </w:p>
        </w:tc>
        <w:tc>
          <w:tcPr>
            <w:tcW w:w="1511" w:type="dxa"/>
            <w:vAlign w:val="bottom"/>
          </w:tcPr>
          <w:p w14:paraId="3BD7B248" w14:textId="2439B2C6" w:rsidR="00D04C5D" w:rsidRPr="00280F56" w:rsidRDefault="00D04C5D" w:rsidP="00D04C5D">
            <w:pPr>
              <w:pStyle w:val="BodyText"/>
            </w:pPr>
            <w:r w:rsidRPr="00280F56">
              <w:rPr>
                <w:rFonts w:cs="Calibri"/>
                <w:color w:val="000000"/>
                <w:szCs w:val="22"/>
              </w:rPr>
              <w:t>-0.01652067</w:t>
            </w:r>
          </w:p>
        </w:tc>
      </w:tr>
      <w:tr w:rsidR="00D04C5D" w:rsidRPr="00280F56" w14:paraId="662CC7A7" w14:textId="77777777" w:rsidTr="00FC080E">
        <w:tc>
          <w:tcPr>
            <w:tcW w:w="1510" w:type="dxa"/>
            <w:vAlign w:val="bottom"/>
          </w:tcPr>
          <w:p w14:paraId="7F2D10E1" w14:textId="548C201C" w:rsidR="00D04C5D" w:rsidRPr="00280F56" w:rsidRDefault="00D04C5D" w:rsidP="00D04C5D">
            <w:pPr>
              <w:pStyle w:val="BodyText"/>
            </w:pPr>
            <w:r w:rsidRPr="00280F56">
              <w:rPr>
                <w:rFonts w:cs="Calibri"/>
                <w:color w:val="000000"/>
                <w:szCs w:val="22"/>
              </w:rPr>
              <w:t>-0.17957</w:t>
            </w:r>
          </w:p>
        </w:tc>
        <w:tc>
          <w:tcPr>
            <w:tcW w:w="1510" w:type="dxa"/>
            <w:vAlign w:val="bottom"/>
          </w:tcPr>
          <w:p w14:paraId="7EED9533" w14:textId="1EB8A545" w:rsidR="00D04C5D" w:rsidRPr="00280F56" w:rsidRDefault="00D04C5D" w:rsidP="00D04C5D">
            <w:pPr>
              <w:pStyle w:val="BodyText"/>
            </w:pPr>
            <w:r w:rsidRPr="00280F56">
              <w:rPr>
                <w:rFonts w:cs="Calibri"/>
                <w:color w:val="000000"/>
                <w:szCs w:val="22"/>
              </w:rPr>
              <w:t>0.050278</w:t>
            </w:r>
          </w:p>
        </w:tc>
        <w:tc>
          <w:tcPr>
            <w:tcW w:w="1510" w:type="dxa"/>
            <w:vAlign w:val="bottom"/>
          </w:tcPr>
          <w:p w14:paraId="7B81C354" w14:textId="2CA90C67" w:rsidR="00D04C5D" w:rsidRPr="00280F56" w:rsidRDefault="00D04C5D" w:rsidP="00D04C5D">
            <w:pPr>
              <w:pStyle w:val="BodyText"/>
            </w:pPr>
            <w:r w:rsidRPr="00280F56">
              <w:rPr>
                <w:rFonts w:cs="Calibri"/>
                <w:color w:val="000000"/>
                <w:szCs w:val="22"/>
              </w:rPr>
              <w:t>10.20888</w:t>
            </w:r>
          </w:p>
        </w:tc>
        <w:tc>
          <w:tcPr>
            <w:tcW w:w="1510" w:type="dxa"/>
            <w:vAlign w:val="bottom"/>
          </w:tcPr>
          <w:p w14:paraId="3C2F6CD2" w14:textId="6C4D9811" w:rsidR="00D04C5D" w:rsidRPr="00280F56" w:rsidRDefault="00D04C5D" w:rsidP="00D04C5D">
            <w:pPr>
              <w:pStyle w:val="BodyText"/>
            </w:pPr>
            <w:r w:rsidRPr="00280F56">
              <w:rPr>
                <w:rFonts w:cs="Calibri"/>
                <w:color w:val="000000"/>
                <w:szCs w:val="22"/>
              </w:rPr>
              <w:t>0.033441</w:t>
            </w:r>
          </w:p>
        </w:tc>
        <w:tc>
          <w:tcPr>
            <w:tcW w:w="1510" w:type="dxa"/>
            <w:vAlign w:val="bottom"/>
          </w:tcPr>
          <w:p w14:paraId="026E7F26" w14:textId="77CFBD68" w:rsidR="00D04C5D" w:rsidRPr="00280F56" w:rsidRDefault="00D04C5D" w:rsidP="00D04C5D">
            <w:pPr>
              <w:pStyle w:val="BodyText"/>
            </w:pPr>
            <w:r w:rsidRPr="00280F56">
              <w:rPr>
                <w:rFonts w:cs="Calibri"/>
                <w:color w:val="000000"/>
                <w:szCs w:val="22"/>
              </w:rPr>
              <w:t>0.001732</w:t>
            </w:r>
          </w:p>
        </w:tc>
        <w:tc>
          <w:tcPr>
            <w:tcW w:w="1511" w:type="dxa"/>
            <w:vAlign w:val="bottom"/>
          </w:tcPr>
          <w:p w14:paraId="64107386" w14:textId="77A23B16" w:rsidR="00D04C5D" w:rsidRPr="00280F56" w:rsidRDefault="00D04C5D" w:rsidP="00D04C5D">
            <w:pPr>
              <w:pStyle w:val="BodyText"/>
            </w:pPr>
            <w:r w:rsidRPr="00280F56">
              <w:rPr>
                <w:rFonts w:cs="Calibri"/>
                <w:color w:val="000000"/>
                <w:szCs w:val="22"/>
              </w:rPr>
              <w:t>-0.0085268</w:t>
            </w:r>
          </w:p>
        </w:tc>
      </w:tr>
    </w:tbl>
    <w:p w14:paraId="3D206BE1" w14:textId="01A048ED" w:rsidR="000F69BD" w:rsidRPr="00280F56" w:rsidRDefault="000F69BD" w:rsidP="000F69BD">
      <w:pPr>
        <w:pStyle w:val="BodyText"/>
      </w:pPr>
      <w:r w:rsidRPr="00280F56">
        <w:t xml:space="preserve">A </w:t>
      </w:r>
      <w:proofErr w:type="spellStart"/>
      <w:r w:rsidRPr="00280F56">
        <w:t>Jaycar</w:t>
      </w:r>
      <w:proofErr w:type="spellEnd"/>
      <w:r w:rsidRPr="00280F56">
        <w:t xml:space="preserve"> KJ8916 robotic arm </w:t>
      </w:r>
      <w:r w:rsidRPr="00280F56">
        <w:fldChar w:fldCharType="begin" w:fldLock="1"/>
      </w:r>
      <w:r w:rsidR="00E17D8C" w:rsidRPr="00280F56">
        <w:instrText>ADDIN CSL_CITATION {"citationItems":[{"id":"ITEM-1","itemData":{"URL":"https://www.jaycar.com.au/robot-arm-kit-with-controller/p/KJ8916","author":[{"dropping-particle":"","family":"Jaycar Ltd","given":"","non-dropping-particle":"","parse-names":false,"suffix":""}],"id":"ITEM-1","issued":{"date-parts":[["2023"]]},"title":"Jaycar KJ8916 Robotic Arm","type":"webpage"},"uris":["http://www.mendeley.com/documents/?uuid=6c070957-eb8b-45f2-ad81-66a3dd1887b1"]}],"mendeley":{"formattedCitation":"(Jaycar Ltd, 2023)","plainTextFormattedCitation":"(Jaycar Ltd, 2023)","previouslyFormattedCitation":"(Jaycar Ltd, 2023)"},"properties":{"noteIndex":0},"schema":"https://github.com/citation-style-language/schema/raw/master/csl-citation.json"}</w:instrText>
      </w:r>
      <w:r w:rsidRPr="00280F56">
        <w:fldChar w:fldCharType="separate"/>
      </w:r>
      <w:r w:rsidRPr="00280F56">
        <w:rPr>
          <w:noProof/>
        </w:rPr>
        <w:t>(Jaycar Ltd, 2023)</w:t>
      </w:r>
      <w:r w:rsidRPr="00280F56">
        <w:fldChar w:fldCharType="end"/>
      </w:r>
      <w:r w:rsidRPr="00280F56">
        <w:t xml:space="preserve"> was initially implemented to validate these measurements but this proved to be incapable of the task as the weight limit was 100g and the board, without battery, weighed 486g. On top of this, the KJ8916 robotic arm had significant play and movement was in approximately 1 degree increments on the main stepper motor.</w:t>
      </w:r>
      <w:r w:rsidRPr="00280F56">
        <w:br/>
        <w:t>A set of setsquares (</w:t>
      </w:r>
      <w:r w:rsidR="00336F2C" w:rsidRPr="00280F56">
        <w:t xml:space="preserve">permitting fixed angles of </w:t>
      </w:r>
      <w:r w:rsidRPr="00280F56">
        <w:t xml:space="preserve">0,30,45,60 and 90 degrees) </w:t>
      </w:r>
      <w:r w:rsidR="00336F2C" w:rsidRPr="00280F56">
        <w:t xml:space="preserve">was </w:t>
      </w:r>
      <w:r w:rsidR="00E83D5F" w:rsidRPr="00280F56">
        <w:t xml:space="preserve">initially </w:t>
      </w:r>
      <w:r w:rsidRPr="00280F56">
        <w:t xml:space="preserve">used to </w:t>
      </w:r>
      <w:r w:rsidRPr="00280F56">
        <w:lastRenderedPageBreak/>
        <w:t xml:space="preserve">calibrate the individual </w:t>
      </w:r>
      <w:r w:rsidR="00C97540">
        <w:t>IMU</w:t>
      </w:r>
      <w:r w:rsidRPr="00280F56">
        <w:t xml:space="preserve"> sensors to apply appropriate offset and bias values (in the case of the accelerometer sensor).</w:t>
      </w:r>
      <w:r w:rsidRPr="00280F56">
        <w:br/>
        <w:t>The gyroscope calibration is easiest to determine so is dealt with first.</w:t>
      </w:r>
      <w:r w:rsidRPr="00280F56">
        <w:br/>
        <w:t xml:space="preserve">At rest, all gyroscope readings should be zero so averaging the deviations from this should suffice for a bias offset value in each axis direction. Table 4.2 lists gyroscope offset values for the Camera </w:t>
      </w:r>
      <w:r w:rsidR="00C97540">
        <w:t>IMU</w:t>
      </w:r>
      <w:r w:rsidRPr="00280F56">
        <w:t>.</w:t>
      </w:r>
    </w:p>
    <w:p w14:paraId="20561E59" w14:textId="7D1A52D5" w:rsidR="007701F5" w:rsidRPr="00280F56" w:rsidRDefault="007701F5" w:rsidP="00F24F35">
      <w:pPr>
        <w:pStyle w:val="Caption"/>
      </w:pPr>
      <w:bookmarkStart w:id="88" w:name="_Toc146546622"/>
      <w:bookmarkStart w:id="89" w:name="_Toc146547299"/>
      <w:bookmarkStart w:id="90" w:name="_Toc146548773"/>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2</w:t>
      </w:r>
      <w:r w:rsidR="000672AC">
        <w:fldChar w:fldCharType="end"/>
      </w:r>
      <w:r w:rsidRPr="00280F56">
        <w:t xml:space="preserve"> Initial Camera </w:t>
      </w:r>
      <w:r w:rsidR="00C97540">
        <w:t>IMU</w:t>
      </w:r>
      <w:r w:rsidRPr="00280F56">
        <w:t xml:space="preserve"> Gyroscope Offsets</w:t>
      </w:r>
      <w:bookmarkEnd w:id="88"/>
      <w:bookmarkEnd w:id="89"/>
      <w:bookmarkEnd w:id="90"/>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E930F0" w:rsidRPr="00280F56" w14:paraId="606699E1" w14:textId="5AC6F2C7" w:rsidTr="00C3237C">
        <w:trPr>
          <w:trHeight w:val="1076"/>
        </w:trPr>
        <w:tc>
          <w:tcPr>
            <w:tcW w:w="1156" w:type="dxa"/>
          </w:tcPr>
          <w:p w14:paraId="7937013F" w14:textId="1BC0B09D" w:rsidR="00863E62" w:rsidRPr="00280F56" w:rsidRDefault="00C3237C" w:rsidP="00794E47">
            <w:r w:rsidRPr="00280F56">
              <w:br/>
            </w:r>
            <w:r w:rsidR="00863E62" w:rsidRPr="00280F56">
              <w:t>Axis</w:t>
            </w:r>
          </w:p>
        </w:tc>
        <w:tc>
          <w:tcPr>
            <w:tcW w:w="1391" w:type="dxa"/>
          </w:tcPr>
          <w:p w14:paraId="4E37CEC3" w14:textId="5BF77A8C" w:rsidR="00863E62" w:rsidRPr="00280F56" w:rsidRDefault="00863E62" w:rsidP="00794E47">
            <w:pPr>
              <w:rPr>
                <w:rFonts w:ascii="Calibri" w:hAnsi="Calibri" w:cs="Calibri"/>
                <w:color w:val="000000"/>
                <w:szCs w:val="22"/>
              </w:rPr>
            </w:pPr>
            <w:r w:rsidRPr="00280F56">
              <w:rPr>
                <w:rFonts w:ascii="Calibri" w:hAnsi="Calibri" w:cs="Calibri"/>
                <w:color w:val="000000"/>
                <w:szCs w:val="22"/>
              </w:rPr>
              <w:t>Flat, Facing Up</w:t>
            </w:r>
          </w:p>
        </w:tc>
        <w:tc>
          <w:tcPr>
            <w:tcW w:w="1134" w:type="dxa"/>
          </w:tcPr>
          <w:p w14:paraId="4E03F8DD" w14:textId="748C5450" w:rsidR="00863E62" w:rsidRPr="00280F56" w:rsidRDefault="00863E62" w:rsidP="00794E47">
            <w:pPr>
              <w:rPr>
                <w:rFonts w:ascii="Calibri" w:hAnsi="Calibri" w:cs="Calibri"/>
                <w:color w:val="000000"/>
                <w:szCs w:val="22"/>
              </w:rPr>
            </w:pPr>
            <w:r w:rsidRPr="00280F56">
              <w:rPr>
                <w:rFonts w:ascii="Calibri" w:hAnsi="Calibri" w:cs="Calibri"/>
                <w:color w:val="000000"/>
                <w:szCs w:val="22"/>
              </w:rPr>
              <w:t>Flat, Facing Down</w:t>
            </w:r>
          </w:p>
        </w:tc>
        <w:tc>
          <w:tcPr>
            <w:tcW w:w="1134" w:type="dxa"/>
          </w:tcPr>
          <w:p w14:paraId="096F10F4" w14:textId="75FC1BF4" w:rsidR="00863E62" w:rsidRPr="00280F56" w:rsidRDefault="00863E62" w:rsidP="00794E47">
            <w:pPr>
              <w:rPr>
                <w:rFonts w:ascii="Calibri" w:hAnsi="Calibri" w:cs="Calibri"/>
                <w:color w:val="000000"/>
                <w:szCs w:val="22"/>
              </w:rPr>
            </w:pPr>
            <w:r w:rsidRPr="00280F56">
              <w:rPr>
                <w:rFonts w:ascii="Calibri" w:hAnsi="Calibri" w:cs="Calibri"/>
                <w:color w:val="000000"/>
                <w:szCs w:val="22"/>
              </w:rPr>
              <w:t>90deg, tilting left</w:t>
            </w:r>
          </w:p>
        </w:tc>
        <w:tc>
          <w:tcPr>
            <w:tcW w:w="1134" w:type="dxa"/>
          </w:tcPr>
          <w:p w14:paraId="04EA0BE1" w14:textId="3D7FABBA" w:rsidR="00863E62" w:rsidRPr="00280F56" w:rsidRDefault="00863E62" w:rsidP="00794E47">
            <w:pPr>
              <w:rPr>
                <w:rFonts w:ascii="Calibri" w:hAnsi="Calibri" w:cs="Calibri"/>
                <w:color w:val="000000"/>
                <w:szCs w:val="22"/>
              </w:rPr>
            </w:pPr>
            <w:r w:rsidRPr="00280F56">
              <w:rPr>
                <w:rFonts w:ascii="Calibri" w:hAnsi="Calibri" w:cs="Calibri"/>
                <w:color w:val="000000"/>
                <w:szCs w:val="22"/>
              </w:rPr>
              <w:t>90deg, tilting right</w:t>
            </w:r>
          </w:p>
        </w:tc>
        <w:tc>
          <w:tcPr>
            <w:tcW w:w="1134" w:type="dxa"/>
          </w:tcPr>
          <w:p w14:paraId="21D662CC" w14:textId="6349D309" w:rsidR="00863E62" w:rsidRPr="00280F56" w:rsidRDefault="00863E62" w:rsidP="00794E47">
            <w:pPr>
              <w:rPr>
                <w:rFonts w:ascii="Calibri" w:hAnsi="Calibri" w:cs="Calibri"/>
                <w:color w:val="000000"/>
                <w:szCs w:val="22"/>
              </w:rPr>
            </w:pPr>
            <w:r w:rsidRPr="00280F56">
              <w:rPr>
                <w:rFonts w:ascii="Calibri" w:hAnsi="Calibri" w:cs="Calibri"/>
                <w:color w:val="000000"/>
                <w:szCs w:val="22"/>
              </w:rPr>
              <w:t>Tilting Up</w:t>
            </w:r>
          </w:p>
        </w:tc>
        <w:tc>
          <w:tcPr>
            <w:tcW w:w="1134" w:type="dxa"/>
          </w:tcPr>
          <w:p w14:paraId="3898FE75" w14:textId="04A66DF2" w:rsidR="00863E62" w:rsidRPr="00280F56" w:rsidRDefault="00863E62" w:rsidP="00794E47">
            <w:pPr>
              <w:rPr>
                <w:rFonts w:ascii="Calibri" w:hAnsi="Calibri" w:cs="Calibri"/>
                <w:color w:val="000000"/>
                <w:szCs w:val="22"/>
              </w:rPr>
            </w:pPr>
            <w:r w:rsidRPr="00280F56">
              <w:rPr>
                <w:rFonts w:ascii="Calibri" w:hAnsi="Calibri" w:cs="Calibri"/>
                <w:color w:val="000000"/>
                <w:szCs w:val="22"/>
              </w:rPr>
              <w:t>Tilting Down</w:t>
            </w:r>
          </w:p>
        </w:tc>
        <w:tc>
          <w:tcPr>
            <w:tcW w:w="1559" w:type="dxa"/>
          </w:tcPr>
          <w:p w14:paraId="1D5CB5C1" w14:textId="7970CAA3" w:rsidR="00863E62" w:rsidRPr="00280F56" w:rsidRDefault="00E930F0" w:rsidP="00794E47">
            <w:pPr>
              <w:rPr>
                <w:rFonts w:ascii="Calibri" w:hAnsi="Calibri" w:cs="Calibri"/>
                <w:color w:val="000000"/>
                <w:szCs w:val="22"/>
              </w:rPr>
            </w:pPr>
            <w:r w:rsidRPr="00280F56">
              <w:rPr>
                <w:rFonts w:ascii="Calibri" w:hAnsi="Calibri" w:cs="Calibri"/>
                <w:color w:val="000000"/>
                <w:szCs w:val="22"/>
              </w:rPr>
              <w:t>Average</w:t>
            </w:r>
            <w:r w:rsidRPr="00280F56">
              <w:rPr>
                <w:rFonts w:ascii="Calibri" w:hAnsi="Calibri" w:cs="Calibri"/>
                <w:color w:val="000000"/>
                <w:szCs w:val="22"/>
              </w:rPr>
              <w:br/>
              <w:t>Offset</w:t>
            </w:r>
          </w:p>
        </w:tc>
      </w:tr>
      <w:tr w:rsidR="00E930F0" w:rsidRPr="00280F56" w14:paraId="45600230" w14:textId="08B57174" w:rsidTr="00C3237C">
        <w:trPr>
          <w:trHeight w:val="837"/>
        </w:trPr>
        <w:tc>
          <w:tcPr>
            <w:tcW w:w="1156" w:type="dxa"/>
          </w:tcPr>
          <w:p w14:paraId="5BAB7E7A" w14:textId="561D1FD7" w:rsidR="00863E62" w:rsidRPr="00280F56" w:rsidRDefault="00863E62" w:rsidP="00794E47">
            <w:proofErr w:type="spellStart"/>
            <w:r w:rsidRPr="00280F56">
              <w:t>Gyro_X</w:t>
            </w:r>
            <w:proofErr w:type="spellEnd"/>
          </w:p>
        </w:tc>
        <w:tc>
          <w:tcPr>
            <w:tcW w:w="1391" w:type="dxa"/>
          </w:tcPr>
          <w:p w14:paraId="5D200634" w14:textId="1F6F049D" w:rsidR="00863E62" w:rsidRPr="00280F56" w:rsidRDefault="00863E62" w:rsidP="00794E47">
            <w:pPr>
              <w:rPr>
                <w:rFonts w:ascii="Calibri" w:hAnsi="Calibri" w:cs="Calibri"/>
                <w:color w:val="000000"/>
                <w:szCs w:val="22"/>
              </w:rPr>
            </w:pPr>
            <w:r w:rsidRPr="00280F56">
              <w:rPr>
                <w:rFonts w:ascii="Calibri" w:hAnsi="Calibri" w:cs="Calibri"/>
                <w:color w:val="000000"/>
                <w:szCs w:val="22"/>
              </w:rPr>
              <w:t>0.029521</w:t>
            </w:r>
          </w:p>
        </w:tc>
        <w:tc>
          <w:tcPr>
            <w:tcW w:w="1134" w:type="dxa"/>
          </w:tcPr>
          <w:p w14:paraId="309AEAB5" w14:textId="22CB6479" w:rsidR="00863E62" w:rsidRPr="00280F56" w:rsidRDefault="00863E62" w:rsidP="00794E47">
            <w:pPr>
              <w:rPr>
                <w:rFonts w:ascii="Calibri" w:hAnsi="Calibri" w:cs="Calibri"/>
                <w:color w:val="000000"/>
                <w:szCs w:val="22"/>
              </w:rPr>
            </w:pPr>
            <w:r w:rsidRPr="00280F56">
              <w:rPr>
                <w:rFonts w:ascii="Calibri" w:hAnsi="Calibri" w:cs="Calibri"/>
                <w:color w:val="000000"/>
                <w:szCs w:val="22"/>
                <w:lang w:eastAsia="zh-CN"/>
              </w:rPr>
              <w:t>0.029307</w:t>
            </w:r>
          </w:p>
        </w:tc>
        <w:tc>
          <w:tcPr>
            <w:tcW w:w="1134" w:type="dxa"/>
          </w:tcPr>
          <w:p w14:paraId="422AF839" w14:textId="3795165B"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0.028777</w:t>
            </w:r>
          </w:p>
        </w:tc>
        <w:tc>
          <w:tcPr>
            <w:tcW w:w="1134" w:type="dxa"/>
          </w:tcPr>
          <w:p w14:paraId="05816DB7" w14:textId="48EE1F44" w:rsidR="00863E62" w:rsidRPr="00280F56" w:rsidRDefault="00863E62" w:rsidP="00794E47">
            <w:pPr>
              <w:rPr>
                <w:rFonts w:ascii="Calibri" w:hAnsi="Calibri" w:cs="Calibri"/>
                <w:color w:val="000000"/>
                <w:szCs w:val="22"/>
              </w:rPr>
            </w:pPr>
            <w:r w:rsidRPr="00280F56">
              <w:rPr>
                <w:rFonts w:ascii="Calibri" w:hAnsi="Calibri" w:cs="Calibri"/>
                <w:color w:val="000000"/>
                <w:szCs w:val="22"/>
              </w:rPr>
              <w:t>-0.02387</w:t>
            </w:r>
          </w:p>
        </w:tc>
        <w:tc>
          <w:tcPr>
            <w:tcW w:w="1134" w:type="dxa"/>
          </w:tcPr>
          <w:p w14:paraId="4FCCE8FD" w14:textId="77777777"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0.028599</w:t>
            </w:r>
          </w:p>
          <w:p w14:paraId="515AB223" w14:textId="77777777" w:rsidR="00863E62" w:rsidRPr="00280F56" w:rsidRDefault="00863E62" w:rsidP="00794E47">
            <w:pPr>
              <w:rPr>
                <w:rFonts w:ascii="Calibri" w:hAnsi="Calibri" w:cs="Calibri"/>
                <w:color w:val="000000"/>
                <w:szCs w:val="22"/>
              </w:rPr>
            </w:pPr>
          </w:p>
        </w:tc>
        <w:tc>
          <w:tcPr>
            <w:tcW w:w="1134" w:type="dxa"/>
          </w:tcPr>
          <w:p w14:paraId="2BF14CA1" w14:textId="77777777"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-0.02385</w:t>
            </w:r>
          </w:p>
          <w:p w14:paraId="1F70CC72" w14:textId="77777777" w:rsidR="00863E62" w:rsidRPr="00280F56" w:rsidRDefault="00863E62" w:rsidP="00794E47">
            <w:pPr>
              <w:rPr>
                <w:rFonts w:ascii="Calibri" w:hAnsi="Calibri" w:cs="Calibri"/>
                <w:color w:val="000000"/>
                <w:szCs w:val="22"/>
              </w:rPr>
            </w:pPr>
          </w:p>
        </w:tc>
        <w:tc>
          <w:tcPr>
            <w:tcW w:w="1559" w:type="dxa"/>
          </w:tcPr>
          <w:p w14:paraId="33CE156E" w14:textId="6A5F3198" w:rsidR="00863E62" w:rsidRPr="00280F56" w:rsidRDefault="00E930F0" w:rsidP="00794E47">
            <w:pPr>
              <w:rPr>
                <w:rFonts w:ascii="Calibri" w:hAnsi="Calibri" w:cs="Calibri"/>
                <w:color w:val="000000"/>
                <w:szCs w:val="22"/>
              </w:rPr>
            </w:pPr>
            <w:r w:rsidRPr="00280F56">
              <w:rPr>
                <w:rFonts w:ascii="Calibri" w:hAnsi="Calibri" w:cs="Calibri"/>
                <w:color w:val="000000"/>
                <w:szCs w:val="22"/>
              </w:rPr>
              <w:t>0.</w:t>
            </w:r>
            <w:r w:rsidR="00794E47" w:rsidRPr="00280F56">
              <w:rPr>
                <w:rFonts w:ascii="Calibri" w:hAnsi="Calibri" w:cs="Calibri"/>
                <w:color w:val="000000"/>
                <w:szCs w:val="22"/>
              </w:rPr>
              <w:t>029078</w:t>
            </w:r>
          </w:p>
        </w:tc>
      </w:tr>
      <w:tr w:rsidR="00E930F0" w:rsidRPr="00280F56" w14:paraId="447D2746" w14:textId="77777777" w:rsidTr="00C3237C">
        <w:trPr>
          <w:trHeight w:val="837"/>
        </w:trPr>
        <w:tc>
          <w:tcPr>
            <w:tcW w:w="1156" w:type="dxa"/>
          </w:tcPr>
          <w:p w14:paraId="64D6A4BB" w14:textId="77145D87" w:rsidR="00E930F0" w:rsidRPr="00280F56" w:rsidRDefault="00E930F0" w:rsidP="00794E47">
            <w:proofErr w:type="spellStart"/>
            <w:r w:rsidRPr="00280F56">
              <w:t>Gyro_Y</w:t>
            </w:r>
            <w:proofErr w:type="spellEnd"/>
          </w:p>
        </w:tc>
        <w:tc>
          <w:tcPr>
            <w:tcW w:w="1391" w:type="dxa"/>
          </w:tcPr>
          <w:p w14:paraId="427D02CB"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0.004314</w:t>
            </w:r>
          </w:p>
          <w:p w14:paraId="197A9352" w14:textId="77777777" w:rsidR="00E930F0" w:rsidRPr="00280F56" w:rsidRDefault="00E930F0" w:rsidP="00794E47">
            <w:pPr>
              <w:rPr>
                <w:rFonts w:ascii="Calibri" w:hAnsi="Calibri" w:cs="Calibri"/>
                <w:color w:val="000000"/>
                <w:szCs w:val="22"/>
              </w:rPr>
            </w:pPr>
          </w:p>
        </w:tc>
        <w:tc>
          <w:tcPr>
            <w:tcW w:w="1134" w:type="dxa"/>
          </w:tcPr>
          <w:p w14:paraId="0C254302"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0.004279</w:t>
            </w:r>
          </w:p>
          <w:p w14:paraId="0E726E29" w14:textId="77777777" w:rsidR="00E930F0" w:rsidRPr="00280F56" w:rsidRDefault="00E930F0" w:rsidP="00794E47">
            <w:pPr>
              <w:rPr>
                <w:rFonts w:ascii="Calibri" w:hAnsi="Calibri" w:cs="Calibri"/>
                <w:color w:val="000000"/>
                <w:szCs w:val="22"/>
                <w:lang w:eastAsia="zh-CN"/>
              </w:rPr>
            </w:pPr>
          </w:p>
        </w:tc>
        <w:tc>
          <w:tcPr>
            <w:tcW w:w="1134" w:type="dxa"/>
          </w:tcPr>
          <w:p w14:paraId="64E85573"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0.018543</w:t>
            </w:r>
          </w:p>
          <w:p w14:paraId="56F8C54E" w14:textId="77777777" w:rsidR="00E930F0" w:rsidRPr="00280F56" w:rsidRDefault="00E930F0" w:rsidP="00794E47">
            <w:pPr>
              <w:rPr>
                <w:rFonts w:ascii="Calibri" w:hAnsi="Calibri" w:cs="Calibri"/>
                <w:color w:val="000000"/>
                <w:szCs w:val="22"/>
              </w:rPr>
            </w:pPr>
          </w:p>
        </w:tc>
        <w:tc>
          <w:tcPr>
            <w:tcW w:w="1134" w:type="dxa"/>
          </w:tcPr>
          <w:p w14:paraId="26A78788"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0.018462</w:t>
            </w:r>
          </w:p>
          <w:p w14:paraId="20B613D6" w14:textId="77777777" w:rsidR="00E930F0" w:rsidRPr="00280F56" w:rsidRDefault="00E930F0" w:rsidP="00794E47">
            <w:pPr>
              <w:rPr>
                <w:rFonts w:ascii="Calibri" w:hAnsi="Calibri" w:cs="Calibri"/>
                <w:color w:val="000000"/>
                <w:szCs w:val="22"/>
              </w:rPr>
            </w:pPr>
          </w:p>
        </w:tc>
        <w:tc>
          <w:tcPr>
            <w:tcW w:w="1134" w:type="dxa"/>
          </w:tcPr>
          <w:p w14:paraId="4893966E"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0.003848</w:t>
            </w:r>
          </w:p>
          <w:p w14:paraId="0423ABB3" w14:textId="77777777" w:rsidR="00E930F0" w:rsidRPr="00280F56" w:rsidRDefault="00E930F0" w:rsidP="00794E47">
            <w:pPr>
              <w:rPr>
                <w:rFonts w:ascii="Calibri" w:hAnsi="Calibri" w:cs="Calibri"/>
                <w:color w:val="000000"/>
                <w:szCs w:val="22"/>
              </w:rPr>
            </w:pPr>
          </w:p>
        </w:tc>
        <w:tc>
          <w:tcPr>
            <w:tcW w:w="1134" w:type="dxa"/>
          </w:tcPr>
          <w:p w14:paraId="0155C094"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0.018154</w:t>
            </w:r>
          </w:p>
          <w:p w14:paraId="677E92EB" w14:textId="77777777" w:rsidR="00E930F0" w:rsidRPr="00280F56" w:rsidRDefault="00E930F0" w:rsidP="00794E47">
            <w:pPr>
              <w:rPr>
                <w:rFonts w:ascii="Calibri" w:hAnsi="Calibri" w:cs="Calibri"/>
                <w:color w:val="000000"/>
                <w:szCs w:val="22"/>
              </w:rPr>
            </w:pPr>
          </w:p>
        </w:tc>
        <w:tc>
          <w:tcPr>
            <w:tcW w:w="1559" w:type="dxa"/>
          </w:tcPr>
          <w:p w14:paraId="7DD7379B" w14:textId="53F5B276" w:rsidR="00E930F0" w:rsidRPr="00280F56" w:rsidRDefault="00A861DD" w:rsidP="00794E47">
            <w:pPr>
              <w:rPr>
                <w:rFonts w:ascii="Calibri" w:hAnsi="Calibri" w:cs="Calibri"/>
                <w:color w:val="000000"/>
                <w:szCs w:val="22"/>
              </w:rPr>
            </w:pPr>
            <w:r w:rsidRPr="00280F56">
              <w:rPr>
                <w:rFonts w:ascii="Calibri" w:hAnsi="Calibri" w:cs="Calibri"/>
                <w:color w:val="000000"/>
                <w:szCs w:val="22"/>
              </w:rPr>
              <w:t>0.0</w:t>
            </w:r>
            <w:r w:rsidR="00794E47" w:rsidRPr="00280F56">
              <w:rPr>
                <w:rFonts w:ascii="Calibri" w:hAnsi="Calibri" w:cs="Calibri"/>
                <w:color w:val="000000"/>
                <w:szCs w:val="22"/>
              </w:rPr>
              <w:t>04103</w:t>
            </w:r>
          </w:p>
        </w:tc>
      </w:tr>
      <w:tr w:rsidR="00E930F0" w:rsidRPr="00280F56" w14:paraId="6CFA808A" w14:textId="77777777" w:rsidTr="00C3237C">
        <w:trPr>
          <w:trHeight w:val="837"/>
        </w:trPr>
        <w:tc>
          <w:tcPr>
            <w:tcW w:w="1156" w:type="dxa"/>
          </w:tcPr>
          <w:p w14:paraId="01961F34" w14:textId="3D611D6F" w:rsidR="00E930F0" w:rsidRPr="00280F56" w:rsidRDefault="00E930F0" w:rsidP="00794E47">
            <w:proofErr w:type="spellStart"/>
            <w:r w:rsidRPr="00280F56">
              <w:t>Gyro_Z</w:t>
            </w:r>
            <w:proofErr w:type="spellEnd"/>
          </w:p>
        </w:tc>
        <w:tc>
          <w:tcPr>
            <w:tcW w:w="1391" w:type="dxa"/>
          </w:tcPr>
          <w:p w14:paraId="21F0CB1B"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-0.01118137</w:t>
            </w:r>
          </w:p>
          <w:p w14:paraId="7737CC3A" w14:textId="77777777" w:rsidR="00E930F0" w:rsidRPr="00280F56" w:rsidRDefault="00E930F0" w:rsidP="00794E47">
            <w:pPr>
              <w:rPr>
                <w:rFonts w:ascii="Calibri" w:hAnsi="Calibri" w:cs="Calibri"/>
                <w:color w:val="000000"/>
                <w:szCs w:val="22"/>
              </w:rPr>
            </w:pPr>
          </w:p>
        </w:tc>
        <w:tc>
          <w:tcPr>
            <w:tcW w:w="1134" w:type="dxa"/>
          </w:tcPr>
          <w:p w14:paraId="009FF543"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-0.0112</w:t>
            </w:r>
          </w:p>
          <w:p w14:paraId="32A2D212" w14:textId="77777777" w:rsidR="00E930F0" w:rsidRPr="00280F56" w:rsidRDefault="00E930F0" w:rsidP="00794E47">
            <w:pPr>
              <w:rPr>
                <w:rFonts w:ascii="Calibri" w:hAnsi="Calibri" w:cs="Calibri"/>
                <w:color w:val="000000"/>
                <w:szCs w:val="22"/>
                <w:lang w:eastAsia="zh-CN"/>
              </w:rPr>
            </w:pPr>
          </w:p>
        </w:tc>
        <w:tc>
          <w:tcPr>
            <w:tcW w:w="1134" w:type="dxa"/>
          </w:tcPr>
          <w:p w14:paraId="01285720"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-8.4E-05</w:t>
            </w:r>
          </w:p>
          <w:p w14:paraId="2B61CB71" w14:textId="77777777" w:rsidR="00E930F0" w:rsidRPr="00280F56" w:rsidRDefault="00E930F0" w:rsidP="00794E47">
            <w:pPr>
              <w:rPr>
                <w:rFonts w:ascii="Calibri" w:hAnsi="Calibri" w:cs="Calibri"/>
                <w:color w:val="000000"/>
                <w:szCs w:val="22"/>
              </w:rPr>
            </w:pPr>
          </w:p>
        </w:tc>
        <w:tc>
          <w:tcPr>
            <w:tcW w:w="1134" w:type="dxa"/>
          </w:tcPr>
          <w:p w14:paraId="569AF43F"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0.000296</w:t>
            </w:r>
          </w:p>
          <w:p w14:paraId="08FAD183" w14:textId="77777777" w:rsidR="00E930F0" w:rsidRPr="00280F56" w:rsidRDefault="00E930F0" w:rsidP="00794E47">
            <w:pPr>
              <w:rPr>
                <w:rFonts w:ascii="Calibri" w:hAnsi="Calibri" w:cs="Calibri"/>
                <w:color w:val="000000"/>
                <w:szCs w:val="22"/>
              </w:rPr>
            </w:pPr>
          </w:p>
          <w:p w14:paraId="61C66BCA" w14:textId="77777777" w:rsidR="00E930F0" w:rsidRPr="00280F56" w:rsidRDefault="00E930F0" w:rsidP="00794E47">
            <w:pPr>
              <w:rPr>
                <w:rFonts w:ascii="Calibri" w:hAnsi="Calibri" w:cs="Calibri"/>
                <w:szCs w:val="22"/>
              </w:rPr>
            </w:pPr>
          </w:p>
        </w:tc>
        <w:tc>
          <w:tcPr>
            <w:tcW w:w="1134" w:type="dxa"/>
          </w:tcPr>
          <w:p w14:paraId="6CD8C60C"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-0.01144</w:t>
            </w:r>
          </w:p>
          <w:p w14:paraId="14221800" w14:textId="77777777" w:rsidR="00E930F0" w:rsidRPr="00280F56" w:rsidRDefault="00E930F0" w:rsidP="00794E47">
            <w:pPr>
              <w:rPr>
                <w:rFonts w:ascii="Calibri" w:hAnsi="Calibri" w:cs="Calibri"/>
                <w:color w:val="000000"/>
                <w:szCs w:val="22"/>
              </w:rPr>
            </w:pPr>
          </w:p>
        </w:tc>
        <w:tc>
          <w:tcPr>
            <w:tcW w:w="1134" w:type="dxa"/>
          </w:tcPr>
          <w:p w14:paraId="27DEAAF0"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0.000378</w:t>
            </w:r>
          </w:p>
          <w:p w14:paraId="372D505D" w14:textId="77777777" w:rsidR="00E930F0" w:rsidRPr="00280F56" w:rsidRDefault="00E930F0" w:rsidP="00794E47">
            <w:pPr>
              <w:rPr>
                <w:rFonts w:ascii="Calibri" w:hAnsi="Calibri" w:cs="Calibri"/>
                <w:color w:val="000000"/>
                <w:szCs w:val="22"/>
              </w:rPr>
            </w:pPr>
          </w:p>
          <w:p w14:paraId="7AFF75E3" w14:textId="77777777" w:rsidR="00E930F0" w:rsidRPr="00280F56" w:rsidRDefault="00E930F0" w:rsidP="00794E47">
            <w:pPr>
              <w:rPr>
                <w:rFonts w:ascii="Calibri" w:hAnsi="Calibri" w:cs="Calibri"/>
                <w:szCs w:val="22"/>
              </w:rPr>
            </w:pPr>
          </w:p>
        </w:tc>
        <w:tc>
          <w:tcPr>
            <w:tcW w:w="1559" w:type="dxa"/>
          </w:tcPr>
          <w:p w14:paraId="355A8704" w14:textId="60A86710" w:rsidR="00E930F0" w:rsidRPr="00280F56" w:rsidRDefault="00E930F0" w:rsidP="00794E47">
            <w:pPr>
              <w:rPr>
                <w:rFonts w:ascii="Calibri" w:hAnsi="Calibri" w:cs="Calibri"/>
                <w:color w:val="000000"/>
                <w:szCs w:val="22"/>
              </w:rPr>
            </w:pPr>
            <w:r w:rsidRPr="00280F56">
              <w:rPr>
                <w:rFonts w:ascii="Calibri" w:hAnsi="Calibri" w:cs="Calibri"/>
                <w:color w:val="000000"/>
                <w:szCs w:val="22"/>
              </w:rPr>
              <w:t>0.</w:t>
            </w:r>
            <w:r w:rsidR="00794E47" w:rsidRPr="00280F56">
              <w:rPr>
                <w:rFonts w:ascii="Calibri" w:hAnsi="Calibri" w:cs="Calibri"/>
                <w:color w:val="000000"/>
                <w:szCs w:val="22"/>
              </w:rPr>
              <w:t>00743</w:t>
            </w:r>
          </w:p>
        </w:tc>
      </w:tr>
    </w:tbl>
    <w:p w14:paraId="699233B0" w14:textId="75E8BD8E" w:rsidR="00794E47" w:rsidRPr="00280F56" w:rsidRDefault="00794E47" w:rsidP="00A861DD">
      <w:pPr>
        <w:pStyle w:val="BodyText"/>
      </w:pPr>
      <w:r w:rsidRPr="00280F56">
        <w:br/>
        <w:t>Table 4.</w:t>
      </w:r>
      <w:r w:rsidR="00C3237C" w:rsidRPr="00280F56">
        <w:t>3</w:t>
      </w:r>
      <w:r w:rsidRPr="00280F56">
        <w:t xml:space="preserve"> lists the Accelerometer offsets</w:t>
      </w:r>
      <w:r w:rsidR="00FC080E" w:rsidRPr="00280F56">
        <w:t xml:space="preserve"> for the Camera </w:t>
      </w:r>
      <w:r w:rsidR="00C97540">
        <w:t>IMU</w:t>
      </w:r>
      <w:r w:rsidRPr="00280F56">
        <w:t>.</w:t>
      </w:r>
      <w:r w:rsidR="00D04C5D" w:rsidRPr="00280F56">
        <w:t xml:space="preserve"> These were obtained from the </w:t>
      </w:r>
      <w:r w:rsidR="000F33C5" w:rsidRPr="00280F56">
        <w:t>a</w:t>
      </w:r>
      <w:r w:rsidR="00D04C5D" w:rsidRPr="00280F56">
        <w:t xml:space="preserve">xes shown in the table and the </w:t>
      </w:r>
      <w:proofErr w:type="spellStart"/>
      <w:r w:rsidR="00D04C5D" w:rsidRPr="00280F56">
        <w:t>Matlab</w:t>
      </w:r>
      <w:proofErr w:type="spellEnd"/>
      <w:r w:rsidR="00D04C5D" w:rsidRPr="00280F56">
        <w:t xml:space="preserve"> </w:t>
      </w:r>
      <w:proofErr w:type="spellStart"/>
      <w:r w:rsidR="00D04C5D" w:rsidRPr="00280F56">
        <w:t>polyfit</w:t>
      </w:r>
      <w:proofErr w:type="spellEnd"/>
      <w:r w:rsidR="00D04C5D" w:rsidRPr="00280F56">
        <w:t xml:space="preserve"> function</w:t>
      </w:r>
      <w:r w:rsidR="00E17D8C" w:rsidRPr="00280F56">
        <w:t xml:space="preserve"> </w:t>
      </w:r>
      <w:r w:rsidR="00E17D8C" w:rsidRPr="00280F56">
        <w:fldChar w:fldCharType="begin" w:fldLock="1"/>
      </w:r>
      <w:r w:rsidR="007211F0" w:rsidRPr="00280F56">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2023)","plainTextFormattedCitation":"(Matlab, 2023)","previouslyFormattedCitation":"(Matlab, 2023)"},"properties":{"noteIndex":0},"schema":"https://github.com/citation-style-language/schema/raw/master/csl-citation.json"}</w:instrText>
      </w:r>
      <w:r w:rsidR="00E17D8C" w:rsidRPr="00280F56">
        <w:fldChar w:fldCharType="separate"/>
      </w:r>
      <w:r w:rsidR="00E17D8C" w:rsidRPr="00280F56">
        <w:rPr>
          <w:noProof/>
        </w:rPr>
        <w:t>(Matlab, 2023)</w:t>
      </w:r>
      <w:r w:rsidR="00E17D8C" w:rsidRPr="00280F56">
        <w:fldChar w:fldCharType="end"/>
      </w:r>
      <w:r w:rsidR="00D04C5D" w:rsidRPr="00280F56">
        <w:t xml:space="preserve"> was used to determine the first order equation parameters of s</w:t>
      </w:r>
      <w:r w:rsidR="00FC080E" w:rsidRPr="00280F56">
        <w:t>lope</w:t>
      </w:r>
      <w:r w:rsidR="00D04C5D" w:rsidRPr="00280F56">
        <w:t xml:space="preserve"> and offset.</w:t>
      </w:r>
      <w:r w:rsidR="00336F2C" w:rsidRPr="00280F56">
        <w:t xml:space="preserve"> X values used were -1, 0 and 1.</w:t>
      </w:r>
    </w:p>
    <w:p w14:paraId="65E67FC1" w14:textId="2C53BD89" w:rsidR="007701F5" w:rsidRPr="00280F56" w:rsidRDefault="007701F5" w:rsidP="00F24F35">
      <w:pPr>
        <w:pStyle w:val="Caption"/>
      </w:pPr>
      <w:bookmarkStart w:id="91" w:name="_Toc146546623"/>
      <w:bookmarkStart w:id="92" w:name="_Toc146547300"/>
      <w:bookmarkStart w:id="93" w:name="_Toc146548774"/>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3</w:t>
      </w:r>
      <w:r w:rsidR="000672AC">
        <w:fldChar w:fldCharType="end"/>
      </w:r>
      <w:r w:rsidRPr="00280F56">
        <w:t xml:space="preserve"> Accelerometer Slope and Offset Table</w:t>
      </w:r>
      <w:bookmarkEnd w:id="91"/>
      <w:bookmarkEnd w:id="92"/>
      <w:bookmarkEnd w:id="93"/>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FC080E" w:rsidRPr="00280F56" w14:paraId="24551977" w14:textId="6EEE6687" w:rsidTr="00FC080E">
        <w:trPr>
          <w:trHeight w:val="1076"/>
        </w:trPr>
        <w:tc>
          <w:tcPr>
            <w:tcW w:w="1156" w:type="dxa"/>
          </w:tcPr>
          <w:p w14:paraId="7E01635D" w14:textId="77777777" w:rsidR="00FC080E" w:rsidRPr="00280F56" w:rsidRDefault="00FC080E" w:rsidP="00FC080E">
            <w:r w:rsidRPr="00280F56">
              <w:t>Axis</w:t>
            </w:r>
          </w:p>
        </w:tc>
        <w:tc>
          <w:tcPr>
            <w:tcW w:w="1391" w:type="dxa"/>
          </w:tcPr>
          <w:p w14:paraId="10C06040" w14:textId="3D773389" w:rsidR="00FC080E" w:rsidRPr="00280F56" w:rsidRDefault="00FC080E" w:rsidP="00FC080E">
            <w:pPr>
              <w:rPr>
                <w:color w:val="000000"/>
              </w:rPr>
            </w:pPr>
            <w:r w:rsidRPr="00280F56">
              <w:rPr>
                <w:color w:val="000000"/>
              </w:rPr>
              <w:t>Flat, Facing Down (gravity = -1)</w:t>
            </w:r>
          </w:p>
        </w:tc>
        <w:tc>
          <w:tcPr>
            <w:tcW w:w="1391" w:type="dxa"/>
          </w:tcPr>
          <w:p w14:paraId="4E67E5BE" w14:textId="047E7271" w:rsidR="00FC080E" w:rsidRPr="00280F56" w:rsidRDefault="00FC080E" w:rsidP="00FC080E">
            <w:pPr>
              <w:rPr>
                <w:color w:val="000000"/>
              </w:rPr>
            </w:pPr>
            <w:r w:rsidRPr="00280F56">
              <w:rPr>
                <w:color w:val="000000"/>
              </w:rPr>
              <w:t xml:space="preserve">90deg, tilting left </w:t>
            </w:r>
            <w:r w:rsidRPr="00280F56">
              <w:rPr>
                <w:color w:val="000000"/>
              </w:rPr>
              <w:br/>
              <w:t>(gravity = 0)</w:t>
            </w:r>
          </w:p>
        </w:tc>
        <w:tc>
          <w:tcPr>
            <w:tcW w:w="1391" w:type="dxa"/>
          </w:tcPr>
          <w:p w14:paraId="164DD741" w14:textId="04ED1457" w:rsidR="00FC080E" w:rsidRPr="00280F56" w:rsidRDefault="00FC080E" w:rsidP="00FC080E">
            <w:pPr>
              <w:rPr>
                <w:color w:val="000000"/>
              </w:rPr>
            </w:pPr>
            <w:r w:rsidRPr="00280F56">
              <w:rPr>
                <w:color w:val="000000"/>
              </w:rPr>
              <w:t>Flat, Facing Up (gravity=1)</w:t>
            </w:r>
          </w:p>
        </w:tc>
        <w:tc>
          <w:tcPr>
            <w:tcW w:w="2126" w:type="dxa"/>
          </w:tcPr>
          <w:p w14:paraId="1A5C05DB" w14:textId="5F15934B" w:rsidR="00FC080E" w:rsidRPr="00280F56" w:rsidRDefault="00FC080E" w:rsidP="00FC080E">
            <w:pPr>
              <w:rPr>
                <w:color w:val="000000"/>
              </w:rPr>
            </w:pPr>
            <w:r w:rsidRPr="00280F56">
              <w:rPr>
                <w:color w:val="000000"/>
              </w:rPr>
              <w:t>Slope</w:t>
            </w:r>
          </w:p>
        </w:tc>
        <w:tc>
          <w:tcPr>
            <w:tcW w:w="2268" w:type="dxa"/>
          </w:tcPr>
          <w:p w14:paraId="575952F6" w14:textId="6F5E58FE" w:rsidR="00FC080E" w:rsidRPr="00280F56" w:rsidRDefault="00FC080E" w:rsidP="00FC080E">
            <w:pPr>
              <w:rPr>
                <w:color w:val="000000"/>
              </w:rPr>
            </w:pPr>
            <w:r w:rsidRPr="00280F56">
              <w:rPr>
                <w:color w:val="000000"/>
              </w:rPr>
              <w:t>Offset</w:t>
            </w:r>
          </w:p>
        </w:tc>
      </w:tr>
      <w:tr w:rsidR="00FC080E" w:rsidRPr="00280F56" w14:paraId="608FBAC6" w14:textId="188F3143" w:rsidTr="00FC080E">
        <w:trPr>
          <w:trHeight w:val="837"/>
        </w:trPr>
        <w:tc>
          <w:tcPr>
            <w:tcW w:w="1156" w:type="dxa"/>
          </w:tcPr>
          <w:p w14:paraId="6FBEACEA" w14:textId="54952315" w:rsidR="00FC080E" w:rsidRPr="00280F56" w:rsidRDefault="000F69BD" w:rsidP="00FC080E">
            <w:proofErr w:type="spellStart"/>
            <w:r w:rsidRPr="00280F56">
              <w:t>Accel</w:t>
            </w:r>
            <w:r w:rsidR="00FC080E" w:rsidRPr="00280F56">
              <w:t>_X</w:t>
            </w:r>
            <w:proofErr w:type="spellEnd"/>
          </w:p>
        </w:tc>
        <w:tc>
          <w:tcPr>
            <w:tcW w:w="1391" w:type="dxa"/>
          </w:tcPr>
          <w:p w14:paraId="64F05C24"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0.02984</w:t>
            </w:r>
          </w:p>
          <w:p w14:paraId="0E401DB9" w14:textId="608E6A58" w:rsidR="00FC080E" w:rsidRPr="00280F56" w:rsidRDefault="00FC080E" w:rsidP="00FC080E">
            <w:pPr>
              <w:rPr>
                <w:color w:val="000000"/>
              </w:rPr>
            </w:pPr>
          </w:p>
        </w:tc>
        <w:tc>
          <w:tcPr>
            <w:tcW w:w="1391" w:type="dxa"/>
          </w:tcPr>
          <w:p w14:paraId="01E96053"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9.720203</w:t>
            </w:r>
          </w:p>
          <w:p w14:paraId="39319045" w14:textId="52929AA5" w:rsidR="00FC080E" w:rsidRPr="00280F56" w:rsidRDefault="00FC080E" w:rsidP="00FC080E">
            <w:pPr>
              <w:rPr>
                <w:color w:val="000000"/>
              </w:rPr>
            </w:pPr>
          </w:p>
        </w:tc>
        <w:tc>
          <w:tcPr>
            <w:tcW w:w="1391" w:type="dxa"/>
          </w:tcPr>
          <w:p w14:paraId="7C6C5602"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-0.20886</w:t>
            </w:r>
          </w:p>
          <w:p w14:paraId="00FC802D" w14:textId="5D437C43" w:rsidR="00FC080E" w:rsidRPr="00280F56" w:rsidRDefault="00FC080E" w:rsidP="00FC080E">
            <w:pPr>
              <w:rPr>
                <w:color w:val="000000"/>
              </w:rPr>
            </w:pPr>
          </w:p>
        </w:tc>
        <w:tc>
          <w:tcPr>
            <w:tcW w:w="2126" w:type="dxa"/>
          </w:tcPr>
          <w:p w14:paraId="45581FCE" w14:textId="0FAFE420" w:rsidR="00FC080E" w:rsidRPr="00280F56" w:rsidRDefault="00FC080E" w:rsidP="00FC080E">
            <w:pPr>
              <w:rPr>
                <w:color w:val="000000"/>
              </w:rPr>
            </w:pPr>
            <w:r w:rsidRPr="00280F56">
              <w:rPr>
                <w:color w:val="000000"/>
              </w:rPr>
              <w:t>0.</w:t>
            </w:r>
            <w:r w:rsidR="00887F59" w:rsidRPr="00280F56">
              <w:rPr>
                <w:color w:val="000000"/>
              </w:rPr>
              <w:t>0013</w:t>
            </w:r>
          </w:p>
        </w:tc>
        <w:tc>
          <w:tcPr>
            <w:tcW w:w="2268" w:type="dxa"/>
          </w:tcPr>
          <w:p w14:paraId="60C8EBDD" w14:textId="7C7C1B64" w:rsidR="00FC080E" w:rsidRPr="00280F56" w:rsidRDefault="00887F59" w:rsidP="00FC080E">
            <w:pPr>
              <w:rPr>
                <w:color w:val="000000"/>
                <w:lang w:eastAsia="zh-CN"/>
              </w:rPr>
            </w:pPr>
            <w:r w:rsidRPr="00280F56">
              <w:rPr>
                <w:color w:val="000000"/>
              </w:rPr>
              <w:t>0.0315</w:t>
            </w:r>
          </w:p>
          <w:p w14:paraId="170D68CF" w14:textId="77777777" w:rsidR="00FC080E" w:rsidRPr="00280F56" w:rsidRDefault="00FC080E" w:rsidP="00FC080E">
            <w:pPr>
              <w:rPr>
                <w:color w:val="000000"/>
              </w:rPr>
            </w:pPr>
          </w:p>
        </w:tc>
      </w:tr>
      <w:tr w:rsidR="00FC080E" w:rsidRPr="00280F56" w14:paraId="3C1AA376" w14:textId="6159629F" w:rsidTr="00FC080E">
        <w:trPr>
          <w:trHeight w:val="837"/>
        </w:trPr>
        <w:tc>
          <w:tcPr>
            <w:tcW w:w="1156" w:type="dxa"/>
          </w:tcPr>
          <w:p w14:paraId="04FD3572" w14:textId="260E2218" w:rsidR="00FC080E" w:rsidRPr="00280F56" w:rsidRDefault="000F69BD" w:rsidP="00FC080E">
            <w:proofErr w:type="spellStart"/>
            <w:r w:rsidRPr="00280F56">
              <w:t>Accel</w:t>
            </w:r>
            <w:r w:rsidR="00FC080E" w:rsidRPr="00280F56">
              <w:t>_Y</w:t>
            </w:r>
            <w:proofErr w:type="spellEnd"/>
          </w:p>
        </w:tc>
        <w:tc>
          <w:tcPr>
            <w:tcW w:w="1391" w:type="dxa"/>
          </w:tcPr>
          <w:p w14:paraId="187894D1"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-0.10395</w:t>
            </w:r>
          </w:p>
          <w:p w14:paraId="1FD500D0" w14:textId="77777777" w:rsidR="00FC080E" w:rsidRPr="00280F56" w:rsidRDefault="00FC080E" w:rsidP="00FC080E">
            <w:pPr>
              <w:rPr>
                <w:color w:val="000000"/>
              </w:rPr>
            </w:pPr>
          </w:p>
        </w:tc>
        <w:tc>
          <w:tcPr>
            <w:tcW w:w="1391" w:type="dxa"/>
          </w:tcPr>
          <w:p w14:paraId="26302E1C"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-0.59628</w:t>
            </w:r>
          </w:p>
          <w:p w14:paraId="515DFF52" w14:textId="77777777" w:rsidR="00FC080E" w:rsidRPr="00280F56" w:rsidRDefault="00FC080E" w:rsidP="00FC080E">
            <w:pPr>
              <w:rPr>
                <w:color w:val="000000"/>
              </w:rPr>
            </w:pPr>
          </w:p>
        </w:tc>
        <w:tc>
          <w:tcPr>
            <w:tcW w:w="1391" w:type="dxa"/>
          </w:tcPr>
          <w:p w14:paraId="12A6BDC8"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0.032943</w:t>
            </w:r>
          </w:p>
          <w:p w14:paraId="44FF7441" w14:textId="77777777" w:rsidR="00FC080E" w:rsidRPr="00280F56" w:rsidRDefault="00FC080E" w:rsidP="00FC080E">
            <w:pPr>
              <w:rPr>
                <w:color w:val="000000"/>
              </w:rPr>
            </w:pPr>
          </w:p>
        </w:tc>
        <w:tc>
          <w:tcPr>
            <w:tcW w:w="2126" w:type="dxa"/>
          </w:tcPr>
          <w:p w14:paraId="61961ECA" w14:textId="1E6FEE04" w:rsidR="00FC080E" w:rsidRPr="00280F56" w:rsidRDefault="00887F59" w:rsidP="00FC080E">
            <w:pPr>
              <w:rPr>
                <w:color w:val="000000"/>
              </w:rPr>
            </w:pPr>
            <w:r w:rsidRPr="00280F56">
              <w:rPr>
                <w:color w:val="000000"/>
              </w:rPr>
              <w:t>-2.338e-4</w:t>
            </w:r>
          </w:p>
        </w:tc>
        <w:tc>
          <w:tcPr>
            <w:tcW w:w="2268" w:type="dxa"/>
          </w:tcPr>
          <w:p w14:paraId="3714F998" w14:textId="071AE5A4" w:rsidR="00FC080E" w:rsidRPr="00280F56" w:rsidRDefault="00887F59" w:rsidP="00FC080E">
            <w:pPr>
              <w:rPr>
                <w:color w:val="000000"/>
              </w:rPr>
            </w:pPr>
            <w:r w:rsidRPr="00280F56">
              <w:rPr>
                <w:color w:val="000000"/>
              </w:rPr>
              <w:t>0.0325</w:t>
            </w:r>
          </w:p>
        </w:tc>
      </w:tr>
      <w:tr w:rsidR="00FC080E" w:rsidRPr="00280F56" w14:paraId="7E61BDF4" w14:textId="76A66E58" w:rsidTr="00FC080E">
        <w:trPr>
          <w:trHeight w:val="837"/>
        </w:trPr>
        <w:tc>
          <w:tcPr>
            <w:tcW w:w="1156" w:type="dxa"/>
          </w:tcPr>
          <w:p w14:paraId="64FDB284" w14:textId="6FC67620" w:rsidR="00FC080E" w:rsidRPr="00280F56" w:rsidRDefault="000F69BD" w:rsidP="00FC080E">
            <w:proofErr w:type="spellStart"/>
            <w:r w:rsidRPr="00280F56">
              <w:t>Accel</w:t>
            </w:r>
            <w:r w:rsidR="00FC080E" w:rsidRPr="00280F56">
              <w:t>_Z</w:t>
            </w:r>
            <w:proofErr w:type="spellEnd"/>
          </w:p>
        </w:tc>
        <w:tc>
          <w:tcPr>
            <w:tcW w:w="1391" w:type="dxa"/>
          </w:tcPr>
          <w:p w14:paraId="6D96C6E8"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-9.4977</w:t>
            </w:r>
          </w:p>
          <w:p w14:paraId="3CB9EFC7" w14:textId="77777777" w:rsidR="00FC080E" w:rsidRPr="00280F56" w:rsidRDefault="00FC080E" w:rsidP="00FC080E">
            <w:pPr>
              <w:rPr>
                <w:color w:val="000000"/>
              </w:rPr>
            </w:pPr>
          </w:p>
        </w:tc>
        <w:tc>
          <w:tcPr>
            <w:tcW w:w="1391" w:type="dxa"/>
          </w:tcPr>
          <w:p w14:paraId="1DA3928C"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0.368226</w:t>
            </w:r>
          </w:p>
          <w:p w14:paraId="37917FC6" w14:textId="77777777" w:rsidR="00FC080E" w:rsidRPr="00280F56" w:rsidRDefault="00FC080E" w:rsidP="00FC080E">
            <w:pPr>
              <w:rPr>
                <w:color w:val="000000"/>
              </w:rPr>
            </w:pPr>
          </w:p>
        </w:tc>
        <w:tc>
          <w:tcPr>
            <w:tcW w:w="1391" w:type="dxa"/>
          </w:tcPr>
          <w:p w14:paraId="314DC3ED"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10.22617</w:t>
            </w:r>
          </w:p>
          <w:p w14:paraId="383AE63B" w14:textId="77777777" w:rsidR="00FC080E" w:rsidRPr="00280F56" w:rsidRDefault="00FC080E" w:rsidP="00FC080E">
            <w:pPr>
              <w:rPr>
                <w:color w:val="000000"/>
              </w:rPr>
            </w:pPr>
          </w:p>
        </w:tc>
        <w:tc>
          <w:tcPr>
            <w:tcW w:w="2126" w:type="dxa"/>
          </w:tcPr>
          <w:p w14:paraId="24D653D2" w14:textId="48A07649" w:rsidR="00FC080E" w:rsidRPr="00280F56" w:rsidRDefault="00887F59" w:rsidP="00FC080E">
            <w:pPr>
              <w:rPr>
                <w:color w:val="000000"/>
              </w:rPr>
            </w:pPr>
            <w:r w:rsidRPr="00280F56">
              <w:rPr>
                <w:color w:val="000000"/>
              </w:rPr>
              <w:t>-1.0244e-4</w:t>
            </w:r>
          </w:p>
          <w:p w14:paraId="4D5A7468" w14:textId="77777777" w:rsidR="00FC080E" w:rsidRPr="00280F56" w:rsidRDefault="00FC080E" w:rsidP="00FC080E"/>
        </w:tc>
        <w:tc>
          <w:tcPr>
            <w:tcW w:w="2268" w:type="dxa"/>
          </w:tcPr>
          <w:p w14:paraId="2230A0CF" w14:textId="03093543" w:rsidR="00FC080E" w:rsidRPr="00280F56" w:rsidRDefault="00887F59" w:rsidP="00FC080E">
            <w:pPr>
              <w:rPr>
                <w:color w:val="000000"/>
                <w:lang w:eastAsia="zh-CN"/>
              </w:rPr>
            </w:pPr>
            <w:r w:rsidRPr="00280F56">
              <w:rPr>
                <w:color w:val="000000"/>
              </w:rPr>
              <w:t>0.0325</w:t>
            </w:r>
          </w:p>
          <w:p w14:paraId="3E95F5AC" w14:textId="77777777" w:rsidR="00FC080E" w:rsidRPr="00280F56" w:rsidRDefault="00FC080E" w:rsidP="00FC080E">
            <w:pPr>
              <w:rPr>
                <w:color w:val="000000"/>
              </w:rPr>
            </w:pPr>
          </w:p>
        </w:tc>
      </w:tr>
    </w:tbl>
    <w:p w14:paraId="0D03A8FE" w14:textId="4E687D45" w:rsidR="00797231" w:rsidRPr="00280F56" w:rsidRDefault="00336F2C" w:rsidP="00A861DD">
      <w:pPr>
        <w:pStyle w:val="BodyText"/>
      </w:pPr>
      <w:r w:rsidRPr="00280F56">
        <w:t xml:space="preserve">The offset and scaling values from Tables 4.2 and 4.3 are applied to each measurement to reduce calibration errors. </w:t>
      </w:r>
      <w:r w:rsidR="007605F0" w:rsidRPr="00280F56">
        <w:br/>
      </w:r>
      <w:r w:rsidR="0051206B" w:rsidRPr="00280F56">
        <w:t>Variation in the output matter</w:t>
      </w:r>
      <w:r w:rsidR="007605F0" w:rsidRPr="00280F56">
        <w:t xml:space="preserve">s </w:t>
      </w:r>
      <w:r w:rsidR="0051206B" w:rsidRPr="00280F56">
        <w:t xml:space="preserve">as it may mask any differences in technique. </w:t>
      </w:r>
      <w:r w:rsidR="00B00643" w:rsidRPr="00280F56">
        <w:t>Note that there is some considerable variation in the output for a completely stationary vehicle</w:t>
      </w:r>
      <w:r w:rsidR="0051206B" w:rsidRPr="00280F56">
        <w:t xml:space="preserve">, indicating high </w:t>
      </w:r>
      <w:r w:rsidR="005F1C92" w:rsidRPr="00280F56">
        <w:t>noise floor of the sensors</w:t>
      </w:r>
      <w:r w:rsidR="00B00643" w:rsidRPr="00280F56">
        <w:t>.</w:t>
      </w:r>
      <w:r w:rsidR="00A8145C" w:rsidRPr="00280F56">
        <w:t xml:space="preserve"> The Madgwick, Kalman and Neural Network processes are meant to reduce these errors, </w:t>
      </w:r>
      <w:r w:rsidR="00A8145C" w:rsidRPr="00280F56">
        <w:lastRenderedPageBreak/>
        <w:t>providing they are gaussian in nature.</w:t>
      </w:r>
      <w:r w:rsidR="00630C50" w:rsidRPr="00280F56">
        <w:br/>
      </w:r>
      <w:r w:rsidR="00630C50" w:rsidRPr="00280F56">
        <w:br/>
        <w:t xml:space="preserve">The </w:t>
      </w:r>
      <w:r w:rsidR="00EA1C3B" w:rsidRPr="00280F56">
        <w:t xml:space="preserve">UR5 </w:t>
      </w:r>
      <w:r w:rsidR="00630C50" w:rsidRPr="00280F56">
        <w:t xml:space="preserve">robot </w:t>
      </w:r>
      <w:r w:rsidR="00ED5B03" w:rsidRPr="00280F56">
        <w:t xml:space="preserve">joint angles themselves </w:t>
      </w:r>
      <w:r w:rsidR="00797231" w:rsidRPr="00280F56">
        <w:t>are</w:t>
      </w:r>
      <w:r w:rsidR="00ED5B03" w:rsidRPr="00280F56">
        <w:t xml:space="preserve"> </w:t>
      </w:r>
      <w:r w:rsidR="00630C50" w:rsidRPr="00280F56">
        <w:t xml:space="preserve">not calibrated and show slight errors when manually compared to a 1.5m long spirit level. </w:t>
      </w:r>
      <w:r w:rsidR="00ED5B03" w:rsidRPr="00280F56">
        <w:t>It is believed that</w:t>
      </w:r>
      <w:r w:rsidR="00797231" w:rsidRPr="00280F56">
        <w:t>, in this instance,</w:t>
      </w:r>
      <w:r w:rsidR="00ED5B03" w:rsidRPr="00280F56">
        <w:t xml:space="preserve"> this is mainly due to the </w:t>
      </w:r>
      <w:r w:rsidR="0065746C" w:rsidRPr="00280F56">
        <w:t>visibly</w:t>
      </w:r>
      <w:r w:rsidR="00911BC0" w:rsidRPr="00280F56">
        <w:t xml:space="preserve"> </w:t>
      </w:r>
      <w:r w:rsidR="00ED5B03" w:rsidRPr="00280F56">
        <w:t xml:space="preserve">obvious bow in the wooden table used to mount the robot. </w:t>
      </w:r>
      <w:r w:rsidR="00630C50" w:rsidRPr="00280F56">
        <w:t xml:space="preserve">These were </w:t>
      </w:r>
      <w:r w:rsidR="00ED5B03" w:rsidRPr="00280F56">
        <w:t xml:space="preserve">initially compensated </w:t>
      </w:r>
      <w:r w:rsidR="00630C50" w:rsidRPr="00280F56">
        <w:t>for but mean</w:t>
      </w:r>
      <w:r w:rsidR="00ED5B03" w:rsidRPr="00280F56">
        <w:t>t</w:t>
      </w:r>
      <w:r w:rsidR="00630C50" w:rsidRPr="00280F56">
        <w:t xml:space="preserve"> that the robot </w:t>
      </w:r>
      <w:r w:rsidR="00797231" w:rsidRPr="00280F56">
        <w:t xml:space="preserve">sensor data </w:t>
      </w:r>
      <w:r w:rsidR="00630C50" w:rsidRPr="00280F56">
        <w:t>show</w:t>
      </w:r>
      <w:r w:rsidR="00ED5B03" w:rsidRPr="00280F56">
        <w:t>ed</w:t>
      </w:r>
      <w:r w:rsidR="00630C50" w:rsidRPr="00280F56">
        <w:t xml:space="preserve"> slight variations away from true positions. </w:t>
      </w:r>
      <w:r w:rsidR="00ED5B03" w:rsidRPr="00280F56">
        <w:t>Using t</w:t>
      </w:r>
      <w:r w:rsidR="00797231" w:rsidRPr="00280F56">
        <w:t xml:space="preserve">ool </w:t>
      </w:r>
      <w:proofErr w:type="spellStart"/>
      <w:r w:rsidR="00797231" w:rsidRPr="00280F56">
        <w:t>center</w:t>
      </w:r>
      <w:proofErr w:type="spellEnd"/>
      <w:r w:rsidR="00797231" w:rsidRPr="00280F56">
        <w:t xml:space="preserve"> point (TCP)</w:t>
      </w:r>
      <w:r w:rsidR="00C7451F" w:rsidRPr="00280F56">
        <w:t xml:space="preserve"> </w:t>
      </w:r>
      <w:r w:rsidR="00ED5B03" w:rsidRPr="00280F56">
        <w:t xml:space="preserve">sensors on the tool section of the arm </w:t>
      </w:r>
      <w:r w:rsidR="00C7451F" w:rsidRPr="00280F56">
        <w:t xml:space="preserve">initially </w:t>
      </w:r>
      <w:r w:rsidR="00ED5B03" w:rsidRPr="00280F56">
        <w:t xml:space="preserve">showed true values </w:t>
      </w:r>
      <w:r w:rsidR="00797231" w:rsidRPr="00280F56">
        <w:t xml:space="preserve">of the pose </w:t>
      </w:r>
      <w:r w:rsidR="00911BC0" w:rsidRPr="00280F56">
        <w:t xml:space="preserve">compared to the spirit level </w:t>
      </w:r>
      <w:r w:rsidR="00ED5B03" w:rsidRPr="00280F56">
        <w:t>however so the</w:t>
      </w:r>
      <w:r w:rsidR="00797231" w:rsidRPr="00280F56">
        <w:t xml:space="preserve"> TCP sensors </w:t>
      </w:r>
      <w:r w:rsidR="00C7451F" w:rsidRPr="00280F56">
        <w:t xml:space="preserve">were </w:t>
      </w:r>
      <w:r w:rsidR="00ED5B03" w:rsidRPr="00280F56">
        <w:t>used</w:t>
      </w:r>
      <w:r w:rsidR="0065746C" w:rsidRPr="00280F56">
        <w:t xml:space="preserve"> </w:t>
      </w:r>
      <w:r w:rsidR="00C7451F" w:rsidRPr="00280F56">
        <w:t xml:space="preserve">first </w:t>
      </w:r>
      <w:r w:rsidR="0065746C" w:rsidRPr="00280F56">
        <w:t xml:space="preserve">in </w:t>
      </w:r>
      <w:r w:rsidR="00C7451F" w:rsidRPr="00280F56">
        <w:t xml:space="preserve">initial </w:t>
      </w:r>
      <w:r w:rsidR="0065746C" w:rsidRPr="00280F56">
        <w:t>measurements</w:t>
      </w:r>
      <w:r w:rsidR="00ED5B03" w:rsidRPr="00280F56">
        <w:t xml:space="preserve">. </w:t>
      </w:r>
      <w:r w:rsidR="00C7451F" w:rsidRPr="00280F56">
        <w:t>When movement occurs</w:t>
      </w:r>
      <w:r w:rsidR="00CC484C" w:rsidRPr="00280F56">
        <w:t xml:space="preserve">, it </w:t>
      </w:r>
      <w:proofErr w:type="spellStart"/>
      <w:r w:rsidR="00CC484C" w:rsidRPr="00280F56">
        <w:t>becamed</w:t>
      </w:r>
      <w:proofErr w:type="spellEnd"/>
      <w:r w:rsidR="00CC484C" w:rsidRPr="00280F56">
        <w:t xml:space="preserve"> evident that</w:t>
      </w:r>
      <w:r w:rsidR="00C7451F" w:rsidRPr="00280F56">
        <w:t xml:space="preserve"> the TCP sensors calculate positioning based on weight and size of the tool mounted on the arm</w:t>
      </w:r>
      <w:r w:rsidR="00CC484C" w:rsidRPr="00280F56">
        <w:t xml:space="preserve"> which introduced some subtle errors</w:t>
      </w:r>
      <w:r w:rsidR="00C7451F" w:rsidRPr="00280F56">
        <w:t xml:space="preserve">. </w:t>
      </w:r>
      <w:r w:rsidR="00CC484C" w:rsidRPr="00280F56">
        <w:t>T</w:t>
      </w:r>
      <w:r w:rsidR="00C7451F" w:rsidRPr="00280F56">
        <w:t xml:space="preserve">he actual joint angles of the arm components were used </w:t>
      </w:r>
      <w:r w:rsidR="00CC484C" w:rsidRPr="00280F56">
        <w:t xml:space="preserve">instead </w:t>
      </w:r>
      <w:r w:rsidR="00C7451F" w:rsidRPr="00280F56">
        <w:t>to obtain angular positions.</w:t>
      </w:r>
      <w:r w:rsidR="00797231" w:rsidRPr="00280F56">
        <w:br/>
      </w:r>
      <w:r w:rsidR="00797231" w:rsidRPr="00280F56">
        <w:br/>
      </w:r>
      <w:r w:rsidR="00630C50" w:rsidRPr="00280F56">
        <w:t xml:space="preserve">When operating the </w:t>
      </w:r>
      <w:proofErr w:type="gramStart"/>
      <w:r w:rsidR="00630C50" w:rsidRPr="00280F56">
        <w:t>robot</w:t>
      </w:r>
      <w:proofErr w:type="gramEnd"/>
      <w:r w:rsidR="00630C50" w:rsidRPr="00280F56">
        <w:t xml:space="preserve"> it was seen that there is some tolerance and play in </w:t>
      </w:r>
      <w:r w:rsidR="00911BC0" w:rsidRPr="00280F56">
        <w:t xml:space="preserve">moving repeatedly between the same defined angles. </w:t>
      </w:r>
      <w:r w:rsidR="00ED5B03" w:rsidRPr="00280F56">
        <w:t xml:space="preserve">In section 5.1 of the user manual, worst case joint position accuracy is given as 1.15 degrees with a detection time of 100ms. The tool </w:t>
      </w:r>
      <w:proofErr w:type="spellStart"/>
      <w:r w:rsidR="00ED5B03" w:rsidRPr="00280F56">
        <w:t>center</w:t>
      </w:r>
      <w:proofErr w:type="spellEnd"/>
      <w:r w:rsidR="00ED5B03" w:rsidRPr="00280F56">
        <w:t xml:space="preserve"> point (TCP) sensors have a worst</w:t>
      </w:r>
      <w:r w:rsidR="0065746C" w:rsidRPr="00280F56">
        <w:t>-</w:t>
      </w:r>
      <w:r w:rsidR="00ED5B03" w:rsidRPr="00280F56">
        <w:t>case accuracy error of 20mm in positioning and 1</w:t>
      </w:r>
      <w:r w:rsidR="0065746C" w:rsidRPr="00280F56">
        <w:t>.</w:t>
      </w:r>
      <w:r w:rsidR="00ED5B03" w:rsidRPr="00280F56">
        <w:t xml:space="preserve">15 degrees in orientation. </w:t>
      </w:r>
      <w:r w:rsidR="00911BC0" w:rsidRPr="00280F56">
        <w:t>These are worst-case values</w:t>
      </w:r>
      <w:r w:rsidR="00CC484C" w:rsidRPr="00280F56">
        <w:t>, however,</w:t>
      </w:r>
      <w:r w:rsidR="00911BC0" w:rsidRPr="00280F56">
        <w:t xml:space="preserve"> and the robot operate</w:t>
      </w:r>
      <w:r w:rsidR="00CC484C" w:rsidRPr="00280F56">
        <w:t>d</w:t>
      </w:r>
      <w:r w:rsidR="00911BC0" w:rsidRPr="00280F56">
        <w:t xml:space="preserve"> well within these limits.</w:t>
      </w:r>
    </w:p>
    <w:p w14:paraId="3E74A6A1" w14:textId="5652127D" w:rsidR="00ED5B03" w:rsidRPr="00280F56" w:rsidRDefault="00ED5B03" w:rsidP="00911BC0">
      <w:pPr>
        <w:pStyle w:val="BodyText"/>
      </w:pPr>
      <w:r w:rsidRPr="00280F56">
        <w:t xml:space="preserve">With the robotic arm in the neutral position as shown in </w:t>
      </w:r>
      <w:r w:rsidR="00911BC0" w:rsidRPr="00280F56">
        <w:t>Figure 3.1</w:t>
      </w:r>
      <w:r w:rsidRPr="00280F56">
        <w:t>, a sample of static results</w:t>
      </w:r>
      <w:r w:rsidR="00353F4B" w:rsidRPr="00280F56">
        <w:t xml:space="preserve"> from the robot arm sensors </w:t>
      </w:r>
      <w:r w:rsidRPr="00280F56">
        <w:t>is shown in Table 4.4.</w:t>
      </w:r>
    </w:p>
    <w:p w14:paraId="7589A7D0" w14:textId="2AD6283C" w:rsidR="00ED5B03" w:rsidRPr="00280F56" w:rsidRDefault="00ED5B03" w:rsidP="00F24F35">
      <w:pPr>
        <w:pStyle w:val="Caption"/>
      </w:pPr>
      <w:bookmarkStart w:id="94" w:name="_Toc146546624"/>
      <w:bookmarkStart w:id="95" w:name="_Toc146547301"/>
      <w:bookmarkStart w:id="96" w:name="_Toc146548775"/>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4</w:t>
      </w:r>
      <w:r w:rsidR="000672AC">
        <w:fldChar w:fldCharType="end"/>
      </w:r>
      <w:r w:rsidRPr="00280F56">
        <w:t xml:space="preserve"> Sample of </w:t>
      </w:r>
      <w:r w:rsidR="00213105" w:rsidRPr="00280F56">
        <w:t xml:space="preserve">Euler angle </w:t>
      </w:r>
      <w:r w:rsidRPr="00280F56">
        <w:t xml:space="preserve">results </w:t>
      </w:r>
      <w:r w:rsidR="007701F5" w:rsidRPr="00280F56">
        <w:t>using tool arm sensors while at rest.</w:t>
      </w:r>
      <w:bookmarkEnd w:id="94"/>
      <w:bookmarkEnd w:id="95"/>
      <w:bookmarkEnd w:id="96"/>
    </w:p>
    <w:tbl>
      <w:tblPr>
        <w:tblStyle w:val="TableGrid"/>
        <w:tblW w:w="4673" w:type="dxa"/>
        <w:jc w:val="center"/>
        <w:tblLayout w:type="fixed"/>
        <w:tblLook w:val="04A0" w:firstRow="1" w:lastRow="0" w:firstColumn="1" w:lastColumn="0" w:noHBand="0" w:noVBand="1"/>
      </w:tblPr>
      <w:tblGrid>
        <w:gridCol w:w="1555"/>
        <w:gridCol w:w="1417"/>
        <w:gridCol w:w="1701"/>
      </w:tblGrid>
      <w:tr w:rsidR="00213105" w:rsidRPr="00280F56" w14:paraId="37FF0F1F" w14:textId="77777777" w:rsidTr="00213105">
        <w:trPr>
          <w:jc w:val="center"/>
        </w:trPr>
        <w:tc>
          <w:tcPr>
            <w:tcW w:w="1555" w:type="dxa"/>
          </w:tcPr>
          <w:p w14:paraId="3EF03C3B" w14:textId="475E8707" w:rsidR="00213105" w:rsidRPr="00280F56" w:rsidRDefault="00213105" w:rsidP="007701F5">
            <w:proofErr w:type="spellStart"/>
            <w:r w:rsidRPr="00280F56">
              <w:t>Euler_Z</w:t>
            </w:r>
            <w:proofErr w:type="spellEnd"/>
          </w:p>
        </w:tc>
        <w:tc>
          <w:tcPr>
            <w:tcW w:w="1417" w:type="dxa"/>
          </w:tcPr>
          <w:p w14:paraId="21436A3E" w14:textId="553A4575" w:rsidR="00213105" w:rsidRPr="00280F56" w:rsidRDefault="00213105" w:rsidP="007701F5">
            <w:proofErr w:type="spellStart"/>
            <w:r w:rsidRPr="00280F56">
              <w:t>Euler_Y</w:t>
            </w:r>
            <w:proofErr w:type="spellEnd"/>
          </w:p>
        </w:tc>
        <w:tc>
          <w:tcPr>
            <w:tcW w:w="1701" w:type="dxa"/>
          </w:tcPr>
          <w:p w14:paraId="324F98F4" w14:textId="74290F8C" w:rsidR="00213105" w:rsidRPr="00280F56" w:rsidRDefault="00213105" w:rsidP="007701F5">
            <w:proofErr w:type="spellStart"/>
            <w:r w:rsidRPr="00280F56">
              <w:t>Euler_X</w:t>
            </w:r>
            <w:proofErr w:type="spellEnd"/>
          </w:p>
        </w:tc>
      </w:tr>
      <w:tr w:rsidR="00213105" w:rsidRPr="00280F56" w14:paraId="4E857BC9" w14:textId="77777777" w:rsidTr="00213105">
        <w:trPr>
          <w:jc w:val="center"/>
        </w:trPr>
        <w:tc>
          <w:tcPr>
            <w:tcW w:w="1555" w:type="dxa"/>
            <w:vAlign w:val="center"/>
          </w:tcPr>
          <w:tbl>
            <w:tblPr>
              <w:tblW w:w="1387" w:type="dxa"/>
              <w:tblLayout w:type="fixed"/>
              <w:tblLook w:val="04A0" w:firstRow="1" w:lastRow="0" w:firstColumn="1" w:lastColumn="0" w:noHBand="0" w:noVBand="1"/>
            </w:tblPr>
            <w:tblGrid>
              <w:gridCol w:w="1387"/>
            </w:tblGrid>
            <w:tr w:rsidR="00213105" w:rsidRPr="00280F56" w14:paraId="3C89B9AC" w14:textId="77777777" w:rsidTr="00213105">
              <w:trPr>
                <w:trHeight w:val="454"/>
              </w:trPr>
              <w:tc>
                <w:tcPr>
                  <w:tcW w:w="1387" w:type="dxa"/>
                  <w:tcBorders>
                    <w:top w:val="single" w:sz="4" w:space="0" w:color="8EA9DB"/>
                    <w:left w:val="nil"/>
                    <w:bottom w:val="single" w:sz="4" w:space="0" w:color="8EA9DB"/>
                    <w:right w:val="nil"/>
                  </w:tcBorders>
                  <w:shd w:val="clear" w:color="auto" w:fill="auto"/>
                  <w:noWrap/>
                  <w:vAlign w:val="bottom"/>
                  <w:hideMark/>
                </w:tcPr>
                <w:p w14:paraId="1EA8C6C6" w14:textId="7777777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lang w:eastAsia="zh-CN"/>
                    </w:rPr>
                    <w:t>0.278238171</w:t>
                  </w:r>
                </w:p>
              </w:tc>
            </w:tr>
          </w:tbl>
          <w:p w14:paraId="4EF3F4A6" w14:textId="77777777" w:rsidR="00213105" w:rsidRPr="00280F56" w:rsidRDefault="00213105" w:rsidP="007701F5"/>
        </w:tc>
        <w:tc>
          <w:tcPr>
            <w:tcW w:w="1417" w:type="dxa"/>
            <w:vAlign w:val="center"/>
          </w:tcPr>
          <w:tbl>
            <w:tblPr>
              <w:tblW w:w="3900" w:type="dxa"/>
              <w:tblLayout w:type="fixed"/>
              <w:tblLook w:val="04A0" w:firstRow="1" w:lastRow="0" w:firstColumn="1" w:lastColumn="0" w:noHBand="0" w:noVBand="1"/>
            </w:tblPr>
            <w:tblGrid>
              <w:gridCol w:w="1905"/>
              <w:gridCol w:w="1995"/>
            </w:tblGrid>
            <w:tr w:rsidR="00213105" w:rsidRPr="00280F56" w14:paraId="56A678EF" w14:textId="77777777" w:rsidTr="00213105">
              <w:trPr>
                <w:trHeight w:val="454"/>
              </w:trPr>
              <w:tc>
                <w:tcPr>
                  <w:tcW w:w="1280" w:type="dxa"/>
                  <w:tcBorders>
                    <w:top w:val="single" w:sz="4" w:space="0" w:color="8EA9DB"/>
                    <w:left w:val="nil"/>
                    <w:bottom w:val="single" w:sz="4" w:space="0" w:color="8EA9DB"/>
                    <w:right w:val="nil"/>
                  </w:tcBorders>
                  <w:shd w:val="clear" w:color="auto" w:fill="auto"/>
                  <w:noWrap/>
                  <w:vAlign w:val="bottom"/>
                  <w:hideMark/>
                </w:tcPr>
                <w:p w14:paraId="62A2C93E" w14:textId="7777777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lang w:eastAsia="zh-CN"/>
                    </w:rPr>
                    <w:t>0.52853157</w:t>
                  </w:r>
                </w:p>
              </w:tc>
              <w:tc>
                <w:tcPr>
                  <w:tcW w:w="1340" w:type="dxa"/>
                  <w:tcBorders>
                    <w:top w:val="single" w:sz="4" w:space="0" w:color="8EA9DB"/>
                    <w:left w:val="nil"/>
                    <w:bottom w:val="single" w:sz="4" w:space="0" w:color="8EA9DB"/>
                    <w:right w:val="nil"/>
                  </w:tcBorders>
                  <w:shd w:val="clear" w:color="auto" w:fill="auto"/>
                  <w:noWrap/>
                  <w:vAlign w:val="bottom"/>
                </w:tcPr>
                <w:p w14:paraId="1A0F43BD" w14:textId="2092A6BE" w:rsidR="00213105" w:rsidRPr="00280F56" w:rsidRDefault="00213105" w:rsidP="007701F5">
                  <w:pPr>
                    <w:rPr>
                      <w:rFonts w:ascii="Calibri" w:hAnsi="Calibri" w:cs="Calibri"/>
                      <w:color w:val="000000"/>
                      <w:szCs w:val="22"/>
                      <w:lang w:eastAsia="zh-CN"/>
                    </w:rPr>
                  </w:pPr>
                </w:p>
              </w:tc>
            </w:tr>
          </w:tbl>
          <w:p w14:paraId="7FFD5CB7" w14:textId="77777777" w:rsidR="00213105" w:rsidRPr="00280F56" w:rsidRDefault="00213105" w:rsidP="007701F5"/>
        </w:tc>
        <w:tc>
          <w:tcPr>
            <w:tcW w:w="1701" w:type="dxa"/>
            <w:vAlign w:val="center"/>
          </w:tcPr>
          <w:p w14:paraId="35DAE592" w14:textId="2C751CA6" w:rsidR="00213105" w:rsidRPr="00280F56" w:rsidRDefault="00213105" w:rsidP="007701F5">
            <w:r w:rsidRPr="00280F56">
              <w:rPr>
                <w:lang w:eastAsia="zh-CN"/>
              </w:rPr>
              <w:t>-90.0214431</w:t>
            </w:r>
          </w:p>
        </w:tc>
      </w:tr>
    </w:tbl>
    <w:p w14:paraId="3E374BC2" w14:textId="17288440" w:rsidR="00213105" w:rsidRPr="00280F56" w:rsidRDefault="00213105" w:rsidP="00F24F35">
      <w:pPr>
        <w:pStyle w:val="Caption"/>
      </w:pPr>
      <w:bookmarkStart w:id="97" w:name="_Toc146546625"/>
      <w:bookmarkStart w:id="98" w:name="_Toc146547302"/>
      <w:bookmarkStart w:id="99" w:name="_Toc146548776"/>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5</w:t>
      </w:r>
      <w:r w:rsidR="000672AC">
        <w:fldChar w:fldCharType="end"/>
      </w:r>
      <w:r w:rsidRPr="00280F56">
        <w:t xml:space="preserve"> Joint angles of Robot at rest</w:t>
      </w:r>
      <w:bookmarkEnd w:id="97"/>
      <w:bookmarkEnd w:id="98"/>
      <w:bookmarkEnd w:id="99"/>
    </w:p>
    <w:tbl>
      <w:tblPr>
        <w:tblStyle w:val="TableGrid"/>
        <w:tblW w:w="0" w:type="auto"/>
        <w:tblLayout w:type="fixed"/>
        <w:tblLook w:val="04A0" w:firstRow="1" w:lastRow="0" w:firstColumn="1" w:lastColumn="0" w:noHBand="0" w:noVBand="1"/>
      </w:tblPr>
      <w:tblGrid>
        <w:gridCol w:w="1129"/>
        <w:gridCol w:w="1560"/>
        <w:gridCol w:w="1275"/>
        <w:gridCol w:w="1137"/>
        <w:gridCol w:w="987"/>
        <w:gridCol w:w="1028"/>
        <w:gridCol w:w="1945"/>
      </w:tblGrid>
      <w:tr w:rsidR="00213105" w:rsidRPr="00280F56" w14:paraId="3DFB9F8C" w14:textId="77777777" w:rsidTr="007A2974">
        <w:tc>
          <w:tcPr>
            <w:tcW w:w="1129" w:type="dxa"/>
          </w:tcPr>
          <w:p w14:paraId="28DB047C" w14:textId="75BDC451" w:rsidR="00213105" w:rsidRPr="00280F56" w:rsidRDefault="00213105" w:rsidP="007701F5">
            <w:r w:rsidRPr="00280F56">
              <w:t>Angle</w:t>
            </w:r>
          </w:p>
        </w:tc>
        <w:tc>
          <w:tcPr>
            <w:tcW w:w="1560" w:type="dxa"/>
          </w:tcPr>
          <w:p w14:paraId="79991213" w14:textId="1D0A2285" w:rsidR="00213105" w:rsidRPr="00280F56" w:rsidRDefault="00213105" w:rsidP="007701F5">
            <w:r w:rsidRPr="00280F56">
              <w:t>Base</w:t>
            </w:r>
          </w:p>
        </w:tc>
        <w:tc>
          <w:tcPr>
            <w:tcW w:w="1275" w:type="dxa"/>
          </w:tcPr>
          <w:p w14:paraId="005765E2" w14:textId="1C3056B7" w:rsidR="00213105" w:rsidRPr="00280F56" w:rsidRDefault="00213105" w:rsidP="007701F5">
            <w:r w:rsidRPr="00280F56">
              <w:t>Shoulder</w:t>
            </w:r>
          </w:p>
        </w:tc>
        <w:tc>
          <w:tcPr>
            <w:tcW w:w="1137" w:type="dxa"/>
          </w:tcPr>
          <w:p w14:paraId="33EC2FB2" w14:textId="47F8D91D" w:rsidR="00213105" w:rsidRPr="00280F56" w:rsidRDefault="00213105" w:rsidP="007701F5">
            <w:r w:rsidRPr="00280F56">
              <w:t>Elbow</w:t>
            </w:r>
          </w:p>
        </w:tc>
        <w:tc>
          <w:tcPr>
            <w:tcW w:w="987" w:type="dxa"/>
          </w:tcPr>
          <w:p w14:paraId="06EE9A08" w14:textId="77FF621E" w:rsidR="00213105" w:rsidRPr="00280F56" w:rsidRDefault="00213105" w:rsidP="007701F5">
            <w:r w:rsidRPr="00280F56">
              <w:t>Wrist 1</w:t>
            </w:r>
            <w:r w:rsidR="00911BC0" w:rsidRPr="00280F56">
              <w:br/>
              <w:t>(Roll)</w:t>
            </w:r>
          </w:p>
        </w:tc>
        <w:tc>
          <w:tcPr>
            <w:tcW w:w="1028" w:type="dxa"/>
          </w:tcPr>
          <w:p w14:paraId="0A97E905" w14:textId="34B31F1A" w:rsidR="00213105" w:rsidRPr="00280F56" w:rsidRDefault="00213105" w:rsidP="007701F5">
            <w:r w:rsidRPr="00280F56">
              <w:t>Wrist 2</w:t>
            </w:r>
            <w:r w:rsidR="00911BC0" w:rsidRPr="00280F56">
              <w:br/>
              <w:t>(Pitch)</w:t>
            </w:r>
          </w:p>
        </w:tc>
        <w:tc>
          <w:tcPr>
            <w:tcW w:w="1945" w:type="dxa"/>
          </w:tcPr>
          <w:p w14:paraId="00D31C91" w14:textId="772DB65B" w:rsidR="00213105" w:rsidRPr="00280F56" w:rsidRDefault="00213105" w:rsidP="007701F5">
            <w:r w:rsidRPr="00280F56">
              <w:t>Wrist 3</w:t>
            </w:r>
            <w:r w:rsidR="00A2015B" w:rsidRPr="00280F56">
              <w:br/>
              <w:t>(Yaw)</w:t>
            </w:r>
          </w:p>
        </w:tc>
      </w:tr>
      <w:tr w:rsidR="00213105" w:rsidRPr="00280F56" w14:paraId="31FAFD46" w14:textId="77777777" w:rsidTr="007A2974">
        <w:tc>
          <w:tcPr>
            <w:tcW w:w="1129" w:type="dxa"/>
          </w:tcPr>
          <w:p w14:paraId="61061993" w14:textId="4C9A41EE" w:rsidR="00213105" w:rsidRPr="00280F56" w:rsidRDefault="00213105" w:rsidP="007701F5">
            <w:pPr>
              <w:rPr>
                <w:rFonts w:ascii="Calibri" w:hAnsi="Calibri" w:cs="Calibri"/>
                <w:color w:val="000000"/>
                <w:szCs w:val="22"/>
              </w:rPr>
            </w:pPr>
            <w:r w:rsidRPr="00280F56">
              <w:rPr>
                <w:rFonts w:ascii="Calibri" w:hAnsi="Calibri" w:cs="Calibri"/>
                <w:color w:val="000000"/>
                <w:szCs w:val="22"/>
              </w:rPr>
              <w:t>Radians</w:t>
            </w:r>
          </w:p>
        </w:tc>
        <w:tc>
          <w:tcPr>
            <w:tcW w:w="1560" w:type="dxa"/>
          </w:tcPr>
          <w:p w14:paraId="537DD049" w14:textId="0D74252B"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-0.0002992788897913101</w:t>
            </w:r>
          </w:p>
          <w:p w14:paraId="79249287" w14:textId="77777777" w:rsidR="00213105" w:rsidRPr="00280F56" w:rsidRDefault="00213105" w:rsidP="007701F5"/>
        </w:tc>
        <w:tc>
          <w:tcPr>
            <w:tcW w:w="1275" w:type="dxa"/>
          </w:tcPr>
          <w:p w14:paraId="0B163417" w14:textId="5CD2E049"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-1.570928399</w:t>
            </w:r>
          </w:p>
        </w:tc>
        <w:tc>
          <w:tcPr>
            <w:tcW w:w="1137" w:type="dxa"/>
          </w:tcPr>
          <w:p w14:paraId="6DD91152" w14:textId="6910463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-2.3667E-05</w:t>
            </w:r>
          </w:p>
        </w:tc>
        <w:tc>
          <w:tcPr>
            <w:tcW w:w="987" w:type="dxa"/>
          </w:tcPr>
          <w:p w14:paraId="3B7A751E" w14:textId="18252C5A"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8.39233E-05</w:t>
            </w:r>
          </w:p>
        </w:tc>
        <w:tc>
          <w:tcPr>
            <w:tcW w:w="1028" w:type="dxa"/>
          </w:tcPr>
          <w:p w14:paraId="63EBE354" w14:textId="76C4272C"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1.5705477</w:t>
            </w:r>
          </w:p>
        </w:tc>
        <w:tc>
          <w:tcPr>
            <w:tcW w:w="1945" w:type="dxa"/>
          </w:tcPr>
          <w:p w14:paraId="6B7CE8C7" w14:textId="68724CB8"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-7.230440248662262e-05</w:t>
            </w:r>
          </w:p>
        </w:tc>
      </w:tr>
      <w:tr w:rsidR="00213105" w:rsidRPr="00280F56" w14:paraId="566BA9A8" w14:textId="77777777" w:rsidTr="007A2974">
        <w:tc>
          <w:tcPr>
            <w:tcW w:w="1129" w:type="dxa"/>
          </w:tcPr>
          <w:p w14:paraId="3CA856BB" w14:textId="5D23291E" w:rsidR="00213105" w:rsidRPr="00280F56" w:rsidRDefault="00213105" w:rsidP="007701F5">
            <w:pPr>
              <w:rPr>
                <w:rFonts w:ascii="Calibri" w:hAnsi="Calibri" w:cs="Calibri"/>
                <w:color w:val="000000"/>
                <w:szCs w:val="22"/>
              </w:rPr>
            </w:pPr>
            <w:r w:rsidRPr="00280F56">
              <w:rPr>
                <w:rFonts w:ascii="Calibri" w:hAnsi="Calibri" w:cs="Calibri"/>
                <w:color w:val="000000"/>
                <w:szCs w:val="22"/>
              </w:rPr>
              <w:t>Degrees</w:t>
            </w:r>
          </w:p>
        </w:tc>
        <w:tc>
          <w:tcPr>
            <w:tcW w:w="1560" w:type="dxa"/>
          </w:tcPr>
          <w:p w14:paraId="21140AE5" w14:textId="18DD70FB"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-0.017147417</w:t>
            </w:r>
          </w:p>
        </w:tc>
        <w:tc>
          <w:tcPr>
            <w:tcW w:w="1275" w:type="dxa"/>
          </w:tcPr>
          <w:p w14:paraId="18F2A732" w14:textId="68397DCA"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-90.00756717</w:t>
            </w:r>
          </w:p>
        </w:tc>
        <w:tc>
          <w:tcPr>
            <w:tcW w:w="1137" w:type="dxa"/>
          </w:tcPr>
          <w:p w14:paraId="3004DEE4" w14:textId="2AD00215"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-0.00135602</w:t>
            </w:r>
          </w:p>
        </w:tc>
        <w:tc>
          <w:tcPr>
            <w:tcW w:w="987" w:type="dxa"/>
          </w:tcPr>
          <w:p w14:paraId="45E78D5F" w14:textId="539F1138" w:rsidR="007A2974"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0.004808453</w:t>
            </w:r>
          </w:p>
        </w:tc>
        <w:tc>
          <w:tcPr>
            <w:tcW w:w="1028" w:type="dxa"/>
          </w:tcPr>
          <w:p w14:paraId="5F27465C" w14:textId="17C9F60F"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89.98575473</w:t>
            </w:r>
          </w:p>
        </w:tc>
        <w:tc>
          <w:tcPr>
            <w:tcW w:w="1945" w:type="dxa"/>
          </w:tcPr>
          <w:p w14:paraId="6233A2F8" w14:textId="77777777" w:rsidR="007A2974"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-0.004142737</w:t>
            </w:r>
          </w:p>
          <w:p w14:paraId="00C310E4" w14:textId="77777777" w:rsidR="00213105" w:rsidRPr="00280F56" w:rsidRDefault="00213105" w:rsidP="007701F5">
            <w:pPr>
              <w:rPr>
                <w:rFonts w:ascii="Calibri" w:hAnsi="Calibri" w:cs="Calibri"/>
                <w:color w:val="000000"/>
                <w:szCs w:val="22"/>
              </w:rPr>
            </w:pPr>
          </w:p>
        </w:tc>
      </w:tr>
    </w:tbl>
    <w:p w14:paraId="7AF3484A" w14:textId="23F4DA70" w:rsidR="00797231" w:rsidRPr="00280F56" w:rsidRDefault="00C66355" w:rsidP="00797231">
      <w:pPr>
        <w:pStyle w:val="BodyText"/>
      </w:pPr>
      <w:r w:rsidRPr="00280F56">
        <w:br/>
      </w:r>
      <w:r w:rsidR="0065746C" w:rsidRPr="00280F56">
        <w:t>The various orientation determination methods were applied with the following results.</w:t>
      </w:r>
    </w:p>
    <w:p w14:paraId="35BA5C67" w14:textId="4D2BAB61" w:rsidR="00A8145C" w:rsidRPr="00280F56" w:rsidRDefault="001D7C84" w:rsidP="00253974">
      <w:pPr>
        <w:pStyle w:val="Heading2"/>
        <w:rPr>
          <w:noProof w:val="0"/>
        </w:rPr>
      </w:pPr>
      <w:bookmarkStart w:id="100" w:name="_Toc146552348"/>
      <w:r w:rsidRPr="00280F56">
        <w:rPr>
          <w:noProof w:val="0"/>
        </w:rPr>
        <w:lastRenderedPageBreak/>
        <w:t xml:space="preserve">Filter Performance </w:t>
      </w:r>
      <w:r w:rsidR="00797231" w:rsidRPr="00280F56">
        <w:rPr>
          <w:noProof w:val="0"/>
        </w:rPr>
        <w:t>on a stationary vehicle</w:t>
      </w:r>
      <w:bookmarkEnd w:id="100"/>
      <w:r w:rsidR="00887F59" w:rsidRPr="00280F56">
        <w:rPr>
          <w:noProof w:val="0"/>
        </w:rPr>
        <w:t xml:space="preserve"> </w:t>
      </w:r>
    </w:p>
    <w:p w14:paraId="726428F6" w14:textId="7CBCF222" w:rsidR="000D4BF9" w:rsidRPr="00280F56" w:rsidRDefault="00E74685" w:rsidP="000D4BF9">
      <w:pPr>
        <w:pStyle w:val="BodyText"/>
      </w:pPr>
      <w:r w:rsidRPr="00280F56">
        <w:t xml:space="preserve">Applying the </w:t>
      </w:r>
      <w:proofErr w:type="spellStart"/>
      <w:r w:rsidR="002245F1" w:rsidRPr="00280F56">
        <w:t>Mat</w:t>
      </w:r>
      <w:r w:rsidR="00F67348" w:rsidRPr="00280F56">
        <w:t>l</w:t>
      </w:r>
      <w:r w:rsidR="002245F1" w:rsidRPr="00280F56">
        <w:t>ab</w:t>
      </w:r>
      <w:proofErr w:type="spellEnd"/>
      <w:r w:rsidR="002245F1" w:rsidRPr="00280F56">
        <w:t xml:space="preserve"> </w:t>
      </w:r>
      <w:r w:rsidRPr="00280F56">
        <w:t>Madgwick</w:t>
      </w:r>
      <w:r w:rsidR="002245F1" w:rsidRPr="00280F56">
        <w:t xml:space="preserve"> function from Madgwick’s website </w:t>
      </w:r>
      <w:r w:rsidR="002A7F81" w:rsidRPr="00280F56">
        <w:fldChar w:fldCharType="begin" w:fldLock="1"/>
      </w:r>
      <w:r w:rsidR="00A7254B"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2A7F81" w:rsidRPr="00280F56">
        <w:fldChar w:fldCharType="separate"/>
      </w:r>
      <w:r w:rsidR="002A7F81" w:rsidRPr="00280F56">
        <w:rPr>
          <w:noProof/>
        </w:rPr>
        <w:t>(Madgwick, 2009)</w:t>
      </w:r>
      <w:r w:rsidR="002A7F81" w:rsidRPr="00280F56">
        <w:fldChar w:fldCharType="end"/>
      </w:r>
      <w:r w:rsidR="002A7F81" w:rsidRPr="00280F56">
        <w:t xml:space="preserve"> </w:t>
      </w:r>
      <w:r w:rsidRPr="00280F56">
        <w:t>(</w:t>
      </w:r>
      <w:r w:rsidR="00F67348" w:rsidRPr="00280F56">
        <w:t xml:space="preserve">code </w:t>
      </w:r>
      <w:r w:rsidR="002245F1" w:rsidRPr="00280F56">
        <w:t>dated 28/</w:t>
      </w:r>
      <w:r w:rsidR="00F67348" w:rsidRPr="00280F56">
        <w:t>0</w:t>
      </w:r>
      <w:r w:rsidR="002245F1" w:rsidRPr="00280F56">
        <w:t xml:space="preserve">8/2011) </w:t>
      </w:r>
      <w:r w:rsidRPr="00280F56">
        <w:t xml:space="preserve">produced the following results on a stationary vehicle, demonstrated in </w:t>
      </w:r>
      <w:r w:rsidR="00F67348" w:rsidRPr="00280F56">
        <w:t xml:space="preserve">Table </w:t>
      </w:r>
      <w:r w:rsidRPr="00280F56">
        <w:t>4.</w:t>
      </w:r>
      <w:r w:rsidR="007701F5" w:rsidRPr="00280F56">
        <w:t>7</w:t>
      </w:r>
      <w:r w:rsidRPr="00280F56">
        <w:t>. Settings for the Madgwick filter were left at defaults. These defaults were a</w:t>
      </w:r>
      <w:r w:rsidR="002245F1" w:rsidRPr="00280F56">
        <w:t xml:space="preserve"> sample period of 1/996, and a </w:t>
      </w:r>
      <w:r w:rsidR="007701F5" w:rsidRPr="00280F56">
        <w:t>b</w:t>
      </w:r>
      <w:r w:rsidR="002245F1" w:rsidRPr="00280F56">
        <w:t>eta gain value</w:t>
      </w:r>
      <w:r w:rsidRPr="00280F56">
        <w:t xml:space="preserve"> of 0.</w:t>
      </w:r>
      <w:r w:rsidR="002245F1" w:rsidRPr="00280F56">
        <w:t>1</w:t>
      </w:r>
      <w:r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camera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proofErr w:type="spellStart"/>
      <w:r w:rsidR="00F67348" w:rsidRPr="00280F56">
        <w:t>Matlab</w:t>
      </w:r>
      <w:proofErr w:type="spellEnd"/>
      <w:r w:rsidR="00C74F4B" w:rsidRPr="00280F56">
        <w:t xml:space="preserve">. </w:t>
      </w:r>
      <w:r w:rsidR="00F67348" w:rsidRPr="00280F56">
        <w:t>As the code runs faster than the recommended</w:t>
      </w:r>
      <w:r w:rsidR="002A7F81" w:rsidRPr="00280F56">
        <w:t xml:space="preserve"> </w:t>
      </w:r>
      <w:proofErr w:type="gramStart"/>
      <w:r w:rsidR="002A7F81" w:rsidRPr="00280F56">
        <w:t xml:space="preserve">minimum </w:t>
      </w:r>
      <w:r w:rsidR="00F67348" w:rsidRPr="00280F56">
        <w:t xml:space="preserve"> 1</w:t>
      </w:r>
      <w:proofErr w:type="gramEnd"/>
      <w:r w:rsidR="00F67348" w:rsidRPr="00280F56">
        <w:t xml:space="preserve">/10 second </w:t>
      </w:r>
      <w:r w:rsidR="002A7F81" w:rsidRPr="00280F56">
        <w:t xml:space="preserve">code runtime recommended </w:t>
      </w:r>
      <w:r w:rsidR="00F67348" w:rsidRPr="00280F56">
        <w:t xml:space="preserve">for the tic/toc approach, the code was looped 10 times and the tic/toc result is an average. </w:t>
      </w:r>
      <w:r w:rsidR="000D4BF9" w:rsidRPr="00280F56">
        <w:t>The results of the Madgwick filter are shown in Table 4.</w:t>
      </w:r>
      <w:r w:rsidR="007701F5" w:rsidRPr="00280F56">
        <w:t>7</w:t>
      </w:r>
      <w:r w:rsidR="000D4BF9" w:rsidRPr="00280F56">
        <w:t>.</w:t>
      </w:r>
    </w:p>
    <w:p w14:paraId="292A2C90" w14:textId="2D86D0E8" w:rsidR="00F67348" w:rsidRPr="00280F56" w:rsidRDefault="000D4BF9" w:rsidP="000D4BF9">
      <w:pPr>
        <w:pStyle w:val="BodyText"/>
      </w:pPr>
      <w:bookmarkStart w:id="101" w:name="_Toc146546626"/>
      <w:bookmarkStart w:id="102" w:name="_Toc146548777"/>
      <w:r w:rsidRPr="00280F56">
        <w:t xml:space="preserve">Table </w:t>
      </w:r>
      <w:r w:rsidR="000672AC">
        <w:fldChar w:fldCharType="begin"/>
      </w:r>
      <w:r w:rsidR="000672AC">
        <w:instrText xml:space="preserve"> STYLEREF 1 \s </w:instrText>
      </w:r>
      <w:r w:rsidR="000672AC">
        <w:fldChar w:fldCharType="separate"/>
      </w:r>
      <w:r w:rsidR="000672AC">
        <w:rPr>
          <w:noProof/>
        </w:rPr>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rPr>
          <w:noProof/>
        </w:rPr>
        <w:t>6</w:t>
      </w:r>
      <w:r w:rsidR="000672AC">
        <w:fldChar w:fldCharType="end"/>
      </w:r>
      <w:r w:rsidRPr="00280F56">
        <w:t xml:space="preserve"> Madgwick filter results from a stationary vehicle.</w:t>
      </w:r>
      <w:bookmarkEnd w:id="101"/>
      <w:bookmarkEnd w:id="102"/>
    </w:p>
    <w:tbl>
      <w:tblPr>
        <w:tblStyle w:val="TableGrid"/>
        <w:tblW w:w="0" w:type="auto"/>
        <w:tblLook w:val="04A0" w:firstRow="1" w:lastRow="0" w:firstColumn="1" w:lastColumn="0" w:noHBand="0" w:noVBand="1"/>
      </w:tblPr>
      <w:tblGrid>
        <w:gridCol w:w="3020"/>
        <w:gridCol w:w="3020"/>
        <w:gridCol w:w="3021"/>
      </w:tblGrid>
      <w:tr w:rsidR="000D4BF9" w:rsidRPr="00280F56" w14:paraId="3B82B53B" w14:textId="77777777" w:rsidTr="000D4BF9">
        <w:tc>
          <w:tcPr>
            <w:tcW w:w="3020" w:type="dxa"/>
          </w:tcPr>
          <w:p w14:paraId="67678B22" w14:textId="5F63D7B1" w:rsidR="000D4BF9" w:rsidRPr="00280F56" w:rsidRDefault="000D4BF9" w:rsidP="000D4BF9">
            <w:pPr>
              <w:pStyle w:val="BodyText"/>
            </w:pPr>
            <w:r w:rsidRPr="00280F56">
              <w:t>Angle X</w:t>
            </w:r>
            <w:r w:rsidR="00BC3115" w:rsidRPr="00280F56">
              <w:t xml:space="preserve"> (Roll)</w:t>
            </w:r>
          </w:p>
        </w:tc>
        <w:tc>
          <w:tcPr>
            <w:tcW w:w="3020" w:type="dxa"/>
          </w:tcPr>
          <w:p w14:paraId="0A517EFB" w14:textId="7E6956E9" w:rsidR="000D4BF9" w:rsidRPr="00280F56" w:rsidRDefault="000D4BF9" w:rsidP="000D4BF9">
            <w:pPr>
              <w:pStyle w:val="BodyText"/>
            </w:pPr>
            <w:r w:rsidRPr="00280F56">
              <w:t>Angle Y</w:t>
            </w:r>
            <w:r w:rsidR="00BC3115" w:rsidRPr="00280F56">
              <w:t xml:space="preserve"> (Pitch)</w:t>
            </w:r>
          </w:p>
        </w:tc>
        <w:tc>
          <w:tcPr>
            <w:tcW w:w="3021" w:type="dxa"/>
          </w:tcPr>
          <w:p w14:paraId="73811EAD" w14:textId="341DCA7A" w:rsidR="000D4BF9" w:rsidRPr="00280F56" w:rsidRDefault="000D4BF9" w:rsidP="000D4BF9">
            <w:pPr>
              <w:pStyle w:val="BodyText"/>
            </w:pPr>
            <w:r w:rsidRPr="00280F56">
              <w:t>Angle Z</w:t>
            </w:r>
            <w:r w:rsidR="00BC3115" w:rsidRPr="00280F56">
              <w:t xml:space="preserve"> (Yaw)</w:t>
            </w:r>
          </w:p>
        </w:tc>
      </w:tr>
      <w:tr w:rsidR="000D4BF9" w:rsidRPr="00280F56" w14:paraId="2E6A52BB" w14:textId="77777777" w:rsidTr="000D4BF9">
        <w:tc>
          <w:tcPr>
            <w:tcW w:w="3020" w:type="dxa"/>
          </w:tcPr>
          <w:p w14:paraId="206F5EF2" w14:textId="758C93B4" w:rsidR="000D4BF9" w:rsidRPr="00280F56" w:rsidRDefault="000D4BF9" w:rsidP="000D4BF9">
            <w:pPr>
              <w:pStyle w:val="BodyText"/>
            </w:pPr>
            <w:r w:rsidRPr="00280F56">
              <w:t>-0.2286</w:t>
            </w:r>
          </w:p>
        </w:tc>
        <w:tc>
          <w:tcPr>
            <w:tcW w:w="3020" w:type="dxa"/>
          </w:tcPr>
          <w:p w14:paraId="6B9A1A77" w14:textId="4EA1CB9A" w:rsidR="000D4BF9" w:rsidRPr="00280F56" w:rsidRDefault="000D4BF9" w:rsidP="000D4BF9">
            <w:pPr>
              <w:pStyle w:val="BodyText"/>
            </w:pPr>
            <w:r w:rsidRPr="00280F56">
              <w:t>0.0278</w:t>
            </w:r>
          </w:p>
        </w:tc>
        <w:tc>
          <w:tcPr>
            <w:tcW w:w="3021" w:type="dxa"/>
          </w:tcPr>
          <w:p w14:paraId="11F63C0C" w14:textId="71E3DCA7" w:rsidR="000D4BF9" w:rsidRPr="00280F56" w:rsidRDefault="0065746C" w:rsidP="000D4BF9">
            <w:pPr>
              <w:pStyle w:val="BodyText"/>
            </w:pPr>
            <w:r w:rsidRPr="00280F56">
              <w:t xml:space="preserve">Varied from </w:t>
            </w:r>
            <w:r w:rsidR="000D4BF9" w:rsidRPr="00280F56">
              <w:t>-0.019</w:t>
            </w:r>
            <w:r w:rsidRPr="00280F56">
              <w:t xml:space="preserve">4 to </w:t>
            </w:r>
            <w:r w:rsidR="000D4BF9" w:rsidRPr="00280F56">
              <w:t>0.0217</w:t>
            </w:r>
          </w:p>
        </w:tc>
      </w:tr>
    </w:tbl>
    <w:p w14:paraId="2005DC87" w14:textId="225D489B" w:rsidR="000D4BF9" w:rsidRPr="00280F56" w:rsidRDefault="00BC3115" w:rsidP="000D4BF9">
      <w:pPr>
        <w:pStyle w:val="BodyText"/>
      </w:pPr>
      <w:r w:rsidRPr="00280F56">
        <w:br/>
        <w:t>A graph of the calculated data is shown in Figure 4.</w:t>
      </w:r>
      <w:r w:rsidR="00C66355" w:rsidRPr="00280F56">
        <w:t>1</w:t>
      </w:r>
      <w:r w:rsidRPr="00280F56">
        <w:t>.</w:t>
      </w:r>
    </w:p>
    <w:p w14:paraId="39A1A5F5" w14:textId="06CA69AE" w:rsidR="00BC3115" w:rsidRPr="00280F56" w:rsidRDefault="00BC3115" w:rsidP="000D4BF9">
      <w:pPr>
        <w:pStyle w:val="BodyText"/>
      </w:pPr>
      <w:r w:rsidRPr="00280F56">
        <w:drawing>
          <wp:inline distT="0" distB="0" distL="0" distR="0" wp14:anchorId="1E44F0B6" wp14:editId="7AFCEC90">
            <wp:extent cx="5760085" cy="2889250"/>
            <wp:effectExtent l="0" t="0" r="0" b="6350"/>
            <wp:docPr id="1897773213"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73213" name="Picture 2" descr="A graph on a white backgroun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89250"/>
                    </a:xfrm>
                    <a:prstGeom prst="rect">
                      <a:avLst/>
                    </a:prstGeom>
                  </pic:spPr>
                </pic:pic>
              </a:graphicData>
            </a:graphic>
          </wp:inline>
        </w:drawing>
      </w:r>
    </w:p>
    <w:p w14:paraId="34783655" w14:textId="1CA2ACA3" w:rsidR="005D128A" w:rsidRDefault="00BC3115" w:rsidP="00F24F35">
      <w:pPr>
        <w:pStyle w:val="Caption"/>
      </w:pPr>
      <w:bookmarkStart w:id="103" w:name="_Toc146547303"/>
      <w:bookmarkStart w:id="104" w:name="_Toc146551649"/>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w:t>
      </w:r>
      <w:r w:rsidR="0099441D">
        <w:fldChar w:fldCharType="end"/>
      </w:r>
      <w:r w:rsidRPr="00280F56">
        <w:t xml:space="preserve"> Madgwick filter results </w:t>
      </w:r>
      <w:r w:rsidR="0050061E">
        <w:t xml:space="preserve">on </w:t>
      </w:r>
      <w:r w:rsidRPr="00280F56">
        <w:t>stationary vehicle (Brown=Roll,</w:t>
      </w:r>
      <w:r w:rsidR="00911BC0" w:rsidRPr="00280F56">
        <w:t>Yellow</w:t>
      </w:r>
      <w:r w:rsidRPr="00280F56">
        <w:t>=Pitch,Blue=Yaw)</w:t>
      </w:r>
      <w:bookmarkEnd w:id="104"/>
    </w:p>
    <w:p w14:paraId="01345D17" w14:textId="3B38477F" w:rsidR="00BC3115" w:rsidRPr="00280F56" w:rsidRDefault="00BC3115" w:rsidP="005D128A">
      <w:pPr>
        <w:pStyle w:val="BodyText"/>
      </w:pPr>
      <w:r w:rsidRPr="00280F56">
        <w:br/>
        <w:t>The Yaw value shown in Figure 4.</w:t>
      </w:r>
      <w:r w:rsidR="007701F5" w:rsidRPr="00280F56">
        <w:t>1</w:t>
      </w:r>
      <w:r w:rsidRPr="00280F56">
        <w:t xml:space="preserve"> has a descending value over time due to the double-integration involved in producing yaw values from gyroscope information</w:t>
      </w:r>
      <w:r w:rsidR="00911BC0" w:rsidRPr="00280F56">
        <w:t xml:space="preserve"> and clearly show that calculating yaw without magnetometer data is fraught with errors</w:t>
      </w:r>
      <w:r w:rsidRPr="00280F56">
        <w:t>. The roll and pitch values vary</w:t>
      </w:r>
      <w:r w:rsidR="0065746C" w:rsidRPr="00280F56">
        <w:t xml:space="preserve"> slightly</w:t>
      </w:r>
      <w:r w:rsidRPr="00280F56">
        <w:t xml:space="preserve"> </w:t>
      </w:r>
      <w:r w:rsidR="00911BC0" w:rsidRPr="00280F56">
        <w:t xml:space="preserve">but values are within </w:t>
      </w:r>
      <w:r w:rsidRPr="00280F56">
        <w:t>the noise floor of the sensor data.</w:t>
      </w:r>
      <w:bookmarkEnd w:id="103"/>
    </w:p>
    <w:p w14:paraId="51F9F588" w14:textId="44ED204E" w:rsidR="00A46BDE" w:rsidRPr="00280F56" w:rsidRDefault="00A46BDE" w:rsidP="00C66355">
      <w:pPr>
        <w:rPr>
          <w:lang w:eastAsia="zh-CN"/>
        </w:rPr>
      </w:pPr>
      <w:r w:rsidRPr="00280F56">
        <w:rPr>
          <w:rStyle w:val="BodyTextChar"/>
        </w:rPr>
        <w:lastRenderedPageBreak/>
        <w:t xml:space="preserve">The default </w:t>
      </w:r>
      <w:proofErr w:type="spellStart"/>
      <w:r w:rsidRPr="00280F56">
        <w:rPr>
          <w:rStyle w:val="BodyTextChar"/>
        </w:rPr>
        <w:t>Matlab</w:t>
      </w:r>
      <w:proofErr w:type="spellEnd"/>
      <w:r w:rsidRPr="00280F56">
        <w:rPr>
          <w:rStyle w:val="BodyTextChar"/>
        </w:rPr>
        <w:t xml:space="preserve"> </w:t>
      </w:r>
      <w:proofErr w:type="spellStart"/>
      <w:r w:rsidRPr="00280F56">
        <w:rPr>
          <w:rStyle w:val="BodyTextChar"/>
        </w:rPr>
        <w:t>imufilter</w:t>
      </w:r>
      <w:proofErr w:type="spellEnd"/>
      <w:r w:rsidRPr="00280F56">
        <w:rPr>
          <w:rStyle w:val="BodyTextChar"/>
        </w:rPr>
        <w:t xml:space="preserve"> filter was used to represent a</w:t>
      </w:r>
      <w:r w:rsidR="00911BC0" w:rsidRPr="00280F56">
        <w:rPr>
          <w:rStyle w:val="BodyTextChar"/>
        </w:rPr>
        <w:t>n error-state</w:t>
      </w:r>
      <w:r w:rsidRPr="00280F56">
        <w:rPr>
          <w:rStyle w:val="BodyTextChar"/>
        </w:rPr>
        <w:t xml:space="preserve"> Kalman filter with </w:t>
      </w:r>
      <w:r w:rsidR="00CC484C" w:rsidRPr="00280F56">
        <w:rPr>
          <w:rStyle w:val="BodyTextChar"/>
        </w:rPr>
        <w:t xml:space="preserve">the </w:t>
      </w:r>
      <w:r w:rsidRPr="00280F56">
        <w:rPr>
          <w:rStyle w:val="BodyTextChar"/>
        </w:rPr>
        <w:t>properties</w:t>
      </w:r>
      <w:r w:rsidR="00CC484C" w:rsidRPr="00280F56">
        <w:rPr>
          <w:rStyle w:val="BodyTextChar"/>
        </w:rPr>
        <w:t xml:space="preserve"> shown below</w:t>
      </w:r>
      <w:r w:rsidRPr="00280F56">
        <w:rPr>
          <w:rStyle w:val="BodyTextChar"/>
        </w:rPr>
        <w:t>.</w:t>
      </w:r>
      <w:r w:rsidR="00CC484C" w:rsidRPr="00280F56">
        <w:rPr>
          <w:rStyle w:val="BodyTextChar"/>
        </w:rPr>
        <w:t xml:space="preserve"> These properties were configured from experimentation with the datasets to obtain the best results, matched to the robot arm data.</w:t>
      </w:r>
      <w:r w:rsidRPr="00280F56">
        <w:rPr>
          <w:rStyle w:val="BodyTextChar"/>
        </w:rPr>
        <w:br/>
      </w:r>
      <w:r w:rsidRPr="00280F56">
        <w:br/>
      </w:r>
      <w:r w:rsidR="00CC484C" w:rsidRPr="00280F56">
        <w:rPr>
          <w:lang w:eastAsia="zh-CN"/>
        </w:rPr>
        <w:t>FUSE=</w:t>
      </w:r>
      <w:proofErr w:type="gramStart"/>
      <w:r w:rsidR="00CC484C" w:rsidRPr="00280F56">
        <w:rPr>
          <w:lang w:eastAsia="zh-CN"/>
        </w:rPr>
        <w:t>imufilter(</w:t>
      </w:r>
      <w:proofErr w:type="gramEnd"/>
      <w:r w:rsidR="00CC484C" w:rsidRPr="00280F56">
        <w:rPr>
          <w:lang w:eastAsia="zh-CN"/>
        </w:rPr>
        <w:t>ReferenceFrame='NED',SampleRate=8.36,AccelerometerNoise=0.16,GyroscopeNoise=0.03,GyroscopeDriftNoise=3.04622e-2,LinearAccelerationNoise=0.0096236,LinearAccelerationDecayFactor=0.1,OrientationFormat='quaternion');</w:t>
      </w:r>
      <w:r w:rsidR="00CC484C" w:rsidRPr="00280F56">
        <w:rPr>
          <w:lang w:eastAsia="zh-CN"/>
        </w:rPr>
        <w:br/>
      </w:r>
    </w:p>
    <w:p w14:paraId="2E821FC3" w14:textId="5F36C6D0" w:rsidR="00A46BDE" w:rsidRPr="00280F56" w:rsidRDefault="00A46BDE" w:rsidP="00F24F35">
      <w:pPr>
        <w:pStyle w:val="Caption"/>
      </w:pPr>
      <w:bookmarkStart w:id="105" w:name="_Toc146547304"/>
      <w:r w:rsidRPr="00280F56">
        <w:t xml:space="preserve">Running the Kalman filter above on the 996 sensor readings took 0.7581 seconds and produced an array of </w:t>
      </w:r>
      <w:r w:rsidR="007701F5" w:rsidRPr="00280F56">
        <w:t>e</w:t>
      </w:r>
      <w:r w:rsidRPr="00280F56">
        <w:t>uler angles after the conversion. Figure 4.</w:t>
      </w:r>
      <w:r w:rsidR="00C66355" w:rsidRPr="00280F56">
        <w:t>2</w:t>
      </w:r>
      <w:r w:rsidRPr="00280F56">
        <w:t xml:space="preserve"> shows the results and indicates that the Kalman filter can not handle yaw values (blue line) without magnetometer input. As </w:t>
      </w:r>
      <w:r w:rsidR="00A2015B" w:rsidRPr="00280F56">
        <w:t xml:space="preserve">mentioned </w:t>
      </w:r>
      <w:r w:rsidRPr="00280F56">
        <w:t>above, yaw values are not handled well by filter</w:t>
      </w:r>
      <w:r w:rsidR="00A2015B" w:rsidRPr="00280F56">
        <w:t>s</w:t>
      </w:r>
      <w:r w:rsidRPr="00280F56">
        <w:t xml:space="preserve"> </w:t>
      </w:r>
      <w:r w:rsidR="00A2015B" w:rsidRPr="00280F56">
        <w:t>as, without magnetometer data, there is no fixed reference point to provide accurate values</w:t>
      </w:r>
      <w:r w:rsidR="00C66355" w:rsidRPr="00280F56">
        <w:t>.</w:t>
      </w:r>
      <w:r w:rsidRPr="00280F56">
        <w:t xml:space="preserve"> Figure 4.</w:t>
      </w:r>
      <w:r w:rsidR="00C66355" w:rsidRPr="00280F56">
        <w:t>3</w:t>
      </w:r>
      <w:r w:rsidRPr="00280F56">
        <w:t xml:space="preserve"> shows a magnified view of the area around the x axis showing that the Matlab Kalman filter will produce accurate results to within 0.03208 degrees for roll values and within 0.0257 of a degree for pitch values. The </w:t>
      </w:r>
      <w:r w:rsidR="009E5AF8" w:rsidRPr="00280F56">
        <w:t>Kalman filter processing</w:t>
      </w:r>
      <w:r w:rsidRPr="00280F56">
        <w:t xml:space="preserve"> time is considerably longer than the Madgwick filter </w:t>
      </w:r>
      <w:r w:rsidR="009E5AF8" w:rsidRPr="00280F56">
        <w:t xml:space="preserve">processing time </w:t>
      </w:r>
      <w:r w:rsidRPr="00280F56">
        <w:t>(0.7581 vs 0.042</w:t>
      </w:r>
      <w:r w:rsidR="009E5AF8" w:rsidRPr="00280F56">
        <w:t>7</w:t>
      </w:r>
      <w:r w:rsidRPr="00280F56">
        <w:t xml:space="preserve"> seconds).</w:t>
      </w:r>
      <w:bookmarkEnd w:id="105"/>
    </w:p>
    <w:p w14:paraId="51094D70" w14:textId="77777777" w:rsidR="00A46BDE" w:rsidRPr="00280F56" w:rsidRDefault="00A46BDE" w:rsidP="00A46BDE">
      <w:pPr>
        <w:pStyle w:val="BodyText"/>
      </w:pPr>
      <w:r w:rsidRPr="00280F56">
        <w:drawing>
          <wp:inline distT="0" distB="0" distL="0" distR="0" wp14:anchorId="0E129909" wp14:editId="7A85B945">
            <wp:extent cx="5760085" cy="3969385"/>
            <wp:effectExtent l="0" t="0" r="0" b="0"/>
            <wp:docPr id="1617951813" name="Picture 16179518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5158" name="Picture 8" descr="A graph of a number of peopl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60085" cy="3969385"/>
                    </a:xfrm>
                    <a:prstGeom prst="rect">
                      <a:avLst/>
                    </a:prstGeom>
                  </pic:spPr>
                </pic:pic>
              </a:graphicData>
            </a:graphic>
          </wp:inline>
        </w:drawing>
      </w:r>
    </w:p>
    <w:p w14:paraId="6CEC941B" w14:textId="44FAEA2E" w:rsidR="00A46BDE" w:rsidRPr="00280F56" w:rsidRDefault="00A46BDE" w:rsidP="00F24F35">
      <w:pPr>
        <w:pStyle w:val="Caption"/>
      </w:pPr>
      <w:bookmarkStart w:id="106" w:name="_Toc146547305"/>
      <w:bookmarkStart w:id="107" w:name="_Toc146551650"/>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w:t>
      </w:r>
      <w:r w:rsidR="0099441D">
        <w:fldChar w:fldCharType="end"/>
      </w:r>
      <w:r w:rsidRPr="00280F56">
        <w:t xml:space="preserve"> Kalman Filter results from a stationary vehicle</w:t>
      </w:r>
      <w:bookmarkEnd w:id="106"/>
      <w:bookmarkEnd w:id="107"/>
    </w:p>
    <w:p w14:paraId="4AFAC885" w14:textId="77777777" w:rsidR="00A46BDE" w:rsidRPr="00280F56" w:rsidRDefault="00A46BDE" w:rsidP="00A46BDE">
      <w:pPr>
        <w:pStyle w:val="BodyText"/>
      </w:pPr>
      <w:r w:rsidRPr="00280F56">
        <w:lastRenderedPageBreak/>
        <w:drawing>
          <wp:inline distT="0" distB="0" distL="0" distR="0" wp14:anchorId="77218572" wp14:editId="5C097081">
            <wp:extent cx="5760085" cy="4001770"/>
            <wp:effectExtent l="0" t="0" r="0" b="0"/>
            <wp:docPr id="1075076464" name="Picture 1075076464" descr="A graph showing a number of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1849" name="Picture 11" descr="A graph showing a number of result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4001770"/>
                    </a:xfrm>
                    <a:prstGeom prst="rect">
                      <a:avLst/>
                    </a:prstGeom>
                  </pic:spPr>
                </pic:pic>
              </a:graphicData>
            </a:graphic>
          </wp:inline>
        </w:drawing>
      </w:r>
    </w:p>
    <w:p w14:paraId="11EB61C6" w14:textId="2A4F7176" w:rsidR="00A46BDE" w:rsidRPr="00280F56" w:rsidRDefault="00A46BDE" w:rsidP="00F24F35">
      <w:pPr>
        <w:pStyle w:val="Caption"/>
      </w:pPr>
      <w:bookmarkStart w:id="108" w:name="_Toc146547306"/>
      <w:bookmarkStart w:id="109" w:name="_Toc146551651"/>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w:t>
      </w:r>
      <w:r w:rsidR="0099441D">
        <w:fldChar w:fldCharType="end"/>
      </w:r>
      <w:r w:rsidRPr="00280F56">
        <w:t xml:space="preserve"> Magnified view of Kalman filter results from a stationary vehicle.</w:t>
      </w:r>
      <w:bookmarkEnd w:id="108"/>
      <w:bookmarkEnd w:id="109"/>
    </w:p>
    <w:p w14:paraId="54D780F2" w14:textId="762E8EE6" w:rsidR="00A46BDE" w:rsidRPr="00280F56" w:rsidRDefault="00CC484C" w:rsidP="00A46BDE">
      <w:pPr>
        <w:pStyle w:val="BodyText"/>
      </w:pPr>
      <w:r w:rsidRPr="00280F56">
        <w:br/>
        <w:t>The robot arm was not sampled for this experiment as expected values are somewhat obvious.</w:t>
      </w:r>
      <w:r w:rsidRPr="00280F56">
        <w:br/>
        <w:t>It was not believed necessary to employ a Neural Network model on a stationary vehicle.</w:t>
      </w:r>
    </w:p>
    <w:p w14:paraId="7A125A87" w14:textId="7B7680AD" w:rsidR="00A46BDE" w:rsidRPr="00280F56" w:rsidRDefault="00C66355" w:rsidP="00A46BDE">
      <w:pPr>
        <w:pStyle w:val="Heading2"/>
        <w:rPr>
          <w:noProof w:val="0"/>
        </w:rPr>
      </w:pPr>
      <w:bookmarkStart w:id="110" w:name="_Toc146552349"/>
      <w:r w:rsidRPr="00280F56">
        <w:rPr>
          <w:noProof w:val="0"/>
        </w:rPr>
        <w:t xml:space="preserve">Filter performance </w:t>
      </w:r>
      <w:r w:rsidR="00A46BDE" w:rsidRPr="00280F56">
        <w:rPr>
          <w:noProof w:val="0"/>
        </w:rPr>
        <w:t>on a rolling vehicle</w:t>
      </w:r>
      <w:r w:rsidR="00B14725" w:rsidRPr="00280F56">
        <w:rPr>
          <w:noProof w:val="0"/>
        </w:rPr>
        <w:t>.</w:t>
      </w:r>
      <w:bookmarkEnd w:id="110"/>
    </w:p>
    <w:p w14:paraId="5B25CB3D" w14:textId="1D9F0F75" w:rsidR="00A46BDE" w:rsidRPr="00280F56" w:rsidRDefault="00A46BDE" w:rsidP="00A46BDE">
      <w:pPr>
        <w:pStyle w:val="BodyText"/>
      </w:pPr>
      <w:r w:rsidRPr="00280F56">
        <w:t xml:space="preserve">The robot arm </w:t>
      </w:r>
      <w:r w:rsidR="009E5AF8" w:rsidRPr="00280F56">
        <w:t xml:space="preserve">was </w:t>
      </w:r>
      <w:r w:rsidR="00BB5D02" w:rsidRPr="00280F56">
        <w:t>rotated according to the appropriate angles in Table 3.1</w:t>
      </w:r>
      <w:r w:rsidR="00E80307" w:rsidRPr="00280F56">
        <w:t xml:space="preserve"> associated with the roll test</w:t>
      </w:r>
      <w:r w:rsidR="009E5AF8" w:rsidRPr="00280F56">
        <w:t xml:space="preserve"> and</w:t>
      </w:r>
      <w:r w:rsidR="007701F5" w:rsidRPr="00280F56">
        <w:t xml:space="preserve"> </w:t>
      </w:r>
      <w:r w:rsidR="009E5AF8" w:rsidRPr="00280F56">
        <w:t>t</w:t>
      </w:r>
      <w:r w:rsidRPr="00280F56">
        <w:t xml:space="preserve">he Robot arm data </w:t>
      </w:r>
      <w:r w:rsidR="009E5AF8" w:rsidRPr="00280F56">
        <w:t>was</w:t>
      </w:r>
      <w:r w:rsidR="00BB5D02" w:rsidRPr="00280F56">
        <w:t xml:space="preserve"> </w:t>
      </w:r>
      <w:r w:rsidRPr="00280F56">
        <w:t xml:space="preserve">synchronised </w:t>
      </w:r>
      <w:r w:rsidR="00BB5D02" w:rsidRPr="00280F56">
        <w:t xml:space="preserve">with </w:t>
      </w:r>
      <w:r w:rsidRPr="00280F56">
        <w:t xml:space="preserve">the </w:t>
      </w:r>
      <w:r w:rsidR="00C97540">
        <w:t>IMU</w:t>
      </w:r>
      <w:r w:rsidRPr="00280F56">
        <w:t xml:space="preserve"> data via manual alignment. The single camera </w:t>
      </w:r>
      <w:r w:rsidR="00C97540">
        <w:t>IMU</w:t>
      </w:r>
      <w:r w:rsidRPr="00280F56">
        <w:t xml:space="preserve"> data produced 1001 readings in the 120 second period.</w:t>
      </w:r>
    </w:p>
    <w:p w14:paraId="53F2B940" w14:textId="7A20AD07" w:rsidR="00A46BDE" w:rsidRDefault="00A46BDE" w:rsidP="00A46BDE">
      <w:pPr>
        <w:pStyle w:val="BodyText"/>
      </w:pPr>
      <w:r w:rsidRPr="00280F56">
        <w:t>The Madgwick filter was run on th</w:t>
      </w:r>
      <w:r w:rsidR="00B14725" w:rsidRPr="00280F56">
        <w:t xml:space="preserve">e camera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gain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Pr="00280F56">
        <w:br/>
        <w:t>The results were clearly incorrect as can be shown on Figure 4.</w:t>
      </w:r>
      <w:r w:rsidR="00C66355" w:rsidRPr="00280F56">
        <w:t>4</w:t>
      </w:r>
      <w:r w:rsidRPr="00280F56">
        <w:t xml:space="preserve"> below. Increasing the </w:t>
      </w:r>
      <w:r w:rsidR="007701F5" w:rsidRPr="00280F56">
        <w:t>b</w:t>
      </w:r>
      <w:r w:rsidRPr="00280F56">
        <w:t xml:space="preserve">eta gain uses the accelerometer values to compensate for the gyroscope values and results from various </w:t>
      </w:r>
      <w:r w:rsidR="007701F5" w:rsidRPr="00280F56">
        <w:t>b</w:t>
      </w:r>
      <w:r w:rsidR="00BB5D02" w:rsidRPr="00280F56">
        <w:t xml:space="preserve">eta </w:t>
      </w:r>
      <w:r w:rsidRPr="00280F56">
        <w:t>values are shown in Figures 4.</w:t>
      </w:r>
      <w:r w:rsidR="007701F5" w:rsidRPr="00280F56">
        <w:t>5</w:t>
      </w:r>
      <w:r w:rsidRPr="00280F56">
        <w:t xml:space="preserve"> through to 4.</w:t>
      </w:r>
      <w:r w:rsidR="00C66355" w:rsidRPr="00280F56">
        <w:t>7</w:t>
      </w:r>
      <w:r w:rsidRPr="00280F56">
        <w:t>.</w:t>
      </w:r>
    </w:p>
    <w:p w14:paraId="21B9C124" w14:textId="77777777" w:rsidR="00A46BDE" w:rsidRPr="00280F56" w:rsidRDefault="00A46BDE" w:rsidP="00A46BDE">
      <w:pPr>
        <w:pStyle w:val="BodyText"/>
      </w:pPr>
    </w:p>
    <w:p w14:paraId="6E334357" w14:textId="4C8ABA05" w:rsidR="00A46BDE" w:rsidRDefault="00867355" w:rsidP="005D128A">
      <w:pPr>
        <w:pStyle w:val="BodyText"/>
      </w:pPr>
      <w:bookmarkStart w:id="111" w:name="_Toc146547307"/>
      <w:r w:rsidRPr="00280F56">
        <w:lastRenderedPageBreak/>
        <w:drawing>
          <wp:inline distT="0" distB="0" distL="0" distR="0" wp14:anchorId="54C6D0CF" wp14:editId="4F62D82C">
            <wp:extent cx="5760085" cy="3888740"/>
            <wp:effectExtent l="0" t="0" r="0" b="0"/>
            <wp:docPr id="648705181"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5181" name="Picture 12" descr="A graph of a graph&#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bookmarkEnd w:id="111"/>
    </w:p>
    <w:p w14:paraId="3FAB4276" w14:textId="3BB2459B" w:rsidR="00A46BDE" w:rsidRDefault="00A46BDE" w:rsidP="00F24F35">
      <w:pPr>
        <w:pStyle w:val="Caption"/>
      </w:pPr>
      <w:bookmarkStart w:id="112" w:name="_Toc146547308"/>
      <w:bookmarkStart w:id="113" w:name="_Toc146551652"/>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4</w:t>
      </w:r>
      <w:r w:rsidR="0099441D">
        <w:fldChar w:fldCharType="end"/>
      </w:r>
      <w:r w:rsidRPr="00280F56">
        <w:t xml:space="preserve"> Madgwick results from a stationary vehicle with a default gain of 0.1</w:t>
      </w:r>
      <w:bookmarkEnd w:id="112"/>
      <w:bookmarkEnd w:id="113"/>
    </w:p>
    <w:p w14:paraId="6DA8F03D" w14:textId="77777777" w:rsidR="005D128A" w:rsidRDefault="00867355" w:rsidP="005D128A">
      <w:pPr>
        <w:pStyle w:val="BodyText"/>
      </w:pPr>
      <w:bookmarkStart w:id="114" w:name="_Toc146547309"/>
      <w:r w:rsidRPr="00280F56">
        <w:drawing>
          <wp:inline distT="0" distB="0" distL="0" distR="0" wp14:anchorId="43D89091" wp14:editId="719DD78B">
            <wp:extent cx="5760085" cy="3787775"/>
            <wp:effectExtent l="0" t="0" r="0" b="3175"/>
            <wp:docPr id="1950190175" name="Picture 1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0175" name="Picture 13" descr="A graph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787775"/>
                    </a:xfrm>
                    <a:prstGeom prst="rect">
                      <a:avLst/>
                    </a:prstGeom>
                  </pic:spPr>
                </pic:pic>
              </a:graphicData>
            </a:graphic>
          </wp:inline>
        </w:drawing>
      </w:r>
    </w:p>
    <w:p w14:paraId="28218B66" w14:textId="3919CBF0" w:rsidR="00A46BDE" w:rsidRDefault="00A46BDE" w:rsidP="00F24F35">
      <w:pPr>
        <w:pStyle w:val="Caption"/>
      </w:pPr>
      <w:bookmarkStart w:id="115" w:name="_Toc146551653"/>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5</w:t>
      </w:r>
      <w:r w:rsidR="0099441D">
        <w:fldChar w:fldCharType="end"/>
      </w:r>
      <w:r w:rsidRPr="00280F56">
        <w:t xml:space="preserve"> Madgwick Filter on a rolling vehicle with a gain of 1</w:t>
      </w:r>
      <w:bookmarkEnd w:id="114"/>
      <w:bookmarkEnd w:id="115"/>
    </w:p>
    <w:p w14:paraId="29ED9C6D" w14:textId="4C0C8565" w:rsidR="00A46BDE" w:rsidRPr="00280F56" w:rsidRDefault="00A46BDE" w:rsidP="00A46BDE">
      <w:pPr>
        <w:pStyle w:val="BodyText"/>
      </w:pPr>
      <w:r w:rsidRPr="00280F56">
        <w:lastRenderedPageBreak/>
        <w:t>Using a gain of 10, the Madgwick filter took 0.</w:t>
      </w:r>
      <w:r w:rsidR="003A733D" w:rsidRPr="00280F56">
        <w:t>0</w:t>
      </w:r>
      <w:r w:rsidRPr="00280F56">
        <w:t>4</w:t>
      </w:r>
      <w:r w:rsidR="009E5AF8" w:rsidRPr="00280F56">
        <w:t>40</w:t>
      </w:r>
      <w:r w:rsidRPr="00280F56">
        <w:t xml:space="preserve"> seconds but produced better results as can be seen in Figure 4.</w:t>
      </w:r>
      <w:r w:rsidR="009E5AF8" w:rsidRPr="00280F56">
        <w:t>6</w:t>
      </w:r>
      <w:r w:rsidRPr="00280F56">
        <w:t>.</w:t>
      </w:r>
      <w:r w:rsidRPr="00280F56">
        <w:br/>
      </w:r>
      <w:r w:rsidR="00867355" w:rsidRPr="00280F56">
        <w:drawing>
          <wp:inline distT="0" distB="0" distL="0" distR="0" wp14:anchorId="4A7D1674" wp14:editId="06471FDB">
            <wp:extent cx="5760085" cy="3798570"/>
            <wp:effectExtent l="0" t="0" r="0" b="0"/>
            <wp:docPr id="1265953627"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3627" name="Picture 14" descr="A graph of a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798570"/>
                    </a:xfrm>
                    <a:prstGeom prst="rect">
                      <a:avLst/>
                    </a:prstGeom>
                  </pic:spPr>
                </pic:pic>
              </a:graphicData>
            </a:graphic>
          </wp:inline>
        </w:drawing>
      </w:r>
    </w:p>
    <w:p w14:paraId="1B96C94E" w14:textId="3A049C5F" w:rsidR="00A46BDE" w:rsidRDefault="00A46BDE" w:rsidP="00F24F35">
      <w:pPr>
        <w:pStyle w:val="Caption"/>
      </w:pPr>
      <w:bookmarkStart w:id="116" w:name="_Toc146547310"/>
      <w:bookmarkStart w:id="117" w:name="_Toc146551654"/>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6</w:t>
      </w:r>
      <w:r w:rsidR="0099441D">
        <w:fldChar w:fldCharType="end"/>
      </w:r>
      <w:r w:rsidRPr="00280F56">
        <w:t xml:space="preserve"> Madgwick filter on a rolling vehicle with a gain of 10</w:t>
      </w:r>
      <w:bookmarkEnd w:id="116"/>
      <w:bookmarkEnd w:id="117"/>
    </w:p>
    <w:p w14:paraId="394A65A5" w14:textId="200A0DBD" w:rsidR="003A733D" w:rsidRPr="00280F56" w:rsidRDefault="00A46BDE" w:rsidP="003A733D">
      <w:pPr>
        <w:pStyle w:val="BodyText"/>
      </w:pPr>
      <w:r w:rsidRPr="00280F56">
        <w:t>By repeated experimentation, a gain of 15 was the lowest gain required to produce the acceptable results show in in Figure 4.</w:t>
      </w:r>
      <w:r w:rsidR="009E5AF8" w:rsidRPr="00280F56">
        <w:t>7</w:t>
      </w:r>
      <w:r w:rsidRPr="00280F56">
        <w:t xml:space="preserve">. </w:t>
      </w:r>
      <w:r w:rsidR="00C84630" w:rsidRPr="00280F56">
        <w:t xml:space="preserve">This clearly indicates that the gyroscope output is either noisy and/or has significant drift. From looking at the data, and from examining the output of the gyroscope when the vehicle is stationary, it can </w:t>
      </w:r>
      <w:proofErr w:type="gramStart"/>
      <w:r w:rsidR="00C84630" w:rsidRPr="00280F56">
        <w:t>been</w:t>
      </w:r>
      <w:proofErr w:type="gramEnd"/>
      <w:r w:rsidR="00C84630" w:rsidRPr="00280F56">
        <w:t xml:space="preserve"> seen that noise is significant. </w:t>
      </w:r>
      <w:r w:rsidRPr="00280F56">
        <w:t>This operation took 0.</w:t>
      </w:r>
      <w:r w:rsidR="003A733D" w:rsidRPr="00280F56">
        <w:t>0</w:t>
      </w:r>
      <w:r w:rsidRPr="00280F56">
        <w:t>4</w:t>
      </w:r>
      <w:r w:rsidR="00C66355" w:rsidRPr="00280F56">
        <w:t>997</w:t>
      </w:r>
      <w:r w:rsidRPr="00280F56">
        <w:t xml:space="preserve"> seconds</w:t>
      </w:r>
      <w:r w:rsidR="00C66355" w:rsidRPr="00280F56">
        <w:t xml:space="preserve"> for the camera </w:t>
      </w:r>
      <w:r w:rsidR="00C97540">
        <w:t>IMU</w:t>
      </w:r>
      <w:r w:rsidRPr="00280F56">
        <w:t>.</w:t>
      </w:r>
      <w:r w:rsidR="00C66355" w:rsidRPr="00280F56">
        <w:t xml:space="preserve"> The average elapsed time for all imus was 0.046592 with a median of 0.04319</w:t>
      </w:r>
      <w:r w:rsidR="00520AD7" w:rsidRPr="00280F56">
        <w:t xml:space="preserve"> and max and min values of 0.06516 and 0.03855, respectively.</w:t>
      </w:r>
      <w:r w:rsidR="003A733D" w:rsidRPr="00280F56">
        <w:t xml:space="preserve"> The results from Figure 4.</w:t>
      </w:r>
      <w:r w:rsidR="009E5AF8" w:rsidRPr="00280F56">
        <w:t>7</w:t>
      </w:r>
      <w:r w:rsidR="003A733D" w:rsidRPr="00280F56">
        <w:t xml:space="preserve"> show a maximum measured value of </w:t>
      </w:r>
      <w:r w:rsidR="009E5AF8" w:rsidRPr="00280F56">
        <w:t>.9948</w:t>
      </w:r>
      <w:r w:rsidR="003A733D" w:rsidRPr="00280F56">
        <w:t xml:space="preserve"> </w:t>
      </w:r>
      <w:r w:rsidR="009E5AF8" w:rsidRPr="00280F56">
        <w:t xml:space="preserve">radians </w:t>
      </w:r>
      <w:r w:rsidR="003A733D" w:rsidRPr="00280F56">
        <w:t xml:space="preserve">instead of the expected +/- </w:t>
      </w:r>
      <w:r w:rsidR="009E5AF8" w:rsidRPr="00280F56">
        <w:t>1.047</w:t>
      </w:r>
      <w:r w:rsidR="003A733D" w:rsidRPr="00280F56">
        <w:t xml:space="preserve"> </w:t>
      </w:r>
      <w:r w:rsidR="009E5AF8" w:rsidRPr="00280F56">
        <w:t>radians</w:t>
      </w:r>
      <w:r w:rsidR="003A733D" w:rsidRPr="00280F56">
        <w:t xml:space="preserve"> and the </w:t>
      </w:r>
      <w:r w:rsidR="009E5AF8" w:rsidRPr="00280F56">
        <w:t>0.7854</w:t>
      </w:r>
      <w:r w:rsidR="003A733D" w:rsidRPr="00280F56">
        <w:t xml:space="preserve"> </w:t>
      </w:r>
      <w:r w:rsidR="009E5AF8" w:rsidRPr="00280F56">
        <w:t xml:space="preserve">radian position </w:t>
      </w:r>
      <w:r w:rsidR="003A733D" w:rsidRPr="00280F56">
        <w:t xml:space="preserve">was calculated as </w:t>
      </w:r>
      <w:r w:rsidR="009E5AF8" w:rsidRPr="00280F56">
        <w:t>0.7487</w:t>
      </w:r>
      <w:r w:rsidR="003A733D" w:rsidRPr="00280F56">
        <w:t xml:space="preserve"> </w:t>
      </w:r>
      <w:r w:rsidR="009E5AF8" w:rsidRPr="00280F56">
        <w:t>radians</w:t>
      </w:r>
      <w:r w:rsidR="003A733D" w:rsidRPr="00280F56">
        <w:t xml:space="preserve">. If the </w:t>
      </w:r>
      <w:r w:rsidR="007701F5" w:rsidRPr="00280F56">
        <w:t>0.0201</w:t>
      </w:r>
      <w:r w:rsidR="003A733D" w:rsidRPr="00280F56">
        <w:t xml:space="preserve"> </w:t>
      </w:r>
      <w:r w:rsidR="007701F5" w:rsidRPr="00280F56">
        <w:t xml:space="preserve">radian </w:t>
      </w:r>
      <w:r w:rsidR="00551D1B" w:rsidRPr="00280F56">
        <w:t xml:space="preserve">maximum </w:t>
      </w:r>
      <w:r w:rsidR="003A733D" w:rsidRPr="00280F56">
        <w:t xml:space="preserve">tool angle </w:t>
      </w:r>
      <w:r w:rsidR="00551D1B" w:rsidRPr="00280F56">
        <w:t xml:space="preserve">error </w:t>
      </w:r>
      <w:r w:rsidR="003A733D" w:rsidRPr="00280F56">
        <w:t xml:space="preserve">plus the </w:t>
      </w:r>
      <w:r w:rsidR="00C97540">
        <w:t>IMU</w:t>
      </w:r>
      <w:r w:rsidR="003A733D" w:rsidRPr="00280F56">
        <w:t xml:space="preserve">’s own 1.5% inaccuracy values are </w:t>
      </w:r>
      <w:proofErr w:type="gramStart"/>
      <w:r w:rsidR="003A733D" w:rsidRPr="00280F56">
        <w:t>combined</w:t>
      </w:r>
      <w:proofErr w:type="gramEnd"/>
      <w:r w:rsidR="003A733D" w:rsidRPr="00280F56">
        <w:t xml:space="preserve"> then this error is within the operating conditions of the sensors.</w:t>
      </w:r>
    </w:p>
    <w:p w14:paraId="02B588A9" w14:textId="762A48E6" w:rsidR="00A46BDE" w:rsidRPr="00280F56" w:rsidRDefault="00A46BDE" w:rsidP="00F24F35">
      <w:pPr>
        <w:pStyle w:val="Caption"/>
      </w:pPr>
    </w:p>
    <w:p w14:paraId="09486E46" w14:textId="7881B5A7" w:rsidR="00A46BDE" w:rsidRPr="00280F56" w:rsidRDefault="00867355" w:rsidP="00A46BDE">
      <w:pPr>
        <w:pStyle w:val="BodyText"/>
      </w:pPr>
      <w:r w:rsidRPr="00280F56">
        <w:lastRenderedPageBreak/>
        <w:drawing>
          <wp:inline distT="0" distB="0" distL="0" distR="0" wp14:anchorId="193437E5" wp14:editId="569DFEDC">
            <wp:extent cx="5760085" cy="3772535"/>
            <wp:effectExtent l="0" t="0" r="0" b="0"/>
            <wp:docPr id="539293558" name="Picture 1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3558" name="Picture 15" descr="A graph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772535"/>
                    </a:xfrm>
                    <a:prstGeom prst="rect">
                      <a:avLst/>
                    </a:prstGeom>
                  </pic:spPr>
                </pic:pic>
              </a:graphicData>
            </a:graphic>
          </wp:inline>
        </w:drawing>
      </w:r>
    </w:p>
    <w:p w14:paraId="3ABB33B9" w14:textId="1C676CAB" w:rsidR="00A46BDE" w:rsidRPr="00280F56" w:rsidRDefault="00A46BDE" w:rsidP="00F24F35">
      <w:pPr>
        <w:pStyle w:val="Caption"/>
      </w:pPr>
      <w:bookmarkStart w:id="118" w:name="_Toc146547311"/>
      <w:bookmarkStart w:id="119" w:name="_Toc146551655"/>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7</w:t>
      </w:r>
      <w:r w:rsidR="0099441D">
        <w:fldChar w:fldCharType="end"/>
      </w:r>
      <w:r w:rsidRPr="00280F56">
        <w:t xml:space="preserve"> Madgwick filter on a rolling vehicle with a gain of 15</w:t>
      </w:r>
      <w:bookmarkEnd w:id="118"/>
      <w:bookmarkEnd w:id="119"/>
    </w:p>
    <w:p w14:paraId="66FF3B9A" w14:textId="05866D00" w:rsidR="00A46BDE" w:rsidRPr="00280F56" w:rsidRDefault="00A46BDE" w:rsidP="00DC5CB0">
      <w:pPr>
        <w:pStyle w:val="BodyText"/>
      </w:pPr>
      <w:r w:rsidRPr="00280F56">
        <w:br/>
        <w:t xml:space="preserve">A Kalman filter was implemented using the standard </w:t>
      </w:r>
      <w:proofErr w:type="spellStart"/>
      <w:r w:rsidRPr="00280F56">
        <w:t>Matlab</w:t>
      </w:r>
      <w:proofErr w:type="spellEnd"/>
      <w:r w:rsidRPr="00280F56">
        <w:t xml:space="preserve"> </w:t>
      </w:r>
      <w:proofErr w:type="spellStart"/>
      <w:r w:rsidRPr="00280F56">
        <w:t>imufiter</w:t>
      </w:r>
      <w:proofErr w:type="spellEnd"/>
      <w:r w:rsidRPr="00280F56">
        <w:t xml:space="preserve"> function using the following parameters:</w:t>
      </w:r>
      <w:r w:rsidR="00520AD7" w:rsidRPr="00280F56">
        <w:br/>
      </w:r>
      <w:r w:rsidRPr="00280F56">
        <w:rPr>
          <w:lang w:eastAsia="zh-CN"/>
        </w:rPr>
        <w:t>FUSE=</w:t>
      </w:r>
      <w:proofErr w:type="gramStart"/>
      <w:r w:rsidRPr="00280F56">
        <w:rPr>
          <w:lang w:eastAsia="zh-CN"/>
        </w:rPr>
        <w:t>imufilter(</w:t>
      </w:r>
      <w:proofErr w:type="gramEnd"/>
      <w:r w:rsidRPr="00280F56">
        <w:rPr>
          <w:lang w:eastAsia="zh-CN"/>
        </w:rPr>
        <w:t>ReferenceFrame='NED',SampleRate=8.33,AccelerometerNoise=0.6,GyroscopeNoise=0.3,GyroscopeDriftNoise=3.04622e-2,LinearAccelerationNoise=0.0096236,LinearAccelerationDecayFactor=0.1,OrientationFormat='quaternion');</w:t>
      </w:r>
      <w:r w:rsidRPr="00280F56" w:rsidDel="002630AA">
        <w:rPr>
          <w:lang w:eastAsia="zh-CN"/>
        </w:rPr>
        <w:t xml:space="preserve"> </w:t>
      </w:r>
      <w:r w:rsidRPr="00280F56">
        <w:rPr>
          <w:lang w:eastAsia="zh-CN"/>
        </w:rPr>
        <w:br/>
      </w:r>
      <w:r w:rsidRPr="00280F56">
        <w:br/>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camera </w:t>
      </w:r>
      <w:r w:rsidR="00C97540">
        <w:t>IMU</w:t>
      </w:r>
      <w:r w:rsidR="00520AD7" w:rsidRPr="00280F56">
        <w:t xml:space="preserve"> </w:t>
      </w:r>
      <w:r w:rsidRPr="00280F56">
        <w:t>and produced the output shown in Figure 4.</w:t>
      </w:r>
      <w:r w:rsidR="00551D1B" w:rsidRPr="00280F56">
        <w:t>8</w:t>
      </w:r>
      <w:r w:rsidRPr="00280F56">
        <w:t xml:space="preserve">. </w:t>
      </w:r>
      <w:r w:rsidR="00520AD7" w:rsidRPr="00280F56">
        <w:t xml:space="preserve">The average elapsed time for all imus was 0.3772 with a median of 0.3051 and max and min values of 0.6516 and 0.2905, respectively, taking </w:t>
      </w:r>
      <w:r w:rsidR="009C2EB0" w:rsidRPr="00280F56">
        <w:t>8.0958</w:t>
      </w:r>
      <w:r w:rsidR="00520AD7" w:rsidRPr="00280F56">
        <w:t xml:space="preserve"> times longer than the Madgwick filter. </w:t>
      </w:r>
      <w:r w:rsidRPr="00280F56">
        <w:t xml:space="preserve">Smoothing of this data should be applied to these results but they track the movement of the vehicle adequately (Varying the Kalman filter settings did not show any significant difference in the output results). The average calculated value for the </w:t>
      </w:r>
      <w:r w:rsidR="00551D1B" w:rsidRPr="00280F56">
        <w:t xml:space="preserve">desired 1.0472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B14725" w:rsidRPr="00280F56">
        <w:t xml:space="preserve">It is interesting to see the various phasing differences between the values. This is most likely because of the </w:t>
      </w:r>
      <w:r w:rsidR="00DC5CB0" w:rsidRPr="00280F56">
        <w:t xml:space="preserve">different timings of the robot arm versus </w:t>
      </w:r>
      <w:r w:rsidR="00493834" w:rsidRPr="00280F56">
        <w:t xml:space="preserve">timing of how </w:t>
      </w:r>
      <w:r w:rsidR="00DC5CB0" w:rsidRPr="00280F56">
        <w:t xml:space="preserve">the different </w:t>
      </w:r>
      <w:r w:rsidR="00C97540">
        <w:t>IMU</w:t>
      </w:r>
      <w:r w:rsidR="00DC5CB0" w:rsidRPr="00280F56">
        <w:t xml:space="preserve"> units</w:t>
      </w:r>
      <w:r w:rsidR="00493834" w:rsidRPr="00280F56">
        <w:t xml:space="preserve"> are polled</w:t>
      </w:r>
      <w:r w:rsidR="00DC5CB0" w:rsidRPr="00280F56">
        <w:t xml:space="preserve">. </w:t>
      </w:r>
      <w:r w:rsidR="007D12C6" w:rsidRPr="00280F56">
        <w:br/>
        <w:t xml:space="preserve">The multiplexer switching time was measured as taking an average of 515 nanoseconds at the start of the movement set down to 41 nanoseconds after 30 seconds of operation. After 1 minute of </w:t>
      </w:r>
      <w:r w:rsidR="007D12C6" w:rsidRPr="00280F56">
        <w:lastRenderedPageBreak/>
        <w:t xml:space="preserve">operation, the multiplexing switching time was measured at 47 </w:t>
      </w:r>
      <w:r w:rsidR="00775A6A" w:rsidRPr="00280F56">
        <w:t>milli</w:t>
      </w:r>
      <w:r w:rsidR="007D12C6" w:rsidRPr="00280F56">
        <w:t xml:space="preserve">seconds. </w:t>
      </w:r>
      <w:r w:rsidR="00C23649" w:rsidRPr="00280F56">
        <w:t xml:space="preserve">The time taken to read acceleration data is 2202 </w:t>
      </w:r>
      <w:r w:rsidR="00775A6A" w:rsidRPr="00280F56">
        <w:t>milli</w:t>
      </w:r>
      <w:r w:rsidR="00C23649" w:rsidRPr="00280F56">
        <w:t xml:space="preserve">seconds and the time taken to read gyroscope data is </w:t>
      </w:r>
      <w:proofErr w:type="gramStart"/>
      <w:r w:rsidR="00C23649" w:rsidRPr="00280F56">
        <w:t xml:space="preserve">1659  </w:t>
      </w:r>
      <w:r w:rsidR="00775A6A" w:rsidRPr="00280F56">
        <w:t>millis</w:t>
      </w:r>
      <w:r w:rsidR="00C23649" w:rsidRPr="00280F56">
        <w:t>econds</w:t>
      </w:r>
      <w:proofErr w:type="gramEnd"/>
      <w:r w:rsidR="00C23649" w:rsidRPr="00280F56">
        <w:t xml:space="preserve">. Total time </w:t>
      </w:r>
      <w:r w:rsidR="00775A6A" w:rsidRPr="00280F56">
        <w:t xml:space="preserve">taken to measure each </w:t>
      </w:r>
      <w:r w:rsidR="00C97540">
        <w:t>IMU</w:t>
      </w:r>
      <w:r w:rsidR="00C23649" w:rsidRPr="00280F56">
        <w:t xml:space="preserve"> </w:t>
      </w:r>
      <w:r w:rsidR="00775A6A" w:rsidRPr="00280F56">
        <w:t>was 2400 milli</w:t>
      </w:r>
      <w:r w:rsidR="00C23649" w:rsidRPr="00280F56">
        <w:t xml:space="preserve">seconds. </w:t>
      </w:r>
      <w:r w:rsidR="00493834" w:rsidRPr="00280F56">
        <w:t xml:space="preserve">Between each measurement the script takes 71 milliseconds (excluding multiplexor switching time) to begin the processing of the next set of measurements. </w:t>
      </w:r>
      <w:r w:rsidR="00C23649" w:rsidRPr="00280F56">
        <w:t xml:space="preserve">The robot arm is sampled at 6403 readings per second which </w:t>
      </w:r>
      <w:r w:rsidR="00775A6A" w:rsidRPr="00280F56">
        <w:t xml:space="preserve">equates to </w:t>
      </w:r>
      <w:r w:rsidR="00C23649" w:rsidRPr="00280F56">
        <w:t xml:space="preserve">a time of </w:t>
      </w:r>
      <w:r w:rsidR="00775A6A" w:rsidRPr="00280F56">
        <w:t>0.15625 milliseconds per reading</w:t>
      </w:r>
      <w:r w:rsidR="00C23649" w:rsidRPr="00280F56">
        <w:t xml:space="preserve">. </w:t>
      </w:r>
      <w:r w:rsidR="00493834" w:rsidRPr="00280F56">
        <w:t xml:space="preserve">At this speed, TCP/IP congestion must be considered as a possible influence on the measurements. Reducing the payload of the robot data packet and a separate network for both robot data and </w:t>
      </w:r>
      <w:r w:rsidR="00C97540">
        <w:t>IMU</w:t>
      </w:r>
      <w:r w:rsidR="00493834" w:rsidRPr="00280F56">
        <w:t xml:space="preserve"> data should be considered for evaluation however, in production use, all </w:t>
      </w:r>
      <w:r w:rsidR="00C97540">
        <w:t>IMU</w:t>
      </w:r>
      <w:r w:rsidR="00493834" w:rsidRPr="00280F56">
        <w:t xml:space="preserve"> measurements will reside on the baseboard unit which will eliminate any network congestion issues. A faster computer than the Raspberry Pi should also be considered for production use. </w:t>
      </w:r>
      <w:r w:rsidR="009852BE" w:rsidRPr="00280F56">
        <w:rPr>
          <w:color w:val="FF0000"/>
        </w:rPr>
        <w:br/>
      </w:r>
    </w:p>
    <w:p w14:paraId="0CEA14AA" w14:textId="65F37813" w:rsidR="001511A0" w:rsidRPr="00280F56" w:rsidRDefault="001511A0" w:rsidP="001511A0">
      <w:pPr>
        <w:pStyle w:val="BodyText"/>
      </w:pPr>
      <w:r w:rsidRPr="00280F56">
        <w:drawing>
          <wp:inline distT="0" distB="0" distL="0" distR="0" wp14:anchorId="48524B0A" wp14:editId="45CFF95B">
            <wp:extent cx="5760085" cy="3453130"/>
            <wp:effectExtent l="0" t="0" r="0" b="0"/>
            <wp:docPr id="1808330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30991" name="Picture 18083309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453130"/>
                    </a:xfrm>
                    <a:prstGeom prst="rect">
                      <a:avLst/>
                    </a:prstGeom>
                  </pic:spPr>
                </pic:pic>
              </a:graphicData>
            </a:graphic>
          </wp:inline>
        </w:drawing>
      </w:r>
    </w:p>
    <w:p w14:paraId="47ECFBCF" w14:textId="7A701317" w:rsidR="001511A0" w:rsidRPr="00280F56" w:rsidRDefault="001511A0" w:rsidP="00F24F35">
      <w:pPr>
        <w:pStyle w:val="Caption"/>
      </w:pPr>
      <w:bookmarkStart w:id="120" w:name="_Toc146547312"/>
      <w:bookmarkStart w:id="121" w:name="_Toc146551656"/>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8</w:t>
      </w:r>
      <w:r w:rsidR="0099441D">
        <w:fldChar w:fldCharType="end"/>
      </w:r>
      <w:r w:rsidRPr="00280F56">
        <w:t xml:space="preserve"> </w:t>
      </w:r>
      <w:r w:rsidR="0050061E">
        <w:t xml:space="preserve">Filter </w:t>
      </w:r>
      <w:r w:rsidRPr="00280F56">
        <w:t xml:space="preserve">and Robot arm data for a rolling vehicle using Camera </w:t>
      </w:r>
      <w:r w:rsidR="00C97540">
        <w:t>IMU</w:t>
      </w:r>
      <w:r w:rsidRPr="00280F56">
        <w:t xml:space="preserve"> values.</w:t>
      </w:r>
      <w:bookmarkEnd w:id="120"/>
      <w:bookmarkEnd w:id="121"/>
    </w:p>
    <w:p w14:paraId="16060393" w14:textId="0269E044" w:rsidR="001511A0" w:rsidRPr="00280F56" w:rsidRDefault="003A7197" w:rsidP="001511A0">
      <w:pPr>
        <w:pStyle w:val="BodyText"/>
      </w:pPr>
      <w:r w:rsidRPr="00280F56">
        <w:lastRenderedPageBreak/>
        <w:drawing>
          <wp:inline distT="0" distB="0" distL="0" distR="0" wp14:anchorId="32CD3964" wp14:editId="0B01B7F5">
            <wp:extent cx="5760085" cy="3128010"/>
            <wp:effectExtent l="0" t="0" r="0" b="0"/>
            <wp:docPr id="1529203689"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3689" name="Picture 3" descr="A graph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4F481A31" w14:textId="08359DCF" w:rsidR="003A7197" w:rsidRPr="00280F56" w:rsidRDefault="003A7197" w:rsidP="00F24F35">
      <w:pPr>
        <w:pStyle w:val="Caption"/>
      </w:pPr>
      <w:bookmarkStart w:id="122" w:name="_Toc146547313"/>
      <w:bookmarkStart w:id="123" w:name="_Toc146551657"/>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9</w:t>
      </w:r>
      <w:r w:rsidR="0099441D">
        <w:fldChar w:fldCharType="end"/>
      </w:r>
      <w:r w:rsidRPr="00280F56">
        <w:t xml:space="preserve"> Averages of </w:t>
      </w:r>
      <w:r w:rsidR="0050061E">
        <w:t xml:space="preserve">Filter </w:t>
      </w:r>
      <w:r w:rsidRPr="00280F56">
        <w:t>Roll values against robot arm movements</w:t>
      </w:r>
      <w:bookmarkEnd w:id="122"/>
      <w:bookmarkEnd w:id="123"/>
    </w:p>
    <w:p w14:paraId="2CF8119D" w14:textId="50F446A0" w:rsidR="001511A0" w:rsidRPr="00280F56" w:rsidRDefault="003A7197" w:rsidP="00DC5CB0">
      <w:pPr>
        <w:pStyle w:val="BodyText"/>
        <w:rPr>
          <w:color w:val="FF0000"/>
        </w:rPr>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that both phasing and amplitude change</w:t>
      </w:r>
      <w:r w:rsidR="00DC5CB0" w:rsidRPr="00280F56">
        <w:t xml:space="preserve"> as seen in Figure 4.</w:t>
      </w:r>
      <w:r w:rsidR="00551D1B" w:rsidRPr="00280F56">
        <w:t>9</w:t>
      </w:r>
      <w:r w:rsidR="00DC5CB0" w:rsidRPr="00280F56">
        <w:t>.</w:t>
      </w:r>
      <w:r w:rsidRPr="00280F56">
        <w:t xml:space="preserve"> This indicates that, as somewhat expected, using different IMUs for alignment against the robot arm will change the phasing discrepancies and using an average of the data significantly decreases peak amplitude in both positive and negative peak values</w:t>
      </w:r>
      <w:r w:rsidR="00520AD7" w:rsidRPr="00280F56">
        <w:t>, indicating a wide spread of values obtained from the various imus</w:t>
      </w:r>
      <w:r w:rsidRPr="00280F56">
        <w:t>. In terms of tracking the robot arm movements, both the Kalman and the Madgwick filters make good attempts and there is little between the filter results to merit the use of the more computationally expensive Kalman filter.</w:t>
      </w:r>
      <w:r w:rsidR="00210D86" w:rsidRPr="00280F56">
        <w:t xml:space="preserve"> </w:t>
      </w:r>
      <w:r w:rsidR="00210D86" w:rsidRPr="00280F56">
        <w:rPr>
          <w:color w:val="FF0000"/>
        </w:rPr>
        <w:t>&lt;TBC&gt;Explain phasing differences.</w:t>
      </w:r>
    </w:p>
    <w:p w14:paraId="3A19CCF9" w14:textId="26D103AA" w:rsidR="00E80307" w:rsidRPr="00280F56" w:rsidRDefault="00E80307" w:rsidP="00E80307">
      <w:pPr>
        <w:pStyle w:val="BodyText"/>
      </w:pPr>
      <w:r w:rsidRPr="00280F56">
        <w:t>It was not deemed necessary to configure a Neural Network for a simple rolling movement.</w:t>
      </w:r>
    </w:p>
    <w:p w14:paraId="189C1079" w14:textId="45E96213" w:rsidR="00A46BDE" w:rsidRPr="00280F56" w:rsidRDefault="00520AD7" w:rsidP="00A46BDE">
      <w:pPr>
        <w:pStyle w:val="Heading2"/>
        <w:rPr>
          <w:noProof w:val="0"/>
        </w:rPr>
      </w:pPr>
      <w:bookmarkStart w:id="124" w:name="_Toc146552350"/>
      <w:r w:rsidRPr="00280F56">
        <w:rPr>
          <w:noProof w:val="0"/>
        </w:rPr>
        <w:t xml:space="preserve">Filter performance </w:t>
      </w:r>
      <w:r w:rsidR="00A46BDE" w:rsidRPr="00280F56">
        <w:rPr>
          <w:noProof w:val="0"/>
        </w:rPr>
        <w:t>on a pitching vehicle</w:t>
      </w:r>
      <w:bookmarkEnd w:id="124"/>
    </w:p>
    <w:p w14:paraId="6F4A4D3A" w14:textId="11ED006E" w:rsidR="002113C0" w:rsidRPr="00280F56" w:rsidRDefault="002113C0" w:rsidP="002113C0">
      <w:pPr>
        <w:pStyle w:val="BodyText"/>
      </w:pPr>
      <w:r w:rsidRPr="00280F56">
        <w:t xml:space="preserve">The robot arm was rotated according to the appropriate angles in Table 3.1 associated with the pitch test. The Robot arm data was synchronised with the </w:t>
      </w:r>
      <w:r w:rsidR="00C97540">
        <w:t>IMU</w:t>
      </w:r>
      <w:r w:rsidRPr="00280F56">
        <w:t xml:space="preserve"> data via manual alignment. The single camera </w:t>
      </w:r>
      <w:r w:rsidR="00C97540">
        <w:t>IMU</w:t>
      </w:r>
      <w:r w:rsidRPr="00280F56">
        <w:t xml:space="preserve"> data produced 995 readings in the 120 second period.</w:t>
      </w:r>
    </w:p>
    <w:p w14:paraId="3EFEC13D" w14:textId="4C36319C" w:rsidR="002113C0" w:rsidRPr="00280F56" w:rsidRDefault="002113C0" w:rsidP="00AD5EE1">
      <w:pPr>
        <w:pStyle w:val="BodyText"/>
      </w:pPr>
      <w:r w:rsidRPr="00280F56">
        <w:t xml:space="preserve">Applying the Madgwick filter </w:t>
      </w:r>
      <w:r w:rsidR="009E5AF8" w:rsidRPr="00280F56">
        <w:t xml:space="preserve">with a </w:t>
      </w:r>
      <w:r w:rsidR="00551D1B" w:rsidRPr="00280F56">
        <w:t xml:space="preserve">beta </w:t>
      </w:r>
      <w:r w:rsidR="009E5AF8" w:rsidRPr="00280F56">
        <w:t xml:space="preserve">of 15 </w:t>
      </w:r>
      <w:r w:rsidRPr="00280F56">
        <w:t xml:space="preserve">on the gathered </w:t>
      </w:r>
      <w:r w:rsidR="00551D1B" w:rsidRPr="00280F56">
        <w:t>c</w:t>
      </w:r>
      <w:r w:rsidRPr="00280F56">
        <w:t xml:space="preserve">amera </w:t>
      </w:r>
      <w:r w:rsidR="00C97540">
        <w:t>IMU</w:t>
      </w:r>
      <w:r w:rsidRPr="00280F56">
        <w:t xml:space="preserve"> data took an average of 0.04758 seconds.</w:t>
      </w:r>
      <w:r w:rsidR="009C2EB0" w:rsidRPr="00280F56">
        <w:t xml:space="preserve"> The average elapsed time for all imus was 0.0432 with a median of 0.0431 and max and min values of 0.04758 and 0.0401, respectively.</w:t>
      </w:r>
      <w:r w:rsidRPr="00280F56">
        <w:br/>
        <w:t>The Kalman filter took 0</w:t>
      </w:r>
      <w:r w:rsidR="009C2EB0" w:rsidRPr="00280F56">
        <w:t>.</w:t>
      </w:r>
      <w:r w:rsidR="009C2EB0" w:rsidRPr="00280F56" w:rsidDel="009C2EB0">
        <w:t xml:space="preserve"> </w:t>
      </w:r>
      <w:r w:rsidRPr="00280F56">
        <w:t xml:space="preserve">4268 seconds on the same data. </w:t>
      </w:r>
      <w:r w:rsidR="009C2EB0" w:rsidRPr="00280F56">
        <w:t>The average elapsed time for all imus was 0.3271 with a median of 0.2991 and max and min values of 0.4268 and 0.2897, respectively.</w:t>
      </w:r>
      <w:r w:rsidR="009C2EB0" w:rsidRPr="00280F56">
        <w:br/>
        <w:t xml:space="preserve">Using the average values, the Kalman filter took 7.568 times longer than the Madgwick filter to </w:t>
      </w:r>
      <w:r w:rsidR="009C2EB0" w:rsidRPr="00280F56">
        <w:lastRenderedPageBreak/>
        <w:t>process the pitch values.</w:t>
      </w:r>
      <w:r w:rsidR="009C2EB0" w:rsidRPr="00280F56" w:rsidDel="009C2EB0">
        <w:t xml:space="preserve"> </w:t>
      </w:r>
      <w:r w:rsidRPr="00280F56">
        <w:br/>
        <w:t>Figure 4.</w:t>
      </w:r>
      <w:r w:rsidR="009C2EB0" w:rsidRPr="00280F56">
        <w:t>10</w:t>
      </w:r>
      <w:r w:rsidRPr="00280F56">
        <w:t xml:space="preserve"> shows the results of the filters compared to the robot arm data.</w:t>
      </w:r>
      <w:r w:rsidRPr="00280F56">
        <w:br/>
      </w:r>
      <w:r w:rsidRPr="00280F56">
        <w:drawing>
          <wp:inline distT="0" distB="0" distL="0" distR="0" wp14:anchorId="0BFE3F1A" wp14:editId="3A099F77">
            <wp:extent cx="5760085" cy="3128010"/>
            <wp:effectExtent l="0" t="0" r="0" b="0"/>
            <wp:docPr id="1327168460"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8460" name="Picture 4" descr="A graph showing a graph&#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29779888" w14:textId="4048F996" w:rsidR="009C2EB0" w:rsidRPr="00280F56" w:rsidRDefault="009C2EB0" w:rsidP="00F24F35">
      <w:pPr>
        <w:pStyle w:val="Caption"/>
      </w:pPr>
      <w:bookmarkStart w:id="125" w:name="_Toc146547314"/>
      <w:bookmarkStart w:id="126" w:name="_Toc146551658"/>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10</w:t>
      </w:r>
      <w:r w:rsidR="0099441D">
        <w:fldChar w:fldCharType="end"/>
      </w:r>
      <w:r w:rsidRPr="00280F56">
        <w:t xml:space="preserve"> </w:t>
      </w:r>
      <w:r w:rsidR="0050061E">
        <w:t xml:space="preserve">Filter </w:t>
      </w:r>
      <w:r w:rsidRPr="00280F56">
        <w:t xml:space="preserve">and robot arm data for a pitching vehicle using camera </w:t>
      </w:r>
      <w:r w:rsidR="00C97540">
        <w:t>IMU</w:t>
      </w:r>
      <w:r w:rsidRPr="00280F56">
        <w:t xml:space="preserve"> values</w:t>
      </w:r>
      <w:bookmarkEnd w:id="125"/>
      <w:bookmarkEnd w:id="126"/>
    </w:p>
    <w:p w14:paraId="064E9F62" w14:textId="76E566B3" w:rsidR="0022541E" w:rsidRDefault="0022541E" w:rsidP="0050061E">
      <w:pPr>
        <w:pStyle w:val="BodyText"/>
      </w:pPr>
      <w:bookmarkStart w:id="127" w:name="_Toc146547315"/>
      <w:r w:rsidRPr="00280F56">
        <w:t>Figure 4.</w:t>
      </w:r>
      <w:r w:rsidR="009C2EB0" w:rsidRPr="00280F56">
        <w:t>11</w:t>
      </w:r>
      <w:r w:rsidRPr="00280F56">
        <w:t xml:space="preserve"> shows the mean of Madgwick and Kalman results from all </w:t>
      </w:r>
      <w:r w:rsidR="00551D1B" w:rsidRPr="00280F56">
        <w:t>imu</w:t>
      </w:r>
      <w:r w:rsidRPr="00280F56">
        <w:t>s against the robot arm data.</w:t>
      </w:r>
      <w:bookmarkEnd w:id="127"/>
    </w:p>
    <w:p w14:paraId="527DEFED" w14:textId="1991D96E" w:rsidR="0022541E" w:rsidRPr="00280F56" w:rsidRDefault="0022541E" w:rsidP="0050061E">
      <w:pPr>
        <w:pStyle w:val="BodyText"/>
      </w:pPr>
      <w:bookmarkStart w:id="128" w:name="_Toc146547316"/>
      <w:r w:rsidRPr="00280F56">
        <w:drawing>
          <wp:inline distT="0" distB="0" distL="0" distR="0" wp14:anchorId="0B4F0B69" wp14:editId="798ECC09">
            <wp:extent cx="5760085" cy="3128010"/>
            <wp:effectExtent l="0" t="0" r="0" b="0"/>
            <wp:docPr id="518991255"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1255" name="Picture 7" descr="A graph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bookmarkEnd w:id="128"/>
    </w:p>
    <w:p w14:paraId="7AB6703B" w14:textId="70C6AAEF" w:rsidR="009C2EB0" w:rsidRDefault="009C2EB0" w:rsidP="00F24F35">
      <w:pPr>
        <w:pStyle w:val="Caption"/>
      </w:pPr>
      <w:bookmarkStart w:id="129" w:name="_Toc146547317"/>
      <w:bookmarkStart w:id="130" w:name="_Toc146551659"/>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11</w:t>
      </w:r>
      <w:r w:rsidR="0099441D">
        <w:fldChar w:fldCharType="end"/>
      </w:r>
      <w:r w:rsidRPr="00280F56">
        <w:t xml:space="preserve"> Averages of </w:t>
      </w:r>
      <w:r w:rsidR="0050061E">
        <w:t xml:space="preserve">Filter </w:t>
      </w:r>
      <w:r w:rsidRPr="00280F56">
        <w:t xml:space="preserve">Roll values against </w:t>
      </w:r>
      <w:r w:rsidR="0002469D" w:rsidRPr="00280F56">
        <w:t xml:space="preserve">pitching </w:t>
      </w:r>
      <w:r w:rsidRPr="00280F56">
        <w:t>robot arm movements</w:t>
      </w:r>
      <w:bookmarkEnd w:id="129"/>
      <w:bookmarkEnd w:id="130"/>
    </w:p>
    <w:p w14:paraId="30FFFB75" w14:textId="0BDF7ED7" w:rsidR="00AD5EE1" w:rsidRPr="00280F56" w:rsidRDefault="0022541E" w:rsidP="0050061E">
      <w:pPr>
        <w:pStyle w:val="BodyText"/>
        <w:rPr>
          <w:color w:val="FF0000"/>
        </w:rPr>
      </w:pPr>
      <w:bookmarkStart w:id="131" w:name="_Toc146547318"/>
      <w:r w:rsidRPr="00280F56">
        <w:t xml:space="preserve">Averaging the pitch values over </w:t>
      </w:r>
      <w:proofErr w:type="gramStart"/>
      <w:r w:rsidRPr="00280F56">
        <w:t>all of</w:t>
      </w:r>
      <w:proofErr w:type="gramEnd"/>
      <w:r w:rsidRPr="00280F56">
        <w:t xml:space="preserve"> the</w:t>
      </w:r>
      <w:r w:rsidR="009C2EB0" w:rsidRPr="00280F56">
        <w:t xml:space="preserve"> </w:t>
      </w:r>
      <w:r w:rsidR="00C97540">
        <w:t>IMU</w:t>
      </w:r>
      <w:r w:rsidR="009C2EB0" w:rsidRPr="00280F56">
        <w:t xml:space="preserve"> data</w:t>
      </w:r>
      <w:r w:rsidRPr="00280F56">
        <w:t xml:space="preserve"> resulted in considerable errors in amplitude and phase, concentrating at zero crossing points</w:t>
      </w:r>
      <w:r w:rsidR="009E5AF8" w:rsidRPr="00280F56">
        <w:t>, as seen in Figure 4.11</w:t>
      </w:r>
      <w:r w:rsidRPr="00280F56">
        <w:t xml:space="preserve">. The Madgwick filter in particular shows some considerable oscillation around the zero crossing points when averaged that did not </w:t>
      </w:r>
      <w:r w:rsidRPr="00280F56">
        <w:lastRenderedPageBreak/>
        <w:t xml:space="preserve">appear when using the single camera </w:t>
      </w:r>
      <w:r w:rsidR="00C97540">
        <w:t>IMU</w:t>
      </w:r>
      <w:r w:rsidRPr="00280F56">
        <w:t>.</w:t>
      </w:r>
      <w:r w:rsidR="00B14725" w:rsidRPr="00280F56">
        <w:t xml:space="preserve"> The Kalman filter faltered at an average of -0.655 </w:t>
      </w:r>
      <w:r w:rsidR="009E5AF8" w:rsidRPr="00280F56">
        <w:t>radians</w:t>
      </w:r>
      <w:r w:rsidR="00B14725" w:rsidRPr="00280F56">
        <w:t xml:space="preserve"> while the Madgwick filter oscillated between this value and between +0.589 and +0.606.</w:t>
      </w:r>
      <w:r w:rsidR="00493834" w:rsidRPr="00280F56">
        <w:br/>
        <w:t xml:space="preserve">These results indicate there are some significant data discrepancies between the </w:t>
      </w:r>
      <w:r w:rsidR="00C97540">
        <w:t>IMU</w:t>
      </w:r>
      <w:r w:rsidR="00493834" w:rsidRPr="00280F56">
        <w:t xml:space="preserve"> units.</w:t>
      </w:r>
      <w:r w:rsidR="00B14725" w:rsidRPr="00280F56">
        <w:br/>
      </w:r>
      <w:r w:rsidR="00210D86" w:rsidRPr="00280F56">
        <w:rPr>
          <w:color w:val="FF0000"/>
        </w:rPr>
        <w:t>&lt;TBC&gt;Explain differences.</w:t>
      </w:r>
      <w:bookmarkEnd w:id="131"/>
    </w:p>
    <w:p w14:paraId="76F71AAA" w14:textId="52E426BA" w:rsidR="00E80307" w:rsidRPr="00280F56" w:rsidRDefault="00E80307" w:rsidP="00E80307">
      <w:pPr>
        <w:pStyle w:val="BodyText"/>
      </w:pPr>
      <w:r w:rsidRPr="00280F56">
        <w:t>It was not deemed necessary to configure a Neural Network for a simple pitching movement.</w:t>
      </w:r>
    </w:p>
    <w:p w14:paraId="5CD42B78" w14:textId="0142D528" w:rsidR="00550C7C" w:rsidRPr="00280F56" w:rsidRDefault="00C97540" w:rsidP="00550C7C">
      <w:pPr>
        <w:pStyle w:val="Heading2"/>
        <w:rPr>
          <w:noProof w:val="0"/>
        </w:rPr>
      </w:pPr>
      <w:bookmarkStart w:id="132" w:name="_Toc146552351"/>
      <w:r>
        <w:rPr>
          <w:noProof w:val="0"/>
        </w:rPr>
        <w:t xml:space="preserve">Filter </w:t>
      </w:r>
      <w:r w:rsidR="00DC5CB0" w:rsidRPr="00280F56">
        <w:rPr>
          <w:noProof w:val="0"/>
        </w:rPr>
        <w:t xml:space="preserve">Performance on a varied </w:t>
      </w:r>
      <w:r w:rsidR="00550C7C" w:rsidRPr="00280F56">
        <w:rPr>
          <w:noProof w:val="0"/>
        </w:rPr>
        <w:t>roll and pitch vehicle</w:t>
      </w:r>
      <w:bookmarkEnd w:id="132"/>
    </w:p>
    <w:p w14:paraId="60A8E6BE" w14:textId="7A326EA9" w:rsidR="00BB151D" w:rsidRPr="00280F56" w:rsidRDefault="00BB151D" w:rsidP="00BB151D">
      <w:pPr>
        <w:pStyle w:val="BodyText"/>
      </w:pPr>
      <w:r w:rsidRPr="00280F56">
        <w:t xml:space="preserve">The robot arm </w:t>
      </w:r>
      <w:r w:rsidR="009E5AF8" w:rsidRPr="00280F56">
        <w:t xml:space="preserve">was </w:t>
      </w:r>
      <w:r w:rsidRPr="00280F56">
        <w:t xml:space="preserve">rotated according to the appropriate angles </w:t>
      </w:r>
      <w:r w:rsidR="00DC5CB0" w:rsidRPr="00280F56">
        <w:t>relating to the varied movement</w:t>
      </w:r>
      <w:r w:rsidR="00063F74" w:rsidRPr="00280F56">
        <w:t xml:space="preserve"> test outlined </w:t>
      </w:r>
      <w:r w:rsidRPr="00280F56">
        <w:t xml:space="preserve">in </w:t>
      </w:r>
      <w:r w:rsidR="00063F74" w:rsidRPr="00280F56">
        <w:t>T</w:t>
      </w:r>
      <w:r w:rsidRPr="00280F56">
        <w:t xml:space="preserve">able 3.1. The Robot arm data </w:t>
      </w:r>
      <w:r w:rsidR="00551D1B" w:rsidRPr="00280F56">
        <w:t>was</w:t>
      </w:r>
      <w:r w:rsidRPr="00280F56">
        <w:t xml:space="preserve"> synchronised with the </w:t>
      </w:r>
      <w:r w:rsidR="00C97540">
        <w:t>IMU</w:t>
      </w:r>
      <w:r w:rsidRPr="00280F56">
        <w:t xml:space="preserve"> data via manual alignment. The single camera </w:t>
      </w:r>
      <w:r w:rsidR="00C97540">
        <w:t>IMU</w:t>
      </w:r>
      <w:r w:rsidRPr="00280F56">
        <w:t xml:space="preserve"> data produced </w:t>
      </w:r>
      <w:r w:rsidR="00493834" w:rsidRPr="00280F56">
        <w:t>4</w:t>
      </w:r>
      <w:r w:rsidRPr="00280F56">
        <w:t>99</w:t>
      </w:r>
      <w:r w:rsidR="00493834" w:rsidRPr="00280F56">
        <w:t>8</w:t>
      </w:r>
      <w:r w:rsidRPr="00280F56">
        <w:t xml:space="preserve"> readings in the </w:t>
      </w:r>
      <w:r w:rsidR="00327169" w:rsidRPr="00280F56">
        <w:t>599.5</w:t>
      </w:r>
      <w:r w:rsidRPr="00280F56">
        <w:t xml:space="preserve"> second period.</w:t>
      </w:r>
    </w:p>
    <w:p w14:paraId="0FB3500C" w14:textId="270A342C" w:rsidR="007930DE" w:rsidRPr="00280F56" w:rsidRDefault="00BB151D" w:rsidP="00BB151D">
      <w:pPr>
        <w:pStyle w:val="BodyText"/>
      </w:pPr>
      <w:r w:rsidRPr="00280F56">
        <w:t xml:space="preserve">The Madgwick filter was </w:t>
      </w:r>
      <w:r w:rsidR="00063F74" w:rsidRPr="00280F56">
        <w:t xml:space="preserve">applied to </w:t>
      </w:r>
      <w:r w:rsidRPr="00280F56">
        <w:t>this data with standard settings of a Sample Period of 1/</w:t>
      </w:r>
      <w:r w:rsidR="00062E96" w:rsidRPr="00280F56">
        <w:t>8.3333</w:t>
      </w:r>
      <w:r w:rsidRPr="00280F56">
        <w:t xml:space="preserve"> and a default </w:t>
      </w:r>
      <w:r w:rsidR="00551D1B" w:rsidRPr="00280F56">
        <w:t>b</w:t>
      </w:r>
      <w:r w:rsidRPr="00280F56">
        <w:t xml:space="preserve">eta gain value of </w:t>
      </w:r>
      <w:r w:rsidR="00551D1B" w:rsidRPr="00280F56">
        <w:t>15</w:t>
      </w:r>
      <w:r w:rsidRPr="00280F56">
        <w:t xml:space="preserve"> and took </w:t>
      </w:r>
      <w:r w:rsidR="00897066" w:rsidRPr="00280F56">
        <w:t xml:space="preserve">an 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all imus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along with the Kalman results discussed below</w:t>
      </w:r>
      <w:r w:rsidR="007930DE" w:rsidRPr="00280F56">
        <w:t>.</w:t>
      </w:r>
      <w:r w:rsidR="0099105D" w:rsidRPr="00280F56">
        <w:br/>
      </w:r>
      <w:r w:rsidR="0099105D" w:rsidRPr="00280F56">
        <w:br/>
        <w:t xml:space="preserve">The Kalman filter </w:t>
      </w:r>
      <w:r w:rsidR="00C2066A" w:rsidRPr="00280F56">
        <w:t xml:space="preserve">previously used </w:t>
      </w:r>
      <w:r w:rsidR="0099105D" w:rsidRPr="00280F56">
        <w:t xml:space="preserve">was applied to the data and the output is </w:t>
      </w:r>
      <w:r w:rsidR="00724ED0" w:rsidRPr="00280F56">
        <w:t xml:space="preserve">also presented </w:t>
      </w:r>
      <w:r w:rsidR="0099105D" w:rsidRPr="00280F56">
        <w:t>in Figure 4.12.</w:t>
      </w:r>
      <w:r w:rsidR="0099105D" w:rsidRPr="00280F56">
        <w:br/>
      </w:r>
      <w:r w:rsidR="00C84630" w:rsidRPr="00280F56">
        <w:drawing>
          <wp:inline distT="0" distB="0" distL="0" distR="0" wp14:anchorId="37846CA3" wp14:editId="4D5858D3">
            <wp:extent cx="5760085" cy="3157220"/>
            <wp:effectExtent l="0" t="0" r="0" b="5080"/>
            <wp:docPr id="19475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2711" name="Picture 19475627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14:paraId="141AC8C2" w14:textId="1F3F46C8" w:rsidR="00C2066A" w:rsidRPr="00280F56" w:rsidRDefault="007930DE" w:rsidP="00F24F35">
      <w:pPr>
        <w:pStyle w:val="Caption"/>
      </w:pPr>
      <w:bookmarkStart w:id="133" w:name="_Toc146547319"/>
      <w:bookmarkStart w:id="134" w:name="_Toc146551660"/>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12</w:t>
      </w:r>
      <w:r w:rsidR="0099441D">
        <w:fldChar w:fldCharType="end"/>
      </w:r>
      <w:r w:rsidRPr="00280F56">
        <w:t xml:space="preserve"> </w:t>
      </w:r>
      <w:r w:rsidR="00C2066A" w:rsidRPr="00280F56">
        <w:t xml:space="preserve">Filter and robot arm </w:t>
      </w:r>
      <w:r w:rsidR="00E7635E" w:rsidRPr="00280F56">
        <w:t xml:space="preserve">varied-motion </w:t>
      </w:r>
      <w:r w:rsidR="00C2066A" w:rsidRPr="00280F56">
        <w:t xml:space="preserve">data using </w:t>
      </w:r>
      <w:r w:rsidR="00E7635E" w:rsidRPr="00280F56">
        <w:t>a Madgwick sample rate of 8.33</w:t>
      </w:r>
      <w:bookmarkEnd w:id="133"/>
      <w:bookmarkEnd w:id="134"/>
    </w:p>
    <w:p w14:paraId="7438F608" w14:textId="28DEE0AE"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as </w:t>
      </w:r>
      <w:r w:rsidR="00724ED0" w:rsidRPr="00280F56">
        <w:t>the 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 In </w:t>
      </w:r>
      <w:r w:rsidR="00724ED0" w:rsidRPr="00280F56">
        <w:t xml:space="preserve">Figure 4.13, a </w:t>
      </w:r>
      <w:r w:rsidR="00062E96" w:rsidRPr="00280F56">
        <w:t xml:space="preserve">sampling rate of </w:t>
      </w:r>
      <w:r w:rsidR="00062E96" w:rsidRPr="00280F56">
        <w:lastRenderedPageBreak/>
        <w:t xml:space="preserve">the size of the sampled data </w:t>
      </w:r>
      <w:r w:rsidR="00E7635E" w:rsidRPr="00280F56">
        <w:t xml:space="preserve">(4998 samples in this case) </w:t>
      </w:r>
      <w:r w:rsidR="00062E96" w:rsidRPr="00280F56">
        <w:t>is selected, which is also clearly not sensible.</w:t>
      </w:r>
      <w:r w:rsidR="00062E96" w:rsidRPr="00280F56">
        <w:br/>
      </w:r>
      <w:r w:rsidR="00724ED0" w:rsidRPr="00280F56">
        <w:t xml:space="preserve">  </w:t>
      </w:r>
    </w:p>
    <w:p w14:paraId="258A267A" w14:textId="5F2C4A86" w:rsidR="00062E96" w:rsidRPr="00280F56" w:rsidRDefault="00062E96" w:rsidP="00E80307">
      <w:pPr>
        <w:pStyle w:val="BodyText"/>
      </w:pPr>
      <w:r w:rsidRPr="00280F56">
        <w:drawing>
          <wp:inline distT="0" distB="0" distL="0" distR="0" wp14:anchorId="4133CD4C" wp14:editId="32A7DBE7">
            <wp:extent cx="5760085" cy="3134995"/>
            <wp:effectExtent l="0" t="0" r="0" b="8255"/>
            <wp:docPr id="387182506"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82506" name="Picture 3" descr="A graph of a graph&#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763245E5" w14:textId="517521D6" w:rsidR="0002469D" w:rsidRPr="00280F56" w:rsidRDefault="0002469D" w:rsidP="00F24F35">
      <w:pPr>
        <w:pStyle w:val="Caption"/>
      </w:pPr>
      <w:bookmarkStart w:id="135" w:name="_Toc146547320"/>
      <w:bookmarkStart w:id="136" w:name="_Toc146551661"/>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13</w:t>
      </w:r>
      <w:r w:rsidR="0099441D">
        <w:fldChar w:fldCharType="end"/>
      </w:r>
      <w:r w:rsidRPr="00280F56">
        <w:t xml:space="preserve"> Averages of </w:t>
      </w:r>
      <w:r w:rsidR="0050061E">
        <w:t xml:space="preserve">Filter </w:t>
      </w:r>
      <w:r w:rsidRPr="00280F56">
        <w:t xml:space="preserve">values </w:t>
      </w:r>
      <w:r w:rsidR="00E7635E" w:rsidRPr="00280F56">
        <w:t>with a sampl</w:t>
      </w:r>
      <w:r w:rsidR="00DC30A1" w:rsidRPr="00280F56">
        <w:t>e</w:t>
      </w:r>
      <w:r w:rsidR="00E7635E" w:rsidRPr="00280F56">
        <w:t xml:space="preserve"> rate of 4998.</w:t>
      </w:r>
      <w:bookmarkEnd w:id="135"/>
      <w:bookmarkEnd w:id="136"/>
    </w:p>
    <w:p w14:paraId="40A6B2A8" w14:textId="2EE8AF41" w:rsidR="00E7635E" w:rsidRPr="00280F56"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w:t>
      </w:r>
      <w:proofErr w:type="gramStart"/>
      <w:r w:rsidR="00E04761" w:rsidRPr="00280F56">
        <w:t xml:space="preserve">particular </w:t>
      </w:r>
      <w:r w:rsidR="00C461A3" w:rsidRPr="00280F56">
        <w:t>set</w:t>
      </w:r>
      <w:proofErr w:type="gramEnd"/>
      <w:r w:rsidR="00C461A3" w:rsidRPr="00280F56">
        <w:t xml:space="preserve"> of </w:t>
      </w:r>
      <w:r w:rsidR="00E04761" w:rsidRPr="00280F56">
        <w:t xml:space="preserve">movement </w:t>
      </w:r>
      <w:r w:rsidR="00C461A3" w:rsidRPr="00280F56">
        <w:t xml:space="preserve">data, the time period is approximately 100. Utilising this value in the Madgwick filter parameters produced a better result </w:t>
      </w:r>
      <w:r w:rsidR="00E7635E" w:rsidRPr="00280F56">
        <w:t xml:space="preserve">as can be seen in Figure 4.14 </w:t>
      </w:r>
      <w:r w:rsidR="00C461A3" w:rsidRPr="00280F56">
        <w:t xml:space="preserve">but does indicate the importance of setting the correct sampling rate. Too short and the descent algorithm overfits and too long and the descent algorithm underfits. </w:t>
      </w:r>
      <w:r w:rsidR="00E7635E" w:rsidRPr="00280F56">
        <w:br/>
      </w:r>
      <w:r w:rsidR="00E7635E" w:rsidRPr="00280F56">
        <w:drawing>
          <wp:inline distT="0" distB="0" distL="0" distR="0" wp14:anchorId="2B893DF8" wp14:editId="12D4E300">
            <wp:extent cx="5760085" cy="3134995"/>
            <wp:effectExtent l="0" t="0" r="0" b="8255"/>
            <wp:docPr id="1099864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4716" name="Picture 10998647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6ADBB3E" w14:textId="4F17932E" w:rsidR="00E7635E" w:rsidRPr="00280F56" w:rsidRDefault="00E7635E" w:rsidP="00F24F35">
      <w:pPr>
        <w:pStyle w:val="Caption"/>
      </w:pPr>
      <w:bookmarkStart w:id="137" w:name="_Toc146547321"/>
      <w:bookmarkStart w:id="138" w:name="_Toc146551662"/>
      <w:r w:rsidRPr="00280F56">
        <w:lastRenderedPageBreak/>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14</w:t>
      </w:r>
      <w:r w:rsidR="0099441D">
        <w:fldChar w:fldCharType="end"/>
      </w:r>
      <w:r w:rsidRPr="00280F56">
        <w:t xml:space="preserve"> Madgwick and Kalman values with a sampl</w:t>
      </w:r>
      <w:r w:rsidR="00DC30A1" w:rsidRPr="00280F56">
        <w:t>e</w:t>
      </w:r>
      <w:r w:rsidRPr="00280F56">
        <w:t xml:space="preserve"> rate of 100</w:t>
      </w:r>
      <w:bookmarkEnd w:id="137"/>
      <w:bookmarkEnd w:id="138"/>
    </w:p>
    <w:p w14:paraId="4182583D" w14:textId="649B2212" w:rsidR="00E7635E" w:rsidRPr="00280F56" w:rsidRDefault="00E7635E" w:rsidP="00E7635E">
      <w:pPr>
        <w:pStyle w:val="BodyText"/>
      </w:pPr>
      <w:r w:rsidRPr="00280F56">
        <w:t xml:space="preserve">Averaging the </w:t>
      </w:r>
      <w:r w:rsidR="00C97540">
        <w:t>IMU</w:t>
      </w:r>
      <w:r w:rsidRPr="00280F56">
        <w:t xml:space="preserve"> results reduces the noise </w:t>
      </w:r>
      <w:r w:rsidR="00C41D99" w:rsidRPr="00280F56">
        <w:t>somewhat as shown in Figure 4.15.</w:t>
      </w:r>
      <w:r w:rsidR="00C41D99" w:rsidRPr="00280F56">
        <w:br/>
      </w:r>
      <w:r w:rsidR="00C41D99" w:rsidRPr="00280F56">
        <w:drawing>
          <wp:inline distT="0" distB="0" distL="0" distR="0" wp14:anchorId="51EFACC4" wp14:editId="0DD82F05">
            <wp:extent cx="5760085" cy="3134995"/>
            <wp:effectExtent l="0" t="0" r="0" b="8255"/>
            <wp:docPr id="1722635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5065" name="Picture 17226350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71A9880" w14:textId="47630961" w:rsidR="00E7635E" w:rsidRPr="00280F56" w:rsidRDefault="00C41D99" w:rsidP="00F24F35">
      <w:pPr>
        <w:pStyle w:val="Caption"/>
      </w:pPr>
      <w:bookmarkStart w:id="139" w:name="_Toc146547322"/>
      <w:bookmarkStart w:id="140" w:name="_Toc146551663"/>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15</w:t>
      </w:r>
      <w:r w:rsidR="0099441D">
        <w:fldChar w:fldCharType="end"/>
      </w:r>
      <w:r w:rsidRPr="00280F56">
        <w:t xml:space="preserve"> Averages of Madgwick and Kalman values with a sampl</w:t>
      </w:r>
      <w:r w:rsidR="00DC30A1" w:rsidRPr="00280F56">
        <w:t>e</w:t>
      </w:r>
      <w:r w:rsidRPr="00280F56">
        <w:t xml:space="preserve"> rate of 100</w:t>
      </w:r>
      <w:bookmarkEnd w:id="139"/>
      <w:bookmarkEnd w:id="140"/>
    </w:p>
    <w:p w14:paraId="7AF65B43" w14:textId="17AA0506" w:rsidR="0050061E" w:rsidRDefault="00C41D99" w:rsidP="0050061E">
      <w:pPr>
        <w:pStyle w:val="BodyText"/>
      </w:pPr>
      <w:r w:rsidRPr="00280F56">
        <w:t xml:space="preserve">Experimenting with different sample rate values </w:t>
      </w:r>
      <w:r w:rsidR="00985E0F" w:rsidRPr="00280F56">
        <w:t>(</w:t>
      </w:r>
      <w:proofErr w:type="gramStart"/>
      <w:r w:rsidR="00985E0F" w:rsidRPr="00280F56">
        <w:t>Figure</w:t>
      </w:r>
      <w:proofErr w:type="gramEnd"/>
      <w:r w:rsidR="00985E0F" w:rsidRPr="00280F56">
        <w:t xml:space="preserve"> 4.16 and 4.17 show two examples of this experimentation) </w:t>
      </w:r>
      <w:r w:rsidRPr="00280F56">
        <w:t xml:space="preserve">indicated that the best fit was </w:t>
      </w:r>
      <w:r w:rsidR="00985E0F" w:rsidRPr="00280F56">
        <w:t xml:space="preserve">the surmised opinion that the sample rate should contain a set of samples that describe a group of movements. Over a long period of time the Madgwick method will become increasingly inaccurate without a form of reset. </w:t>
      </w:r>
      <w:r w:rsidRPr="00280F56">
        <w:t xml:space="preserve">In production, this will prove difficult to implement </w:t>
      </w:r>
      <w:r w:rsidR="00985E0F" w:rsidRPr="00280F56">
        <w:t xml:space="preserve">reliably </w:t>
      </w:r>
      <w:r w:rsidRPr="00280F56">
        <w:t>and will likely need to be adjustable based on implementation.</w:t>
      </w:r>
      <w:r w:rsidR="00985E0F" w:rsidRPr="00280F56">
        <w:t xml:space="preserve"> Averaging the results across imus reduces noise which </w:t>
      </w:r>
      <w:r w:rsidR="00BF6904" w:rsidRPr="00280F56">
        <w:t xml:space="preserve">partially </w:t>
      </w:r>
      <w:r w:rsidR="00985E0F" w:rsidRPr="00280F56">
        <w:t>mitigate</w:t>
      </w:r>
      <w:r w:rsidR="00BF6904" w:rsidRPr="00280F56">
        <w:t>s</w:t>
      </w:r>
      <w:r w:rsidR="00985E0F" w:rsidRPr="00280F56">
        <w:t xml:space="preserve"> the </w:t>
      </w:r>
      <w:proofErr w:type="gramStart"/>
      <w:r w:rsidR="00985E0F" w:rsidRPr="00280F56">
        <w:t>issue</w:t>
      </w:r>
      <w:proofErr w:type="gramEnd"/>
      <w:r w:rsidR="00985E0F" w:rsidRPr="00280F56">
        <w:t xml:space="preserve"> but </w:t>
      </w:r>
      <w:r w:rsidR="00BF6904" w:rsidRPr="00280F56">
        <w:t>the problem still remains when sampling over a long period.</w:t>
      </w:r>
      <w:bookmarkStart w:id="141" w:name="_Toc146547323"/>
      <w:r w:rsidR="00985E0F" w:rsidRPr="00280F56">
        <w:drawing>
          <wp:inline distT="0" distB="0" distL="0" distR="0" wp14:anchorId="5825ED4C" wp14:editId="1A298495">
            <wp:extent cx="5760085" cy="3134995"/>
            <wp:effectExtent l="0" t="0" r="0" b="8255"/>
            <wp:docPr id="1537944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4815" name="Picture 15379448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B85A5AC" w14:textId="708F7A2A" w:rsidR="00985E0F" w:rsidRDefault="00985E0F" w:rsidP="00F24F35">
      <w:pPr>
        <w:pStyle w:val="Caption"/>
      </w:pPr>
      <w:bookmarkStart w:id="142" w:name="_Toc146551664"/>
      <w:r w:rsidRPr="00280F56">
        <w:lastRenderedPageBreak/>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16</w:t>
      </w:r>
      <w:r w:rsidR="0099441D">
        <w:fldChar w:fldCharType="end"/>
      </w:r>
      <w:r w:rsidRPr="00280F56">
        <w:t xml:space="preserve"> Madgwick and Kalman values with a sampl</w:t>
      </w:r>
      <w:r w:rsidR="00DC30A1" w:rsidRPr="00280F56">
        <w:t>e</w:t>
      </w:r>
      <w:r w:rsidRPr="00280F56">
        <w:t xml:space="preserve"> rate of 50</w:t>
      </w:r>
      <w:bookmarkEnd w:id="141"/>
      <w:bookmarkEnd w:id="142"/>
    </w:p>
    <w:p w14:paraId="42390934" w14:textId="77777777" w:rsidR="0050061E" w:rsidRDefault="00985E0F" w:rsidP="0050061E">
      <w:pPr>
        <w:pStyle w:val="BodyText"/>
      </w:pPr>
      <w:bookmarkStart w:id="143" w:name="_Toc146547324"/>
      <w:r w:rsidRPr="00280F56">
        <w:drawing>
          <wp:inline distT="0" distB="0" distL="0" distR="0" wp14:anchorId="24E5209D" wp14:editId="0710118E">
            <wp:extent cx="5760085" cy="3134995"/>
            <wp:effectExtent l="0" t="0" r="0" b="8255"/>
            <wp:docPr id="424813261"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3261" name="Picture 8" descr="A graph of a graph&#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0FFEAEC" w14:textId="077D4ABA" w:rsidR="00985E0F" w:rsidRPr="00280F56" w:rsidRDefault="00985E0F" w:rsidP="00F24F35">
      <w:pPr>
        <w:pStyle w:val="Caption"/>
      </w:pPr>
      <w:bookmarkStart w:id="144" w:name="_Toc146551665"/>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17</w:t>
      </w:r>
      <w:r w:rsidR="0099441D">
        <w:fldChar w:fldCharType="end"/>
      </w:r>
      <w:r w:rsidRPr="00280F56">
        <w:t xml:space="preserve"> Madgwick and Kalman values with a sampl</w:t>
      </w:r>
      <w:r w:rsidR="00DC30A1" w:rsidRPr="00280F56">
        <w:t>e</w:t>
      </w:r>
      <w:r w:rsidRPr="00280F56">
        <w:t xml:space="preserve"> rate of 500</w:t>
      </w:r>
      <w:bookmarkEnd w:id="143"/>
      <w:bookmarkEnd w:id="144"/>
    </w:p>
    <w:p w14:paraId="3AB9E7F1" w14:textId="0FC6F84A" w:rsidR="00BF6904" w:rsidRPr="00280F56" w:rsidRDefault="00BF6904" w:rsidP="0009235C">
      <w:pPr>
        <w:pStyle w:val="BodyText"/>
      </w:pPr>
      <w:r w:rsidRPr="00280F56">
        <w:t xml:space="preserve">The interplay between sample rate and beta value was explored in Figures 4.18 and 4.19. The sample rate was left at 100 and the beta value was altered down from 15 to the configured default of 0.5 (Figure 4.18), and to 1/3 of the previously-determined value of 15, which is </w:t>
      </w:r>
      <w:proofErr w:type="gramStart"/>
      <w:r w:rsidRPr="00280F56">
        <w:t>5.0  (</w:t>
      </w:r>
      <w:proofErr w:type="gramEnd"/>
      <w:r w:rsidRPr="00280F56">
        <w:t>Figure 4.19).</w:t>
      </w:r>
    </w:p>
    <w:p w14:paraId="02089FC5" w14:textId="5F0C8569" w:rsidR="00BF6904" w:rsidRPr="00280F56" w:rsidRDefault="00DC30A1" w:rsidP="0009235C">
      <w:pPr>
        <w:pStyle w:val="BodyText"/>
      </w:pPr>
      <w:r w:rsidRPr="00280F56">
        <w:drawing>
          <wp:inline distT="0" distB="0" distL="0" distR="0" wp14:anchorId="7E66FD3C" wp14:editId="6228D8B0">
            <wp:extent cx="5760085" cy="3134995"/>
            <wp:effectExtent l="0" t="0" r="0" b="8255"/>
            <wp:docPr id="1787685103" name="Pictur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5103" name="Picture 9" descr="A graph of a graph&#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66C0EE76" w14:textId="74AECFD6" w:rsidR="00BF6904" w:rsidRPr="00280F56" w:rsidRDefault="00BF6904" w:rsidP="00F24F35">
      <w:pPr>
        <w:pStyle w:val="Caption"/>
      </w:pPr>
      <w:bookmarkStart w:id="145" w:name="_Toc146547325"/>
      <w:bookmarkStart w:id="146" w:name="_Toc146551666"/>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18</w:t>
      </w:r>
      <w:r w:rsidR="0099441D">
        <w:fldChar w:fldCharType="end"/>
      </w:r>
      <w:r w:rsidRPr="00280F56">
        <w:t xml:space="preserve"> Madgwick filter beta value set to 0.5 with a sampl</w:t>
      </w:r>
      <w:r w:rsidR="00DC30A1" w:rsidRPr="00280F56">
        <w:t>e</w:t>
      </w:r>
      <w:r w:rsidRPr="00280F56">
        <w:t xml:space="preserve"> </w:t>
      </w:r>
      <w:r w:rsidR="00DC30A1" w:rsidRPr="00280F56">
        <w:t>rate</w:t>
      </w:r>
      <w:r w:rsidRPr="00280F56">
        <w:t xml:space="preserve"> of 100</w:t>
      </w:r>
      <w:bookmarkEnd w:id="146"/>
      <w:r w:rsidRPr="00280F56">
        <w:t xml:space="preserve"> </w:t>
      </w:r>
      <w:bookmarkEnd w:id="145"/>
    </w:p>
    <w:p w14:paraId="362048B7" w14:textId="3E452D27" w:rsidR="00BF6904" w:rsidRPr="00280F56" w:rsidRDefault="00DC30A1" w:rsidP="0099441D">
      <w:pPr>
        <w:pStyle w:val="BodyText"/>
      </w:pPr>
      <w:bookmarkStart w:id="147" w:name="_Toc146547326"/>
      <w:r w:rsidRPr="00280F56">
        <w:lastRenderedPageBreak/>
        <w:drawing>
          <wp:inline distT="0" distB="0" distL="0" distR="0" wp14:anchorId="7EE21305" wp14:editId="38D518E5">
            <wp:extent cx="5760085" cy="3134995"/>
            <wp:effectExtent l="0" t="0" r="0" b="8255"/>
            <wp:docPr id="359792453"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2453" name="Picture 10" descr="A graph of a graph&#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bookmarkEnd w:id="147"/>
    </w:p>
    <w:p w14:paraId="561B0545" w14:textId="561B9C9D" w:rsidR="00BF6904" w:rsidRPr="00280F56" w:rsidRDefault="00BF6904" w:rsidP="00F24F35">
      <w:pPr>
        <w:pStyle w:val="Caption"/>
      </w:pPr>
      <w:bookmarkStart w:id="148" w:name="_Toc146547327"/>
      <w:bookmarkStart w:id="149" w:name="_Toc146551667"/>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19</w:t>
      </w:r>
      <w:r w:rsidR="0099441D">
        <w:fldChar w:fldCharType="end"/>
      </w:r>
      <w:r w:rsidRPr="00280F56">
        <w:t xml:space="preserve"> Madgwick filter beta value set to 5.0 with a sample </w:t>
      </w:r>
      <w:r w:rsidR="00DC30A1" w:rsidRPr="00280F56">
        <w:t>rate</w:t>
      </w:r>
      <w:r w:rsidRPr="00280F56">
        <w:t xml:space="preserve"> of 100</w:t>
      </w:r>
      <w:bookmarkEnd w:id="149"/>
      <w:r w:rsidRPr="00280F56">
        <w:t xml:space="preserve"> </w:t>
      </w:r>
      <w:bookmarkEnd w:id="148"/>
    </w:p>
    <w:p w14:paraId="40743550" w14:textId="77777777" w:rsidR="008B7345" w:rsidRPr="00280F56" w:rsidRDefault="008B7345" w:rsidP="008B7345">
      <w:pPr>
        <w:pStyle w:val="BodyText"/>
      </w:pPr>
    </w:p>
    <w:p w14:paraId="02CEE458" w14:textId="2E770819" w:rsidR="008B7345" w:rsidRPr="00280F56" w:rsidRDefault="008B7345" w:rsidP="008B7345">
      <w:pPr>
        <w:pStyle w:val="Heading2"/>
        <w:rPr>
          <w:rStyle w:val="Heading3Char"/>
          <w:noProof w:val="0"/>
        </w:rPr>
      </w:pPr>
      <w:bookmarkStart w:id="150" w:name="_Toc146552352"/>
      <w:r w:rsidRPr="00280F56">
        <w:rPr>
          <w:rStyle w:val="Heading3Char"/>
          <w:noProof w:val="0"/>
        </w:rPr>
        <w:t xml:space="preserve">Neural network using a single </w:t>
      </w:r>
      <w:r w:rsidR="00C97540">
        <w:rPr>
          <w:rStyle w:val="Heading3Char"/>
          <w:noProof w:val="0"/>
        </w:rPr>
        <w:t>IMU</w:t>
      </w:r>
      <w:r w:rsidRPr="00280F56">
        <w:rPr>
          <w:rStyle w:val="Heading3Char"/>
          <w:noProof w:val="0"/>
        </w:rPr>
        <w:t>.</w:t>
      </w:r>
      <w:bookmarkEnd w:id="150"/>
    </w:p>
    <w:p w14:paraId="488AA3D4" w14:textId="77777777" w:rsidR="0050061E" w:rsidRDefault="00A04174" w:rsidP="0050061E">
      <w:pPr>
        <w:pStyle w:val="BodyText"/>
      </w:pPr>
      <w:r w:rsidRPr="00280F56">
        <w:t xml:space="preserve">Feeding the measured gyroscope and accelerometer data from the camera </w:t>
      </w:r>
      <w:r w:rsidR="00C97540">
        <w:t>IMU</w:t>
      </w:r>
      <w:r w:rsidRPr="00280F56">
        <w:t xml:space="preserve"> into the </w:t>
      </w:r>
      <w:r w:rsidR="00C97540">
        <w:t xml:space="preserve">initial design of the neural network, and taking all network defaults, the network was </w:t>
      </w:r>
      <w:proofErr w:type="gramStart"/>
      <w:r w:rsidR="00C97540">
        <w:t>trained</w:t>
      </w:r>
      <w:proofErr w:type="gramEnd"/>
      <w:r w:rsidR="00C97540">
        <w:t xml:space="preserve"> and </w:t>
      </w:r>
      <w:r w:rsidRPr="00280F56">
        <w:t xml:space="preserve">the results obtained </w:t>
      </w:r>
      <w:r w:rsidR="00C97540">
        <w:t xml:space="preserve">are </w:t>
      </w:r>
      <w:r w:rsidRPr="00280F56">
        <w:t>shown in Figures 4.21 to 4.2</w:t>
      </w:r>
      <w:r w:rsidR="00C50C57" w:rsidRPr="00280F56">
        <w:t>4 and Table 4.7</w:t>
      </w:r>
      <w:r w:rsidRPr="00280F56">
        <w:t>.</w:t>
      </w:r>
    </w:p>
    <w:p w14:paraId="33B4C3C6" w14:textId="77777777" w:rsidR="0050061E" w:rsidRDefault="00A04174" w:rsidP="0050061E">
      <w:pPr>
        <w:pStyle w:val="BodyText"/>
        <w:rPr>
          <w:rStyle w:val="CaptionChar"/>
        </w:rPr>
      </w:pPr>
      <w:r w:rsidRPr="0050061E">
        <w:drawing>
          <wp:inline distT="0" distB="0" distL="0" distR="0" wp14:anchorId="77B549E5" wp14:editId="10824596">
            <wp:extent cx="2132155" cy="2045128"/>
            <wp:effectExtent l="0" t="0" r="1905" b="0"/>
            <wp:docPr id="1028710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10761" name="Picture 1028710761"/>
                    <pic:cNvPicPr/>
                  </pic:nvPicPr>
                  <pic:blipFill>
                    <a:blip r:embed="rId45">
                      <a:extLst>
                        <a:ext uri="{28A0092B-C50C-407E-A947-70E740481C1C}">
                          <a14:useLocalDpi xmlns:a14="http://schemas.microsoft.com/office/drawing/2010/main" val="0"/>
                        </a:ext>
                      </a:extLst>
                    </a:blip>
                    <a:stretch>
                      <a:fillRect/>
                    </a:stretch>
                  </pic:blipFill>
                  <pic:spPr>
                    <a:xfrm>
                      <a:off x="0" y="0"/>
                      <a:ext cx="2138528" cy="2051241"/>
                    </a:xfrm>
                    <a:prstGeom prst="rect">
                      <a:avLst/>
                    </a:prstGeom>
                  </pic:spPr>
                </pic:pic>
              </a:graphicData>
            </a:graphic>
          </wp:inline>
        </w:drawing>
      </w:r>
    </w:p>
    <w:p w14:paraId="6A84D551" w14:textId="053AB501" w:rsidR="00A04174" w:rsidRPr="00280F56" w:rsidRDefault="00A04174" w:rsidP="0050061E">
      <w:pPr>
        <w:pStyle w:val="BodyText"/>
      </w:pPr>
      <w:bookmarkStart w:id="151" w:name="_Toc146551668"/>
      <w:r w:rsidRPr="0099441D">
        <w:rPr>
          <w:rStyle w:val="CaptionChar"/>
        </w:rPr>
        <w:t xml:space="preserve">Figure </w:t>
      </w:r>
      <w:r w:rsidR="0099441D" w:rsidRPr="0099441D">
        <w:rPr>
          <w:rStyle w:val="CaptionChar"/>
        </w:rPr>
        <w:fldChar w:fldCharType="begin"/>
      </w:r>
      <w:r w:rsidR="0099441D" w:rsidRPr="0099441D">
        <w:rPr>
          <w:rStyle w:val="CaptionChar"/>
        </w:rPr>
        <w:instrText xml:space="preserve"> STYLEREF 1 \s </w:instrText>
      </w:r>
      <w:r w:rsidR="0099441D" w:rsidRPr="0099441D">
        <w:rPr>
          <w:rStyle w:val="CaptionChar"/>
        </w:rPr>
        <w:fldChar w:fldCharType="separate"/>
      </w:r>
      <w:r w:rsidR="0099441D" w:rsidRPr="0099441D">
        <w:rPr>
          <w:rStyle w:val="CaptionChar"/>
        </w:rPr>
        <w:t>4</w:t>
      </w:r>
      <w:r w:rsidR="0099441D" w:rsidRPr="0099441D">
        <w:rPr>
          <w:rStyle w:val="CaptionChar"/>
        </w:rPr>
        <w:fldChar w:fldCharType="end"/>
      </w:r>
      <w:r w:rsidR="0099441D" w:rsidRPr="0099441D">
        <w:rPr>
          <w:rStyle w:val="CaptionChar"/>
        </w:rPr>
        <w:t>.</w:t>
      </w:r>
      <w:r w:rsidR="0099441D" w:rsidRPr="0099441D">
        <w:rPr>
          <w:rStyle w:val="CaptionChar"/>
        </w:rPr>
        <w:fldChar w:fldCharType="begin"/>
      </w:r>
      <w:r w:rsidR="0099441D" w:rsidRPr="0099441D">
        <w:rPr>
          <w:rStyle w:val="CaptionChar"/>
        </w:rPr>
        <w:instrText xml:space="preserve"> SEQ Figure \* ARABIC \s 1 </w:instrText>
      </w:r>
      <w:r w:rsidR="0099441D" w:rsidRPr="0099441D">
        <w:rPr>
          <w:rStyle w:val="CaptionChar"/>
        </w:rPr>
        <w:fldChar w:fldCharType="separate"/>
      </w:r>
      <w:r w:rsidR="0099441D" w:rsidRPr="0099441D">
        <w:rPr>
          <w:rStyle w:val="CaptionChar"/>
        </w:rPr>
        <w:t>20</w:t>
      </w:r>
      <w:r w:rsidR="0099441D" w:rsidRPr="0099441D">
        <w:rPr>
          <w:rStyle w:val="CaptionChar"/>
        </w:rPr>
        <w:fldChar w:fldCharType="end"/>
      </w:r>
      <w:r w:rsidRPr="0099441D">
        <w:rPr>
          <w:rStyle w:val="CaptionChar"/>
        </w:rPr>
        <w:t xml:space="preserve"> Neural network Model training summary</w:t>
      </w:r>
      <w:bookmarkEnd w:id="151"/>
    </w:p>
    <w:p w14:paraId="0C9FECB7" w14:textId="579A7314" w:rsidR="00C50C57" w:rsidRPr="00280F56" w:rsidRDefault="00C50C57" w:rsidP="00F24F35">
      <w:pPr>
        <w:pStyle w:val="Caption"/>
      </w:pPr>
      <w:bookmarkStart w:id="152" w:name="_Toc146546627"/>
      <w:bookmarkStart w:id="153" w:name="_Toc146547328"/>
      <w:bookmarkStart w:id="154" w:name="_Toc146548778"/>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7</w:t>
      </w:r>
      <w:r w:rsidR="000672AC">
        <w:fldChar w:fldCharType="end"/>
      </w:r>
      <w:r w:rsidRPr="00280F56">
        <w:t xml:space="preserve"> Initial Neural Network training results</w:t>
      </w:r>
      <w:r w:rsidR="00E04761" w:rsidRPr="00280F56">
        <w:t xml:space="preserve"> with default layer size of 10</w:t>
      </w:r>
      <w:bookmarkEnd w:id="152"/>
      <w:bookmarkEnd w:id="153"/>
      <w:bookmarkEnd w:id="154"/>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4693E544" w:rsidR="00C50C57" w:rsidRPr="00280F56" w:rsidRDefault="00C50C57" w:rsidP="0050061E">
            <w:r w:rsidRPr="00280F56">
              <w:t>17</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574C236E" w:rsidR="00C50C57" w:rsidRPr="00280F56" w:rsidRDefault="00C50C57" w:rsidP="0050061E">
            <w:r w:rsidRPr="00280F56">
              <w:t>1.31</w:t>
            </w:r>
          </w:p>
        </w:tc>
        <w:tc>
          <w:tcPr>
            <w:tcW w:w="2265" w:type="dxa"/>
          </w:tcPr>
          <w:p w14:paraId="38FFB247" w14:textId="3299A609" w:rsidR="00C50C57" w:rsidRPr="00280F56" w:rsidRDefault="00C50C57" w:rsidP="0050061E">
            <w:r w:rsidRPr="00280F56">
              <w:t>0.191</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lastRenderedPageBreak/>
              <w:t>Gradient</w:t>
            </w:r>
          </w:p>
        </w:tc>
        <w:tc>
          <w:tcPr>
            <w:tcW w:w="2265" w:type="dxa"/>
          </w:tcPr>
          <w:p w14:paraId="0F555078" w14:textId="0ACDF739" w:rsidR="00C50C57" w:rsidRPr="00280F56" w:rsidRDefault="00C50C57" w:rsidP="0050061E">
            <w:r w:rsidRPr="00280F56">
              <w:t>2.62</w:t>
            </w:r>
          </w:p>
        </w:tc>
        <w:tc>
          <w:tcPr>
            <w:tcW w:w="2265" w:type="dxa"/>
          </w:tcPr>
          <w:p w14:paraId="56FCB660" w14:textId="5C0A18D9" w:rsidR="00C50C57" w:rsidRPr="00280F56" w:rsidRDefault="00C50C57" w:rsidP="0050061E">
            <w:r w:rsidRPr="00280F56">
              <w:t>0.00533</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12A1EF44" w:rsidR="00C50C57" w:rsidRPr="00280F56" w:rsidRDefault="00C50C57" w:rsidP="0050061E">
            <w:r w:rsidRPr="00280F56">
              <w:t>1e-05</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30F29AA0" w:rsidR="00C50C57" w:rsidRPr="00280F56" w:rsidRDefault="00C50C57" w:rsidP="0050061E">
      <w:pPr>
        <w:pStyle w:val="BodyText"/>
      </w:pPr>
      <w:r w:rsidRPr="00280F56">
        <w:br/>
      </w:r>
      <w:r w:rsidRPr="0050061E">
        <w:drawing>
          <wp:inline distT="0" distB="0" distL="0" distR="0" wp14:anchorId="6622B660" wp14:editId="25E407DC">
            <wp:extent cx="3245903" cy="2408217"/>
            <wp:effectExtent l="0" t="0" r="0" b="0"/>
            <wp:docPr id="2027471636"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1636" name="Picture 13" descr="A graph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52998" cy="2413481"/>
                    </a:xfrm>
                    <a:prstGeom prst="rect">
                      <a:avLst/>
                    </a:prstGeom>
                  </pic:spPr>
                </pic:pic>
              </a:graphicData>
            </a:graphic>
          </wp:inline>
        </w:drawing>
      </w:r>
    </w:p>
    <w:p w14:paraId="353364C4" w14:textId="51BDC557" w:rsidR="00C50C57" w:rsidRPr="00280F56" w:rsidRDefault="00C50C57" w:rsidP="00F24F35">
      <w:pPr>
        <w:pStyle w:val="Caption"/>
      </w:pPr>
      <w:bookmarkStart w:id="155" w:name="_Toc146547329"/>
      <w:bookmarkStart w:id="156" w:name="_Toc146551669"/>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21</w:t>
      </w:r>
      <w:r w:rsidR="0099441D">
        <w:fldChar w:fldCharType="end"/>
      </w:r>
      <w:r w:rsidRPr="00280F56">
        <w:t xml:space="preserve"> Initial Neural Network Performance plot</w:t>
      </w:r>
      <w:r w:rsidR="00E04761" w:rsidRPr="00280F56">
        <w:t xml:space="preserve"> with default layer size of 10</w:t>
      </w:r>
      <w:bookmarkEnd w:id="155"/>
      <w:bookmarkEnd w:id="156"/>
    </w:p>
    <w:p w14:paraId="77886B76" w14:textId="1145D652" w:rsidR="00C50C57" w:rsidRPr="00280F56" w:rsidRDefault="00C50C57" w:rsidP="00C50C57">
      <w:pPr>
        <w:pStyle w:val="BodyText"/>
      </w:pPr>
      <w:r w:rsidRPr="00280F56">
        <w:drawing>
          <wp:inline distT="0" distB="0" distL="0" distR="0" wp14:anchorId="3F3BCCA6" wp14:editId="55DD4D1C">
            <wp:extent cx="3293573" cy="2425429"/>
            <wp:effectExtent l="0" t="0" r="2540" b="0"/>
            <wp:docPr id="1259952557" name="Picture 1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557" name="Picture 14" descr="A graph of a grap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02310" cy="2431863"/>
                    </a:xfrm>
                    <a:prstGeom prst="rect">
                      <a:avLst/>
                    </a:prstGeom>
                  </pic:spPr>
                </pic:pic>
              </a:graphicData>
            </a:graphic>
          </wp:inline>
        </w:drawing>
      </w:r>
    </w:p>
    <w:p w14:paraId="27DCB8AC" w14:textId="4EC207F5" w:rsidR="00C50C57" w:rsidRPr="00280F56" w:rsidRDefault="00C50C57" w:rsidP="00F24F35">
      <w:pPr>
        <w:pStyle w:val="Caption"/>
      </w:pPr>
      <w:bookmarkStart w:id="157" w:name="_Toc146547330"/>
      <w:bookmarkStart w:id="158" w:name="_Toc146551670"/>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22</w:t>
      </w:r>
      <w:r w:rsidR="0099441D">
        <w:fldChar w:fldCharType="end"/>
      </w:r>
      <w:r w:rsidRPr="00280F56">
        <w:t xml:space="preserve"> Initial Neural Network Error Histogram plot</w:t>
      </w:r>
      <w:r w:rsidR="00E04761" w:rsidRPr="00280F56">
        <w:t xml:space="preserve"> with default layer size of 10</w:t>
      </w:r>
      <w:bookmarkEnd w:id="157"/>
      <w:bookmarkEnd w:id="158"/>
    </w:p>
    <w:p w14:paraId="2355182D" w14:textId="77777777" w:rsidR="00C17AD5" w:rsidRDefault="00C50C57" w:rsidP="00C17AD5">
      <w:pPr>
        <w:pStyle w:val="BodyText"/>
        <w:rPr>
          <w:rStyle w:val="CaptionChar"/>
        </w:rPr>
      </w:pPr>
      <w:r w:rsidRPr="00C17AD5">
        <w:lastRenderedPageBreak/>
        <w:drawing>
          <wp:inline distT="0" distB="0" distL="0" distR="0" wp14:anchorId="0B869FB9" wp14:editId="79914A53">
            <wp:extent cx="3011886" cy="2537740"/>
            <wp:effectExtent l="0" t="0" r="0" b="0"/>
            <wp:docPr id="985216014"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6014" name="Picture 15" descr="A screenshot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46763" cy="2567126"/>
                    </a:xfrm>
                    <a:prstGeom prst="rect">
                      <a:avLst/>
                    </a:prstGeom>
                  </pic:spPr>
                </pic:pic>
              </a:graphicData>
            </a:graphic>
          </wp:inline>
        </w:drawing>
      </w:r>
    </w:p>
    <w:p w14:paraId="54A3F623" w14:textId="42AF09D4" w:rsidR="00896FCF" w:rsidRDefault="00C50C57" w:rsidP="00C17AD5">
      <w:pPr>
        <w:pStyle w:val="BodyText"/>
      </w:pPr>
      <w:bookmarkStart w:id="159" w:name="_Toc146551671"/>
      <w:r w:rsidRPr="0099441D">
        <w:rPr>
          <w:rStyle w:val="CaptionChar"/>
        </w:rPr>
        <w:t xml:space="preserve">Figure </w:t>
      </w:r>
      <w:r w:rsidR="0099441D" w:rsidRPr="0099441D">
        <w:rPr>
          <w:rStyle w:val="CaptionChar"/>
        </w:rPr>
        <w:fldChar w:fldCharType="begin"/>
      </w:r>
      <w:r w:rsidR="0099441D" w:rsidRPr="0099441D">
        <w:rPr>
          <w:rStyle w:val="CaptionChar"/>
        </w:rPr>
        <w:instrText xml:space="preserve"> STYLEREF 1 \s </w:instrText>
      </w:r>
      <w:r w:rsidR="0099441D" w:rsidRPr="0099441D">
        <w:rPr>
          <w:rStyle w:val="CaptionChar"/>
        </w:rPr>
        <w:fldChar w:fldCharType="separate"/>
      </w:r>
      <w:r w:rsidR="0099441D" w:rsidRPr="0099441D">
        <w:rPr>
          <w:rStyle w:val="CaptionChar"/>
        </w:rPr>
        <w:t>4</w:t>
      </w:r>
      <w:r w:rsidR="0099441D" w:rsidRPr="0099441D">
        <w:rPr>
          <w:rStyle w:val="CaptionChar"/>
        </w:rPr>
        <w:fldChar w:fldCharType="end"/>
      </w:r>
      <w:r w:rsidR="0099441D" w:rsidRPr="0099441D">
        <w:rPr>
          <w:rStyle w:val="CaptionChar"/>
        </w:rPr>
        <w:t>.</w:t>
      </w:r>
      <w:r w:rsidR="0099441D" w:rsidRPr="0099441D">
        <w:rPr>
          <w:rStyle w:val="CaptionChar"/>
        </w:rPr>
        <w:fldChar w:fldCharType="begin"/>
      </w:r>
      <w:r w:rsidR="0099441D" w:rsidRPr="0099441D">
        <w:rPr>
          <w:rStyle w:val="CaptionChar"/>
        </w:rPr>
        <w:instrText xml:space="preserve"> SEQ Figure \* ARABIC \s 1 </w:instrText>
      </w:r>
      <w:r w:rsidR="0099441D" w:rsidRPr="0099441D">
        <w:rPr>
          <w:rStyle w:val="CaptionChar"/>
        </w:rPr>
        <w:fldChar w:fldCharType="separate"/>
      </w:r>
      <w:r w:rsidR="0099441D" w:rsidRPr="0099441D">
        <w:rPr>
          <w:rStyle w:val="CaptionChar"/>
        </w:rPr>
        <w:t>23</w:t>
      </w:r>
      <w:r w:rsidR="0099441D" w:rsidRPr="0099441D">
        <w:rPr>
          <w:rStyle w:val="CaptionChar"/>
        </w:rPr>
        <w:fldChar w:fldCharType="end"/>
      </w:r>
      <w:r w:rsidRPr="0099441D">
        <w:rPr>
          <w:rStyle w:val="CaptionChar"/>
        </w:rPr>
        <w:t xml:space="preserve"> Initial Neural Network Regression plots</w:t>
      </w:r>
      <w:r w:rsidR="00E04761" w:rsidRPr="0099441D">
        <w:rPr>
          <w:rStyle w:val="CaptionChar"/>
        </w:rPr>
        <w:t xml:space="preserve"> with default layer size of 10</w:t>
      </w:r>
      <w:bookmarkStart w:id="160" w:name="_Toc146546628"/>
      <w:bookmarkEnd w:id="159"/>
    </w:p>
    <w:p w14:paraId="5852F447" w14:textId="77777777" w:rsidR="00896FCF" w:rsidRPr="002044E5" w:rsidRDefault="00E04761" w:rsidP="00896FCF">
      <w:pPr>
        <w:pStyle w:val="BodyText"/>
      </w:pPr>
      <w:r w:rsidRPr="00896FCF">
        <w:t xml:space="preserve">The initial neural network selected by </w:t>
      </w:r>
      <w:proofErr w:type="spellStart"/>
      <w:r w:rsidRPr="00896FCF">
        <w:t>nnstart</w:t>
      </w:r>
      <w:proofErr w:type="spellEnd"/>
      <w:r w:rsidRPr="00896FCF">
        <w:t xml:space="preserve"> has 10 hidden sigmoid layers. Doubling the number of layers from 10 to 20 produced the results shown in Table</w:t>
      </w:r>
      <w:r w:rsidR="00F7573E" w:rsidRPr="00896FCF">
        <w:t>s</w:t>
      </w:r>
      <w:r w:rsidRPr="00896FCF">
        <w:t xml:space="preserve"> 4.8 </w:t>
      </w:r>
      <w:r w:rsidR="00F7573E" w:rsidRPr="00896FCF">
        <w:t xml:space="preserve">and 4.9 </w:t>
      </w:r>
      <w:r w:rsidRPr="00896FCF">
        <w:t>and Figures 4.25 to 4.28.</w:t>
      </w:r>
    </w:p>
    <w:p w14:paraId="2C2D7744" w14:textId="5F33911D" w:rsidR="00E04761" w:rsidRPr="00280F56" w:rsidRDefault="00E04761" w:rsidP="00F7573E">
      <w:pPr>
        <w:pStyle w:val="BodyText"/>
      </w:pPr>
      <w:r w:rsidRPr="00280F56">
        <w:br/>
      </w:r>
      <w:bookmarkStart w:id="161" w:name="_Toc146548779"/>
      <w:r w:rsidRPr="0099441D">
        <w:rPr>
          <w:rStyle w:val="CaptionChar"/>
        </w:rPr>
        <w:t xml:space="preserve">Table </w:t>
      </w:r>
      <w:r w:rsidR="000672AC" w:rsidRPr="0099441D">
        <w:rPr>
          <w:rStyle w:val="CaptionChar"/>
        </w:rPr>
        <w:fldChar w:fldCharType="begin"/>
      </w:r>
      <w:r w:rsidR="000672AC" w:rsidRPr="0099441D">
        <w:rPr>
          <w:rStyle w:val="CaptionChar"/>
        </w:rPr>
        <w:instrText xml:space="preserve"> STYLEREF 1 \s </w:instrText>
      </w:r>
      <w:r w:rsidR="000672AC" w:rsidRPr="0099441D">
        <w:rPr>
          <w:rStyle w:val="CaptionChar"/>
        </w:rPr>
        <w:fldChar w:fldCharType="separate"/>
      </w:r>
      <w:r w:rsidR="000672AC" w:rsidRPr="0099441D">
        <w:rPr>
          <w:rStyle w:val="CaptionChar"/>
        </w:rPr>
        <w:t>4</w:t>
      </w:r>
      <w:r w:rsidR="000672AC" w:rsidRPr="0099441D">
        <w:rPr>
          <w:rStyle w:val="CaptionChar"/>
        </w:rPr>
        <w:fldChar w:fldCharType="end"/>
      </w:r>
      <w:r w:rsidR="000672AC" w:rsidRPr="0099441D">
        <w:rPr>
          <w:rStyle w:val="CaptionChar"/>
        </w:rPr>
        <w:t>.</w:t>
      </w:r>
      <w:r w:rsidR="000672AC" w:rsidRPr="0099441D">
        <w:rPr>
          <w:rStyle w:val="CaptionChar"/>
        </w:rPr>
        <w:fldChar w:fldCharType="begin"/>
      </w:r>
      <w:r w:rsidR="000672AC" w:rsidRPr="0099441D">
        <w:rPr>
          <w:rStyle w:val="CaptionChar"/>
        </w:rPr>
        <w:instrText xml:space="preserve"> SEQ Table \* ARABIC \s 1 </w:instrText>
      </w:r>
      <w:r w:rsidR="000672AC" w:rsidRPr="0099441D">
        <w:rPr>
          <w:rStyle w:val="CaptionChar"/>
        </w:rPr>
        <w:fldChar w:fldCharType="separate"/>
      </w:r>
      <w:r w:rsidR="000672AC" w:rsidRPr="0099441D">
        <w:rPr>
          <w:rStyle w:val="CaptionChar"/>
        </w:rPr>
        <w:t>8</w:t>
      </w:r>
      <w:r w:rsidR="000672AC" w:rsidRPr="0099441D">
        <w:rPr>
          <w:rStyle w:val="CaptionChar"/>
        </w:rPr>
        <w:fldChar w:fldCharType="end"/>
      </w:r>
      <w:r w:rsidRPr="0099441D">
        <w:rPr>
          <w:rStyle w:val="CaptionChar"/>
        </w:rPr>
        <w:t xml:space="preserve"> Training results of initial neural network with a layer size of 20.</w:t>
      </w:r>
      <w:bookmarkEnd w:id="160"/>
      <w:bookmarkEnd w:id="161"/>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30130CC9" w:rsidR="00E04761" w:rsidRPr="00280F56" w:rsidRDefault="00E04761" w:rsidP="00F7573E">
            <w:r w:rsidRPr="00280F56">
              <w:t>12</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680E2E3" w:rsidR="00E04761" w:rsidRPr="00280F56" w:rsidRDefault="00E04761" w:rsidP="00F7573E">
            <w:r w:rsidRPr="00280F56">
              <w:t>00:00:00</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5F25D39F" w:rsidR="00E04761" w:rsidRPr="00280F56" w:rsidRDefault="00E04761" w:rsidP="00F7573E">
            <w:r w:rsidRPr="00280F56">
              <w:t>1.46</w:t>
            </w:r>
          </w:p>
        </w:tc>
        <w:tc>
          <w:tcPr>
            <w:tcW w:w="2265" w:type="dxa"/>
          </w:tcPr>
          <w:p w14:paraId="1E6EED14" w14:textId="6D27ABA0" w:rsidR="00E04761" w:rsidRPr="00280F56" w:rsidRDefault="00E04761" w:rsidP="00F7573E">
            <w:r w:rsidRPr="00280F56">
              <w:t>0.191</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4CFE72B5" w:rsidR="00E04761" w:rsidRPr="00280F56" w:rsidRDefault="00E04761" w:rsidP="00F7573E">
            <w:r w:rsidRPr="00280F56">
              <w:t>2.65</w:t>
            </w:r>
          </w:p>
        </w:tc>
        <w:tc>
          <w:tcPr>
            <w:tcW w:w="2265" w:type="dxa"/>
          </w:tcPr>
          <w:p w14:paraId="1C29F056" w14:textId="6C9743E6" w:rsidR="00E04761" w:rsidRPr="00280F56" w:rsidRDefault="00E04761" w:rsidP="00F7573E">
            <w:r w:rsidRPr="00280F56">
              <w:t>0.0556</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35B20FB" w:rsidR="00E04761" w:rsidRPr="00280F56" w:rsidRDefault="00E04761" w:rsidP="00F7573E">
            <w:r w:rsidRPr="00280F56">
              <w:t>1e-05</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r w:rsidR="00E04761" w:rsidRPr="00280F56" w14:paraId="7ED06182" w14:textId="77777777" w:rsidTr="00E04761">
        <w:tc>
          <w:tcPr>
            <w:tcW w:w="2265" w:type="dxa"/>
          </w:tcPr>
          <w:p w14:paraId="430B3DD2" w14:textId="77777777" w:rsidR="00E04761" w:rsidRPr="00280F56" w:rsidRDefault="00E04761" w:rsidP="00F7573E"/>
        </w:tc>
        <w:tc>
          <w:tcPr>
            <w:tcW w:w="2265" w:type="dxa"/>
          </w:tcPr>
          <w:p w14:paraId="214F7789" w14:textId="77777777" w:rsidR="00E04761" w:rsidRPr="00280F56" w:rsidRDefault="00E04761" w:rsidP="00F7573E"/>
        </w:tc>
        <w:tc>
          <w:tcPr>
            <w:tcW w:w="2265" w:type="dxa"/>
          </w:tcPr>
          <w:p w14:paraId="00A978DF" w14:textId="77777777" w:rsidR="00E04761" w:rsidRPr="00280F56" w:rsidRDefault="00E04761" w:rsidP="00F7573E"/>
        </w:tc>
        <w:tc>
          <w:tcPr>
            <w:tcW w:w="2266" w:type="dxa"/>
          </w:tcPr>
          <w:p w14:paraId="008EBC09" w14:textId="77777777" w:rsidR="00E04761" w:rsidRPr="00280F56" w:rsidRDefault="00E04761" w:rsidP="00F7573E"/>
        </w:tc>
      </w:tr>
    </w:tbl>
    <w:p w14:paraId="4B50344A" w14:textId="7D567A23" w:rsidR="00F7573E" w:rsidRPr="00280F56" w:rsidRDefault="008C13AC" w:rsidP="00F24F35">
      <w:pPr>
        <w:pStyle w:val="Caption"/>
        <w:rPr>
          <w:noProof w:val="0"/>
        </w:rPr>
      </w:pPr>
      <w:r w:rsidRPr="00280F56">
        <w:rPr>
          <w:noProof w:val="0"/>
        </w:rPr>
        <w:br/>
      </w:r>
      <w:bookmarkStart w:id="162" w:name="_Toc146546629"/>
      <w:bookmarkStart w:id="163" w:name="_Toc146548780"/>
      <w:r w:rsidR="00F7573E" w:rsidRPr="00280F56">
        <w:rPr>
          <w:noProof w:val="0"/>
        </w:rPr>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9</w:t>
      </w:r>
      <w:r w:rsidR="000672AC">
        <w:fldChar w:fldCharType="end"/>
      </w:r>
      <w:r w:rsidR="00F7573E" w:rsidRPr="00280F56">
        <w:rPr>
          <w:noProof w:val="0"/>
        </w:rPr>
        <w:t xml:space="preserve"> Training Results</w:t>
      </w:r>
      <w:bookmarkEnd w:id="162"/>
      <w:bookmarkEnd w:id="163"/>
      <w:r w:rsidR="00F7573E" w:rsidRPr="00280F56">
        <w:rPr>
          <w:noProof w:val="0"/>
        </w:rPr>
        <w:br/>
      </w:r>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68B38BE6" w:rsidR="00F7573E" w:rsidRPr="00280F56" w:rsidRDefault="00F7573E" w:rsidP="00F7573E">
            <w:pPr>
              <w:jc w:val="center"/>
            </w:pPr>
            <w:r w:rsidRPr="00280F56">
              <w:t>0.19566</w:t>
            </w:r>
          </w:p>
        </w:tc>
        <w:tc>
          <w:tcPr>
            <w:tcW w:w="2266" w:type="dxa"/>
          </w:tcPr>
          <w:p w14:paraId="0C47509E" w14:textId="6DD1EFD7" w:rsidR="00F7573E" w:rsidRPr="00280F56" w:rsidRDefault="00F7573E" w:rsidP="00F7573E">
            <w:pPr>
              <w:jc w:val="center"/>
            </w:pPr>
            <w:r w:rsidRPr="00280F56">
              <w:t>0.5804</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14EB27FB" w:rsidR="00F7573E" w:rsidRPr="00280F56" w:rsidRDefault="00F7573E" w:rsidP="00F7573E">
            <w:pPr>
              <w:jc w:val="center"/>
            </w:pPr>
            <w:r w:rsidRPr="00280F56">
              <w:t>0.1785</w:t>
            </w:r>
          </w:p>
        </w:tc>
        <w:tc>
          <w:tcPr>
            <w:tcW w:w="2266" w:type="dxa"/>
          </w:tcPr>
          <w:p w14:paraId="05041773" w14:textId="1C9A60C3" w:rsidR="00F7573E" w:rsidRPr="00280F56" w:rsidRDefault="00F7573E" w:rsidP="00F7573E">
            <w:pPr>
              <w:jc w:val="center"/>
            </w:pPr>
            <w:r w:rsidRPr="00280F56">
              <w:t>0.6187</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236DF57A" w:rsidR="00F7573E" w:rsidRPr="00280F56" w:rsidRDefault="00F7573E" w:rsidP="00F7573E">
            <w:pPr>
              <w:jc w:val="center"/>
            </w:pPr>
            <w:r w:rsidRPr="00280F56">
              <w:t>0.1927</w:t>
            </w:r>
          </w:p>
        </w:tc>
        <w:tc>
          <w:tcPr>
            <w:tcW w:w="2266" w:type="dxa"/>
          </w:tcPr>
          <w:p w14:paraId="7D7E65D0" w14:textId="4B0CFD5C" w:rsidR="00F7573E" w:rsidRPr="00280F56" w:rsidRDefault="00F7573E" w:rsidP="00F7573E">
            <w:pPr>
              <w:jc w:val="center"/>
            </w:pPr>
            <w:r w:rsidRPr="00280F56">
              <w:t>0.5886</w:t>
            </w:r>
          </w:p>
        </w:tc>
      </w:tr>
    </w:tbl>
    <w:p w14:paraId="26874781" w14:textId="77777777" w:rsidR="00896FCF" w:rsidRDefault="00F7573E" w:rsidP="00896FCF">
      <w:pPr>
        <w:pStyle w:val="BodyText"/>
      </w:pPr>
      <w:bookmarkStart w:id="164" w:name="_Toc146547331"/>
      <w:r w:rsidRPr="00280F56">
        <w:lastRenderedPageBreak/>
        <w:drawing>
          <wp:inline distT="0" distB="0" distL="0" distR="0" wp14:anchorId="2BD0B521" wp14:editId="10C9E151">
            <wp:extent cx="3796473" cy="2799538"/>
            <wp:effectExtent l="0" t="0" r="0" b="1270"/>
            <wp:docPr id="1017973791" name="Picture 1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3791" name="Picture 16" descr="A graph of a graph&#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12617" cy="2811443"/>
                    </a:xfrm>
                    <a:prstGeom prst="rect">
                      <a:avLst/>
                    </a:prstGeom>
                  </pic:spPr>
                </pic:pic>
              </a:graphicData>
            </a:graphic>
          </wp:inline>
        </w:drawing>
      </w:r>
    </w:p>
    <w:p w14:paraId="276098FD" w14:textId="7EE14C10" w:rsidR="00F7573E" w:rsidRPr="00280F56" w:rsidRDefault="00F7573E" w:rsidP="00F24F35">
      <w:pPr>
        <w:pStyle w:val="Caption"/>
      </w:pPr>
      <w:bookmarkStart w:id="165" w:name="_Toc146551672"/>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24</w:t>
      </w:r>
      <w:r w:rsidR="0099441D">
        <w:fldChar w:fldCharType="end"/>
      </w:r>
      <w:r w:rsidRPr="00280F56">
        <w:t xml:space="preserve"> Initial Neural Network Performance plot with 20 layers</w:t>
      </w:r>
      <w:bookmarkEnd w:id="164"/>
      <w:bookmarkEnd w:id="165"/>
    </w:p>
    <w:p w14:paraId="2EC4D38C" w14:textId="77777777" w:rsidR="00896FCF" w:rsidRDefault="00F7573E" w:rsidP="00896FCF">
      <w:pPr>
        <w:pStyle w:val="BodyText"/>
      </w:pPr>
      <w:bookmarkStart w:id="166" w:name="_Toc146547332"/>
      <w:r w:rsidRPr="00280F56">
        <w:drawing>
          <wp:inline distT="0" distB="0" distL="0" distR="0" wp14:anchorId="0E8C0A74" wp14:editId="52794145">
            <wp:extent cx="3795703" cy="2795204"/>
            <wp:effectExtent l="0" t="0" r="0" b="5715"/>
            <wp:docPr id="462696356" name="Picture 17"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6356" name="Picture 17" descr="A graph of a bar grap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07768" cy="2804089"/>
                    </a:xfrm>
                    <a:prstGeom prst="rect">
                      <a:avLst/>
                    </a:prstGeom>
                  </pic:spPr>
                </pic:pic>
              </a:graphicData>
            </a:graphic>
          </wp:inline>
        </w:drawing>
      </w:r>
    </w:p>
    <w:p w14:paraId="0A1E5C57" w14:textId="1D01576A" w:rsidR="00F7573E" w:rsidRDefault="00F7573E" w:rsidP="00F24F35">
      <w:pPr>
        <w:pStyle w:val="Caption"/>
      </w:pPr>
      <w:bookmarkStart w:id="167" w:name="_Toc146551673"/>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25</w:t>
      </w:r>
      <w:r w:rsidR="0099441D">
        <w:fldChar w:fldCharType="end"/>
      </w:r>
      <w:r w:rsidRPr="00280F56">
        <w:t xml:space="preserve"> Initial Neural Network Error Histogram plot with 20 layers</w:t>
      </w:r>
      <w:bookmarkEnd w:id="166"/>
      <w:bookmarkEnd w:id="167"/>
    </w:p>
    <w:p w14:paraId="68CB3C3E" w14:textId="77777777" w:rsidR="00C17AD5" w:rsidRDefault="00F7573E" w:rsidP="00896FCF">
      <w:pPr>
        <w:pStyle w:val="BodyText"/>
      </w:pPr>
      <w:bookmarkStart w:id="168" w:name="_Toc146547333"/>
      <w:r w:rsidRPr="00280F56">
        <w:lastRenderedPageBreak/>
        <w:drawing>
          <wp:inline distT="0" distB="0" distL="0" distR="0" wp14:anchorId="417C60DB" wp14:editId="73B8F8B1">
            <wp:extent cx="3803231" cy="3146229"/>
            <wp:effectExtent l="0" t="0" r="6985" b="0"/>
            <wp:docPr id="291149741"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49741" name="Picture 18" descr="A screenshot of a graph&#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24753" cy="3164033"/>
                    </a:xfrm>
                    <a:prstGeom prst="rect">
                      <a:avLst/>
                    </a:prstGeom>
                  </pic:spPr>
                </pic:pic>
              </a:graphicData>
            </a:graphic>
          </wp:inline>
        </w:drawing>
      </w:r>
    </w:p>
    <w:p w14:paraId="2016604A" w14:textId="757E5FF6" w:rsidR="00F7573E" w:rsidRDefault="00F7573E" w:rsidP="00F24F35">
      <w:pPr>
        <w:pStyle w:val="Caption"/>
      </w:pPr>
      <w:bookmarkStart w:id="169" w:name="_Toc146551674"/>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26</w:t>
      </w:r>
      <w:r w:rsidR="0099441D">
        <w:fldChar w:fldCharType="end"/>
      </w:r>
      <w:r w:rsidRPr="00280F56">
        <w:t xml:space="preserve"> Initial Neural Network Regression plot with 20 layers</w:t>
      </w:r>
      <w:bookmarkEnd w:id="168"/>
      <w:bookmarkEnd w:id="169"/>
    </w:p>
    <w:p w14:paraId="0A4AC5ED" w14:textId="77777777" w:rsidR="00C17AD5" w:rsidRDefault="00F7573E" w:rsidP="00C17AD5">
      <w:pPr>
        <w:pStyle w:val="BodyText"/>
      </w:pPr>
      <w:r w:rsidRPr="00280F56">
        <w:br/>
      </w:r>
      <w:bookmarkStart w:id="170" w:name="_Toc146547334"/>
      <w:r w:rsidRPr="00280F56">
        <w:drawing>
          <wp:inline distT="0" distB="0" distL="0" distR="0" wp14:anchorId="4F1D6743" wp14:editId="0503895A">
            <wp:extent cx="3810438" cy="2751867"/>
            <wp:effectExtent l="0" t="0" r="0" b="0"/>
            <wp:docPr id="1211447070" name="Picture 1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47070" name="Picture 19" descr="A graph of a graph&#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28309" cy="2764773"/>
                    </a:xfrm>
                    <a:prstGeom prst="rect">
                      <a:avLst/>
                    </a:prstGeom>
                  </pic:spPr>
                </pic:pic>
              </a:graphicData>
            </a:graphic>
          </wp:inline>
        </w:drawing>
      </w:r>
    </w:p>
    <w:p w14:paraId="6D562F9B" w14:textId="480726EB" w:rsidR="00F7573E" w:rsidRDefault="00F7573E" w:rsidP="00F24F35">
      <w:pPr>
        <w:pStyle w:val="Caption"/>
      </w:pPr>
      <w:bookmarkStart w:id="171" w:name="_Toc146551675"/>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27</w:t>
      </w:r>
      <w:r w:rsidR="0099441D">
        <w:fldChar w:fldCharType="end"/>
      </w:r>
      <w:r w:rsidRPr="00280F56">
        <w:t xml:space="preserve"> Initial Neural Network Training State plot with 20 layers</w:t>
      </w:r>
      <w:bookmarkEnd w:id="170"/>
      <w:bookmarkEnd w:id="171"/>
    </w:p>
    <w:p w14:paraId="01A548C7" w14:textId="7EFF5F3B" w:rsidR="00F24F35" w:rsidRDefault="008C13AC" w:rsidP="00F24F35">
      <w:pPr>
        <w:pStyle w:val="BodyText"/>
      </w:pPr>
      <w:bookmarkStart w:id="172" w:name="_Toc146547335"/>
      <w:r w:rsidRPr="0099441D">
        <w:t xml:space="preserve">The MSE values of around 0.19 are </w:t>
      </w:r>
      <w:r w:rsidR="007A7126" w:rsidRPr="0099441D">
        <w:t xml:space="preserve">fair </w:t>
      </w:r>
      <w:r w:rsidRPr="0099441D">
        <w:t>results but the R values of around 0.6 are not desirable.</w:t>
      </w:r>
      <w:r w:rsidRPr="0099441D">
        <w:br/>
        <w:t xml:space="preserve">Doubling the hidden layers did not appreciably improve the values indicating that the model itself </w:t>
      </w:r>
      <w:r w:rsidR="007A7126" w:rsidRPr="0099441D">
        <w:t xml:space="preserve">and/or the data </w:t>
      </w:r>
      <w:r w:rsidRPr="0099441D">
        <w:t>is likely to be the constraint.</w:t>
      </w:r>
      <w:r w:rsidR="00E41655" w:rsidRPr="0099441D">
        <w:t xml:space="preserve"> This was verified by increasing the number of layers to 100 – the error and R values did not appreciably move.</w:t>
      </w:r>
      <w:r w:rsidRPr="0099441D">
        <w:br/>
      </w:r>
      <w:r w:rsidR="00E41655" w:rsidRPr="0099441D">
        <w:t>The MSE value gives the average of the s</w:t>
      </w:r>
      <w:r w:rsidR="007A7126" w:rsidRPr="0099441D">
        <w:t xml:space="preserve">quare value of </w:t>
      </w:r>
      <w:r w:rsidR="00E41655" w:rsidRPr="0099441D">
        <w:t xml:space="preserve">"error” values where errors are the difference between the model’s predicted outputs and the actual outputs. </w:t>
      </w:r>
      <w:r w:rsidR="007A7126" w:rsidRPr="0099441D">
        <w:t xml:space="preserve">MSE is a measure of overall accuracy of the model predictions. </w:t>
      </w:r>
      <w:r w:rsidR="00E41655" w:rsidRPr="0099441D">
        <w:t xml:space="preserve">R is a measure of </w:t>
      </w:r>
      <w:r w:rsidR="007A7126" w:rsidRPr="0099441D">
        <w:t xml:space="preserve">variance between the expected results and the input data within a given model. Ideally, MSE should be 0 and R should be 1. With relatively </w:t>
      </w:r>
      <w:r w:rsidR="007A7126" w:rsidRPr="0099441D">
        <w:lastRenderedPageBreak/>
        <w:t>low MSE values of around 0.19 and low R values (0.6), the model is providing good predictive accuracy on individual data points but is not understanding the relationships well.</w:t>
      </w:r>
      <w:r w:rsidR="007A7126" w:rsidRPr="0099441D">
        <w:br/>
        <w:t>This could result from underfitting or missing other important data.</w:t>
      </w:r>
      <w:r w:rsidR="00EE5321" w:rsidRPr="0099441D">
        <w:t xml:space="preserve"> </w:t>
      </w:r>
      <w:r w:rsidR="000921E4" w:rsidRPr="0099441D">
        <w:t xml:space="preserve">The camera </w:t>
      </w:r>
      <w:r w:rsidR="00C97540" w:rsidRPr="0099441D">
        <w:t>IMU</w:t>
      </w:r>
      <w:r w:rsidR="000921E4" w:rsidRPr="0099441D">
        <w:t xml:space="preserve"> dataset has only 5000 values, of which a few are zeros so underfitting is a distinct possibility. </w:t>
      </w:r>
      <w:r w:rsidR="00EE5321" w:rsidRPr="0099441D">
        <w:t xml:space="preserve">It is </w:t>
      </w:r>
      <w:r w:rsidR="009F0794" w:rsidRPr="0099441D">
        <w:t xml:space="preserve">also likely </w:t>
      </w:r>
      <w:r w:rsidR="00EE5321" w:rsidRPr="0099441D">
        <w:t xml:space="preserve">that the approximations used to align the </w:t>
      </w:r>
      <w:r w:rsidR="00C97540" w:rsidRPr="0099441D">
        <w:t>IMU</w:t>
      </w:r>
      <w:r w:rsidR="00EE5321" w:rsidRPr="0099441D">
        <w:t xml:space="preserve"> data to the robot data create issues when the datasets are longer, as is the case with this experiment.</w:t>
      </w:r>
      <w:r w:rsidR="007A7126" w:rsidRPr="0099441D">
        <w:br/>
      </w:r>
      <w:r w:rsidR="000921E4" w:rsidRPr="0099441D">
        <w:t>To test long-term alignment, a graph was produced of all filter output and related robot arm data.</w:t>
      </w:r>
      <w:r w:rsidR="009F0794" w:rsidRPr="00F24F35">
        <w:drawing>
          <wp:inline distT="0" distB="0" distL="0" distR="0" wp14:anchorId="5D630FD4" wp14:editId="3690CC39">
            <wp:extent cx="4857083" cy="2643526"/>
            <wp:effectExtent l="0" t="0" r="1270" b="4445"/>
            <wp:docPr id="1933209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1FCF38D1" w14:textId="0B6FA3D0" w:rsidR="009F0794" w:rsidRDefault="009F0794" w:rsidP="00F24F35">
      <w:pPr>
        <w:pStyle w:val="Caption"/>
        <w:rPr>
          <w:rStyle w:val="CaptionChar"/>
        </w:rPr>
      </w:pPr>
      <w:bookmarkStart w:id="173" w:name="_Toc146551676"/>
      <w:r w:rsidRPr="00C17AD5">
        <w:rPr>
          <w:rStyle w:val="CaptionChar"/>
        </w:rPr>
        <w:t xml:space="preserve">Figure </w:t>
      </w:r>
      <w:r w:rsidR="0099441D" w:rsidRPr="00C17AD5">
        <w:rPr>
          <w:rStyle w:val="CaptionChar"/>
        </w:rPr>
        <w:fldChar w:fldCharType="begin"/>
      </w:r>
      <w:r w:rsidR="0099441D" w:rsidRPr="00C17AD5">
        <w:rPr>
          <w:rStyle w:val="CaptionChar"/>
        </w:rPr>
        <w:instrText xml:space="preserve"> STYLEREF 1 \s </w:instrText>
      </w:r>
      <w:r w:rsidR="0099441D" w:rsidRPr="00C17AD5">
        <w:rPr>
          <w:rStyle w:val="CaptionChar"/>
        </w:rPr>
        <w:fldChar w:fldCharType="separate"/>
      </w:r>
      <w:r w:rsidR="0099441D" w:rsidRPr="00C17AD5">
        <w:rPr>
          <w:rStyle w:val="CaptionChar"/>
        </w:rPr>
        <w:t>4</w:t>
      </w:r>
      <w:r w:rsidR="0099441D" w:rsidRPr="00C17AD5">
        <w:rPr>
          <w:rStyle w:val="CaptionChar"/>
        </w:rPr>
        <w:fldChar w:fldCharType="end"/>
      </w:r>
      <w:r w:rsidR="0099441D" w:rsidRPr="00C17AD5">
        <w:rPr>
          <w:rStyle w:val="CaptionChar"/>
        </w:rPr>
        <w:t>.</w:t>
      </w:r>
      <w:r w:rsidR="0099441D" w:rsidRPr="00C17AD5">
        <w:rPr>
          <w:rStyle w:val="CaptionChar"/>
        </w:rPr>
        <w:fldChar w:fldCharType="begin"/>
      </w:r>
      <w:r w:rsidR="0099441D" w:rsidRPr="00C17AD5">
        <w:rPr>
          <w:rStyle w:val="CaptionChar"/>
        </w:rPr>
        <w:instrText xml:space="preserve"> SEQ Figure \* ARABIC \s 1 </w:instrText>
      </w:r>
      <w:r w:rsidR="0099441D" w:rsidRPr="00C17AD5">
        <w:rPr>
          <w:rStyle w:val="CaptionChar"/>
        </w:rPr>
        <w:fldChar w:fldCharType="separate"/>
      </w:r>
      <w:r w:rsidR="0099441D" w:rsidRPr="00C17AD5">
        <w:rPr>
          <w:rStyle w:val="CaptionChar"/>
        </w:rPr>
        <w:t>28</w:t>
      </w:r>
      <w:r w:rsidR="0099441D" w:rsidRPr="00C17AD5">
        <w:rPr>
          <w:rStyle w:val="CaptionChar"/>
        </w:rPr>
        <w:fldChar w:fldCharType="end"/>
      </w:r>
      <w:r w:rsidRPr="00C17AD5">
        <w:rPr>
          <w:rStyle w:val="CaptionChar"/>
        </w:rPr>
        <w:t xml:space="preserve"> Plot </w:t>
      </w:r>
      <w:r w:rsidR="00C97540" w:rsidRPr="00C17AD5">
        <w:rPr>
          <w:rStyle w:val="CaptionChar"/>
        </w:rPr>
        <w:t>IMU</w:t>
      </w:r>
      <w:r w:rsidRPr="00C17AD5">
        <w:rPr>
          <w:rStyle w:val="CaptionChar"/>
        </w:rPr>
        <w:t xml:space="preserve"> and robot values from t=1000 to t=1300 </w:t>
      </w:r>
      <w:r w:rsidR="00F24F35">
        <w:rPr>
          <w:rStyle w:val="CaptionChar"/>
        </w:rPr>
        <w:t xml:space="preserve">from </w:t>
      </w:r>
      <w:r w:rsidRPr="00C17AD5">
        <w:rPr>
          <w:rStyle w:val="CaptionChar"/>
        </w:rPr>
        <w:t>a dataset of 4999 values</w:t>
      </w:r>
      <w:bookmarkEnd w:id="172"/>
      <w:bookmarkEnd w:id="173"/>
    </w:p>
    <w:p w14:paraId="421DCC6A" w14:textId="473ED7F9" w:rsidR="009F0794" w:rsidRPr="00280F56" w:rsidRDefault="009F0794" w:rsidP="0099441D">
      <w:pPr>
        <w:pStyle w:val="BodyText"/>
      </w:pPr>
      <w:r w:rsidRPr="00280F56">
        <w:t xml:space="preserve">From Figure 4.29 it is clear that the approximations used to align the </w:t>
      </w:r>
      <w:proofErr w:type="gramStart"/>
      <w:r w:rsidR="00C97540">
        <w:t>IMU</w:t>
      </w:r>
      <w:proofErr w:type="gramEnd"/>
      <w:r w:rsidRPr="00280F56">
        <w:t xml:space="preserve"> and robot datasets are not sufficiently accurate enough for </w:t>
      </w:r>
      <w:r w:rsidR="00C97540">
        <w:t>IMU</w:t>
      </w:r>
      <w:r w:rsidRPr="00280F56">
        <w:t xml:space="preserve"> and robot data to remain in synchronisation across a large sample set.</w:t>
      </w:r>
    </w:p>
    <w:p w14:paraId="0C5B4C2E" w14:textId="77777777" w:rsidR="00C17AD5" w:rsidRDefault="0059352D" w:rsidP="00896FCF">
      <w:pPr>
        <w:pStyle w:val="BodyText"/>
      </w:pPr>
      <w:bookmarkStart w:id="174" w:name="_Toc146547336"/>
      <w:r w:rsidRPr="00280F56">
        <w:t xml:space="preserve">The </w:t>
      </w:r>
      <w:r w:rsidR="00286A9C" w:rsidRPr="00280F56">
        <w:t xml:space="preserve">matching method was improved by testing proposed values across the entire sample </w:t>
      </w:r>
      <w:proofErr w:type="spellStart"/>
      <w:r w:rsidR="00286A9C" w:rsidRPr="00280F56">
        <w:t>set</w:t>
      </w:r>
      <w:r w:rsidRPr="00280F56">
        <w:t>and</w:t>
      </w:r>
      <w:proofErr w:type="spellEnd"/>
      <w:r w:rsidRPr="00280F56">
        <w:t xml:space="preserve"> the experiment ran again with the new values.</w:t>
      </w:r>
      <w:r w:rsidR="00325301" w:rsidRPr="00280F56">
        <w:t xml:space="preserve"> Outputs are shown below in Figures 4.30</w:t>
      </w:r>
      <w:r w:rsidR="00CA2F6C" w:rsidRPr="00280F56">
        <w:t xml:space="preserve"> to 4.34</w:t>
      </w:r>
      <w:r w:rsidR="00325301" w:rsidRPr="00280F56">
        <w:t>.</w:t>
      </w:r>
      <w:r w:rsidR="00CA2F6C" w:rsidRPr="00280F56">
        <w:t xml:space="preserve"> These graphs show that a simple automated alignment approach is not possible as there is some significant drift in sampling times between the Raspberry Pi and the robot arm.</w:t>
      </w:r>
    </w:p>
    <w:p w14:paraId="3C9C49E0" w14:textId="77777777" w:rsidR="00C17AD5" w:rsidRDefault="00325301" w:rsidP="00896FCF">
      <w:pPr>
        <w:pStyle w:val="BodyText"/>
        <w:rPr>
          <w:rStyle w:val="CaptionChar"/>
        </w:rPr>
      </w:pPr>
      <w:r w:rsidRPr="00280F56">
        <w:lastRenderedPageBreak/>
        <w:drawing>
          <wp:inline distT="0" distB="0" distL="0" distR="0" wp14:anchorId="0C0457BF" wp14:editId="70FD0AB6">
            <wp:extent cx="4762680" cy="2586370"/>
            <wp:effectExtent l="0" t="0" r="0" b="4445"/>
            <wp:docPr id="287573596" name="Picture 2"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7E48785B" w14:textId="069B71AC" w:rsidR="00325301" w:rsidRDefault="00325301" w:rsidP="00896FCF">
      <w:pPr>
        <w:pStyle w:val="BodyText"/>
        <w:rPr>
          <w:rStyle w:val="CaptionChar"/>
        </w:rPr>
      </w:pPr>
      <w:bookmarkStart w:id="175" w:name="_Toc146551677"/>
      <w:r w:rsidRPr="00896FCF">
        <w:rPr>
          <w:rStyle w:val="CaptionChar"/>
        </w:rPr>
        <w:t xml:space="preserve">Figure </w:t>
      </w:r>
      <w:r w:rsidR="0099441D" w:rsidRPr="00896FCF">
        <w:rPr>
          <w:rStyle w:val="CaptionChar"/>
        </w:rPr>
        <w:fldChar w:fldCharType="begin"/>
      </w:r>
      <w:r w:rsidR="0099441D" w:rsidRPr="00896FCF">
        <w:rPr>
          <w:rStyle w:val="CaptionChar"/>
        </w:rPr>
        <w:instrText xml:space="preserve"> STYLEREF 1 \s </w:instrText>
      </w:r>
      <w:r w:rsidR="0099441D" w:rsidRPr="00896FCF">
        <w:rPr>
          <w:rStyle w:val="CaptionChar"/>
        </w:rPr>
        <w:fldChar w:fldCharType="separate"/>
      </w:r>
      <w:r w:rsidR="0099441D" w:rsidRPr="00896FCF">
        <w:rPr>
          <w:rStyle w:val="CaptionChar"/>
        </w:rPr>
        <w:t>4</w:t>
      </w:r>
      <w:r w:rsidR="0099441D" w:rsidRPr="00896FCF">
        <w:rPr>
          <w:rStyle w:val="CaptionChar"/>
        </w:rPr>
        <w:fldChar w:fldCharType="end"/>
      </w:r>
      <w:r w:rsidR="0099441D" w:rsidRPr="00896FCF">
        <w:rPr>
          <w:rStyle w:val="CaptionChar"/>
        </w:rPr>
        <w:t>.</w:t>
      </w:r>
      <w:r w:rsidR="0099441D" w:rsidRPr="00896FCF">
        <w:rPr>
          <w:rStyle w:val="CaptionChar"/>
        </w:rPr>
        <w:fldChar w:fldCharType="begin"/>
      </w:r>
      <w:r w:rsidR="0099441D" w:rsidRPr="00896FCF">
        <w:rPr>
          <w:rStyle w:val="CaptionChar"/>
        </w:rPr>
        <w:instrText xml:space="preserve"> SEQ Figure \* ARABIC \s 1 </w:instrText>
      </w:r>
      <w:r w:rsidR="0099441D" w:rsidRPr="00896FCF">
        <w:rPr>
          <w:rStyle w:val="CaptionChar"/>
        </w:rPr>
        <w:fldChar w:fldCharType="separate"/>
      </w:r>
      <w:r w:rsidR="0099441D" w:rsidRPr="00896FCF">
        <w:rPr>
          <w:rStyle w:val="CaptionChar"/>
        </w:rPr>
        <w:t>29</w:t>
      </w:r>
      <w:r w:rsidR="0099441D" w:rsidRPr="00896FCF">
        <w:rPr>
          <w:rStyle w:val="CaptionChar"/>
        </w:rPr>
        <w:fldChar w:fldCharType="end"/>
      </w:r>
      <w:r w:rsidR="00286A9C" w:rsidRPr="00896FCF">
        <w:rPr>
          <w:rStyle w:val="CaptionChar"/>
        </w:rPr>
        <w:t xml:space="preserve"> Filter and Robot </w:t>
      </w:r>
      <w:r w:rsidRPr="00896FCF">
        <w:rPr>
          <w:rStyle w:val="CaptionChar"/>
        </w:rPr>
        <w:t>angles after new offset values</w:t>
      </w:r>
      <w:r w:rsidR="00286A9C" w:rsidRPr="00896FCF">
        <w:rPr>
          <w:rStyle w:val="CaptionChar"/>
        </w:rPr>
        <w:t xml:space="preserve"> – looks </w:t>
      </w:r>
      <w:r w:rsidR="00F24F35">
        <w:rPr>
          <w:rStyle w:val="CaptionChar"/>
        </w:rPr>
        <w:t>OK</w:t>
      </w:r>
      <w:bookmarkEnd w:id="174"/>
      <w:bookmarkEnd w:id="175"/>
    </w:p>
    <w:p w14:paraId="2120CB83" w14:textId="714BDCC7" w:rsidR="00C17AD5" w:rsidRDefault="00325301" w:rsidP="00C17AD5">
      <w:pPr>
        <w:pStyle w:val="BodyText"/>
      </w:pPr>
      <w:bookmarkStart w:id="176" w:name="_Toc146547337"/>
      <w:r w:rsidRPr="00280F56">
        <w:drawing>
          <wp:inline distT="0" distB="0" distL="0" distR="0" wp14:anchorId="4C8DC678" wp14:editId="245BCE10">
            <wp:extent cx="4841160" cy="2634859"/>
            <wp:effectExtent l="0" t="0" r="0" b="0"/>
            <wp:docPr id="162640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1736" cy="2646058"/>
                    </a:xfrm>
                    <a:prstGeom prst="rect">
                      <a:avLst/>
                    </a:prstGeom>
                  </pic:spPr>
                </pic:pic>
              </a:graphicData>
            </a:graphic>
          </wp:inline>
        </w:drawing>
      </w:r>
    </w:p>
    <w:p w14:paraId="063AD464" w14:textId="040A5537" w:rsidR="00325301" w:rsidRDefault="00325301" w:rsidP="00F24F35">
      <w:pPr>
        <w:pStyle w:val="Caption"/>
      </w:pPr>
      <w:bookmarkStart w:id="177" w:name="_Toc146551678"/>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30</w:t>
      </w:r>
      <w:r w:rsidR="0099441D">
        <w:fldChar w:fldCharType="end"/>
      </w:r>
      <w:r w:rsidRPr="00280F56">
        <w:t xml:space="preserve"> Filter and Arm results after new offset values - </w:t>
      </w:r>
      <w:r w:rsidR="00286A9C" w:rsidRPr="00280F56">
        <w:t xml:space="preserve">samples from </w:t>
      </w:r>
      <w:r w:rsidRPr="00280F56">
        <w:t>100-300</w:t>
      </w:r>
      <w:r w:rsidR="00CA2F6C" w:rsidRPr="00280F56">
        <w:t>.</w:t>
      </w:r>
      <w:bookmarkEnd w:id="176"/>
      <w:bookmarkEnd w:id="177"/>
    </w:p>
    <w:p w14:paraId="5D8CF0A8" w14:textId="77777777" w:rsidR="00C17AD5" w:rsidRDefault="00CA2F6C" w:rsidP="00C17AD5">
      <w:pPr>
        <w:pStyle w:val="BodyText"/>
        <w:rPr>
          <w:rStyle w:val="CaptionChar"/>
        </w:rPr>
      </w:pPr>
      <w:bookmarkStart w:id="178" w:name="_Toc146547338"/>
      <w:r w:rsidRPr="00C17AD5">
        <w:drawing>
          <wp:inline distT="0" distB="0" distL="0" distR="0" wp14:anchorId="2923EBC4" wp14:editId="1D6E1D03">
            <wp:extent cx="4832019" cy="2629884"/>
            <wp:effectExtent l="0" t="0" r="6985" b="0"/>
            <wp:docPr id="2118397913" name="Picture 4"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46492" cy="2637761"/>
                    </a:xfrm>
                    <a:prstGeom prst="rect">
                      <a:avLst/>
                    </a:prstGeom>
                  </pic:spPr>
                </pic:pic>
              </a:graphicData>
            </a:graphic>
          </wp:inline>
        </w:drawing>
      </w:r>
    </w:p>
    <w:p w14:paraId="60E39798" w14:textId="40BDF539" w:rsidR="00CA2F6C" w:rsidRDefault="00CA2F6C" w:rsidP="00C17AD5">
      <w:pPr>
        <w:pStyle w:val="BodyText"/>
        <w:rPr>
          <w:rStyle w:val="CaptionChar"/>
        </w:rPr>
      </w:pPr>
      <w:bookmarkStart w:id="179" w:name="_Toc146551679"/>
      <w:r w:rsidRPr="00C17AD5">
        <w:rPr>
          <w:rStyle w:val="CaptionChar"/>
        </w:rPr>
        <w:lastRenderedPageBreak/>
        <w:t xml:space="preserve">Figure </w:t>
      </w:r>
      <w:r w:rsidR="0099441D" w:rsidRPr="00C17AD5">
        <w:rPr>
          <w:rStyle w:val="CaptionChar"/>
        </w:rPr>
        <w:fldChar w:fldCharType="begin"/>
      </w:r>
      <w:r w:rsidR="0099441D" w:rsidRPr="00C17AD5">
        <w:rPr>
          <w:rStyle w:val="CaptionChar"/>
        </w:rPr>
        <w:instrText xml:space="preserve"> STYLEREF 1 \s </w:instrText>
      </w:r>
      <w:r w:rsidR="0099441D" w:rsidRPr="00C17AD5">
        <w:rPr>
          <w:rStyle w:val="CaptionChar"/>
        </w:rPr>
        <w:fldChar w:fldCharType="separate"/>
      </w:r>
      <w:r w:rsidR="0099441D" w:rsidRPr="00C17AD5">
        <w:rPr>
          <w:rStyle w:val="CaptionChar"/>
        </w:rPr>
        <w:t>4</w:t>
      </w:r>
      <w:r w:rsidR="0099441D" w:rsidRPr="00C17AD5">
        <w:rPr>
          <w:rStyle w:val="CaptionChar"/>
        </w:rPr>
        <w:fldChar w:fldCharType="end"/>
      </w:r>
      <w:r w:rsidR="0099441D" w:rsidRPr="00C17AD5">
        <w:rPr>
          <w:rStyle w:val="CaptionChar"/>
        </w:rPr>
        <w:t>.</w:t>
      </w:r>
      <w:r w:rsidR="0099441D" w:rsidRPr="00C17AD5">
        <w:rPr>
          <w:rStyle w:val="CaptionChar"/>
        </w:rPr>
        <w:fldChar w:fldCharType="begin"/>
      </w:r>
      <w:r w:rsidR="0099441D" w:rsidRPr="00C17AD5">
        <w:rPr>
          <w:rStyle w:val="CaptionChar"/>
        </w:rPr>
        <w:instrText xml:space="preserve"> SEQ Figure \* ARABIC \s 1 </w:instrText>
      </w:r>
      <w:r w:rsidR="0099441D" w:rsidRPr="00C17AD5">
        <w:rPr>
          <w:rStyle w:val="CaptionChar"/>
        </w:rPr>
        <w:fldChar w:fldCharType="separate"/>
      </w:r>
      <w:r w:rsidR="0099441D" w:rsidRPr="00C17AD5">
        <w:rPr>
          <w:rStyle w:val="CaptionChar"/>
        </w:rPr>
        <w:t>31</w:t>
      </w:r>
      <w:r w:rsidR="0099441D" w:rsidRPr="00C17AD5">
        <w:rPr>
          <w:rStyle w:val="CaptionChar"/>
        </w:rPr>
        <w:fldChar w:fldCharType="end"/>
      </w:r>
      <w:r w:rsidRPr="00C17AD5">
        <w:rPr>
          <w:rStyle w:val="CaptionChar"/>
        </w:rPr>
        <w:t xml:space="preserve"> Filter and Arm results after new offset values - </w:t>
      </w:r>
      <w:r w:rsidR="00286A9C" w:rsidRPr="00C17AD5">
        <w:rPr>
          <w:rStyle w:val="CaptionChar"/>
        </w:rPr>
        <w:t xml:space="preserve">samples from </w:t>
      </w:r>
      <w:r w:rsidRPr="00C17AD5">
        <w:rPr>
          <w:rStyle w:val="CaptionChar"/>
        </w:rPr>
        <w:t>1000-1300</w:t>
      </w:r>
      <w:r w:rsidR="00286A9C" w:rsidRPr="00C17AD5">
        <w:rPr>
          <w:rStyle w:val="CaptionChar"/>
        </w:rPr>
        <w:t>.</w:t>
      </w:r>
      <w:bookmarkEnd w:id="178"/>
      <w:bookmarkEnd w:id="179"/>
    </w:p>
    <w:p w14:paraId="6D3B37A8" w14:textId="77777777" w:rsidR="00CA2F6C" w:rsidRDefault="00CA2F6C" w:rsidP="00C17AD5">
      <w:pPr>
        <w:pStyle w:val="BodyText"/>
      </w:pPr>
      <w:bookmarkStart w:id="180" w:name="_Toc146547339"/>
      <w:r w:rsidRPr="00280F56">
        <w:drawing>
          <wp:inline distT="0" distB="0" distL="0" distR="0" wp14:anchorId="275ACBFB" wp14:editId="26333B5A">
            <wp:extent cx="4758347" cy="2589787"/>
            <wp:effectExtent l="0" t="0" r="4445" b="1270"/>
            <wp:docPr id="935293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bookmarkEnd w:id="180"/>
    </w:p>
    <w:p w14:paraId="5F5836A2" w14:textId="22977886" w:rsidR="00C17AD5" w:rsidRDefault="00CA2F6C" w:rsidP="00F24F35">
      <w:pPr>
        <w:pStyle w:val="Caption"/>
      </w:pPr>
      <w:bookmarkStart w:id="181" w:name="_Toc146547340"/>
      <w:bookmarkStart w:id="182" w:name="_Toc146551680"/>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32</w:t>
      </w:r>
      <w:r w:rsidR="0099441D">
        <w:fldChar w:fldCharType="end"/>
      </w:r>
      <w:r w:rsidRPr="00280F56">
        <w:t xml:space="preserve"> Filter and Arm results after new offset values - </w:t>
      </w:r>
      <w:r w:rsidR="00286A9C" w:rsidRPr="00280F56">
        <w:t>samples from</w:t>
      </w:r>
      <w:r w:rsidRPr="00280F56">
        <w:t xml:space="preserve"> 3000-3300</w:t>
      </w:r>
      <w:r w:rsidR="00286A9C" w:rsidRPr="00280F56">
        <w:t>.</w:t>
      </w:r>
      <w:bookmarkEnd w:id="182"/>
    </w:p>
    <w:p w14:paraId="7BDF0204" w14:textId="0831474B" w:rsidR="00CA2F6C" w:rsidRPr="00280F56" w:rsidRDefault="00CA2F6C" w:rsidP="00C17AD5">
      <w:pPr>
        <w:pStyle w:val="BodyText"/>
      </w:pPr>
      <w:r w:rsidRPr="00280F56">
        <w:br/>
      </w:r>
      <w:r w:rsidRPr="00280F56">
        <w:drawing>
          <wp:inline distT="0" distB="0" distL="0" distR="0" wp14:anchorId="1C503D0D" wp14:editId="047505A4">
            <wp:extent cx="4849353" cy="2639318"/>
            <wp:effectExtent l="0" t="0" r="8890" b="8890"/>
            <wp:docPr id="845783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bookmarkEnd w:id="181"/>
    </w:p>
    <w:p w14:paraId="2ABD8F87" w14:textId="4106F725" w:rsidR="00896FCF" w:rsidRDefault="00CA2F6C" w:rsidP="00F24F35">
      <w:pPr>
        <w:pStyle w:val="Caption"/>
      </w:pPr>
      <w:bookmarkStart w:id="183" w:name="_Toc146546630"/>
      <w:bookmarkStart w:id="184" w:name="_Toc146547341"/>
      <w:bookmarkStart w:id="185" w:name="_Toc146551681"/>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33</w:t>
      </w:r>
      <w:r w:rsidR="0099441D">
        <w:fldChar w:fldCharType="end"/>
      </w:r>
      <w:r w:rsidRPr="00280F56">
        <w:t xml:space="preserve"> Filter and Arm results after new offset values - </w:t>
      </w:r>
      <w:r w:rsidR="00286A9C" w:rsidRPr="00280F56">
        <w:t xml:space="preserve">samples from </w:t>
      </w:r>
      <w:r w:rsidRPr="00280F56">
        <w:t>4500-4999.</w:t>
      </w:r>
      <w:bookmarkEnd w:id="185"/>
    </w:p>
    <w:p w14:paraId="1B5027D5" w14:textId="77777777" w:rsidR="00896FCF" w:rsidRDefault="002030A1" w:rsidP="00F24F35">
      <w:pPr>
        <w:pStyle w:val="Caption"/>
      </w:pPr>
      <w:r w:rsidRPr="00896FCF">
        <w:rPr>
          <w:rStyle w:val="BodyTextChar"/>
        </w:rPr>
        <w:t xml:space="preserve">As can be seen in  Figured 4.30 to 4.34 the timing differences between the </w:t>
      </w:r>
      <w:r w:rsidR="00C97540" w:rsidRPr="00896FCF">
        <w:rPr>
          <w:rStyle w:val="BodyTextChar"/>
        </w:rPr>
        <w:t>IMU</w:t>
      </w:r>
      <w:r w:rsidRPr="00896FCF">
        <w:rPr>
          <w:rStyle w:val="BodyTextChar"/>
        </w:rPr>
        <w:t xml:space="preserve"> data and the robot data vary considerably and not in a directly linear manner. </w:t>
      </w:r>
      <w:r w:rsidRPr="00896FCF">
        <w:rPr>
          <w:rStyle w:val="BodyTextChar"/>
        </w:rPr>
        <w:br/>
      </w:r>
      <w:r w:rsidRPr="00896FCF">
        <w:rPr>
          <w:rStyle w:val="BodyTextChar"/>
        </w:rPr>
        <w:br/>
        <w:t xml:space="preserve">Running the same Neural network model as before on the “optimised” aligned data produced the results </w:t>
      </w:r>
      <w:r w:rsidR="00286A9C" w:rsidRPr="00896FCF">
        <w:rPr>
          <w:rStyle w:val="BodyTextChar"/>
        </w:rPr>
        <w:t xml:space="preserve">outlined </w:t>
      </w:r>
      <w:r w:rsidRPr="00896FCF">
        <w:rPr>
          <w:rStyle w:val="BodyTextChar"/>
        </w:rPr>
        <w:t>in Table</w:t>
      </w:r>
      <w:r w:rsidR="00C7118D" w:rsidRPr="00896FCF">
        <w:rPr>
          <w:rStyle w:val="BodyTextChar"/>
        </w:rPr>
        <w:t>s 4.10 and 4.11</w:t>
      </w:r>
      <w:r w:rsidRPr="00896FCF">
        <w:rPr>
          <w:rStyle w:val="BodyTextChar"/>
        </w:rPr>
        <w:t xml:space="preserve"> and Figures 4.</w:t>
      </w:r>
      <w:r w:rsidR="00C7118D" w:rsidRPr="00896FCF">
        <w:rPr>
          <w:rStyle w:val="BodyTextChar"/>
        </w:rPr>
        <w:t xml:space="preserve">35 to 4.38. This is a considerable improvement over the previous </w:t>
      </w:r>
      <w:r w:rsidR="00286A9C" w:rsidRPr="00896FCF">
        <w:rPr>
          <w:rStyle w:val="BodyTextChar"/>
        </w:rPr>
        <w:t xml:space="preserve">non-optimised </w:t>
      </w:r>
      <w:r w:rsidR="00C7118D" w:rsidRPr="00896FCF">
        <w:rPr>
          <w:rStyle w:val="BodyTextChar"/>
        </w:rPr>
        <w:t>results, and shows an acceptable performance level in both MSE and R values.</w:t>
      </w:r>
      <w:r w:rsidR="00C7118D" w:rsidRPr="00280F56" w:rsidDel="00C7118D">
        <w:t xml:space="preserve"> </w:t>
      </w:r>
    </w:p>
    <w:p w14:paraId="3701541B" w14:textId="0068F2A8" w:rsidR="002B384B" w:rsidRPr="00280F56" w:rsidRDefault="002030A1" w:rsidP="00F24F35">
      <w:pPr>
        <w:pStyle w:val="Caption"/>
      </w:pPr>
      <w:r w:rsidRPr="00280F56">
        <w:br/>
      </w:r>
      <w:bookmarkStart w:id="186" w:name="_Toc146548781"/>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10</w:t>
      </w:r>
      <w:r w:rsidR="000672AC">
        <w:fldChar w:fldCharType="end"/>
      </w:r>
      <w:r w:rsidRPr="00280F56">
        <w:t xml:space="preserve"> Neural Network training </w:t>
      </w:r>
      <w:r w:rsidR="00724C2F" w:rsidRPr="00280F56">
        <w:t>progress</w:t>
      </w:r>
      <w:r w:rsidRPr="00280F56">
        <w:t xml:space="preserve"> after optimised alignment</w:t>
      </w:r>
      <w:bookmarkEnd w:id="183"/>
      <w:bookmarkEnd w:id="184"/>
      <w:bookmarkEnd w:id="186"/>
    </w:p>
    <w:tbl>
      <w:tblPr>
        <w:tblStyle w:val="TableGrid"/>
        <w:tblW w:w="0" w:type="auto"/>
        <w:tblLook w:val="04A0" w:firstRow="1" w:lastRow="0" w:firstColumn="1" w:lastColumn="0" w:noHBand="0" w:noVBand="1"/>
      </w:tblPr>
      <w:tblGrid>
        <w:gridCol w:w="2265"/>
        <w:gridCol w:w="2265"/>
        <w:gridCol w:w="2265"/>
        <w:gridCol w:w="2266"/>
      </w:tblGrid>
      <w:tr w:rsidR="002030A1" w:rsidRPr="00280F56" w14:paraId="6026DC23" w14:textId="77777777" w:rsidTr="002030A1">
        <w:tc>
          <w:tcPr>
            <w:tcW w:w="2265" w:type="dxa"/>
          </w:tcPr>
          <w:p w14:paraId="13A9CA29" w14:textId="49C50A25" w:rsidR="002030A1" w:rsidRPr="00280F56" w:rsidRDefault="002030A1" w:rsidP="00724C2F">
            <w:pPr>
              <w:jc w:val="center"/>
            </w:pPr>
            <w:r w:rsidRPr="00280F56">
              <w:t>Unit</w:t>
            </w:r>
          </w:p>
        </w:tc>
        <w:tc>
          <w:tcPr>
            <w:tcW w:w="2265" w:type="dxa"/>
          </w:tcPr>
          <w:p w14:paraId="73BD53D8" w14:textId="775DFB4D" w:rsidR="002030A1" w:rsidRPr="00280F56" w:rsidRDefault="002030A1" w:rsidP="00724C2F">
            <w:pPr>
              <w:jc w:val="center"/>
            </w:pPr>
            <w:r w:rsidRPr="00280F56">
              <w:t>Initial Value</w:t>
            </w:r>
          </w:p>
        </w:tc>
        <w:tc>
          <w:tcPr>
            <w:tcW w:w="2265" w:type="dxa"/>
          </w:tcPr>
          <w:p w14:paraId="41467437" w14:textId="01483304" w:rsidR="002030A1" w:rsidRPr="00280F56" w:rsidRDefault="002030A1" w:rsidP="00724C2F">
            <w:pPr>
              <w:jc w:val="center"/>
            </w:pPr>
            <w:r w:rsidRPr="00280F56">
              <w:t>Stopped Value</w:t>
            </w:r>
          </w:p>
        </w:tc>
        <w:tc>
          <w:tcPr>
            <w:tcW w:w="2266" w:type="dxa"/>
          </w:tcPr>
          <w:p w14:paraId="46E52770" w14:textId="73122533" w:rsidR="002030A1" w:rsidRPr="00280F56" w:rsidRDefault="002030A1" w:rsidP="00724C2F">
            <w:pPr>
              <w:jc w:val="center"/>
            </w:pPr>
            <w:r w:rsidRPr="00280F56">
              <w:t>Target Value</w:t>
            </w:r>
          </w:p>
        </w:tc>
      </w:tr>
      <w:tr w:rsidR="002030A1" w:rsidRPr="00280F56" w14:paraId="7EE1359C" w14:textId="77777777" w:rsidTr="002030A1">
        <w:tc>
          <w:tcPr>
            <w:tcW w:w="2265" w:type="dxa"/>
          </w:tcPr>
          <w:p w14:paraId="4DD80C7F" w14:textId="41C18BB3" w:rsidR="002030A1" w:rsidRPr="00280F56" w:rsidRDefault="002030A1" w:rsidP="00724C2F">
            <w:pPr>
              <w:jc w:val="center"/>
            </w:pPr>
            <w:r w:rsidRPr="00280F56">
              <w:t>Epoch</w:t>
            </w:r>
          </w:p>
        </w:tc>
        <w:tc>
          <w:tcPr>
            <w:tcW w:w="2265" w:type="dxa"/>
          </w:tcPr>
          <w:p w14:paraId="74643F8C" w14:textId="23D18E58" w:rsidR="002030A1" w:rsidRPr="00280F56" w:rsidRDefault="002030A1" w:rsidP="00724C2F">
            <w:pPr>
              <w:jc w:val="center"/>
            </w:pPr>
            <w:r w:rsidRPr="00280F56">
              <w:t>0</w:t>
            </w:r>
          </w:p>
        </w:tc>
        <w:tc>
          <w:tcPr>
            <w:tcW w:w="2265" w:type="dxa"/>
          </w:tcPr>
          <w:p w14:paraId="44E6CEC7" w14:textId="6A6C47BB" w:rsidR="002030A1" w:rsidRPr="00280F56" w:rsidRDefault="002030A1" w:rsidP="00724C2F">
            <w:pPr>
              <w:jc w:val="center"/>
            </w:pPr>
            <w:r w:rsidRPr="00280F56">
              <w:t>19</w:t>
            </w:r>
          </w:p>
        </w:tc>
        <w:tc>
          <w:tcPr>
            <w:tcW w:w="2266" w:type="dxa"/>
          </w:tcPr>
          <w:p w14:paraId="659777F1" w14:textId="09E3C6D4" w:rsidR="002030A1" w:rsidRPr="00280F56" w:rsidRDefault="002030A1" w:rsidP="00724C2F">
            <w:pPr>
              <w:jc w:val="center"/>
            </w:pPr>
            <w:r w:rsidRPr="00280F56">
              <w:t>1000</w:t>
            </w:r>
          </w:p>
        </w:tc>
      </w:tr>
      <w:tr w:rsidR="002030A1" w:rsidRPr="00280F56" w14:paraId="054A98C4" w14:textId="77777777" w:rsidTr="002030A1">
        <w:tc>
          <w:tcPr>
            <w:tcW w:w="2265" w:type="dxa"/>
          </w:tcPr>
          <w:p w14:paraId="20D29271" w14:textId="110F4F3C" w:rsidR="002030A1" w:rsidRPr="00280F56" w:rsidRDefault="002030A1" w:rsidP="00724C2F">
            <w:pPr>
              <w:jc w:val="center"/>
            </w:pPr>
            <w:r w:rsidRPr="00280F56">
              <w:lastRenderedPageBreak/>
              <w:t>Elapsed Time</w:t>
            </w:r>
          </w:p>
        </w:tc>
        <w:tc>
          <w:tcPr>
            <w:tcW w:w="2265" w:type="dxa"/>
          </w:tcPr>
          <w:p w14:paraId="4948BAC3" w14:textId="13115C5C" w:rsidR="002030A1" w:rsidRPr="00280F56" w:rsidRDefault="00C7118D" w:rsidP="00724C2F">
            <w:pPr>
              <w:jc w:val="center"/>
            </w:pPr>
            <w:r w:rsidRPr="00280F56">
              <w:t>-</w:t>
            </w:r>
          </w:p>
        </w:tc>
        <w:tc>
          <w:tcPr>
            <w:tcW w:w="2265" w:type="dxa"/>
          </w:tcPr>
          <w:p w14:paraId="0631B026" w14:textId="5BF0BAB0" w:rsidR="002030A1" w:rsidRPr="00280F56" w:rsidRDefault="00C7118D" w:rsidP="00724C2F">
            <w:pPr>
              <w:jc w:val="center"/>
            </w:pPr>
            <w:r w:rsidRPr="00280F56">
              <w:t>00:00:01</w:t>
            </w:r>
          </w:p>
        </w:tc>
        <w:tc>
          <w:tcPr>
            <w:tcW w:w="2266" w:type="dxa"/>
          </w:tcPr>
          <w:p w14:paraId="3B3F4519" w14:textId="5B431A70" w:rsidR="002030A1" w:rsidRPr="00280F56" w:rsidRDefault="00C7118D" w:rsidP="00724C2F">
            <w:pPr>
              <w:jc w:val="center"/>
            </w:pPr>
            <w:r w:rsidRPr="00280F56">
              <w:t>-</w:t>
            </w:r>
          </w:p>
        </w:tc>
      </w:tr>
      <w:tr w:rsidR="00C7118D" w:rsidRPr="00280F56" w14:paraId="36C87EF0" w14:textId="77777777" w:rsidTr="002030A1">
        <w:tc>
          <w:tcPr>
            <w:tcW w:w="2265" w:type="dxa"/>
          </w:tcPr>
          <w:p w14:paraId="0B59FE1A" w14:textId="2266C06C" w:rsidR="00C7118D" w:rsidRPr="00280F56" w:rsidRDefault="00C7118D" w:rsidP="00724C2F">
            <w:pPr>
              <w:jc w:val="center"/>
            </w:pPr>
            <w:r w:rsidRPr="00280F56">
              <w:t>Performance</w:t>
            </w:r>
          </w:p>
        </w:tc>
        <w:tc>
          <w:tcPr>
            <w:tcW w:w="2265" w:type="dxa"/>
          </w:tcPr>
          <w:p w14:paraId="1675E3F2" w14:textId="33A90885" w:rsidR="00C7118D" w:rsidRPr="00280F56" w:rsidRDefault="00C7118D" w:rsidP="00724C2F">
            <w:pPr>
              <w:jc w:val="center"/>
            </w:pPr>
            <w:r w:rsidRPr="00280F56">
              <w:t>1.28</w:t>
            </w:r>
          </w:p>
        </w:tc>
        <w:tc>
          <w:tcPr>
            <w:tcW w:w="2265" w:type="dxa"/>
          </w:tcPr>
          <w:p w14:paraId="43B683BC" w14:textId="668BE3A6" w:rsidR="00C7118D" w:rsidRPr="00280F56" w:rsidRDefault="00C7118D" w:rsidP="00724C2F">
            <w:pPr>
              <w:jc w:val="center"/>
            </w:pPr>
            <w:r w:rsidRPr="00280F56">
              <w:t>0.0438</w:t>
            </w:r>
          </w:p>
        </w:tc>
        <w:tc>
          <w:tcPr>
            <w:tcW w:w="2266" w:type="dxa"/>
          </w:tcPr>
          <w:p w14:paraId="4BE8A32B" w14:textId="7B3A7A33" w:rsidR="00C7118D" w:rsidRPr="00280F56" w:rsidRDefault="00C7118D" w:rsidP="00724C2F">
            <w:pPr>
              <w:jc w:val="center"/>
            </w:pPr>
            <w:r w:rsidRPr="00280F56">
              <w:t>0</w:t>
            </w:r>
          </w:p>
        </w:tc>
      </w:tr>
      <w:tr w:rsidR="00C7118D" w:rsidRPr="00280F56" w14:paraId="4EF3D178" w14:textId="77777777" w:rsidTr="002030A1">
        <w:tc>
          <w:tcPr>
            <w:tcW w:w="2265" w:type="dxa"/>
          </w:tcPr>
          <w:p w14:paraId="0068108A" w14:textId="38CF3AC6" w:rsidR="00C7118D" w:rsidRPr="00280F56" w:rsidRDefault="00C7118D" w:rsidP="00724C2F">
            <w:pPr>
              <w:jc w:val="center"/>
            </w:pPr>
            <w:r w:rsidRPr="00280F56">
              <w:t>Gradient</w:t>
            </w:r>
          </w:p>
        </w:tc>
        <w:tc>
          <w:tcPr>
            <w:tcW w:w="2265" w:type="dxa"/>
          </w:tcPr>
          <w:p w14:paraId="334F283E" w14:textId="0A112B34" w:rsidR="00C7118D" w:rsidRPr="00280F56" w:rsidRDefault="00C7118D" w:rsidP="00724C2F">
            <w:pPr>
              <w:jc w:val="center"/>
            </w:pPr>
            <w:r w:rsidRPr="00280F56">
              <w:t>2.61</w:t>
            </w:r>
          </w:p>
        </w:tc>
        <w:tc>
          <w:tcPr>
            <w:tcW w:w="2265" w:type="dxa"/>
          </w:tcPr>
          <w:p w14:paraId="7EC7AF82" w14:textId="4CAAC4A9" w:rsidR="00C7118D" w:rsidRPr="00280F56" w:rsidRDefault="00C7118D" w:rsidP="00724C2F">
            <w:pPr>
              <w:jc w:val="center"/>
            </w:pPr>
            <w:r w:rsidRPr="00280F56">
              <w:t>0.00683</w:t>
            </w:r>
          </w:p>
        </w:tc>
        <w:tc>
          <w:tcPr>
            <w:tcW w:w="2266" w:type="dxa"/>
          </w:tcPr>
          <w:p w14:paraId="4DA50669" w14:textId="51C95ED0" w:rsidR="00C7118D" w:rsidRPr="00280F56" w:rsidRDefault="00C7118D" w:rsidP="00724C2F">
            <w:pPr>
              <w:jc w:val="center"/>
            </w:pPr>
            <w:r w:rsidRPr="00280F56">
              <w:t>1e-07</w:t>
            </w:r>
          </w:p>
        </w:tc>
      </w:tr>
      <w:tr w:rsidR="00C7118D" w:rsidRPr="00280F56" w14:paraId="6C2149D6" w14:textId="77777777" w:rsidTr="002030A1">
        <w:tc>
          <w:tcPr>
            <w:tcW w:w="2265" w:type="dxa"/>
          </w:tcPr>
          <w:p w14:paraId="560649E6" w14:textId="12ABFFC6" w:rsidR="00C7118D" w:rsidRPr="00280F56" w:rsidRDefault="00C7118D" w:rsidP="00724C2F">
            <w:pPr>
              <w:jc w:val="center"/>
            </w:pPr>
            <w:r w:rsidRPr="00280F56">
              <w:t>Mu</w:t>
            </w:r>
          </w:p>
        </w:tc>
        <w:tc>
          <w:tcPr>
            <w:tcW w:w="2265" w:type="dxa"/>
          </w:tcPr>
          <w:p w14:paraId="4A4DD2CC" w14:textId="146103D4" w:rsidR="00C7118D" w:rsidRPr="00280F56" w:rsidRDefault="00C7118D" w:rsidP="00724C2F">
            <w:pPr>
              <w:jc w:val="center"/>
            </w:pPr>
            <w:r w:rsidRPr="00280F56">
              <w:t>0.001</w:t>
            </w:r>
          </w:p>
        </w:tc>
        <w:tc>
          <w:tcPr>
            <w:tcW w:w="2265" w:type="dxa"/>
          </w:tcPr>
          <w:p w14:paraId="269CB893" w14:textId="09DB080A" w:rsidR="00C7118D" w:rsidRPr="00280F56" w:rsidRDefault="00C7118D" w:rsidP="00724C2F">
            <w:pPr>
              <w:jc w:val="center"/>
            </w:pPr>
            <w:r w:rsidRPr="00280F56">
              <w:t>1e-05</w:t>
            </w:r>
          </w:p>
        </w:tc>
        <w:tc>
          <w:tcPr>
            <w:tcW w:w="2266" w:type="dxa"/>
          </w:tcPr>
          <w:p w14:paraId="6561986C" w14:textId="29A0F41C" w:rsidR="00C7118D" w:rsidRPr="00280F56" w:rsidRDefault="00C7118D" w:rsidP="00724C2F">
            <w:pPr>
              <w:jc w:val="center"/>
            </w:pPr>
            <w:r w:rsidRPr="00280F56">
              <w:t>1e+10</w:t>
            </w:r>
          </w:p>
        </w:tc>
      </w:tr>
      <w:tr w:rsidR="00C7118D" w:rsidRPr="00280F56" w14:paraId="670100FD" w14:textId="77777777" w:rsidTr="002030A1">
        <w:tc>
          <w:tcPr>
            <w:tcW w:w="2265" w:type="dxa"/>
          </w:tcPr>
          <w:p w14:paraId="3C52A3D5" w14:textId="31722CEF" w:rsidR="00C7118D" w:rsidRPr="00280F56" w:rsidRDefault="00C7118D" w:rsidP="00724C2F">
            <w:pPr>
              <w:jc w:val="center"/>
            </w:pPr>
            <w:r w:rsidRPr="00280F56">
              <w:t>Validation checks</w:t>
            </w:r>
          </w:p>
        </w:tc>
        <w:tc>
          <w:tcPr>
            <w:tcW w:w="2265" w:type="dxa"/>
          </w:tcPr>
          <w:p w14:paraId="4963F95F" w14:textId="148C375B" w:rsidR="00C7118D" w:rsidRPr="00280F56" w:rsidRDefault="00C7118D" w:rsidP="00724C2F">
            <w:pPr>
              <w:jc w:val="center"/>
            </w:pPr>
            <w:r w:rsidRPr="00280F56">
              <w:t>0</w:t>
            </w:r>
          </w:p>
        </w:tc>
        <w:tc>
          <w:tcPr>
            <w:tcW w:w="2265" w:type="dxa"/>
          </w:tcPr>
          <w:p w14:paraId="1B6286EF" w14:textId="57D89277" w:rsidR="00C7118D" w:rsidRPr="00280F56" w:rsidRDefault="00C7118D" w:rsidP="00724C2F">
            <w:pPr>
              <w:jc w:val="center"/>
            </w:pPr>
            <w:r w:rsidRPr="00280F56">
              <w:t>6</w:t>
            </w:r>
          </w:p>
        </w:tc>
        <w:tc>
          <w:tcPr>
            <w:tcW w:w="2266" w:type="dxa"/>
          </w:tcPr>
          <w:p w14:paraId="2DDF3500" w14:textId="0202FE73" w:rsidR="00C7118D" w:rsidRPr="00280F56" w:rsidRDefault="00C7118D" w:rsidP="00724C2F">
            <w:pPr>
              <w:jc w:val="center"/>
            </w:pPr>
            <w:r w:rsidRPr="00280F56">
              <w:t>6</w:t>
            </w:r>
          </w:p>
        </w:tc>
      </w:tr>
    </w:tbl>
    <w:p w14:paraId="06ECED02" w14:textId="032C12C5" w:rsidR="00C7118D" w:rsidRPr="00280F56" w:rsidRDefault="00C7118D" w:rsidP="00F24F35">
      <w:pPr>
        <w:pStyle w:val="Caption"/>
      </w:pPr>
      <w:r w:rsidRPr="00280F56">
        <w:br/>
      </w:r>
      <w:bookmarkStart w:id="187" w:name="_Toc146546631"/>
      <w:bookmarkStart w:id="188" w:name="_Toc146547342"/>
      <w:bookmarkStart w:id="189" w:name="_Toc146548782"/>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11</w:t>
      </w:r>
      <w:r w:rsidR="000672AC">
        <w:fldChar w:fldCharType="end"/>
      </w:r>
      <w:r w:rsidRPr="00280F56">
        <w:t xml:space="preserve"> Training results of Neural Network after optimised alignment.</w:t>
      </w:r>
      <w:bookmarkEnd w:id="187"/>
      <w:bookmarkEnd w:id="188"/>
      <w:bookmarkEnd w:id="189"/>
    </w:p>
    <w:tbl>
      <w:tblPr>
        <w:tblStyle w:val="TableGrid"/>
        <w:tblW w:w="0" w:type="auto"/>
        <w:tblLook w:val="04A0" w:firstRow="1" w:lastRow="0" w:firstColumn="1" w:lastColumn="0" w:noHBand="0" w:noVBand="1"/>
      </w:tblPr>
      <w:tblGrid>
        <w:gridCol w:w="2265"/>
        <w:gridCol w:w="2265"/>
        <w:gridCol w:w="2265"/>
        <w:gridCol w:w="2266"/>
      </w:tblGrid>
      <w:tr w:rsidR="00C7118D" w:rsidRPr="00280F56" w14:paraId="0089CAEB" w14:textId="77777777" w:rsidTr="00C7118D">
        <w:tc>
          <w:tcPr>
            <w:tcW w:w="2265" w:type="dxa"/>
          </w:tcPr>
          <w:p w14:paraId="0179F20F" w14:textId="77777777" w:rsidR="00C7118D" w:rsidRPr="00280F56" w:rsidRDefault="00C7118D" w:rsidP="00724C2F"/>
        </w:tc>
        <w:tc>
          <w:tcPr>
            <w:tcW w:w="2265" w:type="dxa"/>
          </w:tcPr>
          <w:p w14:paraId="3E47C925" w14:textId="72A85704" w:rsidR="00C7118D" w:rsidRPr="00280F56" w:rsidRDefault="00C7118D" w:rsidP="00724C2F">
            <w:r w:rsidRPr="00280F56">
              <w:t>Observations</w:t>
            </w:r>
          </w:p>
        </w:tc>
        <w:tc>
          <w:tcPr>
            <w:tcW w:w="2265" w:type="dxa"/>
          </w:tcPr>
          <w:p w14:paraId="62FC63E9" w14:textId="06AF91C4" w:rsidR="00C7118D" w:rsidRPr="00280F56" w:rsidRDefault="00C7118D" w:rsidP="00724C2F">
            <w:r w:rsidRPr="00280F56">
              <w:t>MSE</w:t>
            </w:r>
          </w:p>
        </w:tc>
        <w:tc>
          <w:tcPr>
            <w:tcW w:w="2266" w:type="dxa"/>
          </w:tcPr>
          <w:p w14:paraId="0791D44A" w14:textId="14B9AE0C" w:rsidR="00C7118D" w:rsidRPr="00280F56" w:rsidRDefault="00C7118D" w:rsidP="00724C2F">
            <w:r w:rsidRPr="00280F56">
              <w:t>R</w:t>
            </w:r>
          </w:p>
        </w:tc>
      </w:tr>
      <w:tr w:rsidR="00C7118D" w:rsidRPr="00280F56" w14:paraId="14BBB3A0" w14:textId="77777777" w:rsidTr="00C7118D">
        <w:tc>
          <w:tcPr>
            <w:tcW w:w="2265" w:type="dxa"/>
          </w:tcPr>
          <w:p w14:paraId="413A370B" w14:textId="15B8ACA4" w:rsidR="00C7118D" w:rsidRPr="00280F56" w:rsidRDefault="00C7118D" w:rsidP="00724C2F">
            <w:r w:rsidRPr="00280F56">
              <w:t>Training</w:t>
            </w:r>
          </w:p>
        </w:tc>
        <w:tc>
          <w:tcPr>
            <w:tcW w:w="2265" w:type="dxa"/>
          </w:tcPr>
          <w:p w14:paraId="715E7823" w14:textId="409543E5" w:rsidR="00C7118D" w:rsidRPr="00280F56" w:rsidRDefault="00C7118D" w:rsidP="00724C2F">
            <w:r w:rsidRPr="00280F56">
              <w:t>3499</w:t>
            </w:r>
          </w:p>
        </w:tc>
        <w:tc>
          <w:tcPr>
            <w:tcW w:w="2265" w:type="dxa"/>
          </w:tcPr>
          <w:p w14:paraId="5033C588" w14:textId="403AE078" w:rsidR="00C7118D" w:rsidRPr="00280F56" w:rsidRDefault="00C7118D" w:rsidP="00724C2F">
            <w:r w:rsidRPr="00280F56">
              <w:t>0.0441</w:t>
            </w:r>
          </w:p>
        </w:tc>
        <w:tc>
          <w:tcPr>
            <w:tcW w:w="2266" w:type="dxa"/>
          </w:tcPr>
          <w:p w14:paraId="6D2DE51E" w14:textId="46A4ACF2" w:rsidR="00C7118D" w:rsidRPr="00280F56" w:rsidRDefault="00C7118D" w:rsidP="00724C2F">
            <w:r w:rsidRPr="00280F56">
              <w:t>0.9219</w:t>
            </w:r>
          </w:p>
        </w:tc>
      </w:tr>
      <w:tr w:rsidR="00C7118D" w:rsidRPr="00280F56" w14:paraId="65F8D9FD" w14:textId="77777777" w:rsidTr="00C7118D">
        <w:tc>
          <w:tcPr>
            <w:tcW w:w="2265" w:type="dxa"/>
          </w:tcPr>
          <w:p w14:paraId="787D4E4C" w14:textId="3A4D1887" w:rsidR="00C7118D" w:rsidRPr="00280F56" w:rsidRDefault="00C7118D" w:rsidP="00C7118D">
            <w:r w:rsidRPr="00280F56">
              <w:t>Validation</w:t>
            </w:r>
          </w:p>
        </w:tc>
        <w:tc>
          <w:tcPr>
            <w:tcW w:w="2265" w:type="dxa"/>
          </w:tcPr>
          <w:p w14:paraId="7A31ABA6" w14:textId="6DA4B7F7" w:rsidR="00C7118D" w:rsidRPr="00280F56" w:rsidRDefault="00C7118D" w:rsidP="00C7118D">
            <w:r w:rsidRPr="00280F56">
              <w:t>750</w:t>
            </w:r>
          </w:p>
        </w:tc>
        <w:tc>
          <w:tcPr>
            <w:tcW w:w="2265" w:type="dxa"/>
          </w:tcPr>
          <w:p w14:paraId="5E92EAD3" w14:textId="10EF4509" w:rsidR="00C7118D" w:rsidRPr="00280F56" w:rsidRDefault="00C7118D" w:rsidP="00C7118D">
            <w:r w:rsidRPr="00280F56">
              <w:t>0.0421</w:t>
            </w:r>
          </w:p>
        </w:tc>
        <w:tc>
          <w:tcPr>
            <w:tcW w:w="2266" w:type="dxa"/>
          </w:tcPr>
          <w:p w14:paraId="454793AB" w14:textId="507B4F4F" w:rsidR="00C7118D" w:rsidRPr="00280F56" w:rsidRDefault="00C7118D" w:rsidP="00C7118D">
            <w:r w:rsidRPr="00280F56">
              <w:t>0.9250</w:t>
            </w:r>
          </w:p>
        </w:tc>
      </w:tr>
      <w:tr w:rsidR="00C7118D" w:rsidRPr="00280F56" w14:paraId="63B77B11" w14:textId="77777777" w:rsidTr="00C7118D">
        <w:tc>
          <w:tcPr>
            <w:tcW w:w="2265" w:type="dxa"/>
          </w:tcPr>
          <w:p w14:paraId="2BE80E8D" w14:textId="11A3F50E" w:rsidR="00C7118D" w:rsidRPr="00280F56" w:rsidRDefault="00C7118D" w:rsidP="00C7118D">
            <w:r w:rsidRPr="00280F56">
              <w:t>Test</w:t>
            </w:r>
          </w:p>
        </w:tc>
        <w:tc>
          <w:tcPr>
            <w:tcW w:w="2265" w:type="dxa"/>
          </w:tcPr>
          <w:p w14:paraId="0082F305" w14:textId="3882858F" w:rsidR="00C7118D" w:rsidRPr="00280F56" w:rsidRDefault="00C7118D" w:rsidP="00C7118D">
            <w:r w:rsidRPr="00280F56">
              <w:t>750</w:t>
            </w:r>
          </w:p>
        </w:tc>
        <w:tc>
          <w:tcPr>
            <w:tcW w:w="2265" w:type="dxa"/>
          </w:tcPr>
          <w:p w14:paraId="3AB1B858" w14:textId="63D37F7D" w:rsidR="00C7118D" w:rsidRPr="00280F56" w:rsidRDefault="00C7118D" w:rsidP="00C7118D">
            <w:r w:rsidRPr="00280F56">
              <w:t>0.0423</w:t>
            </w:r>
          </w:p>
        </w:tc>
        <w:tc>
          <w:tcPr>
            <w:tcW w:w="2266" w:type="dxa"/>
          </w:tcPr>
          <w:p w14:paraId="4EF9E448" w14:textId="4FF03BA4" w:rsidR="00C7118D" w:rsidRPr="00280F56" w:rsidRDefault="00C7118D" w:rsidP="00C7118D">
            <w:r w:rsidRPr="00280F56">
              <w:t>0.9241</w:t>
            </w:r>
          </w:p>
        </w:tc>
      </w:tr>
    </w:tbl>
    <w:p w14:paraId="195CFE54" w14:textId="77777777" w:rsidR="00C17AD5" w:rsidRDefault="00C17AD5" w:rsidP="00724C2F">
      <w:pPr>
        <w:pStyle w:val="BodyText"/>
      </w:pPr>
    </w:p>
    <w:p w14:paraId="49ACBD5D" w14:textId="4ED1333A" w:rsidR="00E04761" w:rsidRDefault="00C7118D" w:rsidP="00C17AD5">
      <w:pPr>
        <w:pStyle w:val="BodyText"/>
      </w:pPr>
      <w:r w:rsidRPr="00C17AD5">
        <w:drawing>
          <wp:inline distT="0" distB="0" distL="0" distR="0" wp14:anchorId="4AA71A9A" wp14:editId="7DFEFE76">
            <wp:extent cx="4858737" cy="3583928"/>
            <wp:effectExtent l="0" t="0" r="0" b="0"/>
            <wp:docPr id="599068788" name="Picture 7"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68788" name="Picture 7" descr="A graph on a computer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864269" cy="3588009"/>
                    </a:xfrm>
                    <a:prstGeom prst="rect">
                      <a:avLst/>
                    </a:prstGeom>
                  </pic:spPr>
                </pic:pic>
              </a:graphicData>
            </a:graphic>
          </wp:inline>
        </w:drawing>
      </w:r>
    </w:p>
    <w:p w14:paraId="1FBE5091" w14:textId="4D756845" w:rsidR="0009235C" w:rsidRDefault="00C7118D" w:rsidP="00F24F35">
      <w:pPr>
        <w:pStyle w:val="Caption"/>
      </w:pPr>
      <w:bookmarkStart w:id="190" w:name="_Toc146547343"/>
      <w:bookmarkStart w:id="191" w:name="_Toc146551682"/>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34</w:t>
      </w:r>
      <w:r w:rsidR="0099441D">
        <w:fldChar w:fldCharType="end"/>
      </w:r>
      <w:r w:rsidRPr="00280F56">
        <w:t xml:space="preserve"> Training state plot after alignment optimisation</w:t>
      </w:r>
      <w:bookmarkEnd w:id="190"/>
      <w:bookmarkEnd w:id="191"/>
    </w:p>
    <w:p w14:paraId="1607A75C" w14:textId="4316D727" w:rsidR="00C7118D" w:rsidRPr="00280F56" w:rsidRDefault="00C7118D" w:rsidP="00C17AD5">
      <w:pPr>
        <w:pStyle w:val="BodyText"/>
      </w:pPr>
      <w:r w:rsidRPr="00C17AD5">
        <w:lastRenderedPageBreak/>
        <w:drawing>
          <wp:inline distT="0" distB="0" distL="0" distR="0" wp14:anchorId="5E48CB82" wp14:editId="07668E7D">
            <wp:extent cx="4853945" cy="3601262"/>
            <wp:effectExtent l="0" t="0" r="3810" b="0"/>
            <wp:docPr id="460634246"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34246" name="Picture 8" descr="A graph with a li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74088" cy="3616207"/>
                    </a:xfrm>
                    <a:prstGeom prst="rect">
                      <a:avLst/>
                    </a:prstGeom>
                  </pic:spPr>
                </pic:pic>
              </a:graphicData>
            </a:graphic>
          </wp:inline>
        </w:drawing>
      </w:r>
    </w:p>
    <w:p w14:paraId="526D6C0D" w14:textId="3AC6A7EC" w:rsidR="00C7118D" w:rsidRPr="00280F56" w:rsidRDefault="00C7118D" w:rsidP="00F24F35">
      <w:pPr>
        <w:pStyle w:val="Caption"/>
      </w:pPr>
      <w:bookmarkStart w:id="192" w:name="_Toc146547344"/>
      <w:bookmarkStart w:id="193" w:name="_Toc146551683"/>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35</w:t>
      </w:r>
      <w:r w:rsidR="0099441D">
        <w:fldChar w:fldCharType="end"/>
      </w:r>
      <w:r w:rsidRPr="00280F56">
        <w:t xml:space="preserve"> Performance plot after alignment optimisation</w:t>
      </w:r>
      <w:bookmarkEnd w:id="192"/>
      <w:bookmarkEnd w:id="193"/>
    </w:p>
    <w:p w14:paraId="66FB70BA" w14:textId="0D6DECDB" w:rsidR="00C7118D" w:rsidRPr="00280F56" w:rsidRDefault="00C7118D" w:rsidP="00C7118D">
      <w:pPr>
        <w:pStyle w:val="BodyText"/>
      </w:pPr>
      <w:r w:rsidRPr="00280F56">
        <w:drawing>
          <wp:inline distT="0" distB="0" distL="0" distR="0" wp14:anchorId="4D243E69" wp14:editId="3F505200">
            <wp:extent cx="4843198" cy="3566593"/>
            <wp:effectExtent l="0" t="0" r="0" b="0"/>
            <wp:docPr id="135405460" name="Picture 9"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5460" name="Picture 9" descr="A graph of a bar graph&#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8184" cy="3570264"/>
                    </a:xfrm>
                    <a:prstGeom prst="rect">
                      <a:avLst/>
                    </a:prstGeom>
                  </pic:spPr>
                </pic:pic>
              </a:graphicData>
            </a:graphic>
          </wp:inline>
        </w:drawing>
      </w:r>
    </w:p>
    <w:p w14:paraId="553255FD" w14:textId="49A6782D" w:rsidR="00C7118D" w:rsidRPr="00280F56" w:rsidRDefault="00C7118D" w:rsidP="00F24F35">
      <w:pPr>
        <w:pStyle w:val="Caption"/>
      </w:pPr>
      <w:bookmarkStart w:id="194" w:name="_Toc146547345"/>
      <w:bookmarkStart w:id="195" w:name="_Toc146551684"/>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36</w:t>
      </w:r>
      <w:r w:rsidR="0099441D">
        <w:fldChar w:fldCharType="end"/>
      </w:r>
      <w:r w:rsidRPr="00280F56">
        <w:t xml:space="preserve"> Error Histogram plot after alignment optimisation</w:t>
      </w:r>
      <w:bookmarkEnd w:id="194"/>
      <w:bookmarkEnd w:id="195"/>
    </w:p>
    <w:p w14:paraId="2FBBABFB" w14:textId="2A7B8E3E" w:rsidR="00C7118D" w:rsidRPr="00280F56" w:rsidRDefault="00C7118D" w:rsidP="00C7118D">
      <w:pPr>
        <w:pStyle w:val="BodyText"/>
      </w:pPr>
      <w:r w:rsidRPr="00280F56">
        <w:lastRenderedPageBreak/>
        <w:drawing>
          <wp:inline distT="0" distB="0" distL="0" distR="0" wp14:anchorId="610CAA8D" wp14:editId="49524FDE">
            <wp:extent cx="4841944" cy="4160303"/>
            <wp:effectExtent l="0" t="0" r="0" b="0"/>
            <wp:docPr id="2045214368" name="Picture 10" descr="A group of graphs with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4368" name="Picture 10" descr="A group of graphs with dots&#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4847744" cy="4165287"/>
                    </a:xfrm>
                    <a:prstGeom prst="rect">
                      <a:avLst/>
                    </a:prstGeom>
                  </pic:spPr>
                </pic:pic>
              </a:graphicData>
            </a:graphic>
          </wp:inline>
        </w:drawing>
      </w:r>
    </w:p>
    <w:p w14:paraId="3070054D" w14:textId="32F4B7CF" w:rsidR="00C7118D" w:rsidRDefault="00C7118D" w:rsidP="00F24F35">
      <w:pPr>
        <w:pStyle w:val="Caption"/>
      </w:pPr>
      <w:bookmarkStart w:id="196" w:name="_Toc146547346"/>
      <w:bookmarkStart w:id="197" w:name="_Toc146551685"/>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37</w:t>
      </w:r>
      <w:r w:rsidR="0099441D">
        <w:fldChar w:fldCharType="end"/>
      </w:r>
      <w:r w:rsidRPr="00280F56">
        <w:t xml:space="preserve"> Regression plot after alignment optimisation</w:t>
      </w:r>
      <w:bookmarkEnd w:id="196"/>
      <w:bookmarkEnd w:id="197"/>
    </w:p>
    <w:p w14:paraId="536F5DED" w14:textId="7258DAC0" w:rsidR="00724C2F" w:rsidRDefault="00724C2F" w:rsidP="00896FCF">
      <w:pPr>
        <w:pStyle w:val="BodyText"/>
      </w:pPr>
      <w:bookmarkStart w:id="198" w:name="_Toc146547347"/>
      <w:r w:rsidRPr="00280F56">
        <w:t xml:space="preserve">Dropping the number of layers down to 5 gave the training results shown in Tables 4.12 and 4.13 These are good results and only slightly </w:t>
      </w:r>
      <w:proofErr w:type="gramStart"/>
      <w:r w:rsidRPr="00280F56">
        <w:t>less-performant</w:t>
      </w:r>
      <w:proofErr w:type="gramEnd"/>
      <w:r w:rsidRPr="00280F56">
        <w:t xml:space="preserve"> than the 10 layer model, showing that this problem is a relatively simple problem for a neural network to solve.</w:t>
      </w:r>
      <w:bookmarkEnd w:id="198"/>
    </w:p>
    <w:p w14:paraId="44699478" w14:textId="270F52B2" w:rsidR="00724C2F" w:rsidRPr="00280F56" w:rsidRDefault="00724C2F" w:rsidP="00F24F35">
      <w:pPr>
        <w:pStyle w:val="Caption"/>
      </w:pPr>
      <w:bookmarkStart w:id="199" w:name="_Toc146546632"/>
      <w:bookmarkStart w:id="200" w:name="_Toc146547348"/>
      <w:bookmarkStart w:id="201" w:name="_Toc146548783"/>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12</w:t>
      </w:r>
      <w:r w:rsidR="000672AC">
        <w:fldChar w:fldCharType="end"/>
      </w:r>
      <w:r w:rsidRPr="00280F56">
        <w:t xml:space="preserve"> Training progress on a 5 layer Neural network</w:t>
      </w:r>
      <w:bookmarkEnd w:id="199"/>
      <w:bookmarkEnd w:id="200"/>
      <w:bookmarkEnd w:id="201"/>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724C2F">
            <w:pPr>
              <w:jc w:val="center"/>
            </w:pPr>
            <w:r w:rsidRPr="00280F56">
              <w:t>Unit</w:t>
            </w:r>
          </w:p>
        </w:tc>
        <w:tc>
          <w:tcPr>
            <w:tcW w:w="2265" w:type="dxa"/>
          </w:tcPr>
          <w:p w14:paraId="722C274B" w14:textId="769DF47D" w:rsidR="00724C2F" w:rsidRPr="00280F56" w:rsidRDefault="00724C2F" w:rsidP="00724C2F">
            <w:pPr>
              <w:jc w:val="center"/>
            </w:pPr>
            <w:r w:rsidRPr="00280F56">
              <w:t>Initial Value</w:t>
            </w:r>
          </w:p>
        </w:tc>
        <w:tc>
          <w:tcPr>
            <w:tcW w:w="2265" w:type="dxa"/>
          </w:tcPr>
          <w:p w14:paraId="22EC4A54" w14:textId="02573E37" w:rsidR="00724C2F" w:rsidRPr="00280F56" w:rsidRDefault="00724C2F" w:rsidP="00724C2F">
            <w:pPr>
              <w:jc w:val="center"/>
            </w:pPr>
            <w:r w:rsidRPr="00280F56">
              <w:t>Stopped Value</w:t>
            </w:r>
          </w:p>
        </w:tc>
        <w:tc>
          <w:tcPr>
            <w:tcW w:w="2266" w:type="dxa"/>
          </w:tcPr>
          <w:p w14:paraId="5DEC4983" w14:textId="6A3BC989" w:rsidR="00724C2F" w:rsidRPr="00280F56" w:rsidRDefault="00724C2F" w:rsidP="00724C2F">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724C2F">
            <w:pPr>
              <w:jc w:val="center"/>
            </w:pPr>
            <w:r w:rsidRPr="00280F56">
              <w:t>Epoch</w:t>
            </w:r>
          </w:p>
        </w:tc>
        <w:tc>
          <w:tcPr>
            <w:tcW w:w="2265" w:type="dxa"/>
          </w:tcPr>
          <w:p w14:paraId="6BF5F773" w14:textId="7CC0991E" w:rsidR="00724C2F" w:rsidRPr="00280F56" w:rsidRDefault="00724C2F" w:rsidP="00724C2F">
            <w:pPr>
              <w:jc w:val="center"/>
            </w:pPr>
            <w:r w:rsidRPr="00280F56">
              <w:t>0</w:t>
            </w:r>
          </w:p>
        </w:tc>
        <w:tc>
          <w:tcPr>
            <w:tcW w:w="2265" w:type="dxa"/>
          </w:tcPr>
          <w:p w14:paraId="5622E299" w14:textId="46CB9FE2" w:rsidR="00724C2F" w:rsidRPr="00280F56" w:rsidRDefault="00724C2F" w:rsidP="00724C2F">
            <w:pPr>
              <w:jc w:val="center"/>
            </w:pPr>
            <w:r w:rsidRPr="00280F56">
              <w:t>20</w:t>
            </w:r>
          </w:p>
        </w:tc>
        <w:tc>
          <w:tcPr>
            <w:tcW w:w="2266" w:type="dxa"/>
          </w:tcPr>
          <w:p w14:paraId="135BF01C" w14:textId="1BF17081" w:rsidR="00724C2F" w:rsidRPr="00280F56" w:rsidRDefault="00724C2F" w:rsidP="00724C2F">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724C2F">
            <w:pPr>
              <w:jc w:val="center"/>
            </w:pPr>
            <w:r w:rsidRPr="00280F56">
              <w:t>Elapsed Time</w:t>
            </w:r>
          </w:p>
        </w:tc>
        <w:tc>
          <w:tcPr>
            <w:tcW w:w="2265" w:type="dxa"/>
          </w:tcPr>
          <w:p w14:paraId="3FD9D56A" w14:textId="5BE40473" w:rsidR="00724C2F" w:rsidRPr="00280F56" w:rsidRDefault="00724C2F" w:rsidP="00724C2F">
            <w:pPr>
              <w:jc w:val="center"/>
            </w:pPr>
            <w:r w:rsidRPr="00280F56">
              <w:t>-</w:t>
            </w:r>
          </w:p>
        </w:tc>
        <w:tc>
          <w:tcPr>
            <w:tcW w:w="2265" w:type="dxa"/>
          </w:tcPr>
          <w:p w14:paraId="22DD2D02" w14:textId="047025ED" w:rsidR="00724C2F" w:rsidRPr="00280F56" w:rsidRDefault="00724C2F" w:rsidP="00724C2F">
            <w:pPr>
              <w:jc w:val="center"/>
            </w:pPr>
            <w:r w:rsidRPr="00280F56">
              <w:t>00:00:00</w:t>
            </w:r>
          </w:p>
        </w:tc>
        <w:tc>
          <w:tcPr>
            <w:tcW w:w="2266" w:type="dxa"/>
          </w:tcPr>
          <w:p w14:paraId="1A1475FA" w14:textId="301012E0" w:rsidR="00724C2F" w:rsidRPr="00280F56" w:rsidRDefault="00724C2F" w:rsidP="00724C2F">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724C2F">
            <w:pPr>
              <w:jc w:val="center"/>
            </w:pPr>
            <w:r w:rsidRPr="00280F56">
              <w:t>Performance</w:t>
            </w:r>
          </w:p>
        </w:tc>
        <w:tc>
          <w:tcPr>
            <w:tcW w:w="2265" w:type="dxa"/>
          </w:tcPr>
          <w:p w14:paraId="012509E1" w14:textId="71203458" w:rsidR="00724C2F" w:rsidRPr="00280F56" w:rsidRDefault="00724C2F" w:rsidP="00724C2F">
            <w:pPr>
              <w:jc w:val="center"/>
            </w:pPr>
            <w:r w:rsidRPr="00280F56">
              <w:t>0.608</w:t>
            </w:r>
          </w:p>
        </w:tc>
        <w:tc>
          <w:tcPr>
            <w:tcW w:w="2265" w:type="dxa"/>
          </w:tcPr>
          <w:p w14:paraId="04F8B577" w14:textId="654CB071" w:rsidR="00724C2F" w:rsidRPr="00280F56" w:rsidRDefault="00724C2F" w:rsidP="00724C2F">
            <w:pPr>
              <w:jc w:val="center"/>
            </w:pPr>
            <w:r w:rsidRPr="00280F56">
              <w:t>0.0453</w:t>
            </w:r>
          </w:p>
        </w:tc>
        <w:tc>
          <w:tcPr>
            <w:tcW w:w="2266" w:type="dxa"/>
          </w:tcPr>
          <w:p w14:paraId="5456369A" w14:textId="0738050C" w:rsidR="00724C2F" w:rsidRPr="00280F56" w:rsidRDefault="00724C2F" w:rsidP="00724C2F">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724C2F">
            <w:pPr>
              <w:jc w:val="center"/>
            </w:pPr>
            <w:r w:rsidRPr="00280F56">
              <w:t>Gradient</w:t>
            </w:r>
          </w:p>
        </w:tc>
        <w:tc>
          <w:tcPr>
            <w:tcW w:w="2265" w:type="dxa"/>
          </w:tcPr>
          <w:p w14:paraId="34972761" w14:textId="42FB5029" w:rsidR="00724C2F" w:rsidRPr="00280F56" w:rsidRDefault="00724C2F" w:rsidP="00724C2F">
            <w:pPr>
              <w:jc w:val="center"/>
            </w:pPr>
            <w:r w:rsidRPr="00280F56">
              <w:t>1.24</w:t>
            </w:r>
          </w:p>
        </w:tc>
        <w:tc>
          <w:tcPr>
            <w:tcW w:w="2265" w:type="dxa"/>
          </w:tcPr>
          <w:p w14:paraId="25CE96EC" w14:textId="21A7BBCA" w:rsidR="00724C2F" w:rsidRPr="00280F56" w:rsidRDefault="00724C2F" w:rsidP="00724C2F">
            <w:pPr>
              <w:jc w:val="center"/>
            </w:pPr>
            <w:r w:rsidRPr="00280F56">
              <w:t>0.00024</w:t>
            </w:r>
          </w:p>
        </w:tc>
        <w:tc>
          <w:tcPr>
            <w:tcW w:w="2266" w:type="dxa"/>
          </w:tcPr>
          <w:p w14:paraId="018097AE" w14:textId="5AFE78C2" w:rsidR="00724C2F" w:rsidRPr="00280F56" w:rsidRDefault="00724C2F" w:rsidP="00724C2F">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724C2F">
            <w:pPr>
              <w:jc w:val="center"/>
            </w:pPr>
            <w:r w:rsidRPr="00280F56">
              <w:t>Mu</w:t>
            </w:r>
          </w:p>
        </w:tc>
        <w:tc>
          <w:tcPr>
            <w:tcW w:w="2265" w:type="dxa"/>
          </w:tcPr>
          <w:p w14:paraId="390DCED7" w14:textId="1F64FBD9" w:rsidR="00724C2F" w:rsidRPr="00280F56" w:rsidRDefault="00724C2F" w:rsidP="00724C2F">
            <w:pPr>
              <w:jc w:val="center"/>
            </w:pPr>
            <w:r w:rsidRPr="00280F56">
              <w:t>0.001</w:t>
            </w:r>
          </w:p>
        </w:tc>
        <w:tc>
          <w:tcPr>
            <w:tcW w:w="2265" w:type="dxa"/>
          </w:tcPr>
          <w:p w14:paraId="61C4E6BE" w14:textId="24B02FB3" w:rsidR="00724C2F" w:rsidRPr="00280F56" w:rsidRDefault="00724C2F" w:rsidP="00724C2F">
            <w:pPr>
              <w:jc w:val="center"/>
            </w:pPr>
            <w:r w:rsidRPr="00280F56">
              <w:t>1e-06</w:t>
            </w:r>
          </w:p>
        </w:tc>
        <w:tc>
          <w:tcPr>
            <w:tcW w:w="2266" w:type="dxa"/>
          </w:tcPr>
          <w:p w14:paraId="59D502A7" w14:textId="4A3C7DAE" w:rsidR="00724C2F" w:rsidRPr="00280F56" w:rsidRDefault="00724C2F" w:rsidP="00724C2F">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724C2F">
            <w:pPr>
              <w:jc w:val="center"/>
            </w:pPr>
            <w:r w:rsidRPr="00280F56">
              <w:t>Validation Checks</w:t>
            </w:r>
          </w:p>
        </w:tc>
        <w:tc>
          <w:tcPr>
            <w:tcW w:w="2265" w:type="dxa"/>
          </w:tcPr>
          <w:p w14:paraId="2E3B0FC1" w14:textId="0DD00972" w:rsidR="00724C2F" w:rsidRPr="00280F56" w:rsidRDefault="00724C2F" w:rsidP="00724C2F">
            <w:pPr>
              <w:jc w:val="center"/>
            </w:pPr>
            <w:r w:rsidRPr="00280F56">
              <w:t>0</w:t>
            </w:r>
          </w:p>
        </w:tc>
        <w:tc>
          <w:tcPr>
            <w:tcW w:w="2265" w:type="dxa"/>
          </w:tcPr>
          <w:p w14:paraId="2AD81B5B" w14:textId="5C303666" w:rsidR="00724C2F" w:rsidRPr="00280F56" w:rsidRDefault="00724C2F" w:rsidP="00724C2F">
            <w:pPr>
              <w:jc w:val="center"/>
            </w:pPr>
            <w:r w:rsidRPr="00280F56">
              <w:t>6</w:t>
            </w:r>
          </w:p>
        </w:tc>
        <w:tc>
          <w:tcPr>
            <w:tcW w:w="2266" w:type="dxa"/>
          </w:tcPr>
          <w:p w14:paraId="3F9E4D66" w14:textId="3F04478D" w:rsidR="00724C2F" w:rsidRPr="00280F56" w:rsidRDefault="00724C2F" w:rsidP="00724C2F">
            <w:pPr>
              <w:jc w:val="center"/>
            </w:pPr>
            <w:r w:rsidRPr="00280F56">
              <w:t>6</w:t>
            </w:r>
          </w:p>
        </w:tc>
      </w:tr>
    </w:tbl>
    <w:p w14:paraId="184959CC" w14:textId="1B5F6231" w:rsidR="00724C2F" w:rsidRPr="00280F56" w:rsidRDefault="00724C2F" w:rsidP="00F24F35">
      <w:pPr>
        <w:pStyle w:val="Caption"/>
      </w:pPr>
      <w:bookmarkStart w:id="202" w:name="_Toc146546633"/>
      <w:bookmarkStart w:id="203" w:name="_Toc146547349"/>
      <w:bookmarkStart w:id="204" w:name="_Toc146548784"/>
      <w:r w:rsidRPr="00280F56">
        <w:t xml:space="preserve">Table </w:t>
      </w:r>
      <w:r w:rsidR="000672AC">
        <w:fldChar w:fldCharType="begin"/>
      </w:r>
      <w:r w:rsidR="000672AC">
        <w:instrText xml:space="preserve"> STYLEREF 1 \s </w:instrText>
      </w:r>
      <w:r w:rsidR="000672AC">
        <w:fldChar w:fldCharType="separate"/>
      </w:r>
      <w:r w:rsidR="000672AC">
        <w:t>4</w:t>
      </w:r>
      <w:r w:rsidR="000672AC">
        <w:fldChar w:fldCharType="end"/>
      </w:r>
      <w:r w:rsidR="000672AC">
        <w:t>.</w:t>
      </w:r>
      <w:r w:rsidR="000672AC">
        <w:fldChar w:fldCharType="begin"/>
      </w:r>
      <w:r w:rsidR="000672AC">
        <w:instrText xml:space="preserve"> SEQ Table \* ARABIC \s 1 </w:instrText>
      </w:r>
      <w:r w:rsidR="000672AC">
        <w:fldChar w:fldCharType="separate"/>
      </w:r>
      <w:r w:rsidR="000672AC">
        <w:t>13</w:t>
      </w:r>
      <w:r w:rsidR="000672AC">
        <w:fldChar w:fldCharType="end"/>
      </w:r>
      <w:r w:rsidRPr="00280F56">
        <w:t xml:space="preserve"> Training results on a 5-layer Neural Network</w:t>
      </w:r>
      <w:bookmarkEnd w:id="202"/>
      <w:bookmarkEnd w:id="203"/>
      <w:bookmarkEnd w:id="204"/>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2AA54121" w:rsidR="00724C2F" w:rsidRPr="00280F56" w:rsidRDefault="00724C2F" w:rsidP="00286A9C">
            <w:pPr>
              <w:jc w:val="center"/>
            </w:pPr>
            <w:r w:rsidRPr="00280F56">
              <w:t>0.0454</w:t>
            </w:r>
          </w:p>
        </w:tc>
        <w:tc>
          <w:tcPr>
            <w:tcW w:w="2266" w:type="dxa"/>
          </w:tcPr>
          <w:p w14:paraId="037BD21C" w14:textId="1B23E1E4" w:rsidR="00724C2F" w:rsidRPr="00280F56" w:rsidRDefault="00724C2F" w:rsidP="00286A9C">
            <w:pPr>
              <w:jc w:val="center"/>
            </w:pPr>
            <w:r w:rsidRPr="00280F56">
              <w:t>0.9188</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3D54BE4B" w:rsidR="00724C2F" w:rsidRPr="00280F56" w:rsidRDefault="00724C2F" w:rsidP="00724C2F">
            <w:pPr>
              <w:jc w:val="center"/>
            </w:pPr>
            <w:r w:rsidRPr="00280F56">
              <w:t>0.0460</w:t>
            </w:r>
          </w:p>
        </w:tc>
        <w:tc>
          <w:tcPr>
            <w:tcW w:w="2266" w:type="dxa"/>
          </w:tcPr>
          <w:p w14:paraId="14E12631" w14:textId="0C4AFBD5" w:rsidR="00724C2F" w:rsidRPr="00280F56" w:rsidRDefault="00724C2F" w:rsidP="00724C2F">
            <w:pPr>
              <w:jc w:val="center"/>
            </w:pPr>
            <w:r w:rsidRPr="00280F56">
              <w:t>0.9183</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18A07706" w:rsidR="00724C2F" w:rsidRPr="00280F56" w:rsidRDefault="00724C2F" w:rsidP="00724C2F">
            <w:pPr>
              <w:jc w:val="center"/>
            </w:pPr>
            <w:r w:rsidRPr="00280F56">
              <w:t>0.0414</w:t>
            </w:r>
          </w:p>
        </w:tc>
        <w:tc>
          <w:tcPr>
            <w:tcW w:w="2266" w:type="dxa"/>
          </w:tcPr>
          <w:p w14:paraId="2A2B7E27" w14:textId="66DFBB97" w:rsidR="00724C2F" w:rsidRPr="00280F56" w:rsidRDefault="00724C2F" w:rsidP="00724C2F">
            <w:pPr>
              <w:jc w:val="center"/>
            </w:pPr>
            <w:r w:rsidRPr="00280F56">
              <w:t>0.9282</w:t>
            </w:r>
          </w:p>
        </w:tc>
      </w:tr>
    </w:tbl>
    <w:p w14:paraId="46859AB3" w14:textId="77777777" w:rsidR="003F37B5" w:rsidRDefault="003F37B5" w:rsidP="003F37B5">
      <w:pPr>
        <w:pStyle w:val="Heading3"/>
        <w:numPr>
          <w:ilvl w:val="0"/>
          <w:numId w:val="0"/>
        </w:numPr>
        <w:rPr>
          <w:noProof w:val="0"/>
        </w:rPr>
      </w:pPr>
    </w:p>
    <w:p w14:paraId="275CF2B2" w14:textId="5960AB52" w:rsidR="003F37B5" w:rsidRDefault="00724C2F" w:rsidP="003F37B5">
      <w:pPr>
        <w:pStyle w:val="BodyText"/>
      </w:pPr>
      <w:r w:rsidRPr="00280F56">
        <w:t>The R values did not significantly drop (from 0.91</w:t>
      </w:r>
      <w:r w:rsidR="00264867" w:rsidRPr="00280F56">
        <w:t xml:space="preserve"> at 2 layers </w:t>
      </w:r>
      <w:r w:rsidRPr="00280F56">
        <w:t>to 0.80</w:t>
      </w:r>
      <w:r w:rsidR="00264867" w:rsidRPr="00280F56">
        <w:t xml:space="preserve"> at 1 layer</w:t>
      </w:r>
      <w:r w:rsidRPr="00280F56">
        <w:t xml:space="preserve">) until the number of layers was lowered to 1 although the testing phase showed an increase </w:t>
      </w:r>
      <w:r w:rsidR="00286A9C" w:rsidRPr="00280F56">
        <w:t xml:space="preserve">in MSE errors </w:t>
      </w:r>
      <w:r w:rsidRPr="00280F56">
        <w:t xml:space="preserve">(0.528 </w:t>
      </w:r>
      <w:r w:rsidR="00286A9C" w:rsidRPr="00280F56">
        <w:t xml:space="preserve">with 3 layers from </w:t>
      </w:r>
      <w:r w:rsidRPr="00280F56">
        <w:t>0.414</w:t>
      </w:r>
      <w:r w:rsidR="00286A9C" w:rsidRPr="00280F56">
        <w:t xml:space="preserve"> at 10 layers</w:t>
      </w:r>
      <w:r w:rsidRPr="00280F56">
        <w:t xml:space="preserve">) when the </w:t>
      </w:r>
      <w:r w:rsidR="00286A9C" w:rsidRPr="00280F56">
        <w:t xml:space="preserve">number of </w:t>
      </w:r>
      <w:r w:rsidRPr="00280F56">
        <w:t xml:space="preserve">layers </w:t>
      </w:r>
      <w:r w:rsidR="00286A9C" w:rsidRPr="00280F56">
        <w:t xml:space="preserve">was reduced </w:t>
      </w:r>
      <w:r w:rsidRPr="00280F56">
        <w:t>to 3.</w:t>
      </w:r>
      <w:r w:rsidR="00264867" w:rsidRPr="00280F56">
        <w:t xml:space="preserve"> This indicates that the data matching </w:t>
      </w:r>
      <w:r w:rsidR="00286A9C" w:rsidRPr="00280F56">
        <w:t xml:space="preserve">element of the problem </w:t>
      </w:r>
      <w:r w:rsidR="00264867" w:rsidRPr="00280F56">
        <w:t xml:space="preserve">is simple but that understanding the </w:t>
      </w:r>
      <w:r w:rsidR="005275F2">
        <w:t xml:space="preserve">data </w:t>
      </w:r>
      <w:r w:rsidR="00264867" w:rsidRPr="00280F56">
        <w:t>relationship</w:t>
      </w:r>
      <w:r w:rsidR="005275F2">
        <w:t>s</w:t>
      </w:r>
      <w:r w:rsidR="00264867" w:rsidRPr="00280F56">
        <w:t xml:space="preserve"> </w:t>
      </w:r>
      <w:r w:rsidR="00286A9C" w:rsidRPr="00280F56">
        <w:t xml:space="preserve">requires </w:t>
      </w:r>
      <w:r w:rsidR="00264867" w:rsidRPr="00280F56">
        <w:t>at least 3 layers.</w:t>
      </w:r>
      <w:r w:rsidR="00264867" w:rsidRPr="00280F56">
        <w:br/>
      </w:r>
      <w:r w:rsidR="00264867" w:rsidRPr="00280F56">
        <w:br/>
      </w:r>
      <w:r w:rsidRPr="00280F56">
        <w:t xml:space="preserve"> </w:t>
      </w:r>
      <w:r w:rsidR="00352936" w:rsidRPr="00280F56">
        <w:t xml:space="preserve">&lt;TBC&gt; Get </w:t>
      </w:r>
      <w:proofErr w:type="spellStart"/>
      <w:r w:rsidR="00352936" w:rsidRPr="00280F56">
        <w:t>perfmon</w:t>
      </w:r>
      <w:proofErr w:type="spellEnd"/>
      <w:r w:rsidR="00352936" w:rsidRPr="00280F56">
        <w:t xml:space="preserve"> counters for performance and then try different trai</w:t>
      </w:r>
      <w:r w:rsidR="003F37B5">
        <w:t>n</w:t>
      </w:r>
      <w:r w:rsidR="00352936" w:rsidRPr="00280F56">
        <w:t xml:space="preserve">ing methods and different model types. Look at 3 and then </w:t>
      </w:r>
      <w:r w:rsidR="005275F2">
        <w:t>all</w:t>
      </w:r>
      <w:r w:rsidR="00352936" w:rsidRPr="00280F56">
        <w:t xml:space="preserve"> imus. If get time, implement experiments with different </w:t>
      </w:r>
      <w:r w:rsidR="00C97540">
        <w:t>IMU</w:t>
      </w:r>
      <w:r w:rsidR="00352936" w:rsidRPr="00280F56">
        <w:t xml:space="preserve"> alignments (maybe even some faulty alignments).</w:t>
      </w:r>
      <w:r w:rsidR="003F37B5">
        <w:t xml:space="preserve"> </w:t>
      </w:r>
    </w:p>
    <w:p w14:paraId="1ED43C40" w14:textId="77777777" w:rsidR="003F37B5" w:rsidRDefault="003F37B5" w:rsidP="003F37B5">
      <w:pPr>
        <w:pStyle w:val="BodyText"/>
      </w:pPr>
    </w:p>
    <w:p w14:paraId="6C8D03A6" w14:textId="2B9251E8" w:rsidR="00550C7C" w:rsidRPr="00280F56" w:rsidRDefault="00550C7C" w:rsidP="003F37B5">
      <w:pPr>
        <w:pStyle w:val="Heading3"/>
      </w:pPr>
      <w:bookmarkStart w:id="205" w:name="_Toc146552353"/>
      <w:r w:rsidRPr="00280F56">
        <w:t>N</w:t>
      </w:r>
      <w:r w:rsidR="00325301" w:rsidRPr="00280F56">
        <w:t xml:space="preserve">eural network </w:t>
      </w:r>
      <w:r w:rsidRPr="00280F56">
        <w:t xml:space="preserve">of a varied-motion vehicle: </w:t>
      </w:r>
      <w:r w:rsidR="00325301" w:rsidRPr="00280F56">
        <w:t>Three Front imus</w:t>
      </w:r>
      <w:bookmarkEnd w:id="205"/>
    </w:p>
    <w:p w14:paraId="29568165" w14:textId="41926C05" w:rsidR="00550C7C" w:rsidRPr="00280F56" w:rsidRDefault="00325301" w:rsidP="00325301">
      <w:pPr>
        <w:pStyle w:val="Heading3"/>
        <w:rPr>
          <w:noProof w:val="0"/>
        </w:rPr>
      </w:pPr>
      <w:bookmarkStart w:id="206" w:name="_Toc146552354"/>
      <w:r w:rsidRPr="00280F56">
        <w:rPr>
          <w:noProof w:val="0"/>
        </w:rPr>
        <w:t>Neural network of a varied-motion vehicle: All imus</w:t>
      </w:r>
      <w:bookmarkEnd w:id="206"/>
    </w:p>
    <w:p w14:paraId="542801E5" w14:textId="3D553C27" w:rsidR="00550C7C" w:rsidRDefault="00325301" w:rsidP="00325301">
      <w:pPr>
        <w:pStyle w:val="Heading3"/>
        <w:rPr>
          <w:noProof w:val="0"/>
        </w:rPr>
      </w:pPr>
      <w:bookmarkStart w:id="207" w:name="_Toc146552355"/>
      <w:r w:rsidRPr="00280F56">
        <w:rPr>
          <w:noProof w:val="0"/>
        </w:rPr>
        <w:t>Evaluating differing orientations of imus</w:t>
      </w:r>
      <w:bookmarkEnd w:id="207"/>
      <w:r w:rsidRPr="00280F56">
        <w:rPr>
          <w:noProof w:val="0"/>
        </w:rPr>
        <w:br/>
      </w:r>
    </w:p>
    <w:p w14:paraId="1492FECB" w14:textId="77777777" w:rsidR="00896FCF" w:rsidRPr="00896FCF" w:rsidRDefault="00896FCF" w:rsidP="00896FCF">
      <w:pPr>
        <w:pStyle w:val="BodyText"/>
      </w:pPr>
    </w:p>
    <w:p w14:paraId="0E3042A4" w14:textId="77777777" w:rsidR="00325301" w:rsidRPr="00280F56" w:rsidRDefault="00325301" w:rsidP="00896FCF">
      <w:pPr>
        <w:pStyle w:val="BodyText"/>
      </w:pPr>
      <w:bookmarkStart w:id="208" w:name="_Toc146547350"/>
      <w:r w:rsidRPr="00280F56">
        <w:t>In Chapter 5, analysis of the results will be undertaken with conclusions reached in Chapter 6.</w:t>
      </w:r>
      <w:bookmarkEnd w:id="208"/>
      <w:r w:rsidRPr="00280F56">
        <w:br/>
      </w:r>
    </w:p>
    <w:p w14:paraId="21B4B989" w14:textId="77777777" w:rsidR="00325301" w:rsidRPr="00280F56" w:rsidRDefault="00325301" w:rsidP="00724C2F">
      <w:pPr>
        <w:pStyle w:val="BodyText"/>
      </w:pPr>
    </w:p>
    <w:p w14:paraId="73CFC916" w14:textId="00BC760E" w:rsidR="00550C7C" w:rsidRPr="00280F56" w:rsidRDefault="00550C7C" w:rsidP="00550C7C">
      <w:pPr>
        <w:pStyle w:val="Heading2"/>
        <w:numPr>
          <w:ilvl w:val="0"/>
          <w:numId w:val="0"/>
        </w:numPr>
        <w:ind w:left="1984"/>
        <w:rPr>
          <w:noProof w:val="0"/>
        </w:rPr>
      </w:pPr>
    </w:p>
    <w:p w14:paraId="73FDB9F2" w14:textId="77777777" w:rsidR="00550C7C" w:rsidRPr="00280F56" w:rsidRDefault="00550C7C" w:rsidP="00550C7C">
      <w:pPr>
        <w:pStyle w:val="BodyText"/>
      </w:pPr>
    </w:p>
    <w:p w14:paraId="0BF02673" w14:textId="77777777" w:rsidR="00550C7C" w:rsidRPr="00280F56" w:rsidRDefault="00550C7C" w:rsidP="00550C7C">
      <w:pPr>
        <w:pStyle w:val="BodyText"/>
      </w:pPr>
    </w:p>
    <w:p w14:paraId="1D684F6C" w14:textId="77777777" w:rsidR="00A46BDE" w:rsidRPr="00280F56" w:rsidRDefault="00A46BDE" w:rsidP="00C11155">
      <w:pPr>
        <w:pStyle w:val="BodyText"/>
        <w:rPr>
          <w:b/>
          <w:bCs/>
        </w:rPr>
      </w:pPr>
    </w:p>
    <w:p w14:paraId="27F28EF8" w14:textId="77777777" w:rsidR="00A46BDE" w:rsidRPr="00280F56" w:rsidRDefault="00A46BDE" w:rsidP="00A46BDE">
      <w:pPr>
        <w:pStyle w:val="BodyText"/>
      </w:pPr>
    </w:p>
    <w:p w14:paraId="096DE2C9" w14:textId="77777777" w:rsidR="00A46BDE" w:rsidRPr="00280F56" w:rsidRDefault="00A46BDE" w:rsidP="00A46BDE">
      <w:pPr>
        <w:pStyle w:val="BodyText"/>
      </w:pPr>
    </w:p>
    <w:p w14:paraId="09B888FC" w14:textId="77777777" w:rsidR="00BC2835" w:rsidRPr="00280F56" w:rsidRDefault="00BC2835" w:rsidP="00A46BDE">
      <w:pPr>
        <w:pStyle w:val="BodyText"/>
      </w:pPr>
    </w:p>
    <w:p w14:paraId="6B2A1EB5" w14:textId="77777777" w:rsidR="00BC2835" w:rsidRPr="00280F56" w:rsidRDefault="00BC2835" w:rsidP="00A46BDE">
      <w:pPr>
        <w:pStyle w:val="BodyText"/>
      </w:pPr>
    </w:p>
    <w:p w14:paraId="61514576" w14:textId="423DF7D1" w:rsidR="008B2899" w:rsidRPr="00280F56" w:rsidRDefault="008B2899" w:rsidP="00846FF2">
      <w:pPr>
        <w:pStyle w:val="BodyText"/>
      </w:pPr>
    </w:p>
    <w:p w14:paraId="17F8CC60" w14:textId="1EC104AC" w:rsidR="002630AA" w:rsidRPr="00280F56" w:rsidRDefault="002630AA" w:rsidP="002630AA">
      <w:pPr>
        <w:pStyle w:val="BodyText"/>
      </w:pPr>
    </w:p>
    <w:p w14:paraId="2A23E1C7" w14:textId="0B5DCF2F" w:rsidR="00EC7ED1" w:rsidRPr="00280F56" w:rsidRDefault="00EC7ED1" w:rsidP="00FA06C5">
      <w:pPr>
        <w:pStyle w:val="Heading1"/>
      </w:pPr>
      <w:r w:rsidRPr="00280F56">
        <w:lastRenderedPageBreak/>
        <w:br/>
      </w:r>
      <w:bookmarkStart w:id="209" w:name="_Toc146552356"/>
      <w:r w:rsidRPr="00280F56">
        <w:t xml:space="preserve">Discussion and </w:t>
      </w:r>
      <w:r w:rsidR="00866BAC" w:rsidRPr="00280F56">
        <w:t>Analysis</w:t>
      </w:r>
      <w:bookmarkEnd w:id="209"/>
    </w:p>
    <w:p w14:paraId="6B458D65" w14:textId="053D2665" w:rsidR="005111D2" w:rsidRPr="00280F56" w:rsidRDefault="005111D2" w:rsidP="007A2638">
      <w:pPr>
        <w:pStyle w:val="Heading2"/>
        <w:rPr>
          <w:noProof w:val="0"/>
        </w:rPr>
      </w:pPr>
      <w:bookmarkStart w:id="210" w:name="_Toc146552357"/>
      <w:r w:rsidRPr="00280F56">
        <w:rPr>
          <w:noProof w:val="0"/>
        </w:rPr>
        <w:t>Experimental Design</w:t>
      </w:r>
      <w:bookmarkEnd w:id="210"/>
      <w:r w:rsidR="002F218C">
        <w:rPr>
          <w:noProof w:val="0"/>
        </w:rPr>
        <w:t xml:space="preserve"> Analysis</w:t>
      </w:r>
    </w:p>
    <w:p w14:paraId="692D3FB4" w14:textId="0412A388" w:rsidR="007A2638" w:rsidRPr="00280F56" w:rsidRDefault="00126841" w:rsidP="008B7345">
      <w:pPr>
        <w:pStyle w:val="BodyText"/>
      </w:pPr>
      <w:r w:rsidRPr="00280F56">
        <w:t>First, the experimental design and implementation needs to be discussed.</w:t>
      </w:r>
      <w:r w:rsidRPr="00280F56">
        <w:br/>
      </w:r>
      <w:r w:rsidRPr="00280F56">
        <w:br/>
        <w:t xml:space="preserve">The overall design concept is </w:t>
      </w:r>
      <w:proofErr w:type="gramStart"/>
      <w:r w:rsidRPr="00280F56">
        <w:t>sound</w:t>
      </w:r>
      <w:proofErr w:type="gramEnd"/>
      <w:r w:rsidRPr="00280F56">
        <w:t xml:space="preserve"> but implementation c</w:t>
      </w:r>
      <w:r w:rsidR="007A2638" w:rsidRPr="00280F56">
        <w:t>an</w:t>
      </w:r>
      <w:r w:rsidRPr="00280F56">
        <w:t xml:space="preserve"> be </w:t>
      </w:r>
      <w:r w:rsidR="007A2638" w:rsidRPr="00280F56">
        <w:t xml:space="preserve">significantly </w:t>
      </w:r>
      <w:r w:rsidRPr="00280F56">
        <w:t>improved by removing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Pr="00280F56">
        <w:t xml:space="preserve">. </w:t>
      </w:r>
      <w:r w:rsidR="005111D2" w:rsidRPr="00280F56">
        <w:br/>
      </w:r>
      <w:r w:rsidRPr="00280F56">
        <w:br/>
        <w:t xml:space="preserve">Ideally, the Raspberry Pi should be replaced with a system capable of utilising TensorFlow models so that the developed model in </w:t>
      </w:r>
      <w:proofErr w:type="spellStart"/>
      <w:r w:rsidRPr="00280F56">
        <w:t>Matlab</w:t>
      </w:r>
      <w:proofErr w:type="spellEnd"/>
      <w:r w:rsidRPr="00280F56">
        <w:t xml:space="preserve"> can be directly implemented on the unit</w:t>
      </w:r>
      <w:r w:rsidR="007A2638" w:rsidRPr="00280F56">
        <w:t xml:space="preserve"> and/or to </w:t>
      </w:r>
      <w:r w:rsidRPr="00280F56">
        <w:t>increase the data collection rate.</w:t>
      </w:r>
      <w:r w:rsidR="005111D2" w:rsidRPr="00280F56">
        <w:br/>
      </w:r>
      <w:r w:rsidRPr="00280F56">
        <w:br/>
        <w:t xml:space="preserve">The potential for TCP/IP collisions when collecting data (a minor factor in data alignment but easily mitigated) can be addressed by direct connections from individual network cards, or better, two time-synchronised computers directly connected to the vehicle-processor and the robot arm. Using reliable </w:t>
      </w:r>
      <w:r w:rsidR="007A2638" w:rsidRPr="00280F56">
        <w:t xml:space="preserve">and consistent </w:t>
      </w:r>
      <w:r w:rsidRPr="00280F56">
        <w:t>time-stamped data would decrease the time necessary to manually align readings and it is possible that this can be automated.</w:t>
      </w:r>
      <w:r w:rsidR="005111D2" w:rsidRPr="00280F56">
        <w:br/>
      </w:r>
      <w:r w:rsidRPr="00280F56">
        <w:br/>
      </w:r>
      <w:r w:rsidR="005111D2" w:rsidRPr="00280F56">
        <w:t xml:space="preserve">The aluminium and plastic baseboard design was proposed for rigidity but it is likely that </w:t>
      </w:r>
      <w:r w:rsidR="00C97540">
        <w:t>IMU</w:t>
      </w:r>
      <w:r w:rsidR="005111D2" w:rsidRPr="00280F56">
        <w:t xml:space="preserve"> sensors will be directly mounted to the panels on a vehicle and so it is possible that magnetometer data can be used to aid in orientation determination but at the possible cost of dealing with sensors mounted at different heights, and so, not on the same plane as the camera-based </w:t>
      </w:r>
      <w:r w:rsidR="00C97540">
        <w:t>IMU</w:t>
      </w:r>
      <w:r w:rsidR="005111D2" w:rsidRPr="00280F56">
        <w:t>. If a single baseboard is to be used to eliminate multiple plane concerns, then this should be changed to a non-magnetic rigid material such as abs plastic.</w:t>
      </w:r>
      <w:r w:rsidR="007A2638" w:rsidRPr="00280F56">
        <w:br/>
      </w:r>
      <w:r w:rsidR="007A2638" w:rsidRPr="00280F56">
        <w:br/>
        <w:t xml:space="preserve">The robot arm provides predictable angles once calibrated however </w:t>
      </w:r>
      <w:proofErr w:type="gramStart"/>
      <w:r w:rsidR="007A2638" w:rsidRPr="00280F56">
        <w:t>it’s</w:t>
      </w:r>
      <w:proofErr w:type="gramEnd"/>
      <w:r w:rsidR="007A2638" w:rsidRPr="00280F56">
        <w:t xml:space="preserve"> design does not easily permit roll and pitch modifications while travelling in a particular direction except for small distances (limited by the reach of the arm and it’s joints). As such, this experiment does not consider roll and pitch movements while under any form of lateral motion. </w:t>
      </w:r>
      <w:r w:rsidR="007A2638" w:rsidRPr="00280F56">
        <w:br/>
        <w:t xml:space="preserve">A robot arm would not be necessary for validation of the sensor data if a jig can be devised that has known angles for a vehicle to traverse but this would be time-consuming to develop a long-enough accurate track to give good neural network training data. With the vehicle having oil-filled shock </w:t>
      </w:r>
      <w:r w:rsidR="007A2638" w:rsidRPr="00280F56">
        <w:lastRenderedPageBreak/>
        <w:t xml:space="preserve">absorbers and suspension springs, calculating </w:t>
      </w:r>
      <w:r w:rsidR="00505D0C" w:rsidRPr="00280F56">
        <w:t>where the vehicle is on such a track is a non-trivial exercise without the use of time-synchronised cameras or pressure pads, etc.</w:t>
      </w:r>
    </w:p>
    <w:p w14:paraId="1B06681B" w14:textId="5823CD48" w:rsidR="005111D2" w:rsidRPr="00280F56" w:rsidRDefault="005111D2" w:rsidP="005111D2">
      <w:pPr>
        <w:pStyle w:val="Heading2"/>
        <w:rPr>
          <w:noProof w:val="0"/>
        </w:rPr>
      </w:pPr>
      <w:bookmarkStart w:id="211" w:name="_Toc146552358"/>
      <w:r w:rsidRPr="00280F56">
        <w:rPr>
          <w:noProof w:val="0"/>
        </w:rPr>
        <w:t>Filter results</w:t>
      </w:r>
      <w:r w:rsidR="002F218C">
        <w:rPr>
          <w:noProof w:val="0"/>
        </w:rPr>
        <w:t xml:space="preserve"> analysis</w:t>
      </w:r>
      <w:r w:rsidRPr="00280F56">
        <w:rPr>
          <w:noProof w:val="0"/>
        </w:rPr>
        <w:t>.</w:t>
      </w:r>
      <w:bookmarkEnd w:id="211"/>
    </w:p>
    <w:p w14:paraId="5FE440C1" w14:textId="2CA0467E" w:rsidR="008B7345" w:rsidRPr="00280F56" w:rsidRDefault="008B7345" w:rsidP="008B7345">
      <w:pPr>
        <w:pStyle w:val="BodyText"/>
      </w:pPr>
      <w:r w:rsidRPr="00280F56">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rsidRPr="00280F56">
        <w:t>the accumulation of errors</w:t>
      </w:r>
      <w:r w:rsidR="005111D2" w:rsidRPr="00280F56">
        <w:t xml:space="preserve">, especially when the vehicle will change </w:t>
      </w:r>
      <w:proofErr w:type="spellStart"/>
      <w:r w:rsidR="005111D2" w:rsidRPr="00280F56">
        <w:t>it’s</w:t>
      </w:r>
      <w:proofErr w:type="spellEnd"/>
      <w:r w:rsidR="005111D2" w:rsidRPr="00280F56">
        <w:t xml:space="preserve"> speed</w:t>
      </w:r>
      <w:r w:rsidR="007A2638" w:rsidRPr="00280F56">
        <w:t xml:space="preserve"> when responding </w:t>
      </w:r>
      <w:r w:rsidR="005111D2" w:rsidRPr="00280F56">
        <w:t>to local conditions.</w:t>
      </w:r>
      <w:r w:rsidR="005111D2" w:rsidRPr="00280F56">
        <w:br/>
      </w:r>
      <w:r w:rsidR="00126841" w:rsidRPr="00280F56">
        <w:br/>
        <w:t xml:space="preserve">The Kalman filter approximates the robot arm control movement </w:t>
      </w:r>
      <w:r w:rsidR="00505D0C" w:rsidRPr="00280F56">
        <w:t xml:space="preserve">more accurately than the Madgwick </w:t>
      </w:r>
      <w:r w:rsidR="007A2638" w:rsidRPr="00280F56">
        <w:t xml:space="preserve">and is not reactive to the length of the data samples fed into it </w:t>
      </w:r>
      <w:r w:rsidR="00126841" w:rsidRPr="00280F56">
        <w:t>but has a tendency to overshoot on changes of angle</w:t>
      </w:r>
      <w:r w:rsidR="00505D0C" w:rsidRPr="00280F56">
        <w:t xml:space="preserve"> and takes at least 7 times the processing power (this will vary depending on the processor implemented)</w:t>
      </w:r>
      <w:r w:rsidR="00126841" w:rsidRPr="00280F56">
        <w:t>. Reducing this behaviour will almost certainly alter responsiveness to change and ideally would be tuned to the vehicle’s speed</w:t>
      </w:r>
      <w:r w:rsidR="00505D0C" w:rsidRPr="00280F56">
        <w:t xml:space="preserve"> to optimise the value.</w:t>
      </w:r>
      <w:r w:rsidR="005111D2" w:rsidRPr="00280F56">
        <w:t xml:space="preserve"> This should be achievable in a dynamic fashion.</w:t>
      </w:r>
    </w:p>
    <w:p w14:paraId="647E7DAB" w14:textId="77777777" w:rsidR="002F218C" w:rsidRDefault="007A2638" w:rsidP="007A2638">
      <w:pPr>
        <w:pStyle w:val="BodyText"/>
      </w:pPr>
      <w:r w:rsidRPr="00280F56">
        <w:t>Of the two filters, the Kalman is preferable for a long-range rover to avoid the sampling size conditions of the Madgwick filter.</w:t>
      </w:r>
      <w:r w:rsidR="00C91F69" w:rsidRPr="00280F56">
        <w:br/>
      </w:r>
    </w:p>
    <w:p w14:paraId="2C8F78B0" w14:textId="3B2DE41C" w:rsidR="002F218C" w:rsidRPr="00280F56" w:rsidRDefault="002F218C" w:rsidP="002F218C">
      <w:pPr>
        <w:pStyle w:val="Heading2"/>
        <w:numPr>
          <w:ilvl w:val="1"/>
          <w:numId w:val="15"/>
        </w:numPr>
        <w:rPr>
          <w:noProof w:val="0"/>
        </w:rPr>
      </w:pPr>
      <w:r>
        <w:rPr>
          <w:noProof w:val="0"/>
        </w:rPr>
        <w:t xml:space="preserve">Neural Network </w:t>
      </w:r>
      <w:r w:rsidRPr="00280F56">
        <w:rPr>
          <w:noProof w:val="0"/>
        </w:rPr>
        <w:t>results</w:t>
      </w:r>
      <w:r>
        <w:rPr>
          <w:noProof w:val="0"/>
        </w:rPr>
        <w:t xml:space="preserve"> analysis</w:t>
      </w:r>
      <w:r w:rsidRPr="00280F56">
        <w:rPr>
          <w:noProof w:val="0"/>
        </w:rPr>
        <w:t>.</w:t>
      </w:r>
    </w:p>
    <w:p w14:paraId="0B56ECDC" w14:textId="06BB10B9" w:rsidR="007A2638" w:rsidRPr="00280F56" w:rsidRDefault="002F218C" w:rsidP="007A2638">
      <w:pPr>
        <w:pStyle w:val="BodyText"/>
      </w:pPr>
      <w:r>
        <w:t>&lt;TBC&gt;</w:t>
      </w:r>
      <w:r>
        <w:br/>
      </w:r>
      <w:r w:rsidR="00C91F69" w:rsidRPr="00280F56">
        <w:br/>
        <w:t>In Chapter 6, conclusions and future recommendations will be discussed.</w:t>
      </w:r>
    </w:p>
    <w:p w14:paraId="5A22AF6B" w14:textId="063866C6" w:rsidR="00013736" w:rsidRPr="00280F56" w:rsidRDefault="001C0A32" w:rsidP="0015274C">
      <w:pPr>
        <w:pStyle w:val="NormalWeb"/>
        <w:shd w:val="clear" w:color="auto" w:fill="FFFFFF"/>
        <w:rPr>
          <w:rFonts w:ascii="Open Sans" w:hAnsi="Open Sans" w:cs="Open Sans"/>
          <w:color w:val="000000"/>
          <w:sz w:val="20"/>
          <w:szCs w:val="20"/>
        </w:rPr>
      </w:pPr>
      <w:r w:rsidRPr="00280F56">
        <w:br/>
      </w:r>
      <w:r w:rsidRPr="00280F56">
        <w:br/>
      </w:r>
      <w:r w:rsidRPr="00280F56">
        <w:br/>
      </w:r>
      <w:r w:rsidRPr="00280F56">
        <w:br/>
      </w:r>
    </w:p>
    <w:p w14:paraId="2DAFEFA0" w14:textId="7FB0922E" w:rsidR="001C0A32" w:rsidRPr="00280F56" w:rsidRDefault="001C0A32" w:rsidP="001C0A32">
      <w:pPr>
        <w:pStyle w:val="BodyText"/>
      </w:pPr>
    </w:p>
    <w:p w14:paraId="1CE5AA1A" w14:textId="73F5C0D5" w:rsidR="00A23224" w:rsidRPr="00280F56" w:rsidRDefault="00EC7ED1" w:rsidP="00FA06C5">
      <w:pPr>
        <w:pStyle w:val="Heading1"/>
      </w:pPr>
      <w:r w:rsidRPr="00280F56">
        <w:lastRenderedPageBreak/>
        <w:br/>
      </w:r>
      <w:bookmarkStart w:id="212" w:name="_Toc146552359"/>
      <w:r w:rsidRPr="00280F56">
        <w:t>Conclusion and Future Works</w:t>
      </w:r>
      <w:bookmarkEnd w:id="212"/>
      <w:r w:rsidRPr="00280F56">
        <w:t xml:space="preserve"> </w:t>
      </w:r>
    </w:p>
    <w:p w14:paraId="4608D65B" w14:textId="5C79D79D" w:rsidR="002F218C" w:rsidRPr="00280F56" w:rsidRDefault="002F218C" w:rsidP="002F218C">
      <w:pPr>
        <w:pStyle w:val="BodyText"/>
      </w:pPr>
      <w:r>
        <w:t>The research objectives have been answered through this experiment.</w:t>
      </w:r>
      <w:r>
        <w:br/>
      </w:r>
      <w:r>
        <w:br/>
        <w:t xml:space="preserve">Objective One was to </w:t>
      </w:r>
      <w:r w:rsidRPr="00280F56">
        <w:t xml:space="preserve">determine whether multiple </w:t>
      </w:r>
      <w:r>
        <w:t>inertial measurement units</w:t>
      </w:r>
      <w:r w:rsidRPr="00280F56">
        <w:t xml:space="preserve"> in conjunction with a neural network can improve image stabilisation of a camera on an RC vehicle, compared with a single inertial </w:t>
      </w:r>
      <w:r>
        <w:t>measurement unit</w:t>
      </w:r>
      <w:r w:rsidRPr="00280F56">
        <w:t>.</w:t>
      </w:r>
      <w:r w:rsidRPr="00280F56">
        <w:br/>
      </w:r>
      <w:r>
        <w:br/>
        <w:t xml:space="preserve">Objective Two was </w:t>
      </w:r>
      <w:r w:rsidRPr="00280F56">
        <w:t xml:space="preserve">to determine the least number of </w:t>
      </w:r>
      <w:r>
        <w:t>inertial measurement units</w:t>
      </w:r>
      <w:r w:rsidRPr="00280F56">
        <w:t xml:space="preserve"> required to provide a significant measurable improvement.</w:t>
      </w: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1749765B" w14:textId="08B18270" w:rsidR="00934A2D" w:rsidRPr="00280F56" w:rsidRDefault="00934A2D" w:rsidP="00E80307">
      <w:pPr>
        <w:pStyle w:val="Heading1"/>
        <w:numPr>
          <w:ilvl w:val="0"/>
          <w:numId w:val="0"/>
        </w:numPr>
        <w:jc w:val="left"/>
      </w:pPr>
      <w:r w:rsidRPr="00280F56">
        <w:lastRenderedPageBreak/>
        <w:br/>
      </w: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213" w:name="_Toc146552360"/>
      <w:r w:rsidRPr="00280F56">
        <w:t>Appendi</w:t>
      </w:r>
      <w:r w:rsidR="00F06A92" w:rsidRPr="00280F56">
        <w:t>ces</w:t>
      </w:r>
      <w:bookmarkEnd w:id="213"/>
      <w:r w:rsidRPr="00280F56">
        <w:t xml:space="preserve"> </w:t>
      </w:r>
    </w:p>
    <w:p w14:paraId="4115F882" w14:textId="68CF6471" w:rsidR="00F06A92" w:rsidRPr="00280F56" w:rsidRDefault="00F06A92" w:rsidP="00804241">
      <w:pPr>
        <w:pStyle w:val="Heading2"/>
        <w:rPr>
          <w:noProof w:val="0"/>
        </w:rPr>
      </w:pPr>
      <w:bookmarkStart w:id="214" w:name="_Toc146552361"/>
      <w:r w:rsidRPr="00280F56">
        <w:rPr>
          <w:noProof w:val="0"/>
        </w:rPr>
        <w:t>Appendix 1</w:t>
      </w:r>
      <w:r w:rsidR="00C97540">
        <w:rPr>
          <w:noProof w:val="0"/>
        </w:rPr>
        <w:t xml:space="preserve">. </w:t>
      </w:r>
      <w:r w:rsidRPr="00280F56">
        <w:rPr>
          <w:noProof w:val="0"/>
        </w:rPr>
        <w:t>Code</w:t>
      </w:r>
      <w:bookmarkEnd w:id="214"/>
    </w:p>
    <w:p w14:paraId="6CAB4E4B" w14:textId="07648A05" w:rsidR="003A733D" w:rsidRPr="00280F56" w:rsidRDefault="003A733D" w:rsidP="003A733D">
      <w:pPr>
        <w:pStyle w:val="BodyText"/>
      </w:pPr>
      <w:r w:rsidRPr="00280F56">
        <w:t xml:space="preserve">All code can be obtained from </w:t>
      </w:r>
      <w:proofErr w:type="gramStart"/>
      <w:r w:rsidRPr="00280F56">
        <w:t>https://github.com/BratNZ/Thesis</w:t>
      </w:r>
      <w:proofErr w:type="gramEnd"/>
      <w:r w:rsidRPr="00280F56">
        <w:t xml:space="preserve"> </w:t>
      </w:r>
    </w:p>
    <w:p w14:paraId="350D29B2" w14:textId="6D9483EF" w:rsidR="00F06A92" w:rsidRPr="00280F56" w:rsidRDefault="00F06A92" w:rsidP="00846FF2">
      <w:pPr>
        <w:pStyle w:val="Heading2"/>
        <w:rPr>
          <w:noProof w:val="0"/>
        </w:rPr>
      </w:pPr>
      <w:bookmarkStart w:id="215" w:name="_Toc146552362"/>
      <w:r w:rsidRPr="00280F56">
        <w:rPr>
          <w:noProof w:val="0"/>
        </w:rPr>
        <w:t>Appendix 2. Calibration results.</w:t>
      </w:r>
      <w:bookmarkEnd w:id="215"/>
    </w:p>
    <w:p w14:paraId="0F669BC1" w14:textId="5A184955" w:rsidR="00F06A92" w:rsidRPr="00280F56" w:rsidRDefault="00F06A92" w:rsidP="00F24F35">
      <w:pPr>
        <w:pStyle w:val="Caption"/>
      </w:pPr>
      <w:bookmarkStart w:id="216" w:name="_Toc146546634"/>
      <w:bookmarkStart w:id="217" w:name="_Toc146547351"/>
      <w:bookmarkStart w:id="218" w:name="_Toc146548785"/>
      <w:r w:rsidRPr="00280F56">
        <w:t xml:space="preserve">Table </w:t>
      </w:r>
      <w:r w:rsidR="000672AC">
        <w:fldChar w:fldCharType="begin"/>
      </w:r>
      <w:r w:rsidR="000672AC">
        <w:instrText xml:space="preserve"> STYLEREF 1 \s </w:instrText>
      </w:r>
      <w:r w:rsidR="000672AC">
        <w:fldChar w:fldCharType="separate"/>
      </w:r>
      <w:r w:rsidR="000672AC">
        <w:t>7</w:t>
      </w:r>
      <w:r w:rsidR="000672AC">
        <w:fldChar w:fldCharType="end"/>
      </w:r>
      <w:r w:rsidR="000672AC">
        <w:t>.</w:t>
      </w:r>
      <w:r w:rsidR="000672AC">
        <w:fldChar w:fldCharType="begin"/>
      </w:r>
      <w:r w:rsidR="000672AC">
        <w:instrText xml:space="preserve"> SEQ Table \* ARABIC \s 1 </w:instrText>
      </w:r>
      <w:r w:rsidR="000672AC">
        <w:fldChar w:fldCharType="separate"/>
      </w:r>
      <w:r w:rsidR="000672AC">
        <w:t>1</w:t>
      </w:r>
      <w:r w:rsidR="000672AC">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216"/>
      <w:bookmarkEnd w:id="217"/>
      <w:bookmarkEnd w:id="218"/>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proofErr w:type="spellStart"/>
            <w:r w:rsidRPr="00280F56">
              <w:rPr>
                <w:sz w:val="16"/>
                <w:szCs w:val="16"/>
              </w:rPr>
              <w:t>GyroX</w:t>
            </w:r>
            <w:proofErr w:type="spellEnd"/>
          </w:p>
        </w:tc>
        <w:tc>
          <w:tcPr>
            <w:tcW w:w="1276" w:type="dxa"/>
          </w:tcPr>
          <w:p w14:paraId="29579E46" w14:textId="2596DF9A" w:rsidR="00F06A92" w:rsidRPr="00280F56" w:rsidRDefault="00F06A92" w:rsidP="00804241">
            <w:pPr>
              <w:rPr>
                <w:sz w:val="16"/>
                <w:szCs w:val="16"/>
              </w:rPr>
            </w:pPr>
            <w:proofErr w:type="spellStart"/>
            <w:r w:rsidRPr="00280F56">
              <w:rPr>
                <w:sz w:val="16"/>
                <w:szCs w:val="16"/>
              </w:rPr>
              <w:t>GyroY</w:t>
            </w:r>
            <w:proofErr w:type="spellEnd"/>
          </w:p>
        </w:tc>
        <w:tc>
          <w:tcPr>
            <w:tcW w:w="1559" w:type="dxa"/>
          </w:tcPr>
          <w:p w14:paraId="215FBE18" w14:textId="28EA0A11" w:rsidR="00F06A92" w:rsidRPr="00280F56" w:rsidRDefault="00F06A92" w:rsidP="00804241">
            <w:pPr>
              <w:rPr>
                <w:sz w:val="16"/>
                <w:szCs w:val="16"/>
              </w:rPr>
            </w:pPr>
            <w:proofErr w:type="spellStart"/>
            <w:r w:rsidRPr="00280F56">
              <w:rPr>
                <w:sz w:val="16"/>
                <w:szCs w:val="16"/>
              </w:rPr>
              <w:t>GyroZ</w:t>
            </w:r>
            <w:proofErr w:type="spellEnd"/>
          </w:p>
        </w:tc>
        <w:tc>
          <w:tcPr>
            <w:tcW w:w="1418" w:type="dxa"/>
          </w:tcPr>
          <w:p w14:paraId="710C7050" w14:textId="4FAD7023" w:rsidR="00F06A92" w:rsidRPr="00280F56" w:rsidRDefault="00F06A92" w:rsidP="00804241">
            <w:pPr>
              <w:rPr>
                <w:sz w:val="16"/>
                <w:szCs w:val="16"/>
              </w:rPr>
            </w:pPr>
            <w:proofErr w:type="spellStart"/>
            <w:r w:rsidRPr="00280F56">
              <w:rPr>
                <w:sz w:val="16"/>
                <w:szCs w:val="16"/>
              </w:rPr>
              <w:t>AccelX</w:t>
            </w:r>
            <w:proofErr w:type="spellEnd"/>
          </w:p>
        </w:tc>
        <w:tc>
          <w:tcPr>
            <w:tcW w:w="1559" w:type="dxa"/>
          </w:tcPr>
          <w:p w14:paraId="053DA5DA" w14:textId="29B8FC3C" w:rsidR="00F06A92" w:rsidRPr="00280F56" w:rsidRDefault="00F06A92" w:rsidP="00804241">
            <w:pPr>
              <w:rPr>
                <w:sz w:val="16"/>
                <w:szCs w:val="16"/>
              </w:rPr>
            </w:pPr>
            <w:proofErr w:type="spellStart"/>
            <w:r w:rsidRPr="00280F56">
              <w:rPr>
                <w:sz w:val="16"/>
                <w:szCs w:val="16"/>
              </w:rPr>
              <w:t>AccelY</w:t>
            </w:r>
            <w:proofErr w:type="spellEnd"/>
          </w:p>
        </w:tc>
        <w:tc>
          <w:tcPr>
            <w:tcW w:w="1553" w:type="dxa"/>
          </w:tcPr>
          <w:p w14:paraId="2910482E" w14:textId="4878ED6B" w:rsidR="00F06A92" w:rsidRPr="00280F56" w:rsidRDefault="00F06A92" w:rsidP="00804241">
            <w:pPr>
              <w:rPr>
                <w:sz w:val="16"/>
                <w:szCs w:val="16"/>
              </w:rPr>
            </w:pPr>
            <w:proofErr w:type="spellStart"/>
            <w:r w:rsidRPr="00280F56">
              <w:rPr>
                <w:sz w:val="16"/>
                <w:szCs w:val="16"/>
              </w:rPr>
              <w:t>AccelZ</w:t>
            </w:r>
            <w:proofErr w:type="spellEnd"/>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4C0729D1" w:rsidR="00934A2D" w:rsidRPr="00280F56" w:rsidRDefault="00876927" w:rsidP="00F24F35">
      <w:pPr>
        <w:pStyle w:val="Caption"/>
      </w:pPr>
      <w:bookmarkStart w:id="219" w:name="_Toc146547352"/>
      <w:bookmarkStart w:id="220" w:name="_Toc146551686"/>
      <w:r w:rsidRPr="00280F56">
        <w:t xml:space="preserve">Figure </w:t>
      </w:r>
      <w:r w:rsidR="0099441D">
        <w:fldChar w:fldCharType="begin"/>
      </w:r>
      <w:r w:rsidR="0099441D">
        <w:instrText xml:space="preserve"> STYLEREF 1 \s </w:instrText>
      </w:r>
      <w:r w:rsidR="0099441D">
        <w:fldChar w:fldCharType="separate"/>
      </w:r>
      <w:r w:rsidR="0099441D">
        <w:t>7</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w:t>
      </w:r>
      <w:r w:rsidR="0099441D">
        <w:fldChar w:fldCharType="end"/>
      </w:r>
      <w:r w:rsidRPr="00280F56">
        <w:t xml:space="preserve">  </w:t>
      </w:r>
      <w:r w:rsidR="00C97540">
        <w:t>IMU</w:t>
      </w:r>
      <w:r w:rsidRPr="00280F56">
        <w:t xml:space="preserve"> Calibration graphs for Central Camera </w:t>
      </w:r>
      <w:r w:rsidR="00C97540">
        <w:t>IMU</w:t>
      </w:r>
      <w:bookmarkEnd w:id="219"/>
      <w:bookmarkEnd w:id="220"/>
      <w:r w:rsidR="00934A2D" w:rsidRPr="00280F56">
        <w:br w:type="page"/>
      </w:r>
    </w:p>
    <w:p w14:paraId="3818EE95" w14:textId="65B52AED" w:rsidR="00876927" w:rsidRPr="00280F56" w:rsidRDefault="00876927" w:rsidP="00F24F35">
      <w:pPr>
        <w:pStyle w:val="Caption"/>
      </w:pPr>
      <w:r w:rsidRPr="00280F56">
        <w:lastRenderedPageBreak/>
        <w:br/>
      </w:r>
      <w:bookmarkStart w:id="221" w:name="_Toc146547353"/>
      <w:bookmarkStart w:id="222" w:name="_Toc146551687"/>
      <w:r w:rsidRPr="00280F56">
        <w:t xml:space="preserve">Figure </w:t>
      </w:r>
      <w:r w:rsidR="0099441D">
        <w:fldChar w:fldCharType="begin"/>
      </w:r>
      <w:r w:rsidR="0099441D">
        <w:instrText xml:space="preserve"> STYLEREF 1 \s </w:instrText>
      </w:r>
      <w:r w:rsidR="0099441D">
        <w:fldChar w:fldCharType="separate"/>
      </w:r>
      <w:r w:rsidR="0099441D">
        <w:t>7</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w:t>
      </w:r>
      <w:r w:rsidR="0099441D">
        <w:fldChar w:fldCharType="end"/>
      </w:r>
      <w:r w:rsidRPr="00280F56">
        <w:t xml:space="preserve">  </w:t>
      </w:r>
      <w:r w:rsidR="00C97540">
        <w:t>IMU</w:t>
      </w:r>
      <w:r w:rsidRPr="00280F56">
        <w:t xml:space="preserve"> Calibration graphs for Front Left </w:t>
      </w:r>
      <w:r w:rsidR="00C97540">
        <w:t>IMU</w:t>
      </w:r>
      <w:r w:rsidRPr="00280F56">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221"/>
      <w:bookmarkEnd w:id="222"/>
    </w:p>
    <w:p w14:paraId="37810645" w14:textId="3F8DBA15" w:rsidR="00876927" w:rsidRPr="00280F56" w:rsidRDefault="00876927" w:rsidP="00876927">
      <w:pPr>
        <w:pStyle w:val="BodyText"/>
      </w:pPr>
      <w:r w:rsidRPr="00280F56">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4CE87622" w:rsidR="00876927" w:rsidRPr="00280F56" w:rsidRDefault="00876927" w:rsidP="00F24F35">
      <w:pPr>
        <w:pStyle w:val="Caption"/>
      </w:pPr>
      <w:bookmarkStart w:id="223" w:name="_Toc146547354"/>
      <w:bookmarkStart w:id="224" w:name="_Toc146551688"/>
      <w:r w:rsidRPr="00280F56">
        <w:t xml:space="preserve">Figure </w:t>
      </w:r>
      <w:r w:rsidR="0099441D">
        <w:fldChar w:fldCharType="begin"/>
      </w:r>
      <w:r w:rsidR="0099441D">
        <w:instrText xml:space="preserve"> STYLEREF 1 \s </w:instrText>
      </w:r>
      <w:r w:rsidR="0099441D">
        <w:fldChar w:fldCharType="separate"/>
      </w:r>
      <w:r w:rsidR="0099441D">
        <w:t>7</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w:t>
      </w:r>
      <w:r w:rsidR="0099441D">
        <w:fldChar w:fldCharType="end"/>
      </w:r>
      <w:r w:rsidRPr="00280F56">
        <w:t xml:space="preserve">  </w:t>
      </w:r>
      <w:r w:rsidR="00C97540">
        <w:t>IMU</w:t>
      </w:r>
      <w:r w:rsidRPr="00280F56">
        <w:t xml:space="preserve"> Calibration graphs for Front Right </w:t>
      </w:r>
      <w:r w:rsidR="00C97540">
        <w:t>IMU</w:t>
      </w:r>
      <w:bookmarkEnd w:id="223"/>
      <w:bookmarkEnd w:id="224"/>
    </w:p>
    <w:p w14:paraId="08930E38" w14:textId="70F34EB6" w:rsidR="00876927" w:rsidRPr="00280F56" w:rsidRDefault="00876927" w:rsidP="00876927">
      <w:pPr>
        <w:pStyle w:val="BodyText"/>
      </w:pPr>
      <w:r w:rsidRPr="00280F56">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1A8E7FAB" w:rsidR="00C911F7" w:rsidRPr="00280F56" w:rsidRDefault="00C911F7" w:rsidP="00F24F35">
      <w:pPr>
        <w:pStyle w:val="Caption"/>
      </w:pPr>
      <w:bookmarkStart w:id="225" w:name="_Toc146547355"/>
      <w:bookmarkStart w:id="226" w:name="_Toc146551689"/>
      <w:r w:rsidRPr="00280F56">
        <w:t xml:space="preserve">Figure </w:t>
      </w:r>
      <w:r w:rsidR="0099441D">
        <w:fldChar w:fldCharType="begin"/>
      </w:r>
      <w:r w:rsidR="0099441D">
        <w:instrText xml:space="preserve"> STYLEREF 1 \s </w:instrText>
      </w:r>
      <w:r w:rsidR="0099441D">
        <w:fldChar w:fldCharType="separate"/>
      </w:r>
      <w:r w:rsidR="0099441D">
        <w:t>7</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4</w:t>
      </w:r>
      <w:r w:rsidR="0099441D">
        <w:fldChar w:fldCharType="end"/>
      </w:r>
      <w:r w:rsidRPr="00280F56">
        <w:t xml:space="preserve">  </w:t>
      </w:r>
      <w:r w:rsidR="00C97540">
        <w:t>IMU</w:t>
      </w:r>
      <w:r w:rsidRPr="00280F56">
        <w:t xml:space="preserve"> Calibration graphs for Rear Left </w:t>
      </w:r>
      <w:r w:rsidR="00C97540">
        <w:t>IMU</w:t>
      </w:r>
      <w:bookmarkEnd w:id="225"/>
      <w:bookmarkEnd w:id="226"/>
    </w:p>
    <w:p w14:paraId="45BE4D84" w14:textId="77777777" w:rsidR="00C911F7" w:rsidRPr="00280F56" w:rsidRDefault="00C911F7" w:rsidP="00C911F7">
      <w:pPr>
        <w:pStyle w:val="BodyText"/>
      </w:pPr>
    </w:p>
    <w:p w14:paraId="4409365D" w14:textId="77777777" w:rsidR="00C911F7" w:rsidRPr="00280F56" w:rsidRDefault="00C911F7" w:rsidP="00F24F35">
      <w:pPr>
        <w:pStyle w:val="Caption"/>
      </w:pPr>
    </w:p>
    <w:p w14:paraId="70E349EF" w14:textId="77777777" w:rsidR="00C911F7" w:rsidRPr="00280F56" w:rsidRDefault="00C911F7" w:rsidP="00F24F35">
      <w:pPr>
        <w:pStyle w:val="Caption"/>
      </w:pPr>
    </w:p>
    <w:p w14:paraId="7C1CDD96" w14:textId="658C8950" w:rsidR="00C911F7" w:rsidRPr="00280F56" w:rsidRDefault="00C911F7" w:rsidP="00F24F35">
      <w:pPr>
        <w:pStyle w:val="Caption"/>
      </w:pPr>
      <w:bookmarkStart w:id="227" w:name="_Toc146547356"/>
      <w:r w:rsidRPr="00280F56">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227"/>
    </w:p>
    <w:p w14:paraId="2B99A194" w14:textId="7FC5AF1C" w:rsidR="00C911F7" w:rsidRPr="00280F56" w:rsidRDefault="00C911F7" w:rsidP="00F24F35">
      <w:pPr>
        <w:pStyle w:val="Caption"/>
      </w:pPr>
      <w:bookmarkStart w:id="228" w:name="_Toc146547357"/>
      <w:bookmarkStart w:id="229" w:name="_Toc146551690"/>
      <w:r w:rsidRPr="00280F56">
        <w:t xml:space="preserve">Figure </w:t>
      </w:r>
      <w:r w:rsidR="0099441D">
        <w:fldChar w:fldCharType="begin"/>
      </w:r>
      <w:r w:rsidR="0099441D">
        <w:instrText xml:space="preserve"> STYLEREF 1 \s </w:instrText>
      </w:r>
      <w:r w:rsidR="0099441D">
        <w:fldChar w:fldCharType="separate"/>
      </w:r>
      <w:r w:rsidR="0099441D">
        <w:t>7</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5</w:t>
      </w:r>
      <w:r w:rsidR="0099441D">
        <w:fldChar w:fldCharType="end"/>
      </w:r>
      <w:r w:rsidRPr="00280F56">
        <w:t xml:space="preserve"> Figure  </w:t>
      </w:r>
      <w:r w:rsidR="00C97540">
        <w:t>IMU</w:t>
      </w:r>
      <w:r w:rsidRPr="00280F56">
        <w:t xml:space="preserve"> Calibration graphs for Right Rear </w:t>
      </w:r>
      <w:r w:rsidR="00C97540">
        <w:t>IMU</w:t>
      </w:r>
      <w:bookmarkEnd w:id="228"/>
      <w:bookmarkEnd w:id="229"/>
    </w:p>
    <w:p w14:paraId="6486CAFE" w14:textId="77777777" w:rsidR="000A4CEC" w:rsidRPr="00280F56" w:rsidRDefault="000A4CEC" w:rsidP="000A4CEC">
      <w:pPr>
        <w:pStyle w:val="BodyText"/>
      </w:pPr>
    </w:p>
    <w:p w14:paraId="56906CCD" w14:textId="5F613DDC" w:rsidR="000A4CEC" w:rsidRPr="00280F56" w:rsidRDefault="008B2899" w:rsidP="00846FF2">
      <w:pPr>
        <w:pStyle w:val="Heading2"/>
        <w:rPr>
          <w:noProof w:val="0"/>
          <w:lang w:eastAsia="zh-CN"/>
        </w:rPr>
      </w:pPr>
      <w:bookmarkStart w:id="230" w:name="_Toc146552363"/>
      <w:r w:rsidRPr="00280F56">
        <w:rPr>
          <w:noProof w:val="0"/>
        </w:rPr>
        <w:t>Appendix 3</w:t>
      </w:r>
      <w:r w:rsidR="00C97540">
        <w:rPr>
          <w:noProof w:val="0"/>
        </w:rPr>
        <w:t>.</w:t>
      </w:r>
      <w:r w:rsidRPr="00280F56">
        <w:rPr>
          <w:noProof w:val="0"/>
        </w:rPr>
        <w:t xml:space="preserve"> </w:t>
      </w:r>
      <w:r w:rsidR="000A4CEC" w:rsidRPr="00280F56">
        <w:rPr>
          <w:noProof w:val="0"/>
        </w:rPr>
        <w:t xml:space="preserve">Electrical Characteristics of </w:t>
      </w:r>
      <w:r w:rsidR="00C97540">
        <w:rPr>
          <w:noProof w:val="0"/>
        </w:rPr>
        <w:t>IMU</w:t>
      </w:r>
      <w:r w:rsidR="000A4CEC" w:rsidRPr="00280F56">
        <w:rPr>
          <w:noProof w:val="0"/>
        </w:rPr>
        <w:t xml:space="preserve">-29048 </w:t>
      </w:r>
      <w:r w:rsidR="00C97540">
        <w:rPr>
          <w:noProof w:val="0"/>
        </w:rPr>
        <w:t>IMU</w:t>
      </w:r>
      <w:bookmarkEnd w:id="230"/>
    </w:p>
    <w:tbl>
      <w:tblPr>
        <w:tblW w:w="12390" w:type="dxa"/>
        <w:tblCellMar>
          <w:top w:w="15" w:type="dxa"/>
          <w:left w:w="15" w:type="dxa"/>
          <w:bottom w:w="15" w:type="dxa"/>
          <w:right w:w="15" w:type="dxa"/>
        </w:tblCellMar>
        <w:tblLook w:val="04A0" w:firstRow="1" w:lastRow="0" w:firstColumn="1" w:lastColumn="0" w:noHBand="0" w:noVBand="1"/>
      </w:tblPr>
      <w:tblGrid>
        <w:gridCol w:w="6195"/>
        <w:gridCol w:w="6195"/>
      </w:tblGrid>
      <w:tr w:rsidR="000A4CEC" w:rsidRPr="00280F56" w14:paraId="2A806CC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280F56" w:rsidRDefault="000A4CEC">
            <w:pPr>
              <w:rPr>
                <w:rFonts w:ascii="Times New Roman" w:hAnsi="Times New Roman"/>
                <w:color w:val="5F5F5F"/>
                <w:sz w:val="24"/>
              </w:rPr>
            </w:pPr>
            <w:r w:rsidRPr="00280F56">
              <w:rPr>
                <w:color w:val="5F5F5F"/>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280F56" w:rsidRDefault="000A4CEC">
            <w:r w:rsidRPr="00280F56">
              <w:t>I2C</w:t>
            </w:r>
          </w:p>
          <w:p w14:paraId="4DE021E0" w14:textId="77777777" w:rsidR="000A4CEC" w:rsidRPr="00280F56" w:rsidRDefault="000A4CEC">
            <w:r w:rsidRPr="00280F56">
              <w:t>SPI</w:t>
            </w:r>
          </w:p>
        </w:tc>
      </w:tr>
      <w:tr w:rsidR="000A4CEC" w:rsidRPr="00280F56" w14:paraId="3E9E590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280F56" w:rsidRDefault="000A4CEC">
            <w:pPr>
              <w:rPr>
                <w:color w:val="5F5F5F"/>
              </w:rPr>
            </w:pPr>
            <w:r w:rsidRPr="00280F56">
              <w:rPr>
                <w:color w:val="5F5F5F"/>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280F56" w:rsidRDefault="000A4CEC">
            <w:r w:rsidRPr="00280F56">
              <w:t>1.71 to 3.6</w:t>
            </w:r>
          </w:p>
        </w:tc>
      </w:tr>
      <w:tr w:rsidR="000A4CEC" w:rsidRPr="00280F56" w14:paraId="738EAF0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280F56" w:rsidRDefault="000A4CEC">
            <w:pPr>
              <w:rPr>
                <w:color w:val="5F5F5F"/>
              </w:rPr>
            </w:pPr>
            <w:r w:rsidRPr="00280F56">
              <w:rPr>
                <w:color w:val="5F5F5F"/>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280F56" w:rsidRDefault="000A4CEC">
            <w:r w:rsidRPr="00280F56">
              <w:t>1.71 to 3.6</w:t>
            </w:r>
          </w:p>
        </w:tc>
      </w:tr>
      <w:tr w:rsidR="000A4CEC" w:rsidRPr="00280F56" w14:paraId="1AB17868"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280F56" w:rsidRDefault="000A4CEC">
            <w:pPr>
              <w:rPr>
                <w:color w:val="5F5F5F"/>
              </w:rPr>
            </w:pPr>
            <w:r w:rsidRPr="00280F56">
              <w:rPr>
                <w:color w:val="5F5F5F"/>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280F56" w:rsidRDefault="000A4CEC">
            <w:r w:rsidRPr="00280F56">
              <w:t>±250/500/1000/2000</w:t>
            </w:r>
          </w:p>
        </w:tc>
      </w:tr>
      <w:tr w:rsidR="000A4CEC" w:rsidRPr="00280F56" w14:paraId="596148F1"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280F56" w:rsidRDefault="000A4CEC">
            <w:pPr>
              <w:rPr>
                <w:color w:val="5F5F5F"/>
              </w:rPr>
            </w:pPr>
            <w:r w:rsidRPr="00280F56">
              <w:rPr>
                <w:color w:val="5F5F5F"/>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280F56" w:rsidRDefault="000A4CEC">
            <w:r w:rsidRPr="00280F56">
              <w:t>±1.5%</w:t>
            </w:r>
          </w:p>
        </w:tc>
      </w:tr>
      <w:tr w:rsidR="000A4CEC" w:rsidRPr="00280F56" w14:paraId="5ADC6B9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280F56" w:rsidRDefault="000A4CEC">
            <w:pPr>
              <w:rPr>
                <w:color w:val="5F5F5F"/>
              </w:rPr>
            </w:pPr>
            <w:r w:rsidRPr="00280F56">
              <w:rPr>
                <w:color w:val="5F5F5F"/>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280F56" w:rsidRDefault="000A4CEC">
            <w:r w:rsidRPr="00280F56">
              <w:t>0.015dps/√Hz</w:t>
            </w:r>
          </w:p>
        </w:tc>
      </w:tr>
      <w:tr w:rsidR="000A4CEC" w:rsidRPr="00280F56" w14:paraId="299FDC6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280F56" w:rsidRDefault="000A4CEC">
            <w:pPr>
              <w:rPr>
                <w:color w:val="5F5F5F"/>
              </w:rPr>
            </w:pPr>
            <w:r w:rsidRPr="00280F56">
              <w:rPr>
                <w:color w:val="5F5F5F"/>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280F56" w:rsidRDefault="000A4CEC">
            <w:r w:rsidRPr="00280F56">
              <w:t>±2/4/8/16</w:t>
            </w:r>
          </w:p>
        </w:tc>
      </w:tr>
      <w:tr w:rsidR="000A4CEC" w:rsidRPr="00280F56" w14:paraId="28D86E8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280F56" w:rsidRDefault="000A4CEC">
            <w:pPr>
              <w:rPr>
                <w:color w:val="5F5F5F"/>
              </w:rPr>
            </w:pPr>
            <w:r w:rsidRPr="00280F56">
              <w:rPr>
                <w:color w:val="5F5F5F"/>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280F56" w:rsidRDefault="000A4CEC">
            <w:r w:rsidRPr="00280F56">
              <w:t>±0.5%</w:t>
            </w:r>
          </w:p>
        </w:tc>
      </w:tr>
      <w:tr w:rsidR="000A4CEC" w:rsidRPr="00280F56" w14:paraId="14C70EBA"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280F56" w:rsidRDefault="000A4CEC">
            <w:pPr>
              <w:rPr>
                <w:color w:val="5F5F5F"/>
              </w:rPr>
            </w:pPr>
            <w:r w:rsidRPr="00280F56">
              <w:rPr>
                <w:color w:val="5F5F5F"/>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280F56" w:rsidRDefault="000A4CEC">
            <w:r w:rsidRPr="00280F56">
              <w:t>230μg/√Hz</w:t>
            </w:r>
          </w:p>
        </w:tc>
      </w:tr>
      <w:tr w:rsidR="000A4CEC" w:rsidRPr="00280F56" w14:paraId="4AED7BBC"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280F56" w:rsidRDefault="000A4CEC">
            <w:pPr>
              <w:rPr>
                <w:color w:val="5F5F5F"/>
              </w:rPr>
            </w:pPr>
            <w:r w:rsidRPr="00280F56">
              <w:rPr>
                <w:color w:val="5F5F5F"/>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280F56" w:rsidRDefault="000A4CEC">
            <w:r w:rsidRPr="00280F56">
              <w:t>±4900μT</w:t>
            </w:r>
          </w:p>
        </w:tc>
      </w:tr>
      <w:tr w:rsidR="000A4CEC" w:rsidRPr="00280F56" w14:paraId="3348397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280F56" w:rsidRDefault="000A4CEC">
            <w:pPr>
              <w:rPr>
                <w:color w:val="5F5F5F"/>
              </w:rPr>
            </w:pPr>
            <w:r w:rsidRPr="00280F56">
              <w:rPr>
                <w:color w:val="5F5F5F"/>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280F56" w:rsidRDefault="000A4CEC">
            <w:pPr>
              <w:rPr>
                <w:color w:val="5F5F5F"/>
              </w:rPr>
            </w:pPr>
          </w:p>
        </w:tc>
      </w:tr>
      <w:tr w:rsidR="000A4CEC" w:rsidRPr="00280F56" w14:paraId="3C6871B6"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280F56" w:rsidRDefault="000A4CEC">
            <w:pPr>
              <w:rPr>
                <w:color w:val="5F5F5F"/>
                <w:sz w:val="24"/>
              </w:rPr>
            </w:pPr>
            <w:r w:rsidRPr="00280F56">
              <w:rPr>
                <w:color w:val="5F5F5F"/>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280F56" w:rsidRDefault="000A4CEC">
            <w:pPr>
              <w:rPr>
                <w:color w:val="5F5F5F"/>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231" w:name="_Toc146552364"/>
      <w:r w:rsidRPr="00280F56">
        <w:lastRenderedPageBreak/>
        <w:t xml:space="preserve">Chapter </w:t>
      </w:r>
      <w:r w:rsidR="00934A2D" w:rsidRPr="00280F56">
        <w:t>8</w:t>
      </w:r>
      <w:r w:rsidR="005275F2">
        <w:t xml:space="preserve">. </w:t>
      </w:r>
      <w:r w:rsidR="00BE0D55" w:rsidRPr="00280F56">
        <w:t>References</w:t>
      </w:r>
      <w:bookmarkEnd w:id="231"/>
    </w:p>
    <w:p w14:paraId="1E2BBE83" w14:textId="25CFE049" w:rsidR="00F24F35" w:rsidRPr="00F24F35" w:rsidRDefault="005275F2" w:rsidP="00F24F35">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F24F35" w:rsidRPr="00F24F35">
        <w:rPr>
          <w:rFonts w:ascii="Calibri" w:hAnsi="Calibri" w:cs="Calibri"/>
          <w:noProof/>
        </w:rPr>
        <w:t xml:space="preserve">Ab Wahab, M. N., Nefti-Meziani, S., &amp; Atyabi, A. (2015). A comprehensive review of swarm optimization algorithms. </w:t>
      </w:r>
      <w:r w:rsidR="00F24F35" w:rsidRPr="00F24F35">
        <w:rPr>
          <w:rFonts w:ascii="Calibri" w:hAnsi="Calibri" w:cs="Calibri"/>
          <w:i/>
          <w:iCs/>
          <w:noProof/>
        </w:rPr>
        <w:t>PLoS ONE</w:t>
      </w:r>
      <w:r w:rsidR="00F24F35" w:rsidRPr="00F24F35">
        <w:rPr>
          <w:rFonts w:ascii="Calibri" w:hAnsi="Calibri" w:cs="Calibri"/>
          <w:noProof/>
        </w:rPr>
        <w:t xml:space="preserve">, </w:t>
      </w:r>
      <w:r w:rsidR="00F24F35" w:rsidRPr="00F24F35">
        <w:rPr>
          <w:rFonts w:ascii="Calibri" w:hAnsi="Calibri" w:cs="Calibri"/>
          <w:i/>
          <w:iCs/>
          <w:noProof/>
        </w:rPr>
        <w:t>10</w:t>
      </w:r>
      <w:r w:rsidR="00F24F35" w:rsidRPr="00F24F35">
        <w:rPr>
          <w:rFonts w:ascii="Calibri" w:hAnsi="Calibri" w:cs="Calibri"/>
          <w:noProof/>
        </w:rPr>
        <w:t>(5). https://doi.org/10.1371/JOURNAL.PONE.0122827</w:t>
      </w:r>
    </w:p>
    <w:p w14:paraId="0F3861A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Adafruit. (2022). </w:t>
      </w:r>
      <w:r w:rsidRPr="00F24F35">
        <w:rPr>
          <w:rFonts w:ascii="Calibri" w:hAnsi="Calibri" w:cs="Calibri"/>
          <w:i/>
          <w:iCs/>
          <w:noProof/>
        </w:rPr>
        <w:t>Slamtec RPLIDAR A1 - 360 Laser Range Scanner : ID 4010 : $99.95 : Adafruit Industries, Unique &amp; fun DIY electronics and kits</w:t>
      </w:r>
      <w:r w:rsidRPr="00F24F35">
        <w:rPr>
          <w:rFonts w:ascii="Calibri" w:hAnsi="Calibri" w:cs="Calibri"/>
          <w:noProof/>
        </w:rPr>
        <w:t>. https://www.adafruit.com/product/4010</w:t>
      </w:r>
    </w:p>
    <w:p w14:paraId="0107617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Adelantado, F., Vilajosana, X., Tuset-Peiro, P., Martinez, B., Melia-Segui, J., &amp; Watteyne, T. (2017). Understanding the Limits of LoRaWAN. </w:t>
      </w:r>
      <w:r w:rsidRPr="00F24F35">
        <w:rPr>
          <w:rFonts w:ascii="Calibri" w:hAnsi="Calibri" w:cs="Calibri"/>
          <w:i/>
          <w:iCs/>
          <w:noProof/>
        </w:rPr>
        <w:t>IEEE Communications Magazine</w:t>
      </w:r>
      <w:r w:rsidRPr="00F24F35">
        <w:rPr>
          <w:rFonts w:ascii="Calibri" w:hAnsi="Calibri" w:cs="Calibri"/>
          <w:noProof/>
        </w:rPr>
        <w:t xml:space="preserve">, </w:t>
      </w:r>
      <w:r w:rsidRPr="00F24F35">
        <w:rPr>
          <w:rFonts w:ascii="Calibri" w:hAnsi="Calibri" w:cs="Calibri"/>
          <w:i/>
          <w:iCs/>
          <w:noProof/>
        </w:rPr>
        <w:t>55</w:t>
      </w:r>
      <w:r w:rsidRPr="00F24F35">
        <w:rPr>
          <w:rFonts w:ascii="Calibri" w:hAnsi="Calibri" w:cs="Calibri"/>
          <w:noProof/>
        </w:rPr>
        <w:t>(9), 34–40. https://doi.org/10.1109/MCOM.2017.1600613</w:t>
      </w:r>
    </w:p>
    <w:p w14:paraId="1333009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Ahmed, S., Qiu, B., Ahmad, F., Kong, C. W., &amp; Xin, H. (2021). A State-of-the-Art Analysis of Obstacle Avoidance Methods from the Perspective of an Agricultural Sprayer UAV’s Operation Scenario. </w:t>
      </w:r>
      <w:r w:rsidRPr="00F24F35">
        <w:rPr>
          <w:rFonts w:ascii="Calibri" w:hAnsi="Calibri" w:cs="Calibri"/>
          <w:i/>
          <w:iCs/>
          <w:noProof/>
        </w:rPr>
        <w:t>Agronomy 2021, Vol. 11, Page 1069</w:t>
      </w:r>
      <w:r w:rsidRPr="00F24F35">
        <w:rPr>
          <w:rFonts w:ascii="Calibri" w:hAnsi="Calibri" w:cs="Calibri"/>
          <w:noProof/>
        </w:rPr>
        <w:t xml:space="preserve">, </w:t>
      </w:r>
      <w:r w:rsidRPr="00F24F35">
        <w:rPr>
          <w:rFonts w:ascii="Calibri" w:hAnsi="Calibri" w:cs="Calibri"/>
          <w:i/>
          <w:iCs/>
          <w:noProof/>
        </w:rPr>
        <w:t>11</w:t>
      </w:r>
      <w:r w:rsidRPr="00F24F35">
        <w:rPr>
          <w:rFonts w:ascii="Calibri" w:hAnsi="Calibri" w:cs="Calibri"/>
          <w:noProof/>
        </w:rPr>
        <w:t>(6), 1069. https://doi.org/10.3390/AGRONOMY11061069</w:t>
      </w:r>
    </w:p>
    <w:p w14:paraId="26AADCC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Akagawa, K. (1996). </w:t>
      </w:r>
      <w:r w:rsidRPr="00F24F35">
        <w:rPr>
          <w:rFonts w:ascii="Calibri" w:hAnsi="Calibri" w:cs="Calibri"/>
          <w:i/>
          <w:iCs/>
          <w:noProof/>
        </w:rPr>
        <w:t>US5994699A - Thermal camera for infrared imaging - Google Patents</w:t>
      </w:r>
      <w:r w:rsidRPr="00F24F35">
        <w:rPr>
          <w:rFonts w:ascii="Calibri" w:hAnsi="Calibri" w:cs="Calibri"/>
          <w:noProof/>
        </w:rPr>
        <w:t>. https://patents.google.com/patent/US5994699A/en</w:t>
      </w:r>
    </w:p>
    <w:p w14:paraId="03E4928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Al-Sarawi, S., Anbar, M., Alieyan, K., &amp; Alzubaidi, M. (2017). Internet of Things (IoT) communication protocols: Review. </w:t>
      </w:r>
      <w:r w:rsidRPr="00F24F35">
        <w:rPr>
          <w:rFonts w:ascii="Calibri" w:hAnsi="Calibri" w:cs="Calibri"/>
          <w:i/>
          <w:iCs/>
          <w:noProof/>
        </w:rPr>
        <w:t>ICIT 2017 - 8th International Conference on Information Technology, Proceedings</w:t>
      </w:r>
      <w:r w:rsidRPr="00F24F35">
        <w:rPr>
          <w:rFonts w:ascii="Calibri" w:hAnsi="Calibri" w:cs="Calibri"/>
          <w:noProof/>
        </w:rPr>
        <w:t>, 685–690. https://doi.org/10.1109/ICITECH.2017.8079928</w:t>
      </w:r>
    </w:p>
    <w:p w14:paraId="72D6FBA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F24F35">
        <w:rPr>
          <w:rFonts w:ascii="Calibri" w:hAnsi="Calibri" w:cs="Calibri"/>
          <w:i/>
          <w:iCs/>
          <w:noProof/>
        </w:rPr>
        <w:t>IEEE Communications Magazine</w:t>
      </w:r>
      <w:r w:rsidRPr="00F24F35">
        <w:rPr>
          <w:rFonts w:ascii="Calibri" w:hAnsi="Calibri" w:cs="Calibri"/>
          <w:noProof/>
        </w:rPr>
        <w:t xml:space="preserve">, </w:t>
      </w:r>
      <w:r w:rsidRPr="00F24F35">
        <w:rPr>
          <w:rFonts w:ascii="Calibri" w:hAnsi="Calibri" w:cs="Calibri"/>
          <w:i/>
          <w:iCs/>
          <w:noProof/>
        </w:rPr>
        <w:t>53</w:t>
      </w:r>
      <w:r w:rsidRPr="00F24F35">
        <w:rPr>
          <w:rFonts w:ascii="Calibri" w:hAnsi="Calibri" w:cs="Calibri"/>
          <w:noProof/>
        </w:rPr>
        <w:t>(9), 32–40. https://doi.org/10.1109/MCOM.2015.7263370</w:t>
      </w:r>
    </w:p>
    <w:p w14:paraId="3C8148B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Android Authority. (n.d.-a). </w:t>
      </w:r>
      <w:r w:rsidRPr="00F24F35">
        <w:rPr>
          <w:rFonts w:ascii="Calibri" w:hAnsi="Calibri" w:cs="Calibri"/>
          <w:i/>
          <w:iCs/>
          <w:noProof/>
        </w:rPr>
        <w:t>Image-Stablization-GIF.gif (404×296)</w:t>
      </w:r>
      <w:r w:rsidRPr="00F24F35">
        <w:rPr>
          <w:rFonts w:ascii="Calibri" w:hAnsi="Calibri" w:cs="Calibri"/>
          <w:noProof/>
        </w:rPr>
        <w:t>. Retrieved August 17, 2023, from https://www.androidauthority.com/wp-content/uploads/2020/02/Image-Stablization-GIF.gif</w:t>
      </w:r>
    </w:p>
    <w:p w14:paraId="46CF6D4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Android Authority. (n.d.-b). </w:t>
      </w:r>
      <w:r w:rsidRPr="00F24F35">
        <w:rPr>
          <w:rFonts w:ascii="Calibri" w:hAnsi="Calibri" w:cs="Calibri"/>
          <w:i/>
          <w:iCs/>
          <w:noProof/>
        </w:rPr>
        <w:t>Image-Stablization-Perspective.gif (350×261)</w:t>
      </w:r>
      <w:r w:rsidRPr="00F24F35">
        <w:rPr>
          <w:rFonts w:ascii="Calibri" w:hAnsi="Calibri" w:cs="Calibri"/>
          <w:noProof/>
        </w:rPr>
        <w:t>. Retrieved August 17, 2023, from https://www.androidauthority.com/wp-content/uploads/2020/02/Image-Stablization-Perspective.gif</w:t>
      </w:r>
    </w:p>
    <w:p w14:paraId="1E9FD34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Arsalan, M., Umair, A., &amp; Kumar Verma, V. (2018). Dash7: Performance. In </w:t>
      </w:r>
      <w:r w:rsidRPr="00F24F35">
        <w:rPr>
          <w:rFonts w:ascii="Calibri" w:hAnsi="Calibri" w:cs="Calibri"/>
          <w:i/>
          <w:iCs/>
          <w:noProof/>
        </w:rPr>
        <w:t>IOSR Journal of Electronics and Communication Engineering (IOSRJECE)</w:t>
      </w:r>
      <w:r w:rsidRPr="00F24F35">
        <w:rPr>
          <w:rFonts w:ascii="Calibri" w:hAnsi="Calibri" w:cs="Calibri"/>
          <w:noProof/>
        </w:rPr>
        <w:t xml:space="preserve"> (Vol. 2, Issue 5). www.iosrjournals.orgwww.iosrjournals.org</w:t>
      </w:r>
    </w:p>
    <w:p w14:paraId="7478EAC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Augustin, A., Yi, J., Clausen, T., &amp; Townsley, W. M. (2016). A study of Lora: Long range &amp; low power networks for the internet of things.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16</w:t>
      </w:r>
      <w:r w:rsidRPr="00F24F35">
        <w:rPr>
          <w:rFonts w:ascii="Calibri" w:hAnsi="Calibri" w:cs="Calibri"/>
          <w:noProof/>
        </w:rPr>
        <w:t>(9). https://doi.org/10.3390/s16091466</w:t>
      </w:r>
    </w:p>
    <w:p w14:paraId="5DD4105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Auysakul, J., Xu, H., &amp; Pooneeth, V. (2018). A Hybrid Motion Estimation for Video Stabilization Based on an IMU Sensor. </w:t>
      </w:r>
      <w:r w:rsidRPr="00F24F35">
        <w:rPr>
          <w:rFonts w:ascii="Calibri" w:hAnsi="Calibri" w:cs="Calibri"/>
          <w:i/>
          <w:iCs/>
          <w:noProof/>
        </w:rPr>
        <w:t>Sensors 2018, Vol. 18, Page 2708</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(8), 2708. https://doi.org/10.3390/S18082708</w:t>
      </w:r>
    </w:p>
    <w:p w14:paraId="2B8496A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Auysakul, J., Xu, H., &amp; Pooneeth, V. (2019). Video stabilization with a dual system based on an IMU sensor for the mobile robot. </w:t>
      </w:r>
      <w:r w:rsidRPr="00F24F35">
        <w:rPr>
          <w:rFonts w:ascii="Calibri" w:hAnsi="Calibri" w:cs="Calibri"/>
          <w:i/>
          <w:iCs/>
          <w:noProof/>
        </w:rPr>
        <w:t>Advances in Intelligent Systems and Computing</w:t>
      </w:r>
      <w:r w:rsidRPr="00F24F35">
        <w:rPr>
          <w:rFonts w:ascii="Calibri" w:hAnsi="Calibri" w:cs="Calibri"/>
          <w:noProof/>
        </w:rPr>
        <w:t xml:space="preserve">, </w:t>
      </w:r>
      <w:r w:rsidRPr="00F24F35">
        <w:rPr>
          <w:rFonts w:ascii="Calibri" w:hAnsi="Calibri" w:cs="Calibri"/>
          <w:i/>
          <w:iCs/>
          <w:noProof/>
        </w:rPr>
        <w:t>856</w:t>
      </w:r>
      <w:r w:rsidRPr="00F24F35">
        <w:rPr>
          <w:rFonts w:ascii="Calibri" w:hAnsi="Calibri" w:cs="Calibri"/>
          <w:noProof/>
        </w:rPr>
        <w:t>, 618–626. https://doi.org/10.1007/978-3-030-00214-5_78/COVER</w:t>
      </w:r>
    </w:p>
    <w:p w14:paraId="189365F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Aviation Authority of New Zealand, C. (2015). </w:t>
      </w:r>
      <w:r w:rsidRPr="00F24F35">
        <w:rPr>
          <w:rFonts w:ascii="Calibri" w:hAnsi="Calibri" w:cs="Calibri"/>
          <w:i/>
          <w:iCs/>
          <w:noProof/>
        </w:rPr>
        <w:t>Published by the Civil Aviation Authority of New Zealand Unmanned Aircraft Operator Certification</w:t>
      </w:r>
      <w:r w:rsidRPr="00F24F35">
        <w:rPr>
          <w:rFonts w:ascii="Calibri" w:hAnsi="Calibri" w:cs="Calibri"/>
          <w:noProof/>
        </w:rPr>
        <w:t>. www.caa.govt.nz</w:t>
      </w:r>
    </w:p>
    <w:p w14:paraId="69BBBFD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Baronti, P Pillai, P Chook, V.W.C Chessa, S Gotta, A Hu, F. (2007). Wireless sensor networks: a survey on the state of the art and the 802.15.4 and ZigBee standards. </w:t>
      </w:r>
      <w:r w:rsidRPr="00F24F35">
        <w:rPr>
          <w:rFonts w:ascii="Calibri" w:hAnsi="Calibri" w:cs="Calibri"/>
          <w:i/>
          <w:iCs/>
          <w:noProof/>
        </w:rPr>
        <w:t>Computer Communications</w:t>
      </w:r>
      <w:r w:rsidRPr="00F24F35">
        <w:rPr>
          <w:rFonts w:ascii="Calibri" w:hAnsi="Calibri" w:cs="Calibri"/>
          <w:noProof/>
        </w:rPr>
        <w:t xml:space="preserve">, </w:t>
      </w:r>
      <w:r w:rsidRPr="00F24F35">
        <w:rPr>
          <w:rFonts w:ascii="Calibri" w:hAnsi="Calibri" w:cs="Calibri"/>
          <w:i/>
          <w:iCs/>
          <w:noProof/>
        </w:rPr>
        <w:t>30</w:t>
      </w:r>
      <w:r w:rsidRPr="00F24F35">
        <w:rPr>
          <w:rFonts w:ascii="Calibri" w:hAnsi="Calibri" w:cs="Calibri"/>
          <w:noProof/>
        </w:rPr>
        <w:t>(7), 1655–1695.</w:t>
      </w:r>
    </w:p>
    <w:p w14:paraId="62BCB39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Battiato, S., Gallo, G., Puglisi, G., &amp; Scellato, S. (2007). SIFT features tracking for video stabilization. </w:t>
      </w:r>
      <w:r w:rsidRPr="00F24F35">
        <w:rPr>
          <w:rFonts w:ascii="Calibri" w:hAnsi="Calibri" w:cs="Calibri"/>
          <w:i/>
          <w:iCs/>
          <w:noProof/>
        </w:rPr>
        <w:t>Proceedings - 14th International Conference on Image Analysis and Processing, ICIAP 2007</w:t>
      </w:r>
      <w:r w:rsidRPr="00F24F35">
        <w:rPr>
          <w:rFonts w:ascii="Calibri" w:hAnsi="Calibri" w:cs="Calibri"/>
          <w:noProof/>
        </w:rPr>
        <w:t>, 825–830. https://doi.org/10.1109/ICIAP.2007.4362878</w:t>
      </w:r>
    </w:p>
    <w:p w14:paraId="7C43738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Beef &amp; Lamb NZ. (2021). </w:t>
      </w:r>
      <w:r w:rsidRPr="00F24F35">
        <w:rPr>
          <w:rFonts w:ascii="Calibri" w:hAnsi="Calibri" w:cs="Calibri"/>
          <w:i/>
          <w:iCs/>
          <w:noProof/>
        </w:rPr>
        <w:t>45Th Edition Farm Facts</w:t>
      </w:r>
      <w:r w:rsidRPr="00F24F35">
        <w:rPr>
          <w:rFonts w:ascii="Calibri" w:hAnsi="Calibri" w:cs="Calibri"/>
          <w:noProof/>
        </w:rPr>
        <w:t>. www.beeflambnz.com</w:t>
      </w:r>
    </w:p>
    <w:p w14:paraId="42B539D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Beef and Lamb NZ. (2017). </w:t>
      </w:r>
      <w:r w:rsidRPr="00F24F35">
        <w:rPr>
          <w:rFonts w:ascii="Calibri" w:hAnsi="Calibri" w:cs="Calibri"/>
          <w:i/>
          <w:iCs/>
          <w:noProof/>
        </w:rPr>
        <w:t>Guide to New Zealand Cattle Farming</w:t>
      </w:r>
      <w:r w:rsidRPr="00F24F35">
        <w:rPr>
          <w:rFonts w:ascii="Calibri" w:hAnsi="Calibri" w:cs="Calibri"/>
          <w:noProof/>
        </w:rPr>
        <w:t>.</w:t>
      </w:r>
    </w:p>
    <w:p w14:paraId="3D7A02D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Beliveau, A., Spencer, G. T., Thomas, K. A., &amp; Roberson, S. L. (1999). Evaluation of MEMS capacitive accelerometers. </w:t>
      </w:r>
      <w:r w:rsidRPr="00F24F35">
        <w:rPr>
          <w:rFonts w:ascii="Calibri" w:hAnsi="Calibri" w:cs="Calibri"/>
          <w:i/>
          <w:iCs/>
          <w:noProof/>
        </w:rPr>
        <w:t>IEEE Design &amp; Test of Computers</w:t>
      </w:r>
      <w:r w:rsidRPr="00F24F35">
        <w:rPr>
          <w:rFonts w:ascii="Calibri" w:hAnsi="Calibri" w:cs="Calibri"/>
          <w:noProof/>
        </w:rPr>
        <w:t xml:space="preserve">, </w:t>
      </w:r>
      <w:r w:rsidRPr="00F24F35">
        <w:rPr>
          <w:rFonts w:ascii="Calibri" w:hAnsi="Calibri" w:cs="Calibri"/>
          <w:i/>
          <w:iCs/>
          <w:noProof/>
        </w:rPr>
        <w:t>16</w:t>
      </w:r>
      <w:r w:rsidRPr="00F24F35">
        <w:rPr>
          <w:rFonts w:ascii="Calibri" w:hAnsi="Calibri" w:cs="Calibri"/>
          <w:noProof/>
        </w:rPr>
        <w:t>(4), 48–56. https://doi.org/10.1109/54.808209</w:t>
      </w:r>
    </w:p>
    <w:p w14:paraId="0CCBE25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Bernini, N., Bertozzi, M., Castangia, L., Patander, M., &amp; Sabbatelli, M. (2014). Real-time obstacle detection using stereo vision for autonomous ground vehicles: A survey. </w:t>
      </w:r>
      <w:r w:rsidRPr="00F24F35">
        <w:rPr>
          <w:rFonts w:ascii="Calibri" w:hAnsi="Calibri" w:cs="Calibri"/>
          <w:i/>
          <w:iCs/>
          <w:noProof/>
        </w:rPr>
        <w:t>2014 17th IEEE International Conference on Intelligent Transportation Systems, ITSC 2014</w:t>
      </w:r>
      <w:r w:rsidRPr="00F24F35">
        <w:rPr>
          <w:rFonts w:ascii="Calibri" w:hAnsi="Calibri" w:cs="Calibri"/>
          <w:noProof/>
        </w:rPr>
        <w:t>, 873–878. https://doi.org/10.1109/ITSC.2014.6957799</w:t>
      </w:r>
    </w:p>
    <w:p w14:paraId="04B74DE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BHPhotoVideo.com. (n.d.). </w:t>
      </w:r>
      <w:r w:rsidRPr="00F24F35">
        <w:rPr>
          <w:rFonts w:ascii="Calibri" w:hAnsi="Calibri" w:cs="Calibri"/>
          <w:i/>
          <w:iCs/>
          <w:noProof/>
        </w:rPr>
        <w:t>13-fisheye_dsc2260.jpg (960×640)</w:t>
      </w:r>
      <w:r w:rsidRPr="00F24F35">
        <w:rPr>
          <w:rFonts w:ascii="Calibri" w:hAnsi="Calibri" w:cs="Calibri"/>
          <w:noProof/>
        </w:rPr>
        <w:t>. Retrieved August 17, 2023, from https://static.bhphotovideo.com/explora/sites/default/files/styles/960/public/13-fisheye_dsc2260.jpg?itok=JkCNVbW6</w:t>
      </w:r>
    </w:p>
    <w:p w14:paraId="0735053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Blanche, J., Chirayil Nandakumar, S., Mitchell, D., Harper, S., Groves, K., West, A., Lennox, B., Watson, S., Flynn, D., &amp; Yamamoto, I. (n.d.). </w:t>
      </w:r>
      <w:r w:rsidRPr="00F24F35">
        <w:rPr>
          <w:rFonts w:ascii="Calibri" w:hAnsi="Calibri" w:cs="Calibri"/>
          <w:i/>
          <w:iCs/>
          <w:noProof/>
        </w:rPr>
        <w:t>Millimeter-Wave Sensing for Avoidance of High-Risk Ground Conditions for Mobile Robots</w:t>
      </w:r>
      <w:r w:rsidRPr="00F24F35">
        <w:rPr>
          <w:rFonts w:ascii="Calibri" w:hAnsi="Calibri" w:cs="Calibri"/>
          <w:noProof/>
        </w:rPr>
        <w:t>.</w:t>
      </w:r>
    </w:p>
    <w:p w14:paraId="1814F3F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Borges De Sousa, J., &amp; Andrade Gonçalves, • G. (2010). </w:t>
      </w:r>
      <w:r w:rsidRPr="00F24F35">
        <w:rPr>
          <w:rFonts w:ascii="Calibri" w:hAnsi="Calibri" w:cs="Calibri"/>
          <w:i/>
          <w:iCs/>
          <w:noProof/>
        </w:rPr>
        <w:t>Unmanned vehicles for environmental data collection</w:t>
      </w:r>
      <w:r w:rsidRPr="00F24F35">
        <w:rPr>
          <w:rFonts w:ascii="Calibri" w:hAnsi="Calibri" w:cs="Calibri"/>
          <w:noProof/>
        </w:rPr>
        <w:t>. https://doi.org/10.1007/s10098-010-0313-5</w:t>
      </w:r>
    </w:p>
    <w:p w14:paraId="76DFB89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Byeon, M., &amp; Yoon, S. W. (2020). Analysis of Automotive Lidar Sensor Model Considering Scattering Effects in Regional Rain Environments. </w:t>
      </w:r>
      <w:r w:rsidRPr="00F24F35">
        <w:rPr>
          <w:rFonts w:ascii="Calibri" w:hAnsi="Calibri" w:cs="Calibri"/>
          <w:i/>
          <w:iCs/>
          <w:noProof/>
        </w:rPr>
        <w:t>IEEE Access</w:t>
      </w:r>
      <w:r w:rsidRPr="00F24F35">
        <w:rPr>
          <w:rFonts w:ascii="Calibri" w:hAnsi="Calibri" w:cs="Calibri"/>
          <w:noProof/>
        </w:rPr>
        <w:t xml:space="preserve">, </w:t>
      </w:r>
      <w:r w:rsidRPr="00F24F35">
        <w:rPr>
          <w:rFonts w:ascii="Calibri" w:hAnsi="Calibri" w:cs="Calibri"/>
          <w:i/>
          <w:iCs/>
          <w:noProof/>
        </w:rPr>
        <w:t>8</w:t>
      </w:r>
      <w:r w:rsidRPr="00F24F35">
        <w:rPr>
          <w:rFonts w:ascii="Calibri" w:hAnsi="Calibri" w:cs="Calibri"/>
          <w:noProof/>
        </w:rPr>
        <w:t>, 102669–102679. https://doi.org/10.1109/ACCESS.2020.2996366</w:t>
      </w:r>
    </w:p>
    <w:p w14:paraId="7FB9A11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Castano, R., Manduchi, R., &amp; Fox, J. (2014). </w:t>
      </w:r>
      <w:r w:rsidRPr="00F24F35">
        <w:rPr>
          <w:rFonts w:ascii="Calibri" w:hAnsi="Calibri" w:cs="Calibri"/>
          <w:i/>
          <w:iCs/>
          <w:noProof/>
        </w:rPr>
        <w:t>Classification experiments on real-world texture</w:t>
      </w:r>
      <w:r w:rsidRPr="00F24F35">
        <w:rPr>
          <w:rFonts w:ascii="Calibri" w:hAnsi="Calibri" w:cs="Calibri"/>
          <w:noProof/>
        </w:rPr>
        <w:t>. Jpl.Nasa.Gov. https://trs.jpl.nasa.gov/handle/2014/41475</w:t>
      </w:r>
    </w:p>
    <w:p w14:paraId="0F65012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F24F35">
        <w:rPr>
          <w:rFonts w:ascii="Calibri" w:hAnsi="Calibri" w:cs="Calibri"/>
          <w:i/>
          <w:iCs/>
          <w:noProof/>
        </w:rPr>
        <w:t>Proceedings of IEEE Workshop on Advanced Robotics and Its Social Impacts, ARSO</w:t>
      </w:r>
      <w:r w:rsidRPr="00F24F35">
        <w:rPr>
          <w:rFonts w:ascii="Calibri" w:hAnsi="Calibri" w:cs="Calibri"/>
          <w:noProof/>
        </w:rPr>
        <w:t xml:space="preserve">, </w:t>
      </w:r>
      <w:r w:rsidRPr="00F24F35">
        <w:rPr>
          <w:rFonts w:ascii="Calibri" w:hAnsi="Calibri" w:cs="Calibri"/>
          <w:i/>
          <w:iCs/>
          <w:noProof/>
        </w:rPr>
        <w:t>2016</w:t>
      </w:r>
      <w:r w:rsidRPr="00F24F35">
        <w:rPr>
          <w:rFonts w:ascii="Calibri" w:hAnsi="Calibri" w:cs="Calibri"/>
          <w:noProof/>
        </w:rPr>
        <w:t>-</w:t>
      </w:r>
      <w:r w:rsidRPr="00F24F35">
        <w:rPr>
          <w:rFonts w:ascii="Calibri" w:hAnsi="Calibri" w:cs="Calibri"/>
          <w:i/>
          <w:iCs/>
          <w:noProof/>
        </w:rPr>
        <w:t>Novem</w:t>
      </w:r>
      <w:r w:rsidRPr="00F24F35">
        <w:rPr>
          <w:rFonts w:ascii="Calibri" w:hAnsi="Calibri" w:cs="Calibri"/>
          <w:noProof/>
        </w:rPr>
        <w:t>, 141–145. https://doi.org/10.1109/ARSO.2016.7736271</w:t>
      </w:r>
    </w:p>
    <w:p w14:paraId="30E96E3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Chao, H., Gu, Y., Gross, J., Guo, G., Fravolini, M. L., &amp; Napolitano, M. R. (2013). A comparative study of optical flow and traditional sensors in UAV navigation. </w:t>
      </w:r>
      <w:r w:rsidRPr="00F24F35">
        <w:rPr>
          <w:rFonts w:ascii="Calibri" w:hAnsi="Calibri" w:cs="Calibri"/>
          <w:i/>
          <w:iCs/>
          <w:noProof/>
        </w:rPr>
        <w:t>Proceedings of the American Control Conference</w:t>
      </w:r>
      <w:r w:rsidRPr="00F24F35">
        <w:rPr>
          <w:rFonts w:ascii="Calibri" w:hAnsi="Calibri" w:cs="Calibri"/>
          <w:noProof/>
        </w:rPr>
        <w:t>, 3858–3863. https://doi.org/10.1109/ACC.2013.6580428</w:t>
      </w:r>
    </w:p>
    <w:p w14:paraId="0635E6F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Chaudhary, S., Zakhami, S., &amp; Roy, S. D. (2019). Visual Feedback based Trajectory Planning to Pick an Object and Manipulation using Deep learning. </w:t>
      </w:r>
      <w:r w:rsidRPr="00F24F35">
        <w:rPr>
          <w:rFonts w:ascii="Calibri" w:hAnsi="Calibri" w:cs="Calibri"/>
          <w:i/>
          <w:iCs/>
          <w:noProof/>
        </w:rPr>
        <w:t>ACM International Conference Proceeding Series</w:t>
      </w:r>
      <w:r w:rsidRPr="00F24F35">
        <w:rPr>
          <w:rFonts w:ascii="Calibri" w:hAnsi="Calibri" w:cs="Calibri"/>
          <w:noProof/>
        </w:rPr>
        <w:t>. https://doi.org/10.1145/3352593.3352616</w:t>
      </w:r>
    </w:p>
    <w:p w14:paraId="5CE9261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Chemhengcharoen, P., Nilsumrit, P., Pongpetrarat, P., &amp; Phanomchoeng, G. (2019). </w:t>
      </w:r>
      <w:r w:rsidRPr="00F24F35">
        <w:rPr>
          <w:rFonts w:ascii="Calibri" w:hAnsi="Calibri" w:cs="Calibri"/>
          <w:i/>
          <w:iCs/>
          <w:noProof/>
        </w:rPr>
        <w:t>Development of a Prototype of Autonomous Vehicle for Agriculture Applications</w:t>
      </w:r>
      <w:r w:rsidRPr="00F24F35">
        <w:rPr>
          <w:rFonts w:ascii="Calibri" w:hAnsi="Calibri" w:cs="Calibri"/>
          <w:noProof/>
        </w:rPr>
        <w:t>. https://doi.org/10.1145/3330180.3330191</w:t>
      </w:r>
    </w:p>
    <w:p w14:paraId="7766C38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Cheong, M. K., Bahiki, M. R., &amp; Azrad, S. (2016). Development of collision avoidance system for useful UAV applications using image sensors with laser transmitter. </w:t>
      </w:r>
      <w:r w:rsidRPr="00F24F35">
        <w:rPr>
          <w:rFonts w:ascii="Calibri" w:hAnsi="Calibri" w:cs="Calibri"/>
          <w:i/>
          <w:iCs/>
          <w:noProof/>
        </w:rPr>
        <w:t>IOP Conference Series: Materials Science and Engineering</w:t>
      </w:r>
      <w:r w:rsidRPr="00F24F35">
        <w:rPr>
          <w:rFonts w:ascii="Calibri" w:hAnsi="Calibri" w:cs="Calibri"/>
          <w:noProof/>
        </w:rPr>
        <w:t xml:space="preserve">, </w:t>
      </w:r>
      <w:r w:rsidRPr="00F24F35">
        <w:rPr>
          <w:rFonts w:ascii="Calibri" w:hAnsi="Calibri" w:cs="Calibri"/>
          <w:i/>
          <w:iCs/>
          <w:noProof/>
        </w:rPr>
        <w:t>152</w:t>
      </w:r>
      <w:r w:rsidRPr="00F24F35">
        <w:rPr>
          <w:rFonts w:ascii="Calibri" w:hAnsi="Calibri" w:cs="Calibri"/>
          <w:noProof/>
        </w:rPr>
        <w:t>(1), 012026. https://doi.org/10.1088/1757-899X/152/1/012026</w:t>
      </w:r>
    </w:p>
    <w:p w14:paraId="3C66F77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Cheong, P. S., Bergs, J., Hawinkel, C., &amp; Famaey, J. (2017). Comparison of LoRaWAN classes and their power consumption. </w:t>
      </w:r>
      <w:r w:rsidRPr="00F24F35">
        <w:rPr>
          <w:rFonts w:ascii="Calibri" w:hAnsi="Calibri" w:cs="Calibri"/>
          <w:i/>
          <w:iCs/>
          <w:noProof/>
        </w:rPr>
        <w:t>2017 IEEE Symposium on Communications and Vehicular Technology, SCVT 2017</w:t>
      </w:r>
      <w:r w:rsidRPr="00F24F35">
        <w:rPr>
          <w:rFonts w:ascii="Calibri" w:hAnsi="Calibri" w:cs="Calibri"/>
          <w:noProof/>
        </w:rPr>
        <w:t xml:space="preserve">, </w:t>
      </w:r>
      <w:r w:rsidRPr="00F24F35">
        <w:rPr>
          <w:rFonts w:ascii="Calibri" w:hAnsi="Calibri" w:cs="Calibri"/>
          <w:i/>
          <w:iCs/>
          <w:noProof/>
        </w:rPr>
        <w:t>2017</w:t>
      </w:r>
      <w:r w:rsidRPr="00F24F35">
        <w:rPr>
          <w:rFonts w:ascii="Calibri" w:hAnsi="Calibri" w:cs="Calibri"/>
          <w:noProof/>
        </w:rPr>
        <w:t>-</w:t>
      </w:r>
      <w:r w:rsidRPr="00F24F35">
        <w:rPr>
          <w:rFonts w:ascii="Calibri" w:hAnsi="Calibri" w:cs="Calibri"/>
          <w:i/>
          <w:iCs/>
          <w:noProof/>
        </w:rPr>
        <w:t>December</w:t>
      </w:r>
      <w:r w:rsidRPr="00F24F35">
        <w:rPr>
          <w:rFonts w:ascii="Calibri" w:hAnsi="Calibri" w:cs="Calibri"/>
          <w:noProof/>
        </w:rPr>
        <w:t>, 1–6. https://doi.org/10.1109/SCVT.2017.8240313</w:t>
      </w:r>
    </w:p>
    <w:p w14:paraId="553074B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Cho, Y., Han, J., Kim, J., Lee, P., &amp; Park, S. B. (2019). Experimental validation of a velocity obstacle </w:t>
      </w:r>
      <w:r w:rsidRPr="00F24F35">
        <w:rPr>
          <w:rFonts w:ascii="Calibri" w:hAnsi="Calibri" w:cs="Calibri"/>
          <w:noProof/>
        </w:rPr>
        <w:lastRenderedPageBreak/>
        <w:t xml:space="preserve">based collision avoidance algorithm for unmanned surface vehicles. </w:t>
      </w:r>
      <w:r w:rsidRPr="00F24F35">
        <w:rPr>
          <w:rFonts w:ascii="Calibri" w:hAnsi="Calibri" w:cs="Calibri"/>
          <w:i/>
          <w:iCs/>
          <w:noProof/>
        </w:rPr>
        <w:t>IFAC-PapersOnLine</w:t>
      </w:r>
      <w:r w:rsidRPr="00F24F35">
        <w:rPr>
          <w:rFonts w:ascii="Calibri" w:hAnsi="Calibri" w:cs="Calibri"/>
          <w:noProof/>
        </w:rPr>
        <w:t xml:space="preserve">, </w:t>
      </w:r>
      <w:r w:rsidRPr="00F24F35">
        <w:rPr>
          <w:rFonts w:ascii="Calibri" w:hAnsi="Calibri" w:cs="Calibri"/>
          <w:i/>
          <w:iCs/>
          <w:noProof/>
        </w:rPr>
        <w:t>52</w:t>
      </w:r>
      <w:r w:rsidRPr="00F24F35">
        <w:rPr>
          <w:rFonts w:ascii="Calibri" w:hAnsi="Calibri" w:cs="Calibri"/>
          <w:noProof/>
        </w:rPr>
        <w:t>(21), 329–334. https://doi.org/10.1016/j.ifacol.2019.12.328</w:t>
      </w:r>
    </w:p>
    <w:p w14:paraId="3EFA33D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Choit, J., Ahnt, S., &amp; Chungt, W. K. (2005). Robust sonar feature detection for the slam of mobile robot. </w:t>
      </w:r>
      <w:r w:rsidRPr="00F24F35">
        <w:rPr>
          <w:rFonts w:ascii="Calibri" w:hAnsi="Calibri" w:cs="Calibri"/>
          <w:i/>
          <w:iCs/>
          <w:noProof/>
        </w:rPr>
        <w:t>2005 IEEE/RSJ International Conference on Intelligent Robots and Systems, IROS</w:t>
      </w:r>
      <w:r w:rsidRPr="00F24F35">
        <w:rPr>
          <w:rFonts w:ascii="Calibri" w:hAnsi="Calibri" w:cs="Calibri"/>
          <w:noProof/>
        </w:rPr>
        <w:t>, 2083–2088. https://doi.org/10.1109/IROS.2005.1545284</w:t>
      </w:r>
    </w:p>
    <w:p w14:paraId="1FA3DB7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F24F35">
        <w:rPr>
          <w:rFonts w:ascii="Calibri" w:hAnsi="Calibri" w:cs="Calibri"/>
          <w:i/>
          <w:iCs/>
          <w:noProof/>
        </w:rPr>
        <w:t>Journal of Field Robotics</w:t>
      </w:r>
      <w:r w:rsidRPr="00F24F35">
        <w:rPr>
          <w:rFonts w:ascii="Calibri" w:hAnsi="Calibri" w:cs="Calibri"/>
          <w:noProof/>
        </w:rPr>
        <w:t xml:space="preserve">, </w:t>
      </w:r>
      <w:r w:rsidRPr="00F24F35">
        <w:rPr>
          <w:rFonts w:ascii="Calibri" w:hAnsi="Calibri" w:cs="Calibri"/>
          <w:i/>
          <w:iCs/>
          <w:noProof/>
        </w:rPr>
        <w:t>23</w:t>
      </w:r>
      <w:r w:rsidRPr="00F24F35">
        <w:rPr>
          <w:rFonts w:ascii="Calibri" w:hAnsi="Calibri" w:cs="Calibri"/>
          <w:noProof/>
        </w:rPr>
        <w:t>(8), 599–623. https://doi.org/10.1002/ROB.20127</w:t>
      </w:r>
    </w:p>
    <w:p w14:paraId="6C27DAB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Dai, R., Stein, R. B., Andrews, B. J., James, K. B., &amp; Wieler, M. (1996). Application of tilt sensors in functional electrical stimulation. </w:t>
      </w:r>
      <w:r w:rsidRPr="00F24F35">
        <w:rPr>
          <w:rFonts w:ascii="Calibri" w:hAnsi="Calibri" w:cs="Calibri"/>
          <w:i/>
          <w:iCs/>
          <w:noProof/>
        </w:rPr>
        <w:t>IEEE Transactions on Rehabilitation Engineering</w:t>
      </w:r>
      <w:r w:rsidRPr="00F24F35">
        <w:rPr>
          <w:rFonts w:ascii="Calibri" w:hAnsi="Calibri" w:cs="Calibri"/>
          <w:noProof/>
        </w:rPr>
        <w:t xml:space="preserve">, </w:t>
      </w:r>
      <w:r w:rsidRPr="00F24F35">
        <w:rPr>
          <w:rFonts w:ascii="Calibri" w:hAnsi="Calibri" w:cs="Calibri"/>
          <w:i/>
          <w:iCs/>
          <w:noProof/>
        </w:rPr>
        <w:t>4</w:t>
      </w:r>
      <w:r w:rsidRPr="00F24F35">
        <w:rPr>
          <w:rFonts w:ascii="Calibri" w:hAnsi="Calibri" w:cs="Calibri"/>
          <w:noProof/>
        </w:rPr>
        <w:t>(2), 63–72. https://doi.org/10.1109/86.506403</w:t>
      </w:r>
    </w:p>
    <w:p w14:paraId="4FFF9BC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Damlamian, A., &amp; Jaffard, S. (2019). Wavelet methods in mathematical analysis and engineering. </w:t>
      </w:r>
      <w:r w:rsidRPr="00F24F35">
        <w:rPr>
          <w:rFonts w:ascii="Calibri" w:hAnsi="Calibri" w:cs="Calibri"/>
          <w:i/>
          <w:iCs/>
          <w:noProof/>
        </w:rPr>
        <w:t>Wavelet Methods in Mathematical Analysis and Engineering</w:t>
      </w:r>
      <w:r w:rsidRPr="00F24F35">
        <w:rPr>
          <w:rFonts w:ascii="Calibri" w:hAnsi="Calibri" w:cs="Calibri"/>
          <w:noProof/>
        </w:rPr>
        <w:t>, 1–178. https://doi.org/10.1142/7899</w:t>
      </w:r>
    </w:p>
    <w:p w14:paraId="1C087C7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i/>
          <w:iCs/>
          <w:noProof/>
        </w:rPr>
        <w:t>DASH7 Alliance – An open specification</w:t>
      </w:r>
      <w:r w:rsidRPr="00F24F35">
        <w:rPr>
          <w:rFonts w:ascii="Calibri" w:hAnsi="Calibri" w:cs="Calibri"/>
          <w:noProof/>
        </w:rPr>
        <w:t>. (n.d.). Retrieved January 14, 2021, from https://dash7-alliance.org/</w:t>
      </w:r>
    </w:p>
    <w:p w14:paraId="0C9B79C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De Sanctis, M., Cianca, E., Araniti, G., Bisio, I., &amp; Prasad, R. (2016). Satellite communications supporting internet of remote things. </w:t>
      </w:r>
      <w:r w:rsidRPr="00F24F35">
        <w:rPr>
          <w:rFonts w:ascii="Calibri" w:hAnsi="Calibri" w:cs="Calibri"/>
          <w:i/>
          <w:iCs/>
          <w:noProof/>
        </w:rPr>
        <w:t>IEEE Internet of Things Journal</w:t>
      </w:r>
      <w:r w:rsidRPr="00F24F35">
        <w:rPr>
          <w:rFonts w:ascii="Calibri" w:hAnsi="Calibri" w:cs="Calibri"/>
          <w:noProof/>
        </w:rPr>
        <w:t xml:space="preserve">, </w:t>
      </w:r>
      <w:r w:rsidRPr="00F24F35">
        <w:rPr>
          <w:rFonts w:ascii="Calibri" w:hAnsi="Calibri" w:cs="Calibri"/>
          <w:i/>
          <w:iCs/>
          <w:noProof/>
        </w:rPr>
        <w:t>3</w:t>
      </w:r>
      <w:r w:rsidRPr="00F24F35">
        <w:rPr>
          <w:rFonts w:ascii="Calibri" w:hAnsi="Calibri" w:cs="Calibri"/>
          <w:noProof/>
        </w:rPr>
        <w:t>(1), 113–123. https://doi.org/10.1109/JIOT.2015.2487046</w:t>
      </w:r>
    </w:p>
    <w:p w14:paraId="439CC3D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De Simone, M. C., Rivera, Z. B., &amp; Guida, D. (2018a). Obstacle Avoidance System for Unmanned Ground Vehicles by Using Ultrasonic Sensors. </w:t>
      </w:r>
      <w:r w:rsidRPr="00F24F35">
        <w:rPr>
          <w:rFonts w:ascii="Calibri" w:hAnsi="Calibri" w:cs="Calibri"/>
          <w:i/>
          <w:iCs/>
          <w:noProof/>
        </w:rPr>
        <w:t>Machines 2018, Vol. 6, Page 18</w:t>
      </w:r>
      <w:r w:rsidRPr="00F24F35">
        <w:rPr>
          <w:rFonts w:ascii="Calibri" w:hAnsi="Calibri" w:cs="Calibri"/>
          <w:noProof/>
        </w:rPr>
        <w:t xml:space="preserve">, </w:t>
      </w:r>
      <w:r w:rsidRPr="00F24F35">
        <w:rPr>
          <w:rFonts w:ascii="Calibri" w:hAnsi="Calibri" w:cs="Calibri"/>
          <w:i/>
          <w:iCs/>
          <w:noProof/>
        </w:rPr>
        <w:t>6</w:t>
      </w:r>
      <w:r w:rsidRPr="00F24F35">
        <w:rPr>
          <w:rFonts w:ascii="Calibri" w:hAnsi="Calibri" w:cs="Calibri"/>
          <w:noProof/>
        </w:rPr>
        <w:t>(2), 18. https://doi.org/10.3390/MACHINES6020018</w:t>
      </w:r>
    </w:p>
    <w:p w14:paraId="7012713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De Simone, M. C., Rivera, Z. B., &amp; Guida, D. (2018b). Obstacle Avoidance System for Unmanned Ground Vehicles by Using Ultrasonic Sensors. </w:t>
      </w:r>
      <w:r w:rsidRPr="00F24F35">
        <w:rPr>
          <w:rFonts w:ascii="Calibri" w:hAnsi="Calibri" w:cs="Calibri"/>
          <w:i/>
          <w:iCs/>
          <w:noProof/>
        </w:rPr>
        <w:t>Machines 2018, Vol. 6, Page 18</w:t>
      </w:r>
      <w:r w:rsidRPr="00F24F35">
        <w:rPr>
          <w:rFonts w:ascii="Calibri" w:hAnsi="Calibri" w:cs="Calibri"/>
          <w:noProof/>
        </w:rPr>
        <w:t xml:space="preserve">, </w:t>
      </w:r>
      <w:r w:rsidRPr="00F24F35">
        <w:rPr>
          <w:rFonts w:ascii="Calibri" w:hAnsi="Calibri" w:cs="Calibri"/>
          <w:i/>
          <w:iCs/>
          <w:noProof/>
        </w:rPr>
        <w:t>6</w:t>
      </w:r>
      <w:r w:rsidRPr="00F24F35">
        <w:rPr>
          <w:rFonts w:ascii="Calibri" w:hAnsi="Calibri" w:cs="Calibri"/>
          <w:noProof/>
        </w:rPr>
        <w:t>(2), 18. https://doi.org/10.3390/MACHINES6020018</w:t>
      </w:r>
    </w:p>
    <w:p w14:paraId="0E8F125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Derek W. Bailey, Mark G. Trotter, Colt W. Knight, M. G. T. (2018). Use of GPS tracking collars and accelerometers for rangeland livestock production research. </w:t>
      </w:r>
      <w:r w:rsidRPr="00F24F35">
        <w:rPr>
          <w:rFonts w:ascii="Calibri" w:hAnsi="Calibri" w:cs="Calibri"/>
          <w:i/>
          <w:iCs/>
          <w:noProof/>
        </w:rPr>
        <w:t>American Society of Animal Science</w:t>
      </w:r>
      <w:r w:rsidRPr="00F24F35">
        <w:rPr>
          <w:rFonts w:ascii="Calibri" w:hAnsi="Calibri" w:cs="Calibri"/>
          <w:noProof/>
        </w:rPr>
        <w:t>, 81–88. https://doi.org/10.1093/tas/txx006</w:t>
      </w:r>
    </w:p>
    <w:p w14:paraId="21BF841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Deruyck, M., Vereecken, W., Tanghe, E., Joseph, W., Pickavet, M., Martens, L., &amp; Demeester, P. (2010). Comparison of power consumption of mobile WiMAX, HSPA and LTE access networks. </w:t>
      </w:r>
      <w:r w:rsidRPr="00F24F35">
        <w:rPr>
          <w:rFonts w:ascii="Calibri" w:hAnsi="Calibri" w:cs="Calibri"/>
          <w:i/>
          <w:iCs/>
          <w:noProof/>
        </w:rPr>
        <w:t>2010 9th Conference of Telecommunication, Media and Internet, CTTE 2010</w:t>
      </w:r>
      <w:r w:rsidRPr="00F24F35">
        <w:rPr>
          <w:rFonts w:ascii="Calibri" w:hAnsi="Calibri" w:cs="Calibri"/>
          <w:noProof/>
        </w:rPr>
        <w:t>. https://doi.org/10.1109/CTTE.2010.5557715</w:t>
      </w:r>
    </w:p>
    <w:p w14:paraId="4B3A990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Druzhkov, P. N., &amp; Kustikova, V. D. (2016). A survey of deep learning methods and software tools for image classification and object detection. </w:t>
      </w:r>
      <w:r w:rsidRPr="00F24F35">
        <w:rPr>
          <w:rFonts w:ascii="Calibri" w:hAnsi="Calibri" w:cs="Calibri"/>
          <w:i/>
          <w:iCs/>
          <w:noProof/>
        </w:rPr>
        <w:t>Pattern Recognition and Image Analysis 2016 26:1</w:t>
      </w:r>
      <w:r w:rsidRPr="00F24F35">
        <w:rPr>
          <w:rFonts w:ascii="Calibri" w:hAnsi="Calibri" w:cs="Calibri"/>
          <w:noProof/>
        </w:rPr>
        <w:t xml:space="preserve">, </w:t>
      </w:r>
      <w:r w:rsidRPr="00F24F35">
        <w:rPr>
          <w:rFonts w:ascii="Calibri" w:hAnsi="Calibri" w:cs="Calibri"/>
          <w:i/>
          <w:iCs/>
          <w:noProof/>
        </w:rPr>
        <w:t>26</w:t>
      </w:r>
      <w:r w:rsidRPr="00F24F35">
        <w:rPr>
          <w:rFonts w:ascii="Calibri" w:hAnsi="Calibri" w:cs="Calibri"/>
          <w:noProof/>
        </w:rPr>
        <w:t>(1), 9–15. https://doi.org/10.1134/S1054661816010065</w:t>
      </w:r>
    </w:p>
    <w:p w14:paraId="220D905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Duroc, Y. (2022). From Identification to Sensing: RFID Is One of the Key Technologies in the IoT Field. </w:t>
      </w:r>
      <w:r w:rsidRPr="00F24F35">
        <w:rPr>
          <w:rFonts w:ascii="Calibri" w:hAnsi="Calibri" w:cs="Calibri"/>
          <w:i/>
          <w:iCs/>
          <w:noProof/>
        </w:rPr>
        <w:t>Sensors 2022, Vol. 22, Page 7523</w:t>
      </w:r>
      <w:r w:rsidRPr="00F24F35">
        <w:rPr>
          <w:rFonts w:ascii="Calibri" w:hAnsi="Calibri" w:cs="Calibri"/>
          <w:noProof/>
        </w:rPr>
        <w:t xml:space="preserve">, </w:t>
      </w:r>
      <w:r w:rsidRPr="00F24F35">
        <w:rPr>
          <w:rFonts w:ascii="Calibri" w:hAnsi="Calibri" w:cs="Calibri"/>
          <w:i/>
          <w:iCs/>
          <w:noProof/>
        </w:rPr>
        <w:t>22</w:t>
      </w:r>
      <w:r w:rsidRPr="00F24F35">
        <w:rPr>
          <w:rFonts w:ascii="Calibri" w:hAnsi="Calibri" w:cs="Calibri"/>
          <w:noProof/>
        </w:rPr>
        <w:t>(19), 7523. https://doi.org/10.3390/S22197523</w:t>
      </w:r>
    </w:p>
    <w:p w14:paraId="7D680C0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Dwork, C., McSherry, F., Nissim, K., &amp; Smith, A. (2006). Calibrating noise to sensitivity in private data analysis. </w:t>
      </w:r>
      <w:r w:rsidRPr="00F24F35">
        <w:rPr>
          <w:rFonts w:ascii="Calibri" w:hAnsi="Calibri" w:cs="Calibri"/>
          <w:i/>
          <w:iCs/>
          <w:noProof/>
        </w:rPr>
        <w:t>Lecture Notes in Computer Science (Including Subseries Lecture Notes in Artificial Intelligence and Lecture Notes in Bioinformatics)</w:t>
      </w:r>
      <w:r w:rsidRPr="00F24F35">
        <w:rPr>
          <w:rFonts w:ascii="Calibri" w:hAnsi="Calibri" w:cs="Calibri"/>
          <w:noProof/>
        </w:rPr>
        <w:t xml:space="preserve">, </w:t>
      </w:r>
      <w:r w:rsidRPr="00F24F35">
        <w:rPr>
          <w:rFonts w:ascii="Calibri" w:hAnsi="Calibri" w:cs="Calibri"/>
          <w:i/>
          <w:iCs/>
          <w:noProof/>
        </w:rPr>
        <w:t>3876 LNCS</w:t>
      </w:r>
      <w:r w:rsidRPr="00F24F35">
        <w:rPr>
          <w:rFonts w:ascii="Calibri" w:hAnsi="Calibri" w:cs="Calibri"/>
          <w:noProof/>
        </w:rPr>
        <w:t>, 265–284. https://doi.org/10.1007/11681878_14</w:t>
      </w:r>
    </w:p>
    <w:p w14:paraId="1BA3983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Euston, M., Coote, P., Mahony, R., Kim, J., &amp; Hamel, T. (2008). A complementary filter for attitude estimation of a fixed-wing UAV. </w:t>
      </w:r>
      <w:r w:rsidRPr="00F24F35">
        <w:rPr>
          <w:rFonts w:ascii="Calibri" w:hAnsi="Calibri" w:cs="Calibri"/>
          <w:i/>
          <w:iCs/>
          <w:noProof/>
        </w:rPr>
        <w:t>2008 IEEE/RSJ International Conference on Intelligent Robots and Systems, IROS</w:t>
      </w:r>
      <w:r w:rsidRPr="00F24F35">
        <w:rPr>
          <w:rFonts w:ascii="Calibri" w:hAnsi="Calibri" w:cs="Calibri"/>
          <w:noProof/>
        </w:rPr>
        <w:t>, 340–345. https://doi.org/10.1109/IROS.2008.4650766</w:t>
      </w:r>
    </w:p>
    <w:p w14:paraId="6E12ED5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Fan, B., Li, Q., &amp; Liu, T. (2017). How Magnetic Disturbance Influences the Attitude and Heading in Magnetic and Inertial Sensor-Based Orientation Estimation. </w:t>
      </w:r>
      <w:r w:rsidRPr="00F24F35">
        <w:rPr>
          <w:rFonts w:ascii="Calibri" w:hAnsi="Calibri" w:cs="Calibri"/>
          <w:i/>
          <w:iCs/>
          <w:noProof/>
        </w:rPr>
        <w:t>Sensors 2018, Vol. 18, Page 76</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(1), 76. https://doi.org/10.3390/S18010076</w:t>
      </w:r>
    </w:p>
    <w:p w14:paraId="6728E6E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Fang, H., Gutowski, M., Li, N., &amp; Disogra, M. (2013). </w:t>
      </w:r>
      <w:r w:rsidRPr="00F24F35">
        <w:rPr>
          <w:rFonts w:ascii="Calibri" w:hAnsi="Calibri" w:cs="Calibri"/>
          <w:i/>
          <w:iCs/>
          <w:noProof/>
        </w:rPr>
        <w:t>Performance Evaluation of NCDOT W-beam Guardrails under MASH TL-2 Conditions</w:t>
      </w:r>
      <w:r w:rsidRPr="00F24F35">
        <w:rPr>
          <w:rFonts w:ascii="Calibri" w:hAnsi="Calibri" w:cs="Calibri"/>
          <w:noProof/>
        </w:rPr>
        <w:t>. 5.</w:t>
      </w:r>
    </w:p>
    <w:p w14:paraId="272EBE6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i/>
          <w:iCs/>
          <w:noProof/>
        </w:rPr>
        <w:t>Fixed link licence | Radio Spectrum Management New Zealand</w:t>
      </w:r>
      <w:r w:rsidRPr="00F24F35">
        <w:rPr>
          <w:rFonts w:ascii="Calibri" w:hAnsi="Calibri" w:cs="Calibri"/>
          <w:noProof/>
        </w:rPr>
        <w:t>. (n.d.). Retrieved December 7, 2020, from https://www.rsm.govt.nz/licensing/licences-you-must-pay-for/fixed-location-licences/fixed-link-licence/</w:t>
      </w:r>
    </w:p>
    <w:p w14:paraId="474C304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Foix, S., Alenyà, G., &amp; Torras, C. (2011). Lock-in time-of-flight (ToF) cameras: A survey. </w:t>
      </w:r>
      <w:r w:rsidRPr="00F24F35">
        <w:rPr>
          <w:rFonts w:ascii="Calibri" w:hAnsi="Calibri" w:cs="Calibri"/>
          <w:i/>
          <w:iCs/>
          <w:noProof/>
        </w:rPr>
        <w:t>IEEE Sensors Journal</w:t>
      </w:r>
      <w:r w:rsidRPr="00F24F35">
        <w:rPr>
          <w:rFonts w:ascii="Calibri" w:hAnsi="Calibri" w:cs="Calibri"/>
          <w:noProof/>
        </w:rPr>
        <w:t xml:space="preserve">, </w:t>
      </w:r>
      <w:r w:rsidRPr="00F24F35">
        <w:rPr>
          <w:rFonts w:ascii="Calibri" w:hAnsi="Calibri" w:cs="Calibri"/>
          <w:i/>
          <w:iCs/>
          <w:noProof/>
        </w:rPr>
        <w:t>11</w:t>
      </w:r>
      <w:r w:rsidRPr="00F24F35">
        <w:rPr>
          <w:rFonts w:ascii="Calibri" w:hAnsi="Calibri" w:cs="Calibri"/>
          <w:noProof/>
        </w:rPr>
        <w:t>(9), 1917–1926. https://doi.org/10.1109/JSEN.2010.2101060</w:t>
      </w:r>
    </w:p>
    <w:p w14:paraId="50E4844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Formsma, O., Dijkshoorn, N., Van Noort, S., &amp; Visser, A. (2010). </w:t>
      </w:r>
      <w:r w:rsidRPr="00F24F35">
        <w:rPr>
          <w:rFonts w:ascii="Calibri" w:hAnsi="Calibri" w:cs="Calibri"/>
          <w:i/>
          <w:iCs/>
          <w:noProof/>
        </w:rPr>
        <w:t>Realistic Simulation of Laser Range Finder Behavior in a Smoky Environment</w:t>
      </w:r>
      <w:r w:rsidRPr="00F24F35">
        <w:rPr>
          <w:rFonts w:ascii="Calibri" w:hAnsi="Calibri" w:cs="Calibri"/>
          <w:noProof/>
        </w:rPr>
        <w:t>. http://www.science.uva.nl/research/isla</w:t>
      </w:r>
    </w:p>
    <w:p w14:paraId="69B3A75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Fossum, E. R., &amp; Hondongwa, D. B. (2014). A review of the pinned photodiode for CCD and CMOS image sensors. </w:t>
      </w:r>
      <w:r w:rsidRPr="00F24F35">
        <w:rPr>
          <w:rFonts w:ascii="Calibri" w:hAnsi="Calibri" w:cs="Calibri"/>
          <w:i/>
          <w:iCs/>
          <w:noProof/>
        </w:rPr>
        <w:t>IEEE Journal of the Electron Devices Society</w:t>
      </w:r>
      <w:r w:rsidRPr="00F24F35">
        <w:rPr>
          <w:rFonts w:ascii="Calibri" w:hAnsi="Calibri" w:cs="Calibri"/>
          <w:noProof/>
        </w:rPr>
        <w:t xml:space="preserve">, </w:t>
      </w:r>
      <w:r w:rsidRPr="00F24F35">
        <w:rPr>
          <w:rFonts w:ascii="Calibri" w:hAnsi="Calibri" w:cs="Calibri"/>
          <w:i/>
          <w:iCs/>
          <w:noProof/>
        </w:rPr>
        <w:t>2</w:t>
      </w:r>
      <w:r w:rsidRPr="00F24F35">
        <w:rPr>
          <w:rFonts w:ascii="Calibri" w:hAnsi="Calibri" w:cs="Calibri"/>
          <w:noProof/>
        </w:rPr>
        <w:t xml:space="preserve">(3), 33–43. </w:t>
      </w:r>
      <w:r w:rsidRPr="00F24F35">
        <w:rPr>
          <w:rFonts w:ascii="Calibri" w:hAnsi="Calibri" w:cs="Calibri"/>
          <w:noProof/>
        </w:rPr>
        <w:lastRenderedPageBreak/>
        <w:t>https://doi.org/10.1109/JEDS.2014.2306412</w:t>
      </w:r>
    </w:p>
    <w:p w14:paraId="2C2828C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Gaddam, S. C., &amp; Rai, M. K. (2018). A comparative study on various LPWAN and cellular communication technologies for IoT based smart applications. </w:t>
      </w:r>
      <w:r w:rsidRPr="00F24F35">
        <w:rPr>
          <w:rFonts w:ascii="Calibri" w:hAnsi="Calibri" w:cs="Calibri"/>
          <w:i/>
          <w:iCs/>
          <w:noProof/>
        </w:rPr>
        <w:t>2018 International Conference on Emerging Trends and Innovations In Engineering And Technological Research, ICETIETR 2018</w:t>
      </w:r>
      <w:r w:rsidRPr="00F24F35">
        <w:rPr>
          <w:rFonts w:ascii="Calibri" w:hAnsi="Calibri" w:cs="Calibri"/>
          <w:noProof/>
        </w:rPr>
        <w:t>. https://doi.org/10.1109/ICETIETR.2018.8529060</w:t>
      </w:r>
    </w:p>
    <w:p w14:paraId="1BB1F2A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Ganesan, P., &amp; Sajiv, G. (2018). A comprehensive study of edge detection for image processing applications. </w:t>
      </w:r>
      <w:r w:rsidRPr="00F24F35">
        <w:rPr>
          <w:rFonts w:ascii="Calibri" w:hAnsi="Calibri" w:cs="Calibri"/>
          <w:i/>
          <w:iCs/>
          <w:noProof/>
        </w:rPr>
        <w:t>Proceedings of 2017 International Conference on Innovations in Information, Embedded and Communication Systems, ICIIECS 2017</w:t>
      </w:r>
      <w:r w:rsidRPr="00F24F35">
        <w:rPr>
          <w:rFonts w:ascii="Calibri" w:hAnsi="Calibri" w:cs="Calibri"/>
          <w:noProof/>
        </w:rPr>
        <w:t xml:space="preserve">, </w:t>
      </w:r>
      <w:r w:rsidRPr="00F24F35">
        <w:rPr>
          <w:rFonts w:ascii="Calibri" w:hAnsi="Calibri" w:cs="Calibri"/>
          <w:i/>
          <w:iCs/>
          <w:noProof/>
        </w:rPr>
        <w:t>2018</w:t>
      </w:r>
      <w:r w:rsidRPr="00F24F35">
        <w:rPr>
          <w:rFonts w:ascii="Calibri" w:hAnsi="Calibri" w:cs="Calibri"/>
          <w:noProof/>
        </w:rPr>
        <w:t>-</w:t>
      </w:r>
      <w:r w:rsidRPr="00F24F35">
        <w:rPr>
          <w:rFonts w:ascii="Calibri" w:hAnsi="Calibri" w:cs="Calibri"/>
          <w:i/>
          <w:iCs/>
          <w:noProof/>
        </w:rPr>
        <w:t>Janua</w:t>
      </w:r>
      <w:r w:rsidRPr="00F24F35">
        <w:rPr>
          <w:rFonts w:ascii="Calibri" w:hAnsi="Calibri" w:cs="Calibri"/>
          <w:noProof/>
        </w:rPr>
        <w:t>, 53–54. https://doi.org/10.1109/ICIIECS.2017.8275968</w:t>
      </w:r>
    </w:p>
    <w:p w14:paraId="14B7A52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F24F35">
        <w:rPr>
          <w:rFonts w:ascii="Calibri" w:hAnsi="Calibri" w:cs="Calibri"/>
          <w:i/>
          <w:iCs/>
          <w:noProof/>
        </w:rPr>
        <w:t>Article in International Journal of Future Generation Communication and Networking</w:t>
      </w:r>
      <w:r w:rsidRPr="00F24F35">
        <w:rPr>
          <w:rFonts w:ascii="Calibri" w:hAnsi="Calibri" w:cs="Calibri"/>
          <w:noProof/>
        </w:rPr>
        <w:t xml:space="preserve">, </w:t>
      </w:r>
      <w:r w:rsidRPr="00F24F35">
        <w:rPr>
          <w:rFonts w:ascii="Calibri" w:hAnsi="Calibri" w:cs="Calibri"/>
          <w:i/>
          <w:iCs/>
          <w:noProof/>
        </w:rPr>
        <w:t>9</w:t>
      </w:r>
      <w:r w:rsidRPr="00F24F35">
        <w:rPr>
          <w:rFonts w:ascii="Calibri" w:hAnsi="Calibri" w:cs="Calibri"/>
          <w:noProof/>
        </w:rPr>
        <w:t>(8), 111–120. https://doi.org/10.14257/ijfgcn.2016.9.8.11</w:t>
      </w:r>
    </w:p>
    <w:p w14:paraId="6447758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Ghaffari, M., Alhaj Ali, S. M., Murthy, V., Liao, X., Gaylor, J., &amp; Hall, E. L. (2004). Design of an unmanned ground vehicle, bearcat III, theory and practice. </w:t>
      </w:r>
      <w:r w:rsidRPr="00F24F35">
        <w:rPr>
          <w:rFonts w:ascii="Calibri" w:hAnsi="Calibri" w:cs="Calibri"/>
          <w:i/>
          <w:iCs/>
          <w:noProof/>
        </w:rPr>
        <w:t>Journal of Robotic Systems</w:t>
      </w:r>
      <w:r w:rsidRPr="00F24F35">
        <w:rPr>
          <w:rFonts w:ascii="Calibri" w:hAnsi="Calibri" w:cs="Calibri"/>
          <w:noProof/>
        </w:rPr>
        <w:t xml:space="preserve">, </w:t>
      </w:r>
      <w:r w:rsidRPr="00F24F35">
        <w:rPr>
          <w:rFonts w:ascii="Calibri" w:hAnsi="Calibri" w:cs="Calibri"/>
          <w:i/>
          <w:iCs/>
          <w:noProof/>
        </w:rPr>
        <w:t>21</w:t>
      </w:r>
      <w:r w:rsidRPr="00F24F35">
        <w:rPr>
          <w:rFonts w:ascii="Calibri" w:hAnsi="Calibri" w:cs="Calibri"/>
          <w:noProof/>
        </w:rPr>
        <w:t>(9), 471–480. https://doi.org/10.1002/ROB.20027</w:t>
      </w:r>
    </w:p>
    <w:p w14:paraId="247483E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Gheorghiu, R., &amp; Iordache, V. (2018). Use of Energy Efficient Sensor Networks to Enhance Dynamic Data Gathering Systems: A Comparative Study between Bluetooth and ZigBee. </w:t>
      </w:r>
      <w:r w:rsidRPr="00F24F35">
        <w:rPr>
          <w:rFonts w:ascii="Calibri" w:hAnsi="Calibri" w:cs="Calibri"/>
          <w:i/>
          <w:iCs/>
          <w:noProof/>
        </w:rPr>
        <w:t>Sensors</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(6), 1801. https://doi.org/10.3390/s18061801</w:t>
      </w:r>
    </w:p>
    <w:p w14:paraId="24F4EFD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Gilmore, M. S., Castaño, R., Mann, T., Anderson, R. C., Mjolsness, E. D., Manduchi, R., &amp; Saunders, R. S. (n.d.). </w:t>
      </w:r>
      <w:r w:rsidRPr="00F24F35">
        <w:rPr>
          <w:rFonts w:ascii="Calibri" w:hAnsi="Calibri" w:cs="Calibri"/>
          <w:i/>
          <w:iCs/>
          <w:noProof/>
        </w:rPr>
        <w:t>Strategies for autonomous rovers at Mars</w:t>
      </w:r>
      <w:r w:rsidRPr="00F24F35">
        <w:rPr>
          <w:rFonts w:ascii="Calibri" w:hAnsi="Calibri" w:cs="Calibri"/>
          <w:noProof/>
        </w:rPr>
        <w:t>.</w:t>
      </w:r>
    </w:p>
    <w:p w14:paraId="63A0CF8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Gomez, C., Oller, J., &amp; Paradells, J. (2012). Overview and evaluation of bluetooth low energy: An emerging low-power wireless technology.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12</w:t>
      </w:r>
      <w:r w:rsidRPr="00F24F35">
        <w:rPr>
          <w:rFonts w:ascii="Calibri" w:hAnsi="Calibri" w:cs="Calibri"/>
          <w:noProof/>
        </w:rPr>
        <w:t>(9), 11734–11753. https://doi.org/10.3390/s120911734</w:t>
      </w:r>
    </w:p>
    <w:p w14:paraId="2B47885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Goodin, C., Carruth, D., Doude, M., &amp; Hudson, C. (2019). Predicting the influence of rain on LIDAR in ADAS. </w:t>
      </w:r>
      <w:r w:rsidRPr="00F24F35">
        <w:rPr>
          <w:rFonts w:ascii="Calibri" w:hAnsi="Calibri" w:cs="Calibri"/>
          <w:i/>
          <w:iCs/>
          <w:noProof/>
        </w:rPr>
        <w:t>Electronics (Switzerland)</w:t>
      </w:r>
      <w:r w:rsidRPr="00F24F35">
        <w:rPr>
          <w:rFonts w:ascii="Calibri" w:hAnsi="Calibri" w:cs="Calibri"/>
          <w:noProof/>
        </w:rPr>
        <w:t xml:space="preserve">, </w:t>
      </w:r>
      <w:r w:rsidRPr="00F24F35">
        <w:rPr>
          <w:rFonts w:ascii="Calibri" w:hAnsi="Calibri" w:cs="Calibri"/>
          <w:i/>
          <w:iCs/>
          <w:noProof/>
        </w:rPr>
        <w:t>8</w:t>
      </w:r>
      <w:r w:rsidRPr="00F24F35">
        <w:rPr>
          <w:rFonts w:ascii="Calibri" w:hAnsi="Calibri" w:cs="Calibri"/>
          <w:noProof/>
        </w:rPr>
        <w:t>(1). https://doi.org/10.3390/ELECTRONICS8010089</w:t>
      </w:r>
    </w:p>
    <w:p w14:paraId="7246B1A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Hall, C. (2021). </w:t>
      </w:r>
      <w:r w:rsidRPr="00F24F35">
        <w:rPr>
          <w:rFonts w:ascii="Calibri" w:hAnsi="Calibri" w:cs="Calibri"/>
          <w:i/>
          <w:iCs/>
          <w:noProof/>
        </w:rPr>
        <w:t>Future batteries, coming soon: Charge in seconds, last months a</w:t>
      </w:r>
      <w:r w:rsidRPr="00F24F35">
        <w:rPr>
          <w:rFonts w:ascii="Calibri" w:hAnsi="Calibri" w:cs="Calibri"/>
          <w:noProof/>
        </w:rPr>
        <w:t>. https://www.pocket-lint.com/gadgets/news/130380-future-batteries-coming-soon-charge-in-seconds-last-months-and-power-over-the-air</w:t>
      </w:r>
    </w:p>
    <w:p w14:paraId="1D19F5B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Haq, I., Anwar, S., Shah, K., Khan, M. T., &amp; Shah, S. A. (2015). Fuzzy Logic Based Edge Detection in Smooth and Noisy Clinical Images. </w:t>
      </w:r>
      <w:r w:rsidRPr="00F24F35">
        <w:rPr>
          <w:rFonts w:ascii="Calibri" w:hAnsi="Calibri" w:cs="Calibri"/>
          <w:i/>
          <w:iCs/>
          <w:noProof/>
        </w:rPr>
        <w:t>PLOS ONE</w:t>
      </w:r>
      <w:r w:rsidRPr="00F24F35">
        <w:rPr>
          <w:rFonts w:ascii="Calibri" w:hAnsi="Calibri" w:cs="Calibri"/>
          <w:noProof/>
        </w:rPr>
        <w:t xml:space="preserve">, </w:t>
      </w:r>
      <w:r w:rsidRPr="00F24F35">
        <w:rPr>
          <w:rFonts w:ascii="Calibri" w:hAnsi="Calibri" w:cs="Calibri"/>
          <w:i/>
          <w:iCs/>
          <w:noProof/>
        </w:rPr>
        <w:t>10</w:t>
      </w:r>
      <w:r w:rsidRPr="00F24F35">
        <w:rPr>
          <w:rFonts w:ascii="Calibri" w:hAnsi="Calibri" w:cs="Calibri"/>
          <w:noProof/>
        </w:rPr>
        <w:t>(9), e0138712. https://doi.org/10.1371/JOURNAL.PONE.0138712</w:t>
      </w:r>
    </w:p>
    <w:p w14:paraId="07F3266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F24F35">
        <w:rPr>
          <w:rFonts w:ascii="Calibri" w:hAnsi="Calibri" w:cs="Calibri"/>
          <w:i/>
          <w:iCs/>
          <w:noProof/>
        </w:rPr>
        <w:t>Machine Vision and Applications 2005 17:1</w:t>
      </w:r>
      <w:r w:rsidRPr="00F24F35">
        <w:rPr>
          <w:rFonts w:ascii="Calibri" w:hAnsi="Calibri" w:cs="Calibri"/>
          <w:noProof/>
        </w:rPr>
        <w:t xml:space="preserve">, </w:t>
      </w:r>
      <w:r w:rsidRPr="00F24F35">
        <w:rPr>
          <w:rFonts w:ascii="Calibri" w:hAnsi="Calibri" w:cs="Calibri"/>
          <w:i/>
          <w:iCs/>
          <w:noProof/>
        </w:rPr>
        <w:t>17</w:t>
      </w:r>
      <w:r w:rsidRPr="00F24F35">
        <w:rPr>
          <w:rFonts w:ascii="Calibri" w:hAnsi="Calibri" w:cs="Calibri"/>
          <w:noProof/>
        </w:rPr>
        <w:t>(1), 8–20. https://doi.org/10.1007/S00138-005-0011-1</w:t>
      </w:r>
    </w:p>
    <w:p w14:paraId="1614D92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Haxhibeqiri, J., De Poorter, E., Moerman, I., &amp; Hoebeke, J. (2018a). A survey of LoRaWAN for IoT: From technology to application. In </w:t>
      </w:r>
      <w:r w:rsidRPr="00F24F35">
        <w:rPr>
          <w:rFonts w:ascii="Calibri" w:hAnsi="Calibri" w:cs="Calibri"/>
          <w:i/>
          <w:iCs/>
          <w:noProof/>
        </w:rPr>
        <w:t>Sensors (Switzerland)</w:t>
      </w:r>
      <w:r w:rsidRPr="00F24F35">
        <w:rPr>
          <w:rFonts w:ascii="Calibri" w:hAnsi="Calibri" w:cs="Calibri"/>
          <w:noProof/>
        </w:rPr>
        <w:t xml:space="preserve"> (Vol. 18, Issue 11). MDPI AG. https://doi.org/10.3390/s18113995</w:t>
      </w:r>
    </w:p>
    <w:p w14:paraId="38DB1BD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Haxhibeqiri, J., De Poorter, E., Moerman, I., &amp; Hoebeke, J. (2018b). A Survey of LoRaWAN for IoT: From Technology to Application. </w:t>
      </w:r>
      <w:r w:rsidRPr="00F24F35">
        <w:rPr>
          <w:rFonts w:ascii="Calibri" w:hAnsi="Calibri" w:cs="Calibri"/>
          <w:i/>
          <w:iCs/>
          <w:noProof/>
        </w:rPr>
        <w:t>Sensors 2018, Vol. 18, Page 3995</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(11), 3995. https://doi.org/10.3390/S18113995</w:t>
      </w:r>
    </w:p>
    <w:p w14:paraId="48C8A25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Higgins, W. T. (1975). A Comparison of Complementary and Kalman Filtering. </w:t>
      </w:r>
      <w:r w:rsidRPr="00F24F35">
        <w:rPr>
          <w:rFonts w:ascii="Calibri" w:hAnsi="Calibri" w:cs="Calibri"/>
          <w:i/>
          <w:iCs/>
          <w:noProof/>
        </w:rPr>
        <w:t>IEEE Transactions on Aerospace and Electronic Systems</w:t>
      </w:r>
      <w:r w:rsidRPr="00F24F35">
        <w:rPr>
          <w:rFonts w:ascii="Calibri" w:hAnsi="Calibri" w:cs="Calibri"/>
          <w:noProof/>
        </w:rPr>
        <w:t xml:space="preserve">, </w:t>
      </w:r>
      <w:r w:rsidRPr="00F24F35">
        <w:rPr>
          <w:rFonts w:ascii="Calibri" w:hAnsi="Calibri" w:cs="Calibri"/>
          <w:i/>
          <w:iCs/>
          <w:noProof/>
        </w:rPr>
        <w:t>AES</w:t>
      </w:r>
      <w:r w:rsidRPr="00F24F35">
        <w:rPr>
          <w:rFonts w:ascii="Calibri" w:hAnsi="Calibri" w:cs="Calibri"/>
          <w:noProof/>
        </w:rPr>
        <w:t>-</w:t>
      </w:r>
      <w:r w:rsidRPr="00F24F35">
        <w:rPr>
          <w:rFonts w:ascii="Calibri" w:hAnsi="Calibri" w:cs="Calibri"/>
          <w:i/>
          <w:iCs/>
          <w:noProof/>
        </w:rPr>
        <w:t>11</w:t>
      </w:r>
      <w:r w:rsidRPr="00F24F35">
        <w:rPr>
          <w:rFonts w:ascii="Calibri" w:hAnsi="Calibri" w:cs="Calibri"/>
          <w:noProof/>
        </w:rPr>
        <w:t>(3), 321–325. https://doi.org/10.1109/TAES.1975.308081</w:t>
      </w:r>
    </w:p>
    <w:p w14:paraId="540887C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Hoffman, B. D., Baumgartner, E. T., Huntsberger, T. L., &amp; Schenker, P. S. (1999). Improved Rover State Estimation in Challenging Terrain. </w:t>
      </w:r>
      <w:r w:rsidRPr="00F24F35">
        <w:rPr>
          <w:rFonts w:ascii="Calibri" w:hAnsi="Calibri" w:cs="Calibri"/>
          <w:i/>
          <w:iCs/>
          <w:noProof/>
        </w:rPr>
        <w:t>Autonomous Robots 1999 6:2</w:t>
      </w:r>
      <w:r w:rsidRPr="00F24F35">
        <w:rPr>
          <w:rFonts w:ascii="Calibri" w:hAnsi="Calibri" w:cs="Calibri"/>
          <w:noProof/>
        </w:rPr>
        <w:t xml:space="preserve">, </w:t>
      </w:r>
      <w:r w:rsidRPr="00F24F35">
        <w:rPr>
          <w:rFonts w:ascii="Calibri" w:hAnsi="Calibri" w:cs="Calibri"/>
          <w:i/>
          <w:iCs/>
          <w:noProof/>
        </w:rPr>
        <w:t>6</w:t>
      </w:r>
      <w:r w:rsidRPr="00F24F35">
        <w:rPr>
          <w:rFonts w:ascii="Calibri" w:hAnsi="Calibri" w:cs="Calibri"/>
          <w:noProof/>
        </w:rPr>
        <w:t>(2), 113–130. https://doi.org/10.1023/A:1008879310128</w:t>
      </w:r>
    </w:p>
    <w:p w14:paraId="664E6CA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Hoffmann, J., Jüngel, M., &amp; Lötzsch, M. (2004). </w:t>
      </w:r>
      <w:r w:rsidRPr="00F24F35">
        <w:rPr>
          <w:rFonts w:ascii="Calibri" w:hAnsi="Calibri" w:cs="Calibri"/>
          <w:i/>
          <w:iCs/>
          <w:noProof/>
        </w:rPr>
        <w:t>LNAI 3276 - A Vision Based System for Goal-Directed Obstacle Avoidance</w:t>
      </w:r>
      <w:r w:rsidRPr="00F24F35">
        <w:rPr>
          <w:rFonts w:ascii="Calibri" w:hAnsi="Calibri" w:cs="Calibri"/>
          <w:noProof/>
        </w:rPr>
        <w:t>. http://www.aiboteamhumboldt.com</w:t>
      </w:r>
    </w:p>
    <w:p w14:paraId="69AC4BA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Hsu, S. C., Liang, S. F., &amp; Lin, C. T. (2005). A robust digital image stabilization technique based on inverse triangle method and background detection. </w:t>
      </w:r>
      <w:r w:rsidRPr="00F24F35">
        <w:rPr>
          <w:rFonts w:ascii="Calibri" w:hAnsi="Calibri" w:cs="Calibri"/>
          <w:i/>
          <w:iCs/>
          <w:noProof/>
        </w:rPr>
        <w:t>IEEE Transactions on Consumer Electronics</w:t>
      </w:r>
      <w:r w:rsidRPr="00F24F35">
        <w:rPr>
          <w:rFonts w:ascii="Calibri" w:hAnsi="Calibri" w:cs="Calibri"/>
          <w:noProof/>
        </w:rPr>
        <w:t xml:space="preserve">, </w:t>
      </w:r>
      <w:r w:rsidRPr="00F24F35">
        <w:rPr>
          <w:rFonts w:ascii="Calibri" w:hAnsi="Calibri" w:cs="Calibri"/>
          <w:i/>
          <w:iCs/>
          <w:noProof/>
        </w:rPr>
        <w:t>51</w:t>
      </w:r>
      <w:r w:rsidRPr="00F24F35">
        <w:rPr>
          <w:rFonts w:ascii="Calibri" w:hAnsi="Calibri" w:cs="Calibri"/>
          <w:noProof/>
        </w:rPr>
        <w:t>(2), 335–345. https://doi.org/10.1109/TCE.2005.1467968</w:t>
      </w:r>
    </w:p>
    <w:p w14:paraId="11DFADA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Huang, J., Jiang, S., &amp; Lu, X. (2001). Rain backscattering properties and effects on the radar performance at MM wave band. </w:t>
      </w:r>
      <w:r w:rsidRPr="00F24F35">
        <w:rPr>
          <w:rFonts w:ascii="Calibri" w:hAnsi="Calibri" w:cs="Calibri"/>
          <w:i/>
          <w:iCs/>
          <w:noProof/>
        </w:rPr>
        <w:t>International Journal of Infrared and Millimeter Waves</w:t>
      </w:r>
      <w:r w:rsidRPr="00F24F35">
        <w:rPr>
          <w:rFonts w:ascii="Calibri" w:hAnsi="Calibri" w:cs="Calibri"/>
          <w:noProof/>
        </w:rPr>
        <w:t xml:space="preserve">, </w:t>
      </w:r>
      <w:r w:rsidRPr="00F24F35">
        <w:rPr>
          <w:rFonts w:ascii="Calibri" w:hAnsi="Calibri" w:cs="Calibri"/>
          <w:i/>
          <w:iCs/>
          <w:noProof/>
        </w:rPr>
        <w:t>22</w:t>
      </w:r>
      <w:r w:rsidRPr="00F24F35">
        <w:rPr>
          <w:rFonts w:ascii="Calibri" w:hAnsi="Calibri" w:cs="Calibri"/>
          <w:noProof/>
        </w:rPr>
        <w:t>(6), 917–922. https://doi.org/10.1023/A:1014922632540</w:t>
      </w:r>
    </w:p>
    <w:p w14:paraId="4D157A9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F24F35">
        <w:rPr>
          <w:rFonts w:ascii="Calibri" w:hAnsi="Calibri" w:cs="Calibri"/>
          <w:i/>
          <w:iCs/>
          <w:noProof/>
        </w:rPr>
        <w:t xml:space="preserve">IOP </w:t>
      </w:r>
      <w:r w:rsidRPr="00F24F35">
        <w:rPr>
          <w:rFonts w:ascii="Calibri" w:hAnsi="Calibri" w:cs="Calibri"/>
          <w:i/>
          <w:iCs/>
          <w:noProof/>
        </w:rPr>
        <w:lastRenderedPageBreak/>
        <w:t>Conference Series: Materials Science and Engineering</w:t>
      </w:r>
      <w:r w:rsidRPr="00F24F35">
        <w:rPr>
          <w:rFonts w:ascii="Calibri" w:hAnsi="Calibri" w:cs="Calibri"/>
          <w:noProof/>
        </w:rPr>
        <w:t>. https://doi.org/10.1088/1757-899X/806/1/012025</w:t>
      </w:r>
    </w:p>
    <w:p w14:paraId="4C0BEE8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Irsyad Bin Sahalan, M. (2018). </w:t>
      </w:r>
      <w:r w:rsidRPr="00F24F35">
        <w:rPr>
          <w:rFonts w:ascii="Calibri" w:hAnsi="Calibri" w:cs="Calibri"/>
          <w:i/>
          <w:iCs/>
          <w:noProof/>
        </w:rPr>
        <w:t>DEVELOPMENT OF OBSTACLE AVOIDANCE TECHNIQUE FOR MULTI AGENT AUTONOMOUS SURFACE VESSEL USING OPTIMAL RECIPROCAL COLLISION AVOIDANCE</w:t>
      </w:r>
      <w:r w:rsidRPr="00F24F35">
        <w:rPr>
          <w:rFonts w:ascii="Calibri" w:hAnsi="Calibri" w:cs="Calibri"/>
          <w:noProof/>
        </w:rPr>
        <w:t>.</w:t>
      </w:r>
    </w:p>
    <w:p w14:paraId="00CAB9C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Jawad, H. M., Nordin, R., Gharghan, S. K., Jawad, A. M., &amp; Ismail, M. (2017). Energy-efficient wireless sensor networks for precision agriculture: A review. In </w:t>
      </w:r>
      <w:r w:rsidRPr="00F24F35">
        <w:rPr>
          <w:rFonts w:ascii="Calibri" w:hAnsi="Calibri" w:cs="Calibri"/>
          <w:i/>
          <w:iCs/>
          <w:noProof/>
        </w:rPr>
        <w:t>Sensors (Switzerland)</w:t>
      </w:r>
      <w:r w:rsidRPr="00F24F35">
        <w:rPr>
          <w:rFonts w:ascii="Calibri" w:hAnsi="Calibri" w:cs="Calibri"/>
          <w:noProof/>
        </w:rPr>
        <w:t xml:space="preserve"> (Vol. 17, Issue 8). MDPI AG. https://doi.org/10.3390/s17081781</w:t>
      </w:r>
    </w:p>
    <w:p w14:paraId="7C4640D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Jaycar Ltd. (2023). </w:t>
      </w:r>
      <w:r w:rsidRPr="00F24F35">
        <w:rPr>
          <w:rFonts w:ascii="Calibri" w:hAnsi="Calibri" w:cs="Calibri"/>
          <w:i/>
          <w:iCs/>
          <w:noProof/>
        </w:rPr>
        <w:t>Jaycar KJ8916 Robotic Arm</w:t>
      </w:r>
      <w:r w:rsidRPr="00F24F35">
        <w:rPr>
          <w:rFonts w:ascii="Calibri" w:hAnsi="Calibri" w:cs="Calibri"/>
          <w:noProof/>
        </w:rPr>
        <w:t>. https://www.jaycar.com.au/robot-arm-kit-with-controller/p/KJ8916</w:t>
      </w:r>
    </w:p>
    <w:p w14:paraId="2E3161E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Jia, X., Feng, Q., Fan, T., &amp; Lei, Q. (2012). RFID technology and its applications in Internet of Things (IoT). </w:t>
      </w:r>
      <w:r w:rsidRPr="00F24F35">
        <w:rPr>
          <w:rFonts w:ascii="Calibri" w:hAnsi="Calibri" w:cs="Calibri"/>
          <w:i/>
          <w:iCs/>
          <w:noProof/>
        </w:rPr>
        <w:t>2012 2nd International Conference on Consumer Electronics, Communications and Networks, CECNet 2012 - Proceedings</w:t>
      </w:r>
      <w:r w:rsidRPr="00F24F35">
        <w:rPr>
          <w:rFonts w:ascii="Calibri" w:hAnsi="Calibri" w:cs="Calibri"/>
          <w:noProof/>
        </w:rPr>
        <w:t>, 1282–1285. https://doi.org/10.1109/CECNET.2012.6201508</w:t>
      </w:r>
    </w:p>
    <w:p w14:paraId="3784AC9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Jiang, X., Zong, Y., Liu, Z., Wang, X., &amp; Chen, Z. (2010). Research on combinational image stabilization technology based on MEMS IMU. </w:t>
      </w:r>
      <w:r w:rsidRPr="00F24F35">
        <w:rPr>
          <w:rFonts w:ascii="Calibri" w:hAnsi="Calibri" w:cs="Calibri"/>
          <w:i/>
          <w:iCs/>
          <w:noProof/>
        </w:rPr>
        <w:t>Optoelectronic Imaging and Multimedia Technology</w:t>
      </w:r>
      <w:r w:rsidRPr="00F24F35">
        <w:rPr>
          <w:rFonts w:ascii="Calibri" w:hAnsi="Calibri" w:cs="Calibri"/>
          <w:noProof/>
        </w:rPr>
        <w:t xml:space="preserve">, </w:t>
      </w:r>
      <w:r w:rsidRPr="00F24F35">
        <w:rPr>
          <w:rFonts w:ascii="Calibri" w:hAnsi="Calibri" w:cs="Calibri"/>
          <w:i/>
          <w:iCs/>
          <w:noProof/>
        </w:rPr>
        <w:t>7850</w:t>
      </w:r>
      <w:r w:rsidRPr="00F24F35">
        <w:rPr>
          <w:rFonts w:ascii="Calibri" w:hAnsi="Calibri" w:cs="Calibri"/>
          <w:noProof/>
        </w:rPr>
        <w:t>, 785002. https://doi.org/10.1117/12.868889</w:t>
      </w:r>
    </w:p>
    <w:p w14:paraId="77DCD02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Jiménez, F., Naranjo, J. E., Gómez, O., &amp; Anaya, J. J. (2014). Vehicle tracking for an evasive manoeuvres assistant using low-cost ultrasonic sensors.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14</w:t>
      </w:r>
      <w:r w:rsidRPr="00F24F35">
        <w:rPr>
          <w:rFonts w:ascii="Calibri" w:hAnsi="Calibri" w:cs="Calibri"/>
          <w:noProof/>
        </w:rPr>
        <w:t>(12), 22689–22705. https://doi.org/10.3390/S141222689</w:t>
      </w:r>
    </w:p>
    <w:p w14:paraId="6D2A38B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Johnstone-Wallace, D. B., &amp; Kennedy, K. (1944). Grazing management practices and their relationship to the behaviour and grazing habits of cattle. </w:t>
      </w:r>
      <w:r w:rsidRPr="00F24F35">
        <w:rPr>
          <w:rFonts w:ascii="Calibri" w:hAnsi="Calibri" w:cs="Calibri"/>
          <w:i/>
          <w:iCs/>
          <w:noProof/>
        </w:rPr>
        <w:t>The Journal of Agricultural Science</w:t>
      </w:r>
      <w:r w:rsidRPr="00F24F35">
        <w:rPr>
          <w:rFonts w:ascii="Calibri" w:hAnsi="Calibri" w:cs="Calibri"/>
          <w:noProof/>
        </w:rPr>
        <w:t xml:space="preserve">, </w:t>
      </w:r>
      <w:r w:rsidRPr="00F24F35">
        <w:rPr>
          <w:rFonts w:ascii="Calibri" w:hAnsi="Calibri" w:cs="Calibri"/>
          <w:i/>
          <w:iCs/>
          <w:noProof/>
        </w:rPr>
        <w:t>34</w:t>
      </w:r>
      <w:r w:rsidRPr="00F24F35">
        <w:rPr>
          <w:rFonts w:ascii="Calibri" w:hAnsi="Calibri" w:cs="Calibri"/>
          <w:noProof/>
        </w:rPr>
        <w:t>(4), 190–197. https://doi.org/10.1017/S0021859600023649</w:t>
      </w:r>
    </w:p>
    <w:p w14:paraId="07CEA88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Kapoor, R., Ramasamy, S., Gardi, A., Van Schyndel, R., &amp; Sabatini, R. (2018). Acoustic sensors for air and surface navigation applications.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(2). https://doi.org/10.3390/S18020499</w:t>
      </w:r>
    </w:p>
    <w:p w14:paraId="1E236FF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Karpenko, A., Jacobs, D., Baek, J., &amp; Levoy, M. (2011). </w:t>
      </w:r>
      <w:r w:rsidRPr="00F24F35">
        <w:rPr>
          <w:rFonts w:ascii="Calibri" w:hAnsi="Calibri" w:cs="Calibri"/>
          <w:i/>
          <w:iCs/>
          <w:noProof/>
        </w:rPr>
        <w:t>Digital Video Stabilization and Rolling Shutter Correction using Gyroscopes</w:t>
      </w:r>
      <w:r w:rsidRPr="00F24F35">
        <w:rPr>
          <w:rFonts w:ascii="Calibri" w:hAnsi="Calibri" w:cs="Calibri"/>
          <w:noProof/>
        </w:rPr>
        <w:t>.</w:t>
      </w:r>
    </w:p>
    <w:p w14:paraId="508A864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Karuppuswamy, J. (2000). </w:t>
      </w:r>
      <w:r w:rsidRPr="00F24F35">
        <w:rPr>
          <w:rFonts w:ascii="Calibri" w:hAnsi="Calibri" w:cs="Calibri"/>
          <w:i/>
          <w:iCs/>
          <w:noProof/>
        </w:rPr>
        <w:t>Detection and Avoidance of Simulated Potholes in Autonomous Vehicles in an Unstructured Environment</w:t>
      </w:r>
      <w:r w:rsidRPr="00F24F35">
        <w:rPr>
          <w:rFonts w:ascii="Calibri" w:hAnsi="Calibri" w:cs="Calibri"/>
          <w:noProof/>
        </w:rPr>
        <w:t>.</w:t>
      </w:r>
    </w:p>
    <w:p w14:paraId="6D4D68A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Katiyar, S., &amp; Dutta, A. (n.d.). PSO Based Path Planning and Dynamic Obstacle Avoidance in CG Space of a 10 DOF Rover; PSO Based Path Planning and Dynamic Obstacle Avoidance in CG Space of a 10 DOF Rover. </w:t>
      </w:r>
      <w:r w:rsidRPr="00F24F35">
        <w:rPr>
          <w:rFonts w:ascii="Calibri" w:hAnsi="Calibri" w:cs="Calibri"/>
          <w:i/>
          <w:iCs/>
          <w:noProof/>
        </w:rPr>
        <w:t>Advances in Robotics - 5th International Conference of The Robotics Society</w:t>
      </w:r>
      <w:r w:rsidRPr="00F24F35">
        <w:rPr>
          <w:rFonts w:ascii="Calibri" w:hAnsi="Calibri" w:cs="Calibri"/>
          <w:noProof/>
        </w:rPr>
        <w:t>. https://doi.org/10.1145/3478586</w:t>
      </w:r>
    </w:p>
    <w:p w14:paraId="4DB5480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Katiyar, S., &amp; Dutta, A. (2019). Path Planning and Obstacle Avoidance in CG Space of a 10 DOF Rover using RRT. </w:t>
      </w:r>
      <w:r w:rsidRPr="00F24F35">
        <w:rPr>
          <w:rFonts w:ascii="Calibri" w:hAnsi="Calibri" w:cs="Calibri"/>
          <w:i/>
          <w:iCs/>
          <w:noProof/>
        </w:rPr>
        <w:t>ACM International Conference Proceeding Series</w:t>
      </w:r>
      <w:r w:rsidRPr="00F24F35">
        <w:rPr>
          <w:rFonts w:ascii="Calibri" w:hAnsi="Calibri" w:cs="Calibri"/>
          <w:noProof/>
        </w:rPr>
        <w:t>. https://doi.org/10.1145/3352593.3352615</w:t>
      </w:r>
    </w:p>
    <w:p w14:paraId="3E99219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Kawai, S., Takeuchi, K., Shibata, K., &amp; Horita, Y. (2014). A Smart Method to Distinguish Road Surface Conditions at Night-time using a Car-Mounted Camera. </w:t>
      </w:r>
      <w:r w:rsidRPr="00F24F35">
        <w:rPr>
          <w:rFonts w:ascii="Calibri" w:hAnsi="Calibri" w:cs="Calibri"/>
          <w:i/>
          <w:iCs/>
          <w:noProof/>
        </w:rPr>
        <w:t>IEEJ Transactions on Electronics, Information and Systems</w:t>
      </w:r>
      <w:r w:rsidRPr="00F24F35">
        <w:rPr>
          <w:rFonts w:ascii="Calibri" w:hAnsi="Calibri" w:cs="Calibri"/>
          <w:noProof/>
        </w:rPr>
        <w:t xml:space="preserve">, </w:t>
      </w:r>
      <w:r w:rsidRPr="00F24F35">
        <w:rPr>
          <w:rFonts w:ascii="Calibri" w:hAnsi="Calibri" w:cs="Calibri"/>
          <w:i/>
          <w:iCs/>
          <w:noProof/>
        </w:rPr>
        <w:t>134</w:t>
      </w:r>
      <w:r w:rsidRPr="00F24F35">
        <w:rPr>
          <w:rFonts w:ascii="Calibri" w:hAnsi="Calibri" w:cs="Calibri"/>
          <w:noProof/>
        </w:rPr>
        <w:t>(6), 878–884. https://doi.org/10.1541/IEEJEISS.134.878</w:t>
      </w:r>
    </w:p>
    <w:p w14:paraId="13A9762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Khan, M. N., &amp; Ahmed, M. M. (2021). Weather and surface condition detection based on road-side webcams: Application of pre-trained Convolutional Neural Network. </w:t>
      </w:r>
      <w:r w:rsidRPr="00F24F35">
        <w:rPr>
          <w:rFonts w:ascii="Calibri" w:hAnsi="Calibri" w:cs="Calibri"/>
          <w:i/>
          <w:iCs/>
          <w:noProof/>
        </w:rPr>
        <w:t>International Journal of Transportation Science and Technology</w:t>
      </w:r>
      <w:r w:rsidRPr="00F24F35">
        <w:rPr>
          <w:rFonts w:ascii="Calibri" w:hAnsi="Calibri" w:cs="Calibri"/>
          <w:noProof/>
        </w:rPr>
        <w:t>. https://doi.org/10.1016/J.IJTST.2021.06.003</w:t>
      </w:r>
    </w:p>
    <w:p w14:paraId="672715D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KISHORE, P. S. V., P. SURESH, K., SMRUTI, D., &amp; RAMESH, K. (2018). SOLAR POWERED OBSTACLE AVOIDING LAWN MOWER. </w:t>
      </w:r>
      <w:r w:rsidRPr="00F24F35">
        <w:rPr>
          <w:rFonts w:ascii="Calibri" w:hAnsi="Calibri" w:cs="Calibri"/>
          <w:i/>
          <w:iCs/>
          <w:noProof/>
        </w:rPr>
        <w:t>I-Manager’s Journal on Electrical Engineering</w:t>
      </w:r>
      <w:r w:rsidRPr="00F24F35">
        <w:rPr>
          <w:rFonts w:ascii="Calibri" w:hAnsi="Calibri" w:cs="Calibri"/>
          <w:noProof/>
        </w:rPr>
        <w:t xml:space="preserve">, </w:t>
      </w:r>
      <w:r w:rsidRPr="00F24F35">
        <w:rPr>
          <w:rFonts w:ascii="Calibri" w:hAnsi="Calibri" w:cs="Calibri"/>
          <w:i/>
          <w:iCs/>
          <w:noProof/>
        </w:rPr>
        <w:t>12</w:t>
      </w:r>
      <w:r w:rsidRPr="00F24F35">
        <w:rPr>
          <w:rFonts w:ascii="Calibri" w:hAnsi="Calibri" w:cs="Calibri"/>
          <w:noProof/>
        </w:rPr>
        <w:t>(2), 1. https://doi.org/10.26634/JEE.12.2.14169</w:t>
      </w:r>
    </w:p>
    <w:p w14:paraId="617D476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Kleeman, L., &amp; Kuc, R. (2008). Sonar Sensing. </w:t>
      </w:r>
      <w:r w:rsidRPr="00F24F35">
        <w:rPr>
          <w:rFonts w:ascii="Calibri" w:hAnsi="Calibri" w:cs="Calibri"/>
          <w:i/>
          <w:iCs/>
          <w:noProof/>
        </w:rPr>
        <w:t>Springer Handbook of Robotics</w:t>
      </w:r>
      <w:r w:rsidRPr="00F24F35">
        <w:rPr>
          <w:rFonts w:ascii="Calibri" w:hAnsi="Calibri" w:cs="Calibri"/>
          <w:noProof/>
        </w:rPr>
        <w:t xml:space="preserve">, </w:t>
      </w:r>
      <w:r w:rsidRPr="00F24F35">
        <w:rPr>
          <w:rFonts w:ascii="Calibri" w:hAnsi="Calibri" w:cs="Calibri"/>
          <w:i/>
          <w:iCs/>
          <w:noProof/>
        </w:rPr>
        <w:t>January 2008</w:t>
      </w:r>
      <w:r w:rsidRPr="00F24F35">
        <w:rPr>
          <w:rFonts w:ascii="Calibri" w:hAnsi="Calibri" w:cs="Calibri"/>
          <w:noProof/>
        </w:rPr>
        <w:t>. https://doi.org/10.1007/978-3-540-30301-5</w:t>
      </w:r>
    </w:p>
    <w:p w14:paraId="1E29D92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Koenig, S., Likhachev, M., &amp; Furcy, D. (2004). Lifelong Planning A</w:t>
      </w:r>
      <w:r w:rsidRPr="00F24F35">
        <w:rPr>
          <w:rFonts w:ascii="Cambria Math" w:hAnsi="Cambria Math" w:cs="Cambria Math"/>
          <w:noProof/>
        </w:rPr>
        <w:t>∗</w:t>
      </w:r>
      <w:r w:rsidRPr="00F24F35">
        <w:rPr>
          <w:rFonts w:ascii="Calibri" w:hAnsi="Calibri" w:cs="Calibri"/>
          <w:noProof/>
        </w:rPr>
        <w:t xml:space="preserve">. </w:t>
      </w:r>
      <w:r w:rsidRPr="00F24F35">
        <w:rPr>
          <w:rFonts w:ascii="Calibri" w:hAnsi="Calibri" w:cs="Calibri"/>
          <w:i/>
          <w:iCs/>
          <w:noProof/>
        </w:rPr>
        <w:t>Artificial Intelligence</w:t>
      </w:r>
      <w:r w:rsidRPr="00F24F35">
        <w:rPr>
          <w:rFonts w:ascii="Calibri" w:hAnsi="Calibri" w:cs="Calibri"/>
          <w:noProof/>
        </w:rPr>
        <w:t xml:space="preserve">, </w:t>
      </w:r>
      <w:r w:rsidRPr="00F24F35">
        <w:rPr>
          <w:rFonts w:ascii="Calibri" w:hAnsi="Calibri" w:cs="Calibri"/>
          <w:i/>
          <w:iCs/>
          <w:noProof/>
        </w:rPr>
        <w:t>155</w:t>
      </w:r>
      <w:r w:rsidRPr="00F24F35">
        <w:rPr>
          <w:rFonts w:ascii="Calibri" w:hAnsi="Calibri" w:cs="Calibri"/>
          <w:noProof/>
        </w:rPr>
        <w:t>(1–2), 93–146. https://doi.org/10.1016/J.ARTINT.2003.12.001</w:t>
      </w:r>
    </w:p>
    <w:p w14:paraId="467D25C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Krotkov, E., Simmons, R., Cozman, F., &amp; Koenig, S. (n.d.). </w:t>
      </w:r>
      <w:r w:rsidRPr="00F24F35">
        <w:rPr>
          <w:rFonts w:ascii="Calibri" w:hAnsi="Calibri" w:cs="Calibri"/>
          <w:i/>
          <w:iCs/>
          <w:noProof/>
        </w:rPr>
        <w:t>Safeguarded Teleoperation for Lunar Rovers: From Human Factors to Field Trials</w:t>
      </w:r>
      <w:r w:rsidRPr="00F24F35">
        <w:rPr>
          <w:rFonts w:ascii="Calibri" w:hAnsi="Calibri" w:cs="Calibri"/>
          <w:noProof/>
        </w:rPr>
        <w:t>.</w:t>
      </w:r>
    </w:p>
    <w:p w14:paraId="4A1F375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F24F35">
        <w:rPr>
          <w:rFonts w:ascii="Calibri" w:hAnsi="Calibri" w:cs="Calibri"/>
          <w:i/>
          <w:iCs/>
          <w:noProof/>
        </w:rPr>
        <w:t>Jurnal Teknologi Dan Sistem Komputer</w:t>
      </w:r>
      <w:r w:rsidRPr="00F24F35">
        <w:rPr>
          <w:rFonts w:ascii="Calibri" w:hAnsi="Calibri" w:cs="Calibri"/>
          <w:noProof/>
        </w:rPr>
        <w:t xml:space="preserve">, </w:t>
      </w:r>
      <w:r w:rsidRPr="00F24F35">
        <w:rPr>
          <w:rFonts w:ascii="Calibri" w:hAnsi="Calibri" w:cs="Calibri"/>
          <w:i/>
          <w:iCs/>
          <w:noProof/>
        </w:rPr>
        <w:t>9</w:t>
      </w:r>
      <w:r w:rsidRPr="00F24F35">
        <w:rPr>
          <w:rFonts w:ascii="Calibri" w:hAnsi="Calibri" w:cs="Calibri"/>
          <w:noProof/>
        </w:rPr>
        <w:t>(1), 64–69. https://doi.org/10.14710/JTSISKOM.2020.13828</w:t>
      </w:r>
    </w:p>
    <w:p w14:paraId="2A9B85C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Kwaśniewski, K. K., &amp; Gosiewski, Z. (2018). Genetic algorithm for mobile robot route planning with obstacle avoidance. </w:t>
      </w:r>
      <w:r w:rsidRPr="00F24F35">
        <w:rPr>
          <w:rFonts w:ascii="Calibri" w:hAnsi="Calibri" w:cs="Calibri"/>
          <w:i/>
          <w:iCs/>
          <w:noProof/>
        </w:rPr>
        <w:t>Acta Mechanica et Automatica</w:t>
      </w:r>
      <w:r w:rsidRPr="00F24F35">
        <w:rPr>
          <w:rFonts w:ascii="Calibri" w:hAnsi="Calibri" w:cs="Calibri"/>
          <w:noProof/>
        </w:rPr>
        <w:t xml:space="preserve">, </w:t>
      </w:r>
      <w:r w:rsidRPr="00F24F35">
        <w:rPr>
          <w:rFonts w:ascii="Calibri" w:hAnsi="Calibri" w:cs="Calibri"/>
          <w:i/>
          <w:iCs/>
          <w:noProof/>
        </w:rPr>
        <w:t>12</w:t>
      </w:r>
      <w:r w:rsidRPr="00F24F35">
        <w:rPr>
          <w:rFonts w:ascii="Calibri" w:hAnsi="Calibri" w:cs="Calibri"/>
          <w:noProof/>
        </w:rPr>
        <w:t>(2), 151–159. https://doi.org/10.2478/AMA-2018-0024</w:t>
      </w:r>
    </w:p>
    <w:p w14:paraId="2B674C4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La Rosa, F., Celvisia Virzì, M., Bonaccorso, F., &amp; Branciforte STMicroelectronics, M. (n.d.). </w:t>
      </w:r>
      <w:r w:rsidRPr="00F24F35">
        <w:rPr>
          <w:rFonts w:ascii="Calibri" w:hAnsi="Calibri" w:cs="Calibri"/>
          <w:i/>
          <w:iCs/>
          <w:noProof/>
        </w:rPr>
        <w:t xml:space="preserve">Optical </w:t>
      </w:r>
      <w:r w:rsidRPr="00F24F35">
        <w:rPr>
          <w:rFonts w:ascii="Calibri" w:hAnsi="Calibri" w:cs="Calibri"/>
          <w:i/>
          <w:iCs/>
          <w:noProof/>
        </w:rPr>
        <w:lastRenderedPageBreak/>
        <w:t>Image Stabilization (OIS)</w:t>
      </w:r>
      <w:r w:rsidRPr="00F24F35">
        <w:rPr>
          <w:rFonts w:ascii="Calibri" w:hAnsi="Calibri" w:cs="Calibri"/>
          <w:noProof/>
        </w:rPr>
        <w:t>.</w:t>
      </w:r>
    </w:p>
    <w:p w14:paraId="34E7043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Landaluce, H., Arjona, L., Perallos, A., Falcone, F., Angulo, I., &amp; Muralter, F. (2020). A Review of IoT Sensing Applications and Challenges Using RFID and Wireless Sensor Networks. </w:t>
      </w:r>
      <w:r w:rsidRPr="00F24F35">
        <w:rPr>
          <w:rFonts w:ascii="Calibri" w:hAnsi="Calibri" w:cs="Calibri"/>
          <w:i/>
          <w:iCs/>
          <w:noProof/>
        </w:rPr>
        <w:t>Sensors 2020, Vol. 20, Page 2495</w:t>
      </w:r>
      <w:r w:rsidRPr="00F24F35">
        <w:rPr>
          <w:rFonts w:ascii="Calibri" w:hAnsi="Calibri" w:cs="Calibri"/>
          <w:noProof/>
        </w:rPr>
        <w:t xml:space="preserve">, </w:t>
      </w:r>
      <w:r w:rsidRPr="00F24F35">
        <w:rPr>
          <w:rFonts w:ascii="Calibri" w:hAnsi="Calibri" w:cs="Calibri"/>
          <w:i/>
          <w:iCs/>
          <w:noProof/>
        </w:rPr>
        <w:t>20</w:t>
      </w:r>
      <w:r w:rsidRPr="00F24F35">
        <w:rPr>
          <w:rFonts w:ascii="Calibri" w:hAnsi="Calibri" w:cs="Calibri"/>
          <w:noProof/>
        </w:rPr>
        <w:t>(9), 2495. https://doi.org/10.3390/S20092495</w:t>
      </w:r>
    </w:p>
    <w:p w14:paraId="1D9A389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Lavric, A., &amp; Popa, V. (2018). Performance Evaluation of LoRaWAN Communication Scalability in Large-Scale Wireless Sensor Networks. </w:t>
      </w:r>
      <w:r w:rsidRPr="00F24F35">
        <w:rPr>
          <w:rFonts w:ascii="Calibri" w:hAnsi="Calibri" w:cs="Calibri"/>
          <w:i/>
          <w:iCs/>
          <w:noProof/>
        </w:rPr>
        <w:t>Wireless Communications and Mobile Computing</w:t>
      </w:r>
      <w:r w:rsidRPr="00F24F35">
        <w:rPr>
          <w:rFonts w:ascii="Calibri" w:hAnsi="Calibri" w:cs="Calibri"/>
          <w:noProof/>
        </w:rPr>
        <w:t xml:space="preserve">, </w:t>
      </w:r>
      <w:r w:rsidRPr="00F24F35">
        <w:rPr>
          <w:rFonts w:ascii="Calibri" w:hAnsi="Calibri" w:cs="Calibri"/>
          <w:i/>
          <w:iCs/>
          <w:noProof/>
        </w:rPr>
        <w:t>2018</w:t>
      </w:r>
      <w:r w:rsidRPr="00F24F35">
        <w:rPr>
          <w:rFonts w:ascii="Calibri" w:hAnsi="Calibri" w:cs="Calibri"/>
          <w:noProof/>
        </w:rPr>
        <w:t>. https://doi.org/10.1155/2018/6730719</w:t>
      </w:r>
    </w:p>
    <w:p w14:paraId="407A5EB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Lebakula, V., Tang, B., Goodin, C., &amp; Bethel, C. L. (2021). Shape Estimation of Negative Obstacles for Autonomous Navigation. </w:t>
      </w:r>
      <w:r w:rsidRPr="00F24F35">
        <w:rPr>
          <w:rFonts w:ascii="Calibri" w:hAnsi="Calibri" w:cs="Calibri"/>
          <w:i/>
          <w:iCs/>
          <w:noProof/>
        </w:rPr>
        <w:t>IEEE International Conference on Intelligent Robots and Systems</w:t>
      </w:r>
      <w:r w:rsidRPr="00F24F35">
        <w:rPr>
          <w:rFonts w:ascii="Calibri" w:hAnsi="Calibri" w:cs="Calibri"/>
          <w:noProof/>
        </w:rPr>
        <w:t>, 4525–4531. https://doi.org/10.1109/IROS51168.2021.9636250</w:t>
      </w:r>
    </w:p>
    <w:p w14:paraId="319136A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Lecun, Y., Muller, U., Ben, J., Cosatto, E., &amp; Flepp, B. (n.d.). </w:t>
      </w:r>
      <w:r w:rsidRPr="00F24F35">
        <w:rPr>
          <w:rFonts w:ascii="Calibri" w:hAnsi="Calibri" w:cs="Calibri"/>
          <w:i/>
          <w:iCs/>
          <w:noProof/>
        </w:rPr>
        <w:t>Off-Road Obstacle Avoidance through End-to-End Learning</w:t>
      </w:r>
      <w:r w:rsidRPr="00F24F35">
        <w:rPr>
          <w:rFonts w:ascii="Calibri" w:hAnsi="Calibri" w:cs="Calibri"/>
          <w:noProof/>
        </w:rPr>
        <w:t>. Retrieved June 6, 2022, from http://yann.lecun.com</w:t>
      </w:r>
    </w:p>
    <w:p w14:paraId="2AE97A4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F24F35">
        <w:rPr>
          <w:rFonts w:ascii="Calibri" w:hAnsi="Calibri" w:cs="Calibri"/>
          <w:i/>
          <w:iCs/>
          <w:noProof/>
        </w:rPr>
        <w:t>IEEE Transactions on Microwave Theory and Techniques</w:t>
      </w:r>
      <w:r w:rsidRPr="00F24F35">
        <w:rPr>
          <w:rFonts w:ascii="Calibri" w:hAnsi="Calibri" w:cs="Calibri"/>
          <w:noProof/>
        </w:rPr>
        <w:t xml:space="preserve">, </w:t>
      </w:r>
      <w:r w:rsidRPr="00F24F35">
        <w:rPr>
          <w:rFonts w:ascii="Calibri" w:hAnsi="Calibri" w:cs="Calibri"/>
          <w:i/>
          <w:iCs/>
          <w:noProof/>
        </w:rPr>
        <w:t>65</w:t>
      </w:r>
      <w:r w:rsidRPr="00F24F35">
        <w:rPr>
          <w:rFonts w:ascii="Calibri" w:hAnsi="Calibri" w:cs="Calibri"/>
          <w:noProof/>
        </w:rPr>
        <w:t>(5), 1692–1706. https://doi.org/10.1109/TMTT.2017.2650911</w:t>
      </w:r>
    </w:p>
    <w:p w14:paraId="5A04F40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Li, W., Tan, M., Wang, L., &amp; Wang, Q. (2019). A cubic spline method combing improved particle swarm optimization for robot path planning in dynamic uncertain environment. </w:t>
      </w:r>
      <w:r w:rsidRPr="00F24F35">
        <w:rPr>
          <w:rFonts w:ascii="Calibri" w:hAnsi="Calibri" w:cs="Calibri"/>
          <w:i/>
          <w:iCs/>
          <w:noProof/>
        </w:rPr>
        <w:t>International Journal of Advanced Robotic Systems</w:t>
      </w:r>
      <w:r w:rsidRPr="00F24F35">
        <w:rPr>
          <w:rFonts w:ascii="Calibri" w:hAnsi="Calibri" w:cs="Calibri"/>
          <w:noProof/>
        </w:rPr>
        <w:t xml:space="preserve">, </w:t>
      </w:r>
      <w:r w:rsidRPr="00F24F35">
        <w:rPr>
          <w:rFonts w:ascii="Calibri" w:hAnsi="Calibri" w:cs="Calibri"/>
          <w:i/>
          <w:iCs/>
          <w:noProof/>
        </w:rPr>
        <w:t>16</w:t>
      </w:r>
      <w:r w:rsidRPr="00F24F35">
        <w:rPr>
          <w:rFonts w:ascii="Calibri" w:hAnsi="Calibri" w:cs="Calibri"/>
          <w:noProof/>
        </w:rPr>
        <w:t>(6). https://doi.org/10.1177/1729881419891661</w:t>
      </w:r>
    </w:p>
    <w:p w14:paraId="0B134CA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F24F35">
        <w:rPr>
          <w:rFonts w:ascii="Calibri" w:hAnsi="Calibri" w:cs="Calibri"/>
          <w:i/>
          <w:iCs/>
          <w:noProof/>
        </w:rPr>
        <w:t>Hydrology and Earth System Sciences</w:t>
      </w:r>
      <w:r w:rsidRPr="00F24F35">
        <w:rPr>
          <w:rFonts w:ascii="Calibri" w:hAnsi="Calibri" w:cs="Calibri"/>
          <w:noProof/>
        </w:rPr>
        <w:t xml:space="preserve">, </w:t>
      </w:r>
      <w:r w:rsidRPr="00F24F35">
        <w:rPr>
          <w:rFonts w:ascii="Calibri" w:hAnsi="Calibri" w:cs="Calibri"/>
          <w:i/>
          <w:iCs/>
          <w:noProof/>
        </w:rPr>
        <w:t>Discussion</w:t>
      </w:r>
      <w:r w:rsidRPr="00F24F35">
        <w:rPr>
          <w:rFonts w:ascii="Calibri" w:hAnsi="Calibri" w:cs="Calibri"/>
          <w:noProof/>
        </w:rPr>
        <w:t>. https://doi.org/10.5194/hess-2021-112</w:t>
      </w:r>
    </w:p>
    <w:p w14:paraId="7E7133E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Lu, L., Yunda, A., Carrio, A., &amp; Campoy, P. (2020). Robust autonomous flight in cluttered environment using a depth sensor. </w:t>
      </w:r>
      <w:r w:rsidRPr="00F24F35">
        <w:rPr>
          <w:rFonts w:ascii="Calibri" w:hAnsi="Calibri" w:cs="Calibri"/>
          <w:i/>
          <w:iCs/>
          <w:noProof/>
        </w:rPr>
        <w:t>International Journal of Micro Air Vehicles</w:t>
      </w:r>
      <w:r w:rsidRPr="00F24F35">
        <w:rPr>
          <w:rFonts w:ascii="Calibri" w:hAnsi="Calibri" w:cs="Calibri"/>
          <w:noProof/>
        </w:rPr>
        <w:t xml:space="preserve">, </w:t>
      </w:r>
      <w:r w:rsidRPr="00F24F35">
        <w:rPr>
          <w:rFonts w:ascii="Calibri" w:hAnsi="Calibri" w:cs="Calibri"/>
          <w:i/>
          <w:iCs/>
          <w:noProof/>
        </w:rPr>
        <w:t>12</w:t>
      </w:r>
      <w:r w:rsidRPr="00F24F35">
        <w:rPr>
          <w:rFonts w:ascii="Calibri" w:hAnsi="Calibri" w:cs="Calibri"/>
          <w:noProof/>
        </w:rPr>
        <w:t>. https://doi.org/10.1177/1756829320924528</w:t>
      </w:r>
    </w:p>
    <w:p w14:paraId="57E21C4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Lwowski, J., Sun, L., Mexquitic-Saavedra, R., Sharma, R., &amp; Pack, D. (2014). A Reactive bearing angle only obstacle avoidance technique for unmanned ground vehicles. </w:t>
      </w:r>
      <w:r w:rsidRPr="00F24F35">
        <w:rPr>
          <w:rFonts w:ascii="Calibri" w:hAnsi="Calibri" w:cs="Calibri"/>
          <w:i/>
          <w:iCs/>
          <w:noProof/>
        </w:rPr>
        <w:t>International Conference of Control, Dynamic Systems, and Robotics</w:t>
      </w:r>
      <w:r w:rsidRPr="00F24F35">
        <w:rPr>
          <w:rFonts w:ascii="Calibri" w:hAnsi="Calibri" w:cs="Calibri"/>
          <w:noProof/>
        </w:rPr>
        <w:t>. https://doi.org/10.11159/JACR.2014.004</w:t>
      </w:r>
    </w:p>
    <w:p w14:paraId="1864DD7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Madgwick, S. O. H. (2009). </w:t>
      </w:r>
      <w:r w:rsidRPr="00F24F35">
        <w:rPr>
          <w:rFonts w:ascii="Calibri" w:hAnsi="Calibri" w:cs="Calibri"/>
          <w:i/>
          <w:iCs/>
          <w:noProof/>
        </w:rPr>
        <w:t>Madgwick Algorithm</w:t>
      </w:r>
      <w:r w:rsidRPr="00F24F35">
        <w:rPr>
          <w:rFonts w:ascii="Calibri" w:hAnsi="Calibri" w:cs="Calibri"/>
          <w:noProof/>
        </w:rPr>
        <w:t>. https://x-</w:t>
      </w:r>
      <w:r w:rsidRPr="00F24F35">
        <w:rPr>
          <w:rFonts w:ascii="Calibri" w:hAnsi="Calibri" w:cs="Calibri"/>
          <w:noProof/>
        </w:rPr>
        <w:lastRenderedPageBreak/>
        <w:t>io.co.uk/downloads/madgwick_algorithm_matlab.zip</w:t>
      </w:r>
    </w:p>
    <w:p w14:paraId="708FEA4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Madgwick, S. O. H. (2010). </w:t>
      </w:r>
      <w:r w:rsidRPr="00F24F35">
        <w:rPr>
          <w:rFonts w:ascii="Calibri" w:hAnsi="Calibri" w:cs="Calibri"/>
          <w:i/>
          <w:iCs/>
          <w:noProof/>
        </w:rPr>
        <w:t>An efficient orientation filter for inertial and inertial/magnetic sensor arrays | Resourcium</w:t>
      </w:r>
      <w:r w:rsidRPr="00F24F35">
        <w:rPr>
          <w:rFonts w:ascii="Calibri" w:hAnsi="Calibri" w:cs="Calibri"/>
          <w:noProof/>
        </w:rPr>
        <w:t>. https://resourcium.org/resource/efficient-orientation-filter-inertial-and-inertialmagnetic-sensor-arrays</w:t>
      </w:r>
    </w:p>
    <w:p w14:paraId="5C1A8DE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F24F35">
        <w:rPr>
          <w:rFonts w:ascii="Calibri" w:hAnsi="Calibri" w:cs="Calibri"/>
          <w:i/>
          <w:iCs/>
          <w:noProof/>
        </w:rPr>
        <w:t>Mechatronics</w:t>
      </w:r>
      <w:r w:rsidRPr="00F24F35">
        <w:rPr>
          <w:rFonts w:ascii="Calibri" w:hAnsi="Calibri" w:cs="Calibri"/>
          <w:noProof/>
        </w:rPr>
        <w:t xml:space="preserve">, </w:t>
      </w:r>
      <w:r w:rsidRPr="00F24F35">
        <w:rPr>
          <w:rFonts w:ascii="Calibri" w:hAnsi="Calibri" w:cs="Calibri"/>
          <w:i/>
          <w:iCs/>
          <w:noProof/>
        </w:rPr>
        <w:t>23</w:t>
      </w:r>
      <w:r w:rsidRPr="00F24F35">
        <w:rPr>
          <w:rFonts w:ascii="Calibri" w:hAnsi="Calibri" w:cs="Calibri"/>
          <w:noProof/>
        </w:rPr>
        <w:t>(5), 518–529. https://doi.org/10.1016/J.MECHATRONICS.2013.04.003</w:t>
      </w:r>
    </w:p>
    <w:p w14:paraId="01C31CC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Madgwick, S. O. H., Harrison, A. J. L., &amp; Vaidyanathan, R. (2011). Estimation of IMU and MARG orientation using a gradient descent algorithm. </w:t>
      </w:r>
      <w:r w:rsidRPr="00F24F35">
        <w:rPr>
          <w:rFonts w:ascii="Calibri" w:hAnsi="Calibri" w:cs="Calibri"/>
          <w:i/>
          <w:iCs/>
          <w:noProof/>
        </w:rPr>
        <w:t>IEEE International Conference on Rehabilitation Robotics</w:t>
      </w:r>
      <w:r w:rsidRPr="00F24F35">
        <w:rPr>
          <w:rFonts w:ascii="Calibri" w:hAnsi="Calibri" w:cs="Calibri"/>
          <w:noProof/>
        </w:rPr>
        <w:t>, 1–7. https://doi.org/10.1109/ICORR.2011.5975346</w:t>
      </w:r>
    </w:p>
    <w:p w14:paraId="3534D9A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Madgwick, S. O. H., Wilson, S., Turk, R., Burridge, J., Kapatos, C., &amp; Vaidyanathan, R. (2020). An Extended Complementary Filter for Full-Body MARG Orientation Estimation. </w:t>
      </w:r>
      <w:r w:rsidRPr="00F24F35">
        <w:rPr>
          <w:rFonts w:ascii="Calibri" w:hAnsi="Calibri" w:cs="Calibri"/>
          <w:i/>
          <w:iCs/>
          <w:noProof/>
        </w:rPr>
        <w:t>IEEE/ASME TRANSACTIONS ON MECHATRONICS</w:t>
      </w:r>
      <w:r w:rsidRPr="00F24F35">
        <w:rPr>
          <w:rFonts w:ascii="Calibri" w:hAnsi="Calibri" w:cs="Calibri"/>
          <w:noProof/>
        </w:rPr>
        <w:t xml:space="preserve">, </w:t>
      </w:r>
      <w:r w:rsidRPr="00F24F35">
        <w:rPr>
          <w:rFonts w:ascii="Calibri" w:hAnsi="Calibri" w:cs="Calibri"/>
          <w:i/>
          <w:iCs/>
          <w:noProof/>
        </w:rPr>
        <w:t>25</w:t>
      </w:r>
      <w:r w:rsidRPr="00F24F35">
        <w:rPr>
          <w:rFonts w:ascii="Calibri" w:hAnsi="Calibri" w:cs="Calibri"/>
          <w:noProof/>
        </w:rPr>
        <w:t>(4), 2054–2064. https://ieeexplore.ieee.org/stamp/stamp.jsp?tp=&amp;arnumber=9103115</w:t>
      </w:r>
    </w:p>
    <w:p w14:paraId="478F058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Mahony, R., Hamel, T., &amp; Pflimlin, J. M. (2005). Complementary filter design on the special orthogonal group SO(3). </w:t>
      </w:r>
      <w:r w:rsidRPr="00F24F35">
        <w:rPr>
          <w:rFonts w:ascii="Calibri" w:hAnsi="Calibri" w:cs="Calibri"/>
          <w:i/>
          <w:iCs/>
          <w:noProof/>
        </w:rPr>
        <w:t>Proceedings of the 44th IEEE Conference on Decision and Control, and the European Control Conference, CDC-ECC ’05</w:t>
      </w:r>
      <w:r w:rsidRPr="00F24F35">
        <w:rPr>
          <w:rFonts w:ascii="Calibri" w:hAnsi="Calibri" w:cs="Calibri"/>
          <w:noProof/>
        </w:rPr>
        <w:t xml:space="preserve">, </w:t>
      </w:r>
      <w:r w:rsidRPr="00F24F35">
        <w:rPr>
          <w:rFonts w:ascii="Calibri" w:hAnsi="Calibri" w:cs="Calibri"/>
          <w:i/>
          <w:iCs/>
          <w:noProof/>
        </w:rPr>
        <w:t>2005</w:t>
      </w:r>
      <w:r w:rsidRPr="00F24F35">
        <w:rPr>
          <w:rFonts w:ascii="Calibri" w:hAnsi="Calibri" w:cs="Calibri"/>
          <w:noProof/>
        </w:rPr>
        <w:t>, 1477–1484. https://doi.org/10.1109/CDC.2005.1582367</w:t>
      </w:r>
    </w:p>
    <w:p w14:paraId="54D41AC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Mahony, R., Hamel, T., &amp; Pflimlin, J. M. (2008). Nonlinear complementary filters on the special orthogonal group. </w:t>
      </w:r>
      <w:r w:rsidRPr="00F24F35">
        <w:rPr>
          <w:rFonts w:ascii="Calibri" w:hAnsi="Calibri" w:cs="Calibri"/>
          <w:i/>
          <w:iCs/>
          <w:noProof/>
        </w:rPr>
        <w:t>IEEE Transactions on Automatic Control</w:t>
      </w:r>
      <w:r w:rsidRPr="00F24F35">
        <w:rPr>
          <w:rFonts w:ascii="Calibri" w:hAnsi="Calibri" w:cs="Calibri"/>
          <w:noProof/>
        </w:rPr>
        <w:t xml:space="preserve">, </w:t>
      </w:r>
      <w:r w:rsidRPr="00F24F35">
        <w:rPr>
          <w:rFonts w:ascii="Calibri" w:hAnsi="Calibri" w:cs="Calibri"/>
          <w:i/>
          <w:iCs/>
          <w:noProof/>
        </w:rPr>
        <w:t>53</w:t>
      </w:r>
      <w:r w:rsidRPr="00F24F35">
        <w:rPr>
          <w:rFonts w:ascii="Calibri" w:hAnsi="Calibri" w:cs="Calibri"/>
          <w:noProof/>
        </w:rPr>
        <w:t>(5), 1203–1218. https://doi.org/10.1109/TAC.2008.923738</w:t>
      </w:r>
    </w:p>
    <w:p w14:paraId="6814457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Mai, Y., Zhao, H., &amp; Guo, S. (2012). The analysis of image stabilization technology based on small-UAV airborne video. </w:t>
      </w:r>
      <w:r w:rsidRPr="00F24F35">
        <w:rPr>
          <w:rFonts w:ascii="Calibri" w:hAnsi="Calibri" w:cs="Calibri"/>
          <w:i/>
          <w:iCs/>
          <w:noProof/>
        </w:rPr>
        <w:t>Proceedings - 2012 International Conference on Computer Science and Electronics Engineering, ICCSEE 2012</w:t>
      </w:r>
      <w:r w:rsidRPr="00F24F35">
        <w:rPr>
          <w:rFonts w:ascii="Calibri" w:hAnsi="Calibri" w:cs="Calibri"/>
          <w:noProof/>
        </w:rPr>
        <w:t xml:space="preserve">, </w:t>
      </w:r>
      <w:r w:rsidRPr="00F24F35">
        <w:rPr>
          <w:rFonts w:ascii="Calibri" w:hAnsi="Calibri" w:cs="Calibri"/>
          <w:i/>
          <w:iCs/>
          <w:noProof/>
        </w:rPr>
        <w:t>3</w:t>
      </w:r>
      <w:r w:rsidRPr="00F24F35">
        <w:rPr>
          <w:rFonts w:ascii="Calibri" w:hAnsi="Calibri" w:cs="Calibri"/>
          <w:noProof/>
        </w:rPr>
        <w:t>, 586–589. https://doi.org/10.1109/ICCSEE.2012.77</w:t>
      </w:r>
    </w:p>
    <w:p w14:paraId="6CB9EC2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Manderson, A., &amp; Hunt, C. (2013). INTRODUCING THE AGRI-ROVER: AN AUTONOMOUS ON-THE-GO SENSING ROVER FOR SCIENCE AND FARMING. </w:t>
      </w:r>
      <w:r w:rsidRPr="00F24F35">
        <w:rPr>
          <w:rFonts w:ascii="Calibri" w:hAnsi="Calibri" w:cs="Calibri"/>
          <w:i/>
          <w:iCs/>
          <w:noProof/>
        </w:rPr>
        <w:t>Accurate and Efficient Use of Nutrients on Farms. Occasional Report No. 26</w:t>
      </w:r>
      <w:r w:rsidRPr="00F24F35">
        <w:rPr>
          <w:rFonts w:ascii="Calibri" w:hAnsi="Calibri" w:cs="Calibri"/>
          <w:noProof/>
        </w:rPr>
        <w:t>.</w:t>
      </w:r>
    </w:p>
    <w:p w14:paraId="33A4782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Manduchi, R., Castano, A., Talukder, A., &amp; Matthies, L. (2005). Obstacle Detection and Terrain Classification for Autonomous Off-Road Navigation. </w:t>
      </w:r>
      <w:r w:rsidRPr="00F24F35">
        <w:rPr>
          <w:rFonts w:ascii="Calibri" w:hAnsi="Calibri" w:cs="Calibri"/>
          <w:i/>
          <w:iCs/>
          <w:noProof/>
        </w:rPr>
        <w:t>Autonomous Robots 2005 18:1</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(1), 81–102. https://doi.org/10.1023/B:AURO.0000047286.62481.1D</w:t>
      </w:r>
    </w:p>
    <w:p w14:paraId="47A2DCD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Mannar, S., Thummalapeta, M., Saksena, S. K., &amp; Omkar, S. N. (2018). </w:t>
      </w:r>
      <w:r w:rsidRPr="00F24F35">
        <w:rPr>
          <w:rFonts w:ascii="Calibri" w:hAnsi="Calibri" w:cs="Calibri"/>
          <w:i/>
          <w:iCs/>
          <w:noProof/>
        </w:rPr>
        <w:t>Vision-based Control for Aerial Obstacle Avoidance in Forest Environments</w:t>
      </w:r>
      <w:r w:rsidRPr="00F24F35">
        <w:rPr>
          <w:rFonts w:ascii="Calibri" w:hAnsi="Calibri" w:cs="Calibri"/>
          <w:noProof/>
        </w:rPr>
        <w:t xml:space="preserve">. </w:t>
      </w:r>
      <w:r w:rsidRPr="00F24F35">
        <w:rPr>
          <w:rFonts w:ascii="Calibri" w:hAnsi="Calibri" w:cs="Calibri"/>
          <w:i/>
          <w:iCs/>
          <w:noProof/>
        </w:rPr>
        <w:t>51</w:t>
      </w:r>
      <w:r w:rsidRPr="00F24F35">
        <w:rPr>
          <w:rFonts w:ascii="Calibri" w:hAnsi="Calibri" w:cs="Calibri"/>
          <w:noProof/>
        </w:rPr>
        <w:t>(1), 480–485. https://doi.org/10.1016/J.IFACOL.2018.05.081</w:t>
      </w:r>
    </w:p>
    <w:p w14:paraId="4E0002E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Marins, J. L., Yun, X., Bachmann, E. R., McGhee, R. B., &amp; Zyda, M. J. (2001). An extended Kalman filter for quaternion-based orientation estimation using MARG sensors. </w:t>
      </w:r>
      <w:r w:rsidRPr="00F24F35">
        <w:rPr>
          <w:rFonts w:ascii="Calibri" w:hAnsi="Calibri" w:cs="Calibri"/>
          <w:i/>
          <w:iCs/>
          <w:noProof/>
        </w:rPr>
        <w:t>IEEE International Conference on Intelligent Robots and Systems</w:t>
      </w:r>
      <w:r w:rsidRPr="00F24F35">
        <w:rPr>
          <w:rFonts w:ascii="Calibri" w:hAnsi="Calibri" w:cs="Calibri"/>
          <w:noProof/>
        </w:rPr>
        <w:t xml:space="preserve">, </w:t>
      </w:r>
      <w:r w:rsidRPr="00F24F35">
        <w:rPr>
          <w:rFonts w:ascii="Calibri" w:hAnsi="Calibri" w:cs="Calibri"/>
          <w:i/>
          <w:iCs/>
          <w:noProof/>
        </w:rPr>
        <w:t>4</w:t>
      </w:r>
      <w:r w:rsidRPr="00F24F35">
        <w:rPr>
          <w:rFonts w:ascii="Calibri" w:hAnsi="Calibri" w:cs="Calibri"/>
          <w:noProof/>
        </w:rPr>
        <w:t>, 2003–2011. https://doi.org/10.1109/IROS.2001.976367</w:t>
      </w:r>
    </w:p>
    <w:p w14:paraId="717CDC2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Martina, N., Hicksona, R., Draganovab, I., Horneb, D., Kenyona, P., &amp; Morris, S. (2015). </w:t>
      </w:r>
      <w:r w:rsidRPr="00F24F35">
        <w:rPr>
          <w:rFonts w:ascii="Calibri" w:hAnsi="Calibri" w:cs="Calibri"/>
          <w:i/>
          <w:iCs/>
          <w:noProof/>
        </w:rPr>
        <w:t>Walking distance and energy expenditure of beef cows grazing on hill country in winter</w:t>
      </w:r>
      <w:r w:rsidRPr="00F24F35">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5E164B0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Masehian, E., &amp; Katebi, Y. (2014). Sensor-based motion planning of wheeled mobile robots in unknown dynamic environments. </w:t>
      </w:r>
      <w:r w:rsidRPr="00F24F35">
        <w:rPr>
          <w:rFonts w:ascii="Calibri" w:hAnsi="Calibri" w:cs="Calibri"/>
          <w:i/>
          <w:iCs/>
          <w:noProof/>
        </w:rPr>
        <w:t>Journal of Intelligent and Robotic Systems: Theory and Applications</w:t>
      </w:r>
      <w:r w:rsidRPr="00F24F35">
        <w:rPr>
          <w:rFonts w:ascii="Calibri" w:hAnsi="Calibri" w:cs="Calibri"/>
          <w:noProof/>
        </w:rPr>
        <w:t xml:space="preserve">, </w:t>
      </w:r>
      <w:r w:rsidRPr="00F24F35">
        <w:rPr>
          <w:rFonts w:ascii="Calibri" w:hAnsi="Calibri" w:cs="Calibri"/>
          <w:i/>
          <w:iCs/>
          <w:noProof/>
        </w:rPr>
        <w:t>74</w:t>
      </w:r>
      <w:r w:rsidRPr="00F24F35">
        <w:rPr>
          <w:rFonts w:ascii="Calibri" w:hAnsi="Calibri" w:cs="Calibri"/>
          <w:noProof/>
        </w:rPr>
        <w:t>(3–4), 893–914. https://doi.org/10.1007/S10846-013-9837-3</w:t>
      </w:r>
    </w:p>
    <w:p w14:paraId="184A739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Matlab. (2023). </w:t>
      </w:r>
      <w:r w:rsidRPr="00F24F35">
        <w:rPr>
          <w:rFonts w:ascii="Calibri" w:hAnsi="Calibri" w:cs="Calibri"/>
          <w:i/>
          <w:iCs/>
          <w:noProof/>
        </w:rPr>
        <w:t>Matlab PolyFit function</w:t>
      </w:r>
      <w:r w:rsidRPr="00F24F35">
        <w:rPr>
          <w:rFonts w:ascii="Calibri" w:hAnsi="Calibri" w:cs="Calibri"/>
          <w:noProof/>
        </w:rPr>
        <w:t>. https://au.mathworks.com/help/matlab/ref/polyfit.html</w:t>
      </w:r>
    </w:p>
    <w:p w14:paraId="7B40317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Matthies, L., &amp; Rankin, A. (2003). Negative Obstacle Detection by Thermal Signature. </w:t>
      </w:r>
      <w:r w:rsidRPr="00F24F35">
        <w:rPr>
          <w:rFonts w:ascii="Calibri" w:hAnsi="Calibri" w:cs="Calibri"/>
          <w:i/>
          <w:iCs/>
          <w:noProof/>
        </w:rPr>
        <w:t>IEEE International Conference on Intelligent Robots and Systems</w:t>
      </w:r>
      <w:r w:rsidRPr="00F24F35">
        <w:rPr>
          <w:rFonts w:ascii="Calibri" w:hAnsi="Calibri" w:cs="Calibri"/>
          <w:noProof/>
        </w:rPr>
        <w:t xml:space="preserve">, </w:t>
      </w:r>
      <w:r w:rsidRPr="00F24F35">
        <w:rPr>
          <w:rFonts w:ascii="Calibri" w:hAnsi="Calibri" w:cs="Calibri"/>
          <w:i/>
          <w:iCs/>
          <w:noProof/>
        </w:rPr>
        <w:t>1</w:t>
      </w:r>
      <w:r w:rsidRPr="00F24F35">
        <w:rPr>
          <w:rFonts w:ascii="Calibri" w:hAnsi="Calibri" w:cs="Calibri"/>
          <w:noProof/>
        </w:rPr>
        <w:t>, 906–913. https://doi.org/10.1109/IROS.2003.1250744</w:t>
      </w:r>
    </w:p>
    <w:p w14:paraId="68B7112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Matthies, Larry, Kelly, A., Litwin, T., &amp; Tharp, G. (1995). Obstacle detection for unmanned ground vehicles: A progress report. </w:t>
      </w:r>
      <w:r w:rsidRPr="00F24F35">
        <w:rPr>
          <w:rFonts w:ascii="Calibri" w:hAnsi="Calibri" w:cs="Calibri"/>
          <w:i/>
          <w:iCs/>
          <w:noProof/>
        </w:rPr>
        <w:t>Intelligent Vehicles Symposium, Proceedings</w:t>
      </w:r>
      <w:r w:rsidRPr="00F24F35">
        <w:rPr>
          <w:rFonts w:ascii="Calibri" w:hAnsi="Calibri" w:cs="Calibri"/>
          <w:noProof/>
        </w:rPr>
        <w:t>, 66–71. https://doi.org/10.1007/978-1-4471-1021-7_52</w:t>
      </w:r>
    </w:p>
    <w:p w14:paraId="521ACEE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Michels, J. (2005). High Speed Obstacle Avoidance using Monocolar Vision and Reinforcement Learning. </w:t>
      </w:r>
      <w:r w:rsidRPr="00F24F35">
        <w:rPr>
          <w:rFonts w:ascii="Calibri" w:hAnsi="Calibri" w:cs="Calibri"/>
          <w:i/>
          <w:iCs/>
          <w:noProof/>
        </w:rPr>
        <w:t>Machine Learning</w:t>
      </w:r>
      <w:r w:rsidRPr="00F24F35">
        <w:rPr>
          <w:rFonts w:ascii="Calibri" w:hAnsi="Calibri" w:cs="Calibri"/>
          <w:noProof/>
        </w:rPr>
        <w:t>, 1–8.</w:t>
      </w:r>
    </w:p>
    <w:p w14:paraId="6981434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Mingkhwan, E., &amp; Khawsuk, W. (2017). Digital image stabilization technique for fixed camera on small size drone. </w:t>
      </w:r>
      <w:r w:rsidRPr="00F24F35">
        <w:rPr>
          <w:rFonts w:ascii="Calibri" w:hAnsi="Calibri" w:cs="Calibri"/>
          <w:i/>
          <w:iCs/>
          <w:noProof/>
        </w:rPr>
        <w:t>Proceedings - ACDT 2017: 3rd Asian Conference on Defence Technology: Advance Research Collaboration on Defence Technology</w:t>
      </w:r>
      <w:r w:rsidRPr="00F24F35">
        <w:rPr>
          <w:rFonts w:ascii="Calibri" w:hAnsi="Calibri" w:cs="Calibri"/>
          <w:noProof/>
        </w:rPr>
        <w:t>, 12–19. https://doi.org/10.1109/ACDT.2017.7886149</w:t>
      </w:r>
    </w:p>
    <w:p w14:paraId="1EFF955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Moeller, R. (2020). </w:t>
      </w:r>
      <w:r w:rsidRPr="00F24F35">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F24F35">
        <w:rPr>
          <w:rFonts w:ascii="Calibri" w:hAnsi="Calibri" w:cs="Calibri"/>
          <w:noProof/>
        </w:rPr>
        <w:t>. https://www.researchgate.net/publication/342916625</w:t>
      </w:r>
    </w:p>
    <w:p w14:paraId="4E114FE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Mohammed, A. S., Amamou, A., Ayevide, F. K., Kelouwani, S., Agbossou, K., &amp; Zioui, N. (2020). The Perception System of Intelligent Ground Vehicles in All Weather Conditions: A Systematic Literature Review. </w:t>
      </w:r>
      <w:r w:rsidRPr="00F24F35">
        <w:rPr>
          <w:rFonts w:ascii="Calibri" w:hAnsi="Calibri" w:cs="Calibri"/>
          <w:i/>
          <w:iCs/>
          <w:noProof/>
        </w:rPr>
        <w:t>Sensors 2020, Vol. 20, Page 6532</w:t>
      </w:r>
      <w:r w:rsidRPr="00F24F35">
        <w:rPr>
          <w:rFonts w:ascii="Calibri" w:hAnsi="Calibri" w:cs="Calibri"/>
          <w:noProof/>
        </w:rPr>
        <w:t xml:space="preserve">, </w:t>
      </w:r>
      <w:r w:rsidRPr="00F24F35">
        <w:rPr>
          <w:rFonts w:ascii="Calibri" w:hAnsi="Calibri" w:cs="Calibri"/>
          <w:i/>
          <w:iCs/>
          <w:noProof/>
        </w:rPr>
        <w:t>20</w:t>
      </w:r>
      <w:r w:rsidRPr="00F24F35">
        <w:rPr>
          <w:rFonts w:ascii="Calibri" w:hAnsi="Calibri" w:cs="Calibri"/>
          <w:noProof/>
        </w:rPr>
        <w:t>(22), 6532. https://doi.org/10.3390/S20226532</w:t>
      </w:r>
    </w:p>
    <w:p w14:paraId="0932F8D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Mohanty, P. K., &amp; Dewang, H. S. (2021). A smart path planner for wheeled mobile robots using adaptive particle swarm optimization. </w:t>
      </w:r>
      <w:r w:rsidRPr="00F24F35">
        <w:rPr>
          <w:rFonts w:ascii="Calibri" w:hAnsi="Calibri" w:cs="Calibri"/>
          <w:i/>
          <w:iCs/>
          <w:noProof/>
        </w:rPr>
        <w:t>Journal of the Brazilian Society of Mechanical Sciences and Engineering</w:t>
      </w:r>
      <w:r w:rsidRPr="00F24F35">
        <w:rPr>
          <w:rFonts w:ascii="Calibri" w:hAnsi="Calibri" w:cs="Calibri"/>
          <w:noProof/>
        </w:rPr>
        <w:t xml:space="preserve">, </w:t>
      </w:r>
      <w:r w:rsidRPr="00F24F35">
        <w:rPr>
          <w:rFonts w:ascii="Calibri" w:hAnsi="Calibri" w:cs="Calibri"/>
          <w:i/>
          <w:iCs/>
          <w:noProof/>
        </w:rPr>
        <w:t>43</w:t>
      </w:r>
      <w:r w:rsidRPr="00F24F35">
        <w:rPr>
          <w:rFonts w:ascii="Calibri" w:hAnsi="Calibri" w:cs="Calibri"/>
          <w:noProof/>
        </w:rPr>
        <w:t>(2). https://doi.org/10.1007/S40430-021-02827-7</w:t>
      </w:r>
    </w:p>
    <w:p w14:paraId="0381BC4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Moravec, H. P. (n.d.). </w:t>
      </w:r>
      <w:r w:rsidRPr="00F24F35">
        <w:rPr>
          <w:rFonts w:ascii="Calibri" w:hAnsi="Calibri" w:cs="Calibri"/>
          <w:i/>
          <w:iCs/>
          <w:noProof/>
        </w:rPr>
        <w:t>Rover Visual Obstacle Avoidance</w:t>
      </w:r>
      <w:r w:rsidRPr="00F24F35">
        <w:rPr>
          <w:rFonts w:ascii="Calibri" w:hAnsi="Calibri" w:cs="Calibri"/>
          <w:noProof/>
        </w:rPr>
        <w:t>.</w:t>
      </w:r>
    </w:p>
    <w:p w14:paraId="2320DE0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Morimoto, C., &amp; Chellappa, R. (1998). Evaluation of image stabilization algorithms. </w:t>
      </w:r>
      <w:r w:rsidRPr="00F24F35">
        <w:rPr>
          <w:rFonts w:ascii="Calibri" w:hAnsi="Calibri" w:cs="Calibri"/>
          <w:i/>
          <w:iCs/>
          <w:noProof/>
        </w:rPr>
        <w:t>ICASSP, IEEE International Conference on Acoustics, Speech and Signal Processing - Proceedings</w:t>
      </w:r>
      <w:r w:rsidRPr="00F24F35">
        <w:rPr>
          <w:rFonts w:ascii="Calibri" w:hAnsi="Calibri" w:cs="Calibri"/>
          <w:noProof/>
        </w:rPr>
        <w:t xml:space="preserve">, </w:t>
      </w:r>
      <w:r w:rsidRPr="00F24F35">
        <w:rPr>
          <w:rFonts w:ascii="Calibri" w:hAnsi="Calibri" w:cs="Calibri"/>
          <w:i/>
          <w:iCs/>
          <w:noProof/>
        </w:rPr>
        <w:t>5</w:t>
      </w:r>
      <w:r w:rsidRPr="00F24F35">
        <w:rPr>
          <w:rFonts w:ascii="Calibri" w:hAnsi="Calibri" w:cs="Calibri"/>
          <w:noProof/>
        </w:rPr>
        <w:t>, 2789–2792. https://doi.org/10.1109/ICASSP.1998.678102</w:t>
      </w:r>
    </w:p>
    <w:p w14:paraId="3EF1FA5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Mubarak, M. N. (2013). </w:t>
      </w:r>
      <w:r w:rsidRPr="00F24F35">
        <w:rPr>
          <w:rFonts w:ascii="Calibri" w:hAnsi="Calibri" w:cs="Calibri"/>
          <w:i/>
          <w:iCs/>
          <w:noProof/>
        </w:rPr>
        <w:t>Degree Programme in Machine Automation Mubarak, Muhammad Nauman: Outdoor Obstacle Detection using Ultrasonic sensors for an autonomous vehicle ensuring safe operations</w:t>
      </w:r>
      <w:r w:rsidRPr="00F24F35">
        <w:rPr>
          <w:rFonts w:ascii="Calibri" w:hAnsi="Calibri" w:cs="Calibri"/>
          <w:noProof/>
        </w:rPr>
        <w:t>.</w:t>
      </w:r>
    </w:p>
    <w:p w14:paraId="641DF95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New Zealand IoT Alliance. (2019). </w:t>
      </w:r>
      <w:r w:rsidRPr="00F24F35">
        <w:rPr>
          <w:rFonts w:ascii="Calibri" w:hAnsi="Calibri" w:cs="Calibri"/>
          <w:i/>
          <w:iCs/>
          <w:noProof/>
        </w:rPr>
        <w:t>IoT Spectrum in New Zealand Spectrum available in New Zealand for IoT Systems</w:t>
      </w:r>
      <w:r w:rsidRPr="00F24F35">
        <w:rPr>
          <w:rFonts w:ascii="Calibri" w:hAnsi="Calibri" w:cs="Calibri"/>
          <w:noProof/>
        </w:rPr>
        <w:t>. http://www.iot.org.au/wp/wp-content/uploads/2016/12/IoTSpectrumFactSheet.pdf</w:t>
      </w:r>
    </w:p>
    <w:p w14:paraId="6CF2F2E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Nguyen-Huu, P.-N., &amp; Titus, J. (2009). </w:t>
      </w:r>
      <w:r w:rsidRPr="00F24F35">
        <w:rPr>
          <w:rFonts w:ascii="Calibri" w:hAnsi="Calibri" w:cs="Calibri"/>
          <w:i/>
          <w:iCs/>
          <w:noProof/>
        </w:rPr>
        <w:t>Reliability and Failure in Unmanned Ground Vehicle (UGV)</w:t>
      </w:r>
      <w:r w:rsidRPr="00F24F35">
        <w:rPr>
          <w:rFonts w:ascii="Calibri" w:hAnsi="Calibri" w:cs="Calibri"/>
          <w:noProof/>
        </w:rPr>
        <w:t>. http://grrc.engin.umich.edu/</w:t>
      </w:r>
    </w:p>
    <w:p w14:paraId="3F5DEE5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Nguyen Viet, C., &amp; Marshall, I. (n.d.). </w:t>
      </w:r>
      <w:r w:rsidRPr="00F24F35">
        <w:rPr>
          <w:rFonts w:ascii="Calibri" w:hAnsi="Calibri" w:cs="Calibri"/>
          <w:i/>
          <w:iCs/>
          <w:noProof/>
        </w:rPr>
        <w:t>VISION-BASED OBSTACLE AVOIDANCE FOR A SMALL, LOW-COST ROBOT</w:t>
      </w:r>
      <w:r w:rsidRPr="00F24F35">
        <w:rPr>
          <w:rFonts w:ascii="Calibri" w:hAnsi="Calibri" w:cs="Calibri"/>
          <w:noProof/>
        </w:rPr>
        <w:t>.</w:t>
      </w:r>
    </w:p>
    <w:p w14:paraId="118CAE9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Noori, K. K., Kumar Mishra, M., &amp; Abdullah, Z. (n.d.). </w:t>
      </w:r>
      <w:r w:rsidRPr="00F24F35">
        <w:rPr>
          <w:rFonts w:ascii="Calibri" w:hAnsi="Calibri" w:cs="Calibri"/>
          <w:i/>
          <w:iCs/>
          <w:noProof/>
        </w:rPr>
        <w:t>VISION-BASED OBSTACLE AVOIDANCE ON QUADCOPTER</w:t>
      </w:r>
      <w:r w:rsidRPr="00F24F35">
        <w:rPr>
          <w:rFonts w:ascii="Calibri" w:hAnsi="Calibri" w:cs="Calibri"/>
          <w:noProof/>
        </w:rPr>
        <w:t>. Retrieved June 4, 2022, from www.tjprc.org</w:t>
      </w:r>
    </w:p>
    <w:p w14:paraId="5D1362F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Norouzian, F., Marchetti, E., Hoare, E., Gashinova, M., Constantinou, C., Gardner, P., &amp; Cherniakov, M. (2019). Experimental study on low-THz automotive radar signal attenuation during snowfall. </w:t>
      </w:r>
      <w:r w:rsidRPr="00F24F35">
        <w:rPr>
          <w:rFonts w:ascii="Calibri" w:hAnsi="Calibri" w:cs="Calibri"/>
          <w:i/>
          <w:iCs/>
          <w:noProof/>
        </w:rPr>
        <w:t>IET Radar, Sonar and Navigation</w:t>
      </w:r>
      <w:r w:rsidRPr="00F24F35">
        <w:rPr>
          <w:rFonts w:ascii="Calibri" w:hAnsi="Calibri" w:cs="Calibri"/>
          <w:noProof/>
        </w:rPr>
        <w:t xml:space="preserve">, </w:t>
      </w:r>
      <w:r w:rsidRPr="00F24F35">
        <w:rPr>
          <w:rFonts w:ascii="Calibri" w:hAnsi="Calibri" w:cs="Calibri"/>
          <w:i/>
          <w:iCs/>
          <w:noProof/>
        </w:rPr>
        <w:t>13</w:t>
      </w:r>
      <w:r w:rsidRPr="00F24F35">
        <w:rPr>
          <w:rFonts w:ascii="Calibri" w:hAnsi="Calibri" w:cs="Calibri"/>
          <w:noProof/>
        </w:rPr>
        <w:t>(9), 1421–1427. https://doi.org/10.1049/IET-RSN.2018.5644</w:t>
      </w:r>
    </w:p>
    <w:p w14:paraId="4BC7DAA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NZ Government. (2018). </w:t>
      </w:r>
      <w:r w:rsidRPr="00F24F35">
        <w:rPr>
          <w:rFonts w:ascii="Calibri" w:hAnsi="Calibri" w:cs="Calibri"/>
          <w:i/>
          <w:iCs/>
          <w:noProof/>
        </w:rPr>
        <w:t>National Animal Identification and Tracing (NAIT) programme | NZ Government</w:t>
      </w:r>
      <w:r w:rsidRPr="00F24F35">
        <w:rPr>
          <w:rFonts w:ascii="Calibri" w:hAnsi="Calibri" w:cs="Calibri"/>
          <w:noProof/>
        </w:rPr>
        <w:t>. https://www.mpi.govt.nz/animals/national-animal-identification-tracing-nait-programme/</w:t>
      </w:r>
    </w:p>
    <w:p w14:paraId="4D1CBC8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Odeh, S., &amp; Faqeh, R. (2009). </w:t>
      </w:r>
      <w:r w:rsidRPr="00F24F35">
        <w:rPr>
          <w:rFonts w:ascii="Calibri" w:hAnsi="Calibri" w:cs="Calibri"/>
          <w:i/>
          <w:iCs/>
          <w:noProof/>
        </w:rPr>
        <w:t>Vision-Based Obstacle Avoidance of Mobile Robot UsingQuantized Spatial Model Formal Analysis of Attestation in Trusted Execution Environments View project</w:t>
      </w:r>
      <w:r w:rsidRPr="00F24F35">
        <w:rPr>
          <w:rFonts w:ascii="Calibri" w:hAnsi="Calibri" w:cs="Calibri"/>
          <w:noProof/>
        </w:rPr>
        <w:t>. https://doi.org/10.3844/ajeassp.2009.611.619</w:t>
      </w:r>
    </w:p>
    <w:p w14:paraId="6279117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Odelga, M., Kochanek, N., &amp; Bulthoff, H. H. (2017). Efficient real-time video stabilization for UAVs using only IMU data. </w:t>
      </w:r>
      <w:r w:rsidRPr="00F24F35">
        <w:rPr>
          <w:rFonts w:ascii="Calibri" w:hAnsi="Calibri" w:cs="Calibri"/>
          <w:i/>
          <w:iCs/>
          <w:noProof/>
        </w:rPr>
        <w:t>2017 Workshop on Research, Education and Development of Unmanned Aerial Systems, RED-UAS 2017</w:t>
      </w:r>
      <w:r w:rsidRPr="00F24F35">
        <w:rPr>
          <w:rFonts w:ascii="Calibri" w:hAnsi="Calibri" w:cs="Calibri"/>
          <w:noProof/>
        </w:rPr>
        <w:t>, 210–215. https://doi.org/10.1109/RED-UAS.2017.8101668</w:t>
      </w:r>
    </w:p>
    <w:p w14:paraId="599F98D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Ofir, N., Galun, M., Nadler, B., &amp; Basri, R. (n.d.). </w:t>
      </w:r>
      <w:r w:rsidRPr="00F24F35">
        <w:rPr>
          <w:rFonts w:ascii="Calibri" w:hAnsi="Calibri" w:cs="Calibri"/>
          <w:i/>
          <w:iCs/>
          <w:noProof/>
        </w:rPr>
        <w:t>Fast Detection of Curved Edges at Low SNR</w:t>
      </w:r>
      <w:r w:rsidRPr="00F24F35">
        <w:rPr>
          <w:rFonts w:ascii="Calibri" w:hAnsi="Calibri" w:cs="Calibri"/>
          <w:noProof/>
        </w:rPr>
        <w:t>.</w:t>
      </w:r>
    </w:p>
    <w:p w14:paraId="5AB8043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OneNZ. (2023a). </w:t>
      </w:r>
      <w:r w:rsidRPr="00F24F35">
        <w:rPr>
          <w:rFonts w:ascii="Calibri" w:hAnsi="Calibri" w:cs="Calibri"/>
          <w:i/>
          <w:iCs/>
          <w:noProof/>
        </w:rPr>
        <w:t>OneNZ and Starlink</w:t>
      </w:r>
      <w:r w:rsidRPr="00F24F35">
        <w:rPr>
          <w:rFonts w:ascii="Calibri" w:hAnsi="Calibri" w:cs="Calibri"/>
          <w:noProof/>
        </w:rPr>
        <w:t>. https://one.nz/why-choose-us/spacex/</w:t>
      </w:r>
    </w:p>
    <w:p w14:paraId="6086991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OneNZ. (2023b). </w:t>
      </w:r>
      <w:r w:rsidRPr="00F24F35">
        <w:rPr>
          <w:rFonts w:ascii="Calibri" w:hAnsi="Calibri" w:cs="Calibri"/>
          <w:i/>
          <w:iCs/>
          <w:noProof/>
        </w:rPr>
        <w:t>OneNZ Network coverage</w:t>
      </w:r>
      <w:r w:rsidRPr="00F24F35">
        <w:rPr>
          <w:rFonts w:ascii="Calibri" w:hAnsi="Calibri" w:cs="Calibri"/>
          <w:noProof/>
        </w:rPr>
        <w:t>. https://one.nz/network/coverage/</w:t>
      </w:r>
    </w:p>
    <w:p w14:paraId="26AB921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Parhi, D. R., &amp; Mohanty, P. K. (2016). IWO-based adaptive neuro-fuzzy controller for mobile robot navigation in cluttered environments. </w:t>
      </w:r>
      <w:r w:rsidRPr="00F24F35">
        <w:rPr>
          <w:rFonts w:ascii="Calibri" w:hAnsi="Calibri" w:cs="Calibri"/>
          <w:i/>
          <w:iCs/>
          <w:noProof/>
        </w:rPr>
        <w:t>International Journal of Advanced Manufacturing Technology</w:t>
      </w:r>
      <w:r w:rsidRPr="00F24F35">
        <w:rPr>
          <w:rFonts w:ascii="Calibri" w:hAnsi="Calibri" w:cs="Calibri"/>
          <w:noProof/>
        </w:rPr>
        <w:t xml:space="preserve">, </w:t>
      </w:r>
      <w:r w:rsidRPr="00F24F35">
        <w:rPr>
          <w:rFonts w:ascii="Calibri" w:hAnsi="Calibri" w:cs="Calibri"/>
          <w:i/>
          <w:iCs/>
          <w:noProof/>
        </w:rPr>
        <w:t>83</w:t>
      </w:r>
      <w:r w:rsidRPr="00F24F35">
        <w:rPr>
          <w:rFonts w:ascii="Calibri" w:hAnsi="Calibri" w:cs="Calibri"/>
          <w:noProof/>
        </w:rPr>
        <w:t>(9–12), 1607–1625. https://doi.org/10.1007/S00170-015-7512-5</w:t>
      </w:r>
    </w:p>
    <w:p w14:paraId="1F0F956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Petterson, T. C. (2020). </w:t>
      </w:r>
      <w:r w:rsidRPr="00F24F35">
        <w:rPr>
          <w:rFonts w:ascii="Calibri" w:hAnsi="Calibri" w:cs="Calibri"/>
          <w:i/>
          <w:iCs/>
          <w:noProof/>
        </w:rPr>
        <w:t>Development of an electric vehicle for autonomous use on a New Zealand dairy farm</w:t>
      </w:r>
      <w:r w:rsidRPr="00F24F35">
        <w:rPr>
          <w:rFonts w:ascii="Calibri" w:hAnsi="Calibri" w:cs="Calibri"/>
          <w:noProof/>
        </w:rPr>
        <w:t>.</w:t>
      </w:r>
    </w:p>
    <w:p w14:paraId="33E37A9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Rajavarshini, R., Shruthi, S., Mahanth, P., Kumar, B. C., &amp; Suyampulingam, A. (2021). Comparative analysis of image processing techniques for obstacle avoidance and path deduction. </w:t>
      </w:r>
      <w:r w:rsidRPr="00F24F35">
        <w:rPr>
          <w:rFonts w:ascii="Calibri" w:hAnsi="Calibri" w:cs="Calibri"/>
          <w:i/>
          <w:iCs/>
          <w:noProof/>
        </w:rPr>
        <w:t>Journal of Physics, Conference Series</w:t>
      </w:r>
      <w:r w:rsidRPr="00F24F35">
        <w:rPr>
          <w:rFonts w:ascii="Calibri" w:hAnsi="Calibri" w:cs="Calibri"/>
          <w:noProof/>
        </w:rPr>
        <w:t xml:space="preserve">, </w:t>
      </w:r>
      <w:r w:rsidRPr="00F24F35">
        <w:rPr>
          <w:rFonts w:ascii="Calibri" w:hAnsi="Calibri" w:cs="Calibri"/>
          <w:i/>
          <w:iCs/>
          <w:noProof/>
        </w:rPr>
        <w:t>2070</w:t>
      </w:r>
      <w:r w:rsidRPr="00F24F35">
        <w:rPr>
          <w:rFonts w:ascii="Calibri" w:hAnsi="Calibri" w:cs="Calibri"/>
          <w:noProof/>
        </w:rPr>
        <w:t>(1), 1–10. https://doi.org/10.1088/1742-6596/2070/1/012121</w:t>
      </w:r>
    </w:p>
    <w:p w14:paraId="38E2DB7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Ramseyer, A., Boissy, A., Thierry, B., &amp; Dumont, B. (2009). Individual and social determinants of spontaneous group movements in cattle and sheep. </w:t>
      </w:r>
      <w:r w:rsidRPr="00F24F35">
        <w:rPr>
          <w:rFonts w:ascii="Calibri" w:hAnsi="Calibri" w:cs="Calibri"/>
          <w:i/>
          <w:iCs/>
          <w:noProof/>
        </w:rPr>
        <w:t>Animal</w:t>
      </w:r>
      <w:r w:rsidRPr="00F24F35">
        <w:rPr>
          <w:rFonts w:ascii="Calibri" w:hAnsi="Calibri" w:cs="Calibri"/>
          <w:noProof/>
        </w:rPr>
        <w:t xml:space="preserve">, </w:t>
      </w:r>
      <w:r w:rsidRPr="00F24F35">
        <w:rPr>
          <w:rFonts w:ascii="Calibri" w:hAnsi="Calibri" w:cs="Calibri"/>
          <w:i/>
          <w:iCs/>
          <w:noProof/>
        </w:rPr>
        <w:t>3</w:t>
      </w:r>
      <w:r w:rsidRPr="00F24F35">
        <w:rPr>
          <w:rFonts w:ascii="Calibri" w:hAnsi="Calibri" w:cs="Calibri"/>
          <w:noProof/>
        </w:rPr>
        <w:t>(9), 1319–1326. https://doi.org/10.1017/S1751731109004790</w:t>
      </w:r>
    </w:p>
    <w:p w14:paraId="7209E0D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Raspberry. (n.d.). </w:t>
      </w:r>
      <w:r w:rsidRPr="00F24F35">
        <w:rPr>
          <w:rFonts w:ascii="Calibri" w:hAnsi="Calibri" w:cs="Calibri"/>
          <w:i/>
          <w:iCs/>
          <w:noProof/>
        </w:rPr>
        <w:t>Buy a Raspberry Pi 4 Model B – Raspberry Pi</w:t>
      </w:r>
      <w:r w:rsidRPr="00F24F35">
        <w:rPr>
          <w:rFonts w:ascii="Calibri" w:hAnsi="Calibri" w:cs="Calibri"/>
          <w:noProof/>
        </w:rPr>
        <w:t>. Retrieved August 12, 2023, from https://www.raspberrypi.com/products/raspberry-pi-4-model-b/?variant=raspberry-pi-4-model-b-4gb</w:t>
      </w:r>
    </w:p>
    <w:p w14:paraId="00042B1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Ren, K., Karlsson, J., Liuska, M., Hartikainen, M., Hansen, I., &amp; Jørgensen, G. H. M. (2020). A sensor-fusion-system for tracking sheep location and behaviour. </w:t>
      </w:r>
      <w:r w:rsidRPr="00F24F35">
        <w:rPr>
          <w:rFonts w:ascii="Calibri" w:hAnsi="Calibri" w:cs="Calibri"/>
          <w:i/>
          <w:iCs/>
          <w:noProof/>
        </w:rPr>
        <w:t>International Journal of Distributed Sensor Networks</w:t>
      </w:r>
      <w:r w:rsidRPr="00F24F35">
        <w:rPr>
          <w:rFonts w:ascii="Calibri" w:hAnsi="Calibri" w:cs="Calibri"/>
          <w:noProof/>
        </w:rPr>
        <w:t xml:space="preserve">, </w:t>
      </w:r>
      <w:r w:rsidRPr="00F24F35">
        <w:rPr>
          <w:rFonts w:ascii="Calibri" w:hAnsi="Calibri" w:cs="Calibri"/>
          <w:i/>
          <w:iCs/>
          <w:noProof/>
        </w:rPr>
        <w:t>16</w:t>
      </w:r>
      <w:r w:rsidRPr="00F24F35">
        <w:rPr>
          <w:rFonts w:ascii="Calibri" w:hAnsi="Calibri" w:cs="Calibri"/>
          <w:noProof/>
        </w:rPr>
        <w:t>(5). https://doi.org/10.1177/1550147720921776</w:t>
      </w:r>
    </w:p>
    <w:p w14:paraId="3AF6032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Robots, U. (n.d.). </w:t>
      </w:r>
      <w:r w:rsidRPr="00F24F35">
        <w:rPr>
          <w:rFonts w:ascii="Calibri" w:hAnsi="Calibri" w:cs="Calibri"/>
          <w:i/>
          <w:iCs/>
          <w:noProof/>
        </w:rPr>
        <w:t>Universal Robots UR5 robotic arm</w:t>
      </w:r>
      <w:r w:rsidRPr="00F24F35">
        <w:rPr>
          <w:rFonts w:ascii="Calibri" w:hAnsi="Calibri" w:cs="Calibri"/>
          <w:noProof/>
        </w:rPr>
        <w:t>. https://www.universal-robots.com/download/manuals-cb-series/user/ur5/315/user-manual-ur5-cb-series-sw315-english-international-en/</w:t>
      </w:r>
    </w:p>
    <w:p w14:paraId="0AE4857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Rodriguez F., S. A., Frémont, V., &amp; Bonnifait, P. (2008). Extrinsic calibration between a multi-layer lidar and a camera. </w:t>
      </w:r>
      <w:r w:rsidRPr="00F24F35">
        <w:rPr>
          <w:rFonts w:ascii="Calibri" w:hAnsi="Calibri" w:cs="Calibri"/>
          <w:i/>
          <w:iCs/>
          <w:noProof/>
        </w:rPr>
        <w:t>IEEE International Conference on Multisensor Fusion and Integration for Intelligent Systems</w:t>
      </w:r>
      <w:r w:rsidRPr="00F24F35">
        <w:rPr>
          <w:rFonts w:ascii="Calibri" w:hAnsi="Calibri" w:cs="Calibri"/>
          <w:noProof/>
        </w:rPr>
        <w:t>, 214–219. https://doi.org/10.1109/MFI.2008.4648067</w:t>
      </w:r>
    </w:p>
    <w:p w14:paraId="7BE08C0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Rosique, F., Navarro, P. J., Fernández, C., &amp; Padilla, A. (2019). A systematic review of perception system and simulators for autonomous vehicles research.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19</w:t>
      </w:r>
      <w:r w:rsidRPr="00F24F35">
        <w:rPr>
          <w:rFonts w:ascii="Calibri" w:hAnsi="Calibri" w:cs="Calibri"/>
          <w:noProof/>
        </w:rPr>
        <w:t>(3). https://doi.org/10.3390/S19030648</w:t>
      </w:r>
    </w:p>
    <w:p w14:paraId="7067EC8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Ryu, Y. G., Roh, H. C., &amp; Chung, M. J. (2010). Video stabilization for robot eye using IMU-aided feature tracker. </w:t>
      </w:r>
      <w:r w:rsidRPr="00F24F35">
        <w:rPr>
          <w:rFonts w:ascii="Calibri" w:hAnsi="Calibri" w:cs="Calibri"/>
          <w:i/>
          <w:iCs/>
          <w:noProof/>
        </w:rPr>
        <w:t>ICCAS 2010 - International Conference on Control, Automation and Systems</w:t>
      </w:r>
      <w:r w:rsidRPr="00F24F35">
        <w:rPr>
          <w:rFonts w:ascii="Calibri" w:hAnsi="Calibri" w:cs="Calibri"/>
          <w:noProof/>
        </w:rPr>
        <w:t>, 1875–1878. https://doi.org/10.1109/ICCAS.2010.5670177</w:t>
      </w:r>
    </w:p>
    <w:p w14:paraId="5DEA2C7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Sabatini, A. M. (2006). Quaternion-based extended Kalman filter for determining orientation by inertial and magnetic sensing. </w:t>
      </w:r>
      <w:r w:rsidRPr="00F24F35">
        <w:rPr>
          <w:rFonts w:ascii="Calibri" w:hAnsi="Calibri" w:cs="Calibri"/>
          <w:i/>
          <w:iCs/>
          <w:noProof/>
        </w:rPr>
        <w:t>IEEE Transactions on Biomedical Engineering</w:t>
      </w:r>
      <w:r w:rsidRPr="00F24F35">
        <w:rPr>
          <w:rFonts w:ascii="Calibri" w:hAnsi="Calibri" w:cs="Calibri"/>
          <w:noProof/>
        </w:rPr>
        <w:t xml:space="preserve">, </w:t>
      </w:r>
      <w:r w:rsidRPr="00F24F35">
        <w:rPr>
          <w:rFonts w:ascii="Calibri" w:hAnsi="Calibri" w:cs="Calibri"/>
          <w:i/>
          <w:iCs/>
          <w:noProof/>
        </w:rPr>
        <w:t>53</w:t>
      </w:r>
      <w:r w:rsidRPr="00F24F35">
        <w:rPr>
          <w:rFonts w:ascii="Calibri" w:hAnsi="Calibri" w:cs="Calibri"/>
          <w:noProof/>
        </w:rPr>
        <w:t>(7), 1346–1356. https://doi.org/10.1109/TBME.2006.875664</w:t>
      </w:r>
    </w:p>
    <w:p w14:paraId="7BB7E1C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Samarasinghe, S. (2006). </w:t>
      </w:r>
      <w:r w:rsidRPr="00F24F35">
        <w:rPr>
          <w:rFonts w:ascii="Calibri" w:hAnsi="Calibri" w:cs="Calibri"/>
          <w:i/>
          <w:iCs/>
          <w:noProof/>
        </w:rPr>
        <w:t>Neural Networks for Applied Sciences and Engineering: From Fundamentals to Complex Pattern Recognition</w:t>
      </w:r>
      <w:r w:rsidRPr="00F24F35">
        <w:rPr>
          <w:rFonts w:ascii="Calibri" w:hAnsi="Calibri" w:cs="Calibri"/>
          <w:noProof/>
        </w:rPr>
        <w:t>. Auerbach Publications. https://www.amazon.com/Neural-Networks-Applied-Sciences-Engineering-ebook/dp/B008GXJR9S</w:t>
      </w:r>
    </w:p>
    <w:p w14:paraId="585EBE9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Schäfer, B. H., Proetzsch, M., &amp; Berns, K. (2005). </w:t>
      </w:r>
      <w:r w:rsidRPr="00F24F35">
        <w:rPr>
          <w:rFonts w:ascii="Calibri" w:hAnsi="Calibri" w:cs="Calibri"/>
          <w:i/>
          <w:iCs/>
          <w:noProof/>
        </w:rPr>
        <w:t>Stereo-Vision-Based Obstacle Avoidance in Rough Outdoor Terrain</w:t>
      </w:r>
      <w:r w:rsidRPr="00F24F35">
        <w:rPr>
          <w:rFonts w:ascii="Calibri" w:hAnsi="Calibri" w:cs="Calibri"/>
          <w:noProof/>
        </w:rPr>
        <w:t>. www.deere.com</w:t>
      </w:r>
    </w:p>
    <w:p w14:paraId="45C221A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Schneider, R., &amp; Wenger, J. (2003). High resolution radar for automobile applications. </w:t>
      </w:r>
      <w:r w:rsidRPr="00F24F35">
        <w:rPr>
          <w:rFonts w:ascii="Calibri" w:hAnsi="Calibri" w:cs="Calibri"/>
          <w:i/>
          <w:iCs/>
          <w:noProof/>
        </w:rPr>
        <w:t>Advances in Radio Science</w:t>
      </w:r>
      <w:r w:rsidRPr="00F24F35">
        <w:rPr>
          <w:rFonts w:ascii="Calibri" w:hAnsi="Calibri" w:cs="Calibri"/>
          <w:noProof/>
        </w:rPr>
        <w:t xml:space="preserve">, </w:t>
      </w:r>
      <w:r w:rsidRPr="00F24F35">
        <w:rPr>
          <w:rFonts w:ascii="Calibri" w:hAnsi="Calibri" w:cs="Calibri"/>
          <w:i/>
          <w:iCs/>
          <w:noProof/>
        </w:rPr>
        <w:t>1</w:t>
      </w:r>
      <w:r w:rsidRPr="00F24F35">
        <w:rPr>
          <w:rFonts w:ascii="Calibri" w:hAnsi="Calibri" w:cs="Calibri"/>
          <w:noProof/>
        </w:rPr>
        <w:t>, 105–111. https://doi.org/10.5194/ARS-1-105-2003</w:t>
      </w:r>
    </w:p>
    <w:p w14:paraId="4393225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Schwertfeger, S., Birk, A., &amp; Bülow, H. (2011). Using iFMI spectral registration for video stabilization and motion detection by an Unmanned Aerial Vehicle (UAV). </w:t>
      </w:r>
      <w:r w:rsidRPr="00F24F35">
        <w:rPr>
          <w:rFonts w:ascii="Calibri" w:hAnsi="Calibri" w:cs="Calibri"/>
          <w:i/>
          <w:iCs/>
          <w:noProof/>
        </w:rPr>
        <w:t>9th IEEE International Symposium on Safety, Security, and Rescue Robotics, SSRR 2011</w:t>
      </w:r>
      <w:r w:rsidRPr="00F24F35">
        <w:rPr>
          <w:rFonts w:ascii="Calibri" w:hAnsi="Calibri" w:cs="Calibri"/>
          <w:noProof/>
        </w:rPr>
        <w:t>, 61–67. https://doi.org/10.1109/SSRR.2011.6106770</w:t>
      </w:r>
    </w:p>
    <w:p w14:paraId="7E98854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Sethi, P., &amp; Sarangi, S. R. (2017). Internet of Things: Architectures, Protocols, and Applications. </w:t>
      </w:r>
      <w:r w:rsidRPr="00F24F35">
        <w:rPr>
          <w:rFonts w:ascii="Calibri" w:hAnsi="Calibri" w:cs="Calibri"/>
          <w:i/>
          <w:iCs/>
          <w:noProof/>
        </w:rPr>
        <w:t>Journal of Electrical and Computer Engineering</w:t>
      </w:r>
      <w:r w:rsidRPr="00F24F35">
        <w:rPr>
          <w:rFonts w:ascii="Calibri" w:hAnsi="Calibri" w:cs="Calibri"/>
          <w:noProof/>
        </w:rPr>
        <w:t xml:space="preserve">, </w:t>
      </w:r>
      <w:r w:rsidRPr="00F24F35">
        <w:rPr>
          <w:rFonts w:ascii="Calibri" w:hAnsi="Calibri" w:cs="Calibri"/>
          <w:i/>
          <w:iCs/>
          <w:noProof/>
        </w:rPr>
        <w:t>2017</w:t>
      </w:r>
      <w:r w:rsidRPr="00F24F35">
        <w:rPr>
          <w:rFonts w:ascii="Calibri" w:hAnsi="Calibri" w:cs="Calibri"/>
          <w:noProof/>
        </w:rPr>
        <w:t>, 1–25. https://doi.org/10.1155/2017/9324035</w:t>
      </w:r>
    </w:p>
    <w:p w14:paraId="3C3D8DF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Shanmuga Sundaram, B. (2016). A quantitative analysis of 802.11ah wireless standard. </w:t>
      </w:r>
      <w:r w:rsidRPr="00F24F35">
        <w:rPr>
          <w:rFonts w:ascii="Calibri" w:hAnsi="Calibri" w:cs="Calibri"/>
          <w:i/>
          <w:iCs/>
          <w:noProof/>
        </w:rPr>
        <w:t>International Journal of Latest Research in Engineering and Technology</w:t>
      </w:r>
      <w:r w:rsidRPr="00F24F35">
        <w:rPr>
          <w:rFonts w:ascii="Calibri" w:hAnsi="Calibri" w:cs="Calibri"/>
          <w:noProof/>
        </w:rPr>
        <w:t xml:space="preserve">, </w:t>
      </w:r>
      <w:r w:rsidRPr="00F24F35">
        <w:rPr>
          <w:rFonts w:ascii="Calibri" w:hAnsi="Calibri" w:cs="Calibri"/>
          <w:i/>
          <w:iCs/>
          <w:noProof/>
        </w:rPr>
        <w:t>2</w:t>
      </w:r>
      <w:r w:rsidRPr="00F24F35">
        <w:rPr>
          <w:rFonts w:ascii="Calibri" w:hAnsi="Calibri" w:cs="Calibri"/>
          <w:noProof/>
        </w:rPr>
        <w:t>.</w:t>
      </w:r>
    </w:p>
    <w:p w14:paraId="207C3E2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Sharma, P. S., &amp; Chitaliya, N. G. (2007). Obstacle Avoidance Using Stereo Vision: A Survey. </w:t>
      </w:r>
      <w:r w:rsidRPr="00F24F35">
        <w:rPr>
          <w:rFonts w:ascii="Calibri" w:hAnsi="Calibri" w:cs="Calibri"/>
          <w:i/>
          <w:iCs/>
          <w:noProof/>
        </w:rPr>
        <w:t xml:space="preserve">International Journal of Innovative Research in Computer and Communication Engineering (An </w:t>
      </w:r>
      <w:r w:rsidRPr="00F24F35">
        <w:rPr>
          <w:rFonts w:ascii="Calibri" w:hAnsi="Calibri" w:cs="Calibri"/>
          <w:i/>
          <w:iCs/>
          <w:noProof/>
        </w:rPr>
        <w:lastRenderedPageBreak/>
        <w:t>ISO</w:t>
      </w:r>
      <w:r w:rsidRPr="00F24F35">
        <w:rPr>
          <w:rFonts w:ascii="Calibri" w:hAnsi="Calibri" w:cs="Calibri"/>
          <w:noProof/>
        </w:rPr>
        <w:t xml:space="preserve">, </w:t>
      </w:r>
      <w:r w:rsidRPr="00F24F35">
        <w:rPr>
          <w:rFonts w:ascii="Calibri" w:hAnsi="Calibri" w:cs="Calibri"/>
          <w:i/>
          <w:iCs/>
          <w:noProof/>
        </w:rPr>
        <w:t>3297</w:t>
      </w:r>
      <w:r w:rsidRPr="00F24F35">
        <w:rPr>
          <w:rFonts w:ascii="Calibri" w:hAnsi="Calibri" w:cs="Calibri"/>
          <w:noProof/>
        </w:rPr>
        <w:t>(1). https://doi.org/10.15680/ijircce.2015.0301005</w:t>
      </w:r>
    </w:p>
    <w:p w14:paraId="59686C6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Sharma, S. U., &amp; Shah, D. J. (2017). A Practical Animal Detection and Collision Avoidance System Using Computer Vision Technique. </w:t>
      </w:r>
      <w:r w:rsidRPr="00F24F35">
        <w:rPr>
          <w:rFonts w:ascii="Calibri" w:hAnsi="Calibri" w:cs="Calibri"/>
          <w:i/>
          <w:iCs/>
          <w:noProof/>
        </w:rPr>
        <w:t>IEEE Access</w:t>
      </w:r>
      <w:r w:rsidRPr="00F24F35">
        <w:rPr>
          <w:rFonts w:ascii="Calibri" w:hAnsi="Calibri" w:cs="Calibri"/>
          <w:noProof/>
        </w:rPr>
        <w:t xml:space="preserve">, </w:t>
      </w:r>
      <w:r w:rsidRPr="00F24F35">
        <w:rPr>
          <w:rFonts w:ascii="Calibri" w:hAnsi="Calibri" w:cs="Calibri"/>
          <w:i/>
          <w:iCs/>
          <w:noProof/>
        </w:rPr>
        <w:t>5</w:t>
      </w:r>
      <w:r w:rsidRPr="00F24F35">
        <w:rPr>
          <w:rFonts w:ascii="Calibri" w:hAnsi="Calibri" w:cs="Calibri"/>
          <w:noProof/>
        </w:rPr>
        <w:t>, 347–358. https://doi.org/10.1109/ACCESS.2016.2642981</w:t>
      </w:r>
    </w:p>
    <w:p w14:paraId="161475C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Shen, H., Pan, Q., Cheng, Y., &amp; Yu, Y. (2009). Fast video stabilization algorithm for UAV. </w:t>
      </w:r>
      <w:r w:rsidRPr="00F24F35">
        <w:rPr>
          <w:rFonts w:ascii="Calibri" w:hAnsi="Calibri" w:cs="Calibri"/>
          <w:i/>
          <w:iCs/>
          <w:noProof/>
        </w:rPr>
        <w:t>Proceedings - 2009 IEEE International Conference on Intelligent Computing and Intelligent Systems, ICIS 2009</w:t>
      </w:r>
      <w:r w:rsidRPr="00F24F35">
        <w:rPr>
          <w:rFonts w:ascii="Calibri" w:hAnsi="Calibri" w:cs="Calibri"/>
          <w:noProof/>
        </w:rPr>
        <w:t xml:space="preserve">, </w:t>
      </w:r>
      <w:r w:rsidRPr="00F24F35">
        <w:rPr>
          <w:rFonts w:ascii="Calibri" w:hAnsi="Calibri" w:cs="Calibri"/>
          <w:i/>
          <w:iCs/>
          <w:noProof/>
        </w:rPr>
        <w:t>4</w:t>
      </w:r>
      <w:r w:rsidRPr="00F24F35">
        <w:rPr>
          <w:rFonts w:ascii="Calibri" w:hAnsi="Calibri" w:cs="Calibri"/>
          <w:noProof/>
        </w:rPr>
        <w:t>, 542–546. https://doi.org/10.1109/ICICISYS.2009.5357609</w:t>
      </w:r>
    </w:p>
    <w:p w14:paraId="29F7278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Shene, T. N., Sridharan, K., &amp; Sudha, N. (2016). Real-Time SURF-Based Video Stabilization System for an FPGA-Driven Mobile Robot. </w:t>
      </w:r>
      <w:r w:rsidRPr="00F24F35">
        <w:rPr>
          <w:rFonts w:ascii="Calibri" w:hAnsi="Calibri" w:cs="Calibri"/>
          <w:i/>
          <w:iCs/>
          <w:noProof/>
        </w:rPr>
        <w:t>IEEE Transactions on Industrial Electronics</w:t>
      </w:r>
      <w:r w:rsidRPr="00F24F35">
        <w:rPr>
          <w:rFonts w:ascii="Calibri" w:hAnsi="Calibri" w:cs="Calibri"/>
          <w:noProof/>
        </w:rPr>
        <w:t xml:space="preserve">, </w:t>
      </w:r>
      <w:r w:rsidRPr="00F24F35">
        <w:rPr>
          <w:rFonts w:ascii="Calibri" w:hAnsi="Calibri" w:cs="Calibri"/>
          <w:i/>
          <w:iCs/>
          <w:noProof/>
        </w:rPr>
        <w:t>63</w:t>
      </w:r>
      <w:r w:rsidRPr="00F24F35">
        <w:rPr>
          <w:rFonts w:ascii="Calibri" w:hAnsi="Calibri" w:cs="Calibri"/>
          <w:noProof/>
        </w:rPr>
        <w:t>(8), 5012–5021. https://doi.org/10.1109/TIE.2016.2551684</w:t>
      </w:r>
    </w:p>
    <w:p w14:paraId="09B3ACB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Shing, L. K., Lwin, K. Z., Sein, K. K., Chan, Y., &amp; Thar, W. W. (2008). </w:t>
      </w:r>
      <w:r w:rsidRPr="00F24F35">
        <w:rPr>
          <w:rFonts w:ascii="Calibri" w:hAnsi="Calibri" w:cs="Calibri"/>
          <w:i/>
          <w:iCs/>
          <w:noProof/>
        </w:rPr>
        <w:t>Real-Time Obstacle Avoidance and Fuzzy Dynamic Steering Control for an Unmanned Ground Vehicle</w:t>
      </w:r>
      <w:r w:rsidRPr="00F24F35">
        <w:rPr>
          <w:rFonts w:ascii="Calibri" w:hAnsi="Calibri" w:cs="Calibri"/>
          <w:noProof/>
        </w:rPr>
        <w:t>. 978–983.</w:t>
      </w:r>
    </w:p>
    <w:p w14:paraId="4CF610C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i/>
          <w:iCs/>
          <w:noProof/>
        </w:rPr>
        <w:t>Short Range Devices GURL | Radio Spectrum Management New Zealand</w:t>
      </w:r>
      <w:r w:rsidRPr="00F24F35">
        <w:rPr>
          <w:rFonts w:ascii="Calibri" w:hAnsi="Calibri" w:cs="Calibri"/>
          <w:noProof/>
        </w:rPr>
        <w:t>. (n.d.). Retrieved December 10, 2020, from https://www.rsm.govt.nz/licensing/frequencies-for-anyone/short-range-devices-gurl</w:t>
      </w:r>
    </w:p>
    <w:p w14:paraId="16EE2E0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Siegwart, R., Nourbakhsh, I. R., &amp; Scaramuzza, D. (2011). </w:t>
      </w:r>
      <w:r w:rsidRPr="00F24F35">
        <w:rPr>
          <w:rFonts w:ascii="Calibri" w:hAnsi="Calibri" w:cs="Calibri"/>
          <w:i/>
          <w:iCs/>
          <w:noProof/>
        </w:rPr>
        <w:t>Introduction to Autonomous Mobile Robots, Second Edition | The MIT Press</w:t>
      </w:r>
      <w:r w:rsidRPr="00F24F35">
        <w:rPr>
          <w:rFonts w:ascii="Calibri" w:hAnsi="Calibri" w:cs="Calibri"/>
          <w:noProof/>
        </w:rPr>
        <w:t>. https://mitpress.mit.edu/books/introduction-autonomous-mobile-robots-second-edition</w:t>
      </w:r>
    </w:p>
    <w:p w14:paraId="4A69BCC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SigFox. (2023a). </w:t>
      </w:r>
      <w:r w:rsidRPr="00F24F35">
        <w:rPr>
          <w:rFonts w:ascii="Calibri" w:hAnsi="Calibri" w:cs="Calibri"/>
          <w:i/>
          <w:iCs/>
          <w:noProof/>
        </w:rPr>
        <w:t>Coverage - Sigfox 0G Technology</w:t>
      </w:r>
      <w:r w:rsidRPr="00F24F35">
        <w:rPr>
          <w:rFonts w:ascii="Calibri" w:hAnsi="Calibri" w:cs="Calibri"/>
          <w:noProof/>
        </w:rPr>
        <w:t>. https://www.sigfox.com/coverage/</w:t>
      </w:r>
    </w:p>
    <w:p w14:paraId="557C1B7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SigFox. (2023b). </w:t>
      </w:r>
      <w:r w:rsidRPr="00F24F35">
        <w:rPr>
          <w:rFonts w:ascii="Calibri" w:hAnsi="Calibri" w:cs="Calibri"/>
          <w:i/>
          <w:iCs/>
          <w:noProof/>
        </w:rPr>
        <w:t>What is Sigfox? - Sigfox 0G Technology</w:t>
      </w:r>
      <w:r w:rsidRPr="00F24F35">
        <w:rPr>
          <w:rFonts w:ascii="Calibri" w:hAnsi="Calibri" w:cs="Calibri"/>
          <w:noProof/>
        </w:rPr>
        <w:t>. https://www.sigfox.com/what-is-sigfox/</w:t>
      </w:r>
    </w:p>
    <w:p w14:paraId="1537C4F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Simmons, R., Henriksen, L., Chrisman, L., &amp; Whelan, G. (n.d.). </w:t>
      </w:r>
      <w:r w:rsidRPr="00F24F35">
        <w:rPr>
          <w:rFonts w:ascii="Calibri" w:hAnsi="Calibri" w:cs="Calibri"/>
          <w:i/>
          <w:iCs/>
          <w:noProof/>
        </w:rPr>
        <w:t>Obstacle Avoidance and Safeguarding for a Lunar Rover</w:t>
      </w:r>
      <w:r w:rsidRPr="00F24F35">
        <w:rPr>
          <w:rFonts w:ascii="Calibri" w:hAnsi="Calibri" w:cs="Calibri"/>
          <w:noProof/>
        </w:rPr>
        <w:t>.</w:t>
      </w:r>
    </w:p>
    <w:p w14:paraId="178CB5F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(2), 1–28. https://doi.org/10.3390/s18020325</w:t>
      </w:r>
    </w:p>
    <w:p w14:paraId="0C2D83F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Spark. (2021). </w:t>
      </w:r>
      <w:r w:rsidRPr="00F24F35">
        <w:rPr>
          <w:rFonts w:ascii="Calibri" w:hAnsi="Calibri" w:cs="Calibri"/>
          <w:i/>
          <w:iCs/>
          <w:noProof/>
        </w:rPr>
        <w:t>Spark Network Coverage</w:t>
      </w:r>
      <w:r w:rsidRPr="00F24F35">
        <w:rPr>
          <w:rFonts w:ascii="Calibri" w:hAnsi="Calibri" w:cs="Calibri"/>
          <w:noProof/>
        </w:rPr>
        <w:t>.</w:t>
      </w:r>
    </w:p>
    <w:p w14:paraId="492CA69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Spark NZ. (2023). </w:t>
      </w:r>
      <w:r w:rsidRPr="00F24F35">
        <w:rPr>
          <w:rFonts w:ascii="Calibri" w:hAnsi="Calibri" w:cs="Calibri"/>
          <w:i/>
          <w:iCs/>
          <w:noProof/>
        </w:rPr>
        <w:t>Spark NZ network coverage</w:t>
      </w:r>
      <w:r w:rsidRPr="00F24F35">
        <w:rPr>
          <w:rFonts w:ascii="Calibri" w:hAnsi="Calibri" w:cs="Calibri"/>
          <w:noProof/>
        </w:rPr>
        <w:t>. https://www.spark.co.nz/shop/mobile/network.html</w:t>
      </w:r>
    </w:p>
    <w:p w14:paraId="5101005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Sparkfun. (n.d.). </w:t>
      </w:r>
      <w:r w:rsidRPr="00F24F35">
        <w:rPr>
          <w:rFonts w:ascii="Calibri" w:hAnsi="Calibri" w:cs="Calibri"/>
          <w:i/>
          <w:iCs/>
          <w:noProof/>
        </w:rPr>
        <w:t xml:space="preserve">SparkFun 9DoF IMU Breakout - ICM-20948 (Qwiic) - SEN-15335 - SparkFun </w:t>
      </w:r>
      <w:r w:rsidRPr="00F24F35">
        <w:rPr>
          <w:rFonts w:ascii="Calibri" w:hAnsi="Calibri" w:cs="Calibri"/>
          <w:i/>
          <w:iCs/>
          <w:noProof/>
        </w:rPr>
        <w:lastRenderedPageBreak/>
        <w:t>Electronics</w:t>
      </w:r>
      <w:r w:rsidRPr="00F24F35">
        <w:rPr>
          <w:rFonts w:ascii="Calibri" w:hAnsi="Calibri" w:cs="Calibri"/>
          <w:noProof/>
        </w:rPr>
        <w:t>. Retrieved August 12, 2023, from https://www.sparkfun.com/products/15335</w:t>
      </w:r>
    </w:p>
    <w:p w14:paraId="2E762C7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Spenko, M., Kuroda, Y., Dubowsky, S., &amp; Iagnemma, K. (2006). Hazard avoidance for high-speed mobile robots in rough terrain. </w:t>
      </w:r>
      <w:r w:rsidRPr="00F24F35">
        <w:rPr>
          <w:rFonts w:ascii="Calibri" w:hAnsi="Calibri" w:cs="Calibri"/>
          <w:i/>
          <w:iCs/>
          <w:noProof/>
        </w:rPr>
        <w:t>Journal of Field Robotics</w:t>
      </w:r>
      <w:r w:rsidRPr="00F24F35">
        <w:rPr>
          <w:rFonts w:ascii="Calibri" w:hAnsi="Calibri" w:cs="Calibri"/>
          <w:noProof/>
        </w:rPr>
        <w:t xml:space="preserve">, </w:t>
      </w:r>
      <w:r w:rsidRPr="00F24F35">
        <w:rPr>
          <w:rFonts w:ascii="Calibri" w:hAnsi="Calibri" w:cs="Calibri"/>
          <w:i/>
          <w:iCs/>
          <w:noProof/>
        </w:rPr>
        <w:t>23</w:t>
      </w:r>
      <w:r w:rsidRPr="00F24F35">
        <w:rPr>
          <w:rFonts w:ascii="Calibri" w:hAnsi="Calibri" w:cs="Calibri"/>
          <w:noProof/>
        </w:rPr>
        <w:t>(5), 311–331. https://doi.org/10.1002/ROB.20118</w:t>
      </w:r>
    </w:p>
    <w:p w14:paraId="0694D9E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i/>
          <w:iCs/>
          <w:noProof/>
        </w:rPr>
        <w:t>Standards for the IoT</w:t>
      </w:r>
      <w:r w:rsidRPr="00F24F35">
        <w:rPr>
          <w:rFonts w:ascii="Calibri" w:hAnsi="Calibri" w:cs="Calibri"/>
          <w:noProof/>
        </w:rPr>
        <w:t>. (2016). https://www.3gpp.org/news-events/1805-iot_r14</w:t>
      </w:r>
    </w:p>
    <w:p w14:paraId="1778326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Starlink. (2022). </w:t>
      </w:r>
      <w:r w:rsidRPr="00F24F35">
        <w:rPr>
          <w:rFonts w:ascii="Calibri" w:hAnsi="Calibri" w:cs="Calibri"/>
          <w:i/>
          <w:iCs/>
          <w:noProof/>
        </w:rPr>
        <w:t>Starlink satellite coverage</w:t>
      </w:r>
      <w:r w:rsidRPr="00F24F35">
        <w:rPr>
          <w:rFonts w:ascii="Calibri" w:hAnsi="Calibri" w:cs="Calibri"/>
          <w:noProof/>
        </w:rPr>
        <w:t>. https://satellitemap.space</w:t>
      </w:r>
    </w:p>
    <w:p w14:paraId="7931ADA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Starlink. (2023). </w:t>
      </w:r>
      <w:r w:rsidRPr="00F24F35">
        <w:rPr>
          <w:rFonts w:ascii="Calibri" w:hAnsi="Calibri" w:cs="Calibri"/>
          <w:i/>
          <w:iCs/>
          <w:noProof/>
        </w:rPr>
        <w:t>Everything you need to know about Starlink in New Zealand</w:t>
      </w:r>
      <w:r w:rsidRPr="00F24F35">
        <w:rPr>
          <w:rFonts w:ascii="Calibri" w:hAnsi="Calibri" w:cs="Calibri"/>
          <w:noProof/>
        </w:rPr>
        <w:t>. https://starlink.co.nz/starlink-new-zealand/</w:t>
      </w:r>
    </w:p>
    <w:p w14:paraId="01E071A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Sugihara, R., &amp; Gupta, R. K. (2011). Path Planning of Data Mules in Sensor Networks. </w:t>
      </w:r>
      <w:r w:rsidRPr="00F24F35">
        <w:rPr>
          <w:rFonts w:ascii="Calibri" w:hAnsi="Calibri" w:cs="Calibri"/>
          <w:i/>
          <w:iCs/>
          <w:noProof/>
        </w:rPr>
        <w:t>ACM Transactions on Sensor Networks (TOSN)</w:t>
      </w:r>
      <w:r w:rsidRPr="00F24F35">
        <w:rPr>
          <w:rFonts w:ascii="Calibri" w:hAnsi="Calibri" w:cs="Calibri"/>
          <w:noProof/>
        </w:rPr>
        <w:t xml:space="preserve">, </w:t>
      </w:r>
      <w:r w:rsidRPr="00F24F35">
        <w:rPr>
          <w:rFonts w:ascii="Calibri" w:hAnsi="Calibri" w:cs="Calibri"/>
          <w:i/>
          <w:iCs/>
          <w:noProof/>
        </w:rPr>
        <w:t>8</w:t>
      </w:r>
      <w:r w:rsidRPr="00F24F35">
        <w:rPr>
          <w:rFonts w:ascii="Calibri" w:hAnsi="Calibri" w:cs="Calibri"/>
          <w:noProof/>
        </w:rPr>
        <w:t>(1), 27. https://doi.org/10.1145/1993042.1993043</w:t>
      </w:r>
    </w:p>
    <w:p w14:paraId="1A76041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Suh, Y. S. (2019). Laser Sensors for Displacement, Distance and Position. </w:t>
      </w:r>
      <w:r w:rsidRPr="00F24F35">
        <w:rPr>
          <w:rFonts w:ascii="Calibri" w:hAnsi="Calibri" w:cs="Calibri"/>
          <w:i/>
          <w:iCs/>
          <w:noProof/>
        </w:rPr>
        <w:t>Sensors (Basel, Switzerland)</w:t>
      </w:r>
      <w:r w:rsidRPr="00F24F35">
        <w:rPr>
          <w:rFonts w:ascii="Calibri" w:hAnsi="Calibri" w:cs="Calibri"/>
          <w:noProof/>
        </w:rPr>
        <w:t xml:space="preserve">, </w:t>
      </w:r>
      <w:r w:rsidRPr="00F24F35">
        <w:rPr>
          <w:rFonts w:ascii="Calibri" w:hAnsi="Calibri" w:cs="Calibri"/>
          <w:i/>
          <w:iCs/>
          <w:noProof/>
        </w:rPr>
        <w:t>19</w:t>
      </w:r>
      <w:r w:rsidRPr="00F24F35">
        <w:rPr>
          <w:rFonts w:ascii="Calibri" w:hAnsi="Calibri" w:cs="Calibri"/>
          <w:noProof/>
        </w:rPr>
        <w:t>(8). https://doi.org/10.3390/S19081924</w:t>
      </w:r>
    </w:p>
    <w:p w14:paraId="3C87C51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Sulaimon Alli, K., Oluwafemi Onibonoje, M., Oluwole, A. S., Adegoke Ogunlade, M., Mmonyi, A. C., Ayamolowo, O., &amp; Olushola Dada, S. (2018). </w:t>
      </w:r>
      <w:r w:rsidRPr="00F24F35">
        <w:rPr>
          <w:rFonts w:ascii="Calibri" w:hAnsi="Calibri" w:cs="Calibri"/>
          <w:i/>
          <w:iCs/>
          <w:noProof/>
        </w:rPr>
        <w:t>DEVELOPMENT OF AN ARDUINO-BASED OBSTACLE AVOIDANCE ROBOTIC SYSTEM FOR AN UNMANNED VEHICLE</w:t>
      </w:r>
      <w:r w:rsidRPr="00F24F35">
        <w:rPr>
          <w:rFonts w:ascii="Calibri" w:hAnsi="Calibri" w:cs="Calibri"/>
          <w:noProof/>
        </w:rPr>
        <w:t xml:space="preserve">. </w:t>
      </w:r>
      <w:r w:rsidRPr="00F24F35">
        <w:rPr>
          <w:rFonts w:ascii="Calibri" w:hAnsi="Calibri" w:cs="Calibri"/>
          <w:i/>
          <w:iCs/>
          <w:noProof/>
        </w:rPr>
        <w:t>13</w:t>
      </w:r>
      <w:r w:rsidRPr="00F24F35">
        <w:rPr>
          <w:rFonts w:ascii="Calibri" w:hAnsi="Calibri" w:cs="Calibri"/>
          <w:noProof/>
        </w:rPr>
        <w:t>(3). www.arpnjournals.com</w:t>
      </w:r>
    </w:p>
    <w:p w14:paraId="3F9FFE6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Sun, J., Rehg, J. M., &amp; Bobick, A. (n.d.). </w:t>
      </w:r>
      <w:r w:rsidRPr="00F24F35">
        <w:rPr>
          <w:rFonts w:ascii="Calibri" w:hAnsi="Calibri" w:cs="Calibri"/>
          <w:i/>
          <w:iCs/>
          <w:noProof/>
        </w:rPr>
        <w:t>Learning for Ground Robot Navigation with Autonomous Data Collection</w:t>
      </w:r>
      <w:r w:rsidRPr="00F24F35">
        <w:rPr>
          <w:rFonts w:ascii="Calibri" w:hAnsi="Calibri" w:cs="Calibri"/>
          <w:noProof/>
        </w:rPr>
        <w:t>.</w:t>
      </w:r>
    </w:p>
    <w:p w14:paraId="77F0B95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Swain, D., Gregg, D., Bishop-Hurley, G., Trotter, M., &amp; Petty, S. (2013). On property benefits of Precision Livestock Management. In </w:t>
      </w:r>
      <w:r w:rsidRPr="00F24F35">
        <w:rPr>
          <w:rFonts w:ascii="Calibri" w:hAnsi="Calibri" w:cs="Calibri"/>
          <w:i/>
          <w:iCs/>
          <w:noProof/>
        </w:rPr>
        <w:t>Meat &amp; Livestock Australia</w:t>
      </w:r>
      <w:r w:rsidRPr="00F24F35">
        <w:rPr>
          <w:rFonts w:ascii="Calibri" w:hAnsi="Calibri" w:cs="Calibri"/>
          <w:noProof/>
        </w:rPr>
        <w:t xml:space="preserve"> (Vol. 364, Issue July).</w:t>
      </w:r>
    </w:p>
    <w:p w14:paraId="6902663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Tamiya. (2012). </w:t>
      </w:r>
      <w:r w:rsidRPr="00F24F35">
        <w:rPr>
          <w:rFonts w:ascii="Calibri" w:hAnsi="Calibri" w:cs="Calibri"/>
          <w:i/>
          <w:iCs/>
          <w:noProof/>
        </w:rPr>
        <w:t>Tamiya Bruiser RC Model</w:t>
      </w:r>
      <w:r w:rsidRPr="00F24F35">
        <w:rPr>
          <w:rFonts w:ascii="Calibri" w:hAnsi="Calibri" w:cs="Calibri"/>
          <w:noProof/>
        </w:rPr>
        <w:t>. https://tamiyabase.com/tamiya-models/58519</w:t>
      </w:r>
    </w:p>
    <w:p w14:paraId="1C1732C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Tang, P., Zhang, R., Liu, D., Huang, L., Liu, G., &amp; Deng, T. (2015). Local reactive obstacle avoidance approach for high-speed unmanned surface vehicle. </w:t>
      </w:r>
      <w:r w:rsidRPr="00F24F35">
        <w:rPr>
          <w:rFonts w:ascii="Calibri" w:hAnsi="Calibri" w:cs="Calibri"/>
          <w:i/>
          <w:iCs/>
          <w:noProof/>
        </w:rPr>
        <w:t>Ocean Engineering</w:t>
      </w:r>
      <w:r w:rsidRPr="00F24F35">
        <w:rPr>
          <w:rFonts w:ascii="Calibri" w:hAnsi="Calibri" w:cs="Calibri"/>
          <w:noProof/>
        </w:rPr>
        <w:t xml:space="preserve">, </w:t>
      </w:r>
      <w:r w:rsidRPr="00F24F35">
        <w:rPr>
          <w:rFonts w:ascii="Calibri" w:hAnsi="Calibri" w:cs="Calibri"/>
          <w:i/>
          <w:iCs/>
          <w:noProof/>
        </w:rPr>
        <w:t>106</w:t>
      </w:r>
      <w:r w:rsidRPr="00F24F35">
        <w:rPr>
          <w:rFonts w:ascii="Calibri" w:hAnsi="Calibri" w:cs="Calibri"/>
          <w:noProof/>
        </w:rPr>
        <w:t>, 128–140. https://doi.org/10.1016/J.OCEANENG.2015.06.055</w:t>
      </w:r>
    </w:p>
    <w:p w14:paraId="4102DE7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Team, E. (2019). </w:t>
      </w:r>
      <w:r w:rsidRPr="00F24F35">
        <w:rPr>
          <w:rFonts w:ascii="Calibri" w:hAnsi="Calibri" w:cs="Calibri"/>
          <w:i/>
          <w:iCs/>
          <w:noProof/>
        </w:rPr>
        <w:t>Bluetooth 5 range put to the test</w:t>
      </w:r>
      <w:r w:rsidRPr="00F24F35">
        <w:rPr>
          <w:rFonts w:ascii="Calibri" w:hAnsi="Calibri" w:cs="Calibri"/>
          <w:noProof/>
        </w:rPr>
        <w:t>. https://www.eedesignit.com/bluetooth-5-range-put-to-the-test/</w:t>
      </w:r>
    </w:p>
    <w:p w14:paraId="261E737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Thillainayagi, R., &amp; Senthil Kumar, K. (2017). Video stabilization technique for thermal infrared Aerial surveillance. </w:t>
      </w:r>
      <w:r w:rsidRPr="00F24F35">
        <w:rPr>
          <w:rFonts w:ascii="Calibri" w:hAnsi="Calibri" w:cs="Calibri"/>
          <w:i/>
          <w:iCs/>
          <w:noProof/>
        </w:rPr>
        <w:t>Proceedings of 2016 Online International Conference on Green Engineering and Technologies, IC-GET 2016</w:t>
      </w:r>
      <w:r w:rsidRPr="00F24F35">
        <w:rPr>
          <w:rFonts w:ascii="Calibri" w:hAnsi="Calibri" w:cs="Calibri"/>
          <w:noProof/>
        </w:rPr>
        <w:t>. https://doi.org/10.1109/GET.2016.7916630</w:t>
      </w:r>
    </w:p>
    <w:p w14:paraId="793FB6E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Tian, L., Santi, S., Seferagić, A., Lan, J., &amp; Famaey, J. (2021). Wi-Fi HaLow for the Internet of Things: An up-to-date survey on IEEE 802.11ah research. </w:t>
      </w:r>
      <w:r w:rsidRPr="00F24F35">
        <w:rPr>
          <w:rFonts w:ascii="Calibri" w:hAnsi="Calibri" w:cs="Calibri"/>
          <w:i/>
          <w:iCs/>
          <w:noProof/>
        </w:rPr>
        <w:t>Journal of Network and Computer Applications</w:t>
      </w:r>
      <w:r w:rsidRPr="00F24F35">
        <w:rPr>
          <w:rFonts w:ascii="Calibri" w:hAnsi="Calibri" w:cs="Calibri"/>
          <w:noProof/>
        </w:rPr>
        <w:t xml:space="preserve">, </w:t>
      </w:r>
      <w:r w:rsidRPr="00F24F35">
        <w:rPr>
          <w:rFonts w:ascii="Calibri" w:hAnsi="Calibri" w:cs="Calibri"/>
          <w:i/>
          <w:iCs/>
          <w:noProof/>
        </w:rPr>
        <w:t>182</w:t>
      </w:r>
      <w:r w:rsidRPr="00F24F35">
        <w:rPr>
          <w:rFonts w:ascii="Calibri" w:hAnsi="Calibri" w:cs="Calibri"/>
          <w:noProof/>
        </w:rPr>
        <w:t>, 103036. https://doi.org/10.1016/J.JNCA.2021.103036</w:t>
      </w:r>
    </w:p>
    <w:p w14:paraId="1C598C2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Tran, T.-Y., Houre, E., &amp; Clarke, N. (2015). </w:t>
      </w:r>
      <w:r w:rsidRPr="00F24F35">
        <w:rPr>
          <w:rFonts w:ascii="Calibri" w:hAnsi="Calibri" w:cs="Calibri"/>
          <w:i/>
          <w:iCs/>
          <w:noProof/>
        </w:rPr>
        <w:t>Wading depth estimation for a vehicle</w:t>
      </w:r>
      <w:r w:rsidRPr="00F24F35">
        <w:rPr>
          <w:rFonts w:ascii="Calibri" w:hAnsi="Calibri" w:cs="Calibri"/>
          <w:noProof/>
        </w:rPr>
        <w:t>. United States Patent. https://www.freepatentsonline.com/9026310.pdf</w:t>
      </w:r>
    </w:p>
    <w:p w14:paraId="32615C0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van Hecke, K., de Croon, G., van der Maaten, L., Hennes, D., &amp; Izzo, D. (2018). Persistent self-supervised learning: From stereo to monocular vision for obstacle avoidance: </w:t>
      </w:r>
      <w:r w:rsidRPr="00F24F35">
        <w:rPr>
          <w:rFonts w:ascii="Calibri" w:hAnsi="Calibri" w:cs="Calibri"/>
          <w:i/>
          <w:iCs/>
          <w:noProof/>
        </w:rPr>
        <w:t>Https://Doi.Org/10.1177/1756829318756355</w:t>
      </w:r>
      <w:r w:rsidRPr="00F24F35">
        <w:rPr>
          <w:rFonts w:ascii="Calibri" w:hAnsi="Calibri" w:cs="Calibri"/>
          <w:noProof/>
        </w:rPr>
        <w:t xml:space="preserve">, </w:t>
      </w:r>
      <w:r w:rsidRPr="00F24F35">
        <w:rPr>
          <w:rFonts w:ascii="Calibri" w:hAnsi="Calibri" w:cs="Calibri"/>
          <w:i/>
          <w:iCs/>
          <w:noProof/>
        </w:rPr>
        <w:t>10</w:t>
      </w:r>
      <w:r w:rsidRPr="00F24F35">
        <w:rPr>
          <w:rFonts w:ascii="Calibri" w:hAnsi="Calibri" w:cs="Calibri"/>
          <w:noProof/>
        </w:rPr>
        <w:t>(2), 186–206. https://doi.org/10.1177/1756829318756355</w:t>
      </w:r>
    </w:p>
    <w:p w14:paraId="5C13449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Waitzman, D. (1990). </w:t>
      </w:r>
      <w:r w:rsidRPr="00F24F35">
        <w:rPr>
          <w:rFonts w:ascii="Calibri" w:hAnsi="Calibri" w:cs="Calibri"/>
          <w:i/>
          <w:iCs/>
          <w:noProof/>
        </w:rPr>
        <w:t>RFC 1149</w:t>
      </w:r>
      <w:r w:rsidRPr="00F24F35">
        <w:rPr>
          <w:rFonts w:ascii="Calibri" w:hAnsi="Calibri" w:cs="Calibri"/>
          <w:noProof/>
        </w:rPr>
        <w:t>. https://datatracker.ietf.org/doc/html/rfc1149</w:t>
      </w:r>
    </w:p>
    <w:p w14:paraId="6A3A3CF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Wallace, A. M., Halimi, A., &amp; Buller, G. S. (2020). Full Waveform LiDAR for Adverse Weather Conditions. </w:t>
      </w:r>
      <w:r w:rsidRPr="00F24F35">
        <w:rPr>
          <w:rFonts w:ascii="Calibri" w:hAnsi="Calibri" w:cs="Calibri"/>
          <w:i/>
          <w:iCs/>
          <w:noProof/>
        </w:rPr>
        <w:t>IEEE Transactions on Vehicular Technology</w:t>
      </w:r>
      <w:r w:rsidRPr="00F24F35">
        <w:rPr>
          <w:rFonts w:ascii="Calibri" w:hAnsi="Calibri" w:cs="Calibri"/>
          <w:noProof/>
        </w:rPr>
        <w:t xml:space="preserve">, </w:t>
      </w:r>
      <w:r w:rsidRPr="00F24F35">
        <w:rPr>
          <w:rFonts w:ascii="Calibri" w:hAnsi="Calibri" w:cs="Calibri"/>
          <w:i/>
          <w:iCs/>
          <w:noProof/>
        </w:rPr>
        <w:t>69</w:t>
      </w:r>
      <w:r w:rsidRPr="00F24F35">
        <w:rPr>
          <w:rFonts w:ascii="Calibri" w:hAnsi="Calibri" w:cs="Calibri"/>
          <w:noProof/>
        </w:rPr>
        <w:t>(7), 7064–7077. https://doi.org/10.1109/TVT.2020.2989148</w:t>
      </w:r>
    </w:p>
    <w:p w14:paraId="5742158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Wang, J., Song, Q., Jiang, Z., &amp; Zhou, Z. (2016). A novel InSAR based off-road positive and negative obstacle detection technique for unmanned ground vehicle. </w:t>
      </w:r>
      <w:r w:rsidRPr="00F24F35">
        <w:rPr>
          <w:rFonts w:ascii="Calibri" w:hAnsi="Calibri" w:cs="Calibri"/>
          <w:i/>
          <w:iCs/>
          <w:noProof/>
        </w:rPr>
        <w:t>International Geoscience and Remote Sensing Symposium (IGARSS)</w:t>
      </w:r>
      <w:r w:rsidRPr="00F24F35">
        <w:rPr>
          <w:rFonts w:ascii="Calibri" w:hAnsi="Calibri" w:cs="Calibri"/>
          <w:noProof/>
        </w:rPr>
        <w:t xml:space="preserve">, </w:t>
      </w:r>
      <w:r w:rsidRPr="00F24F35">
        <w:rPr>
          <w:rFonts w:ascii="Calibri" w:hAnsi="Calibri" w:cs="Calibri"/>
          <w:i/>
          <w:iCs/>
          <w:noProof/>
        </w:rPr>
        <w:t>2016</w:t>
      </w:r>
      <w:r w:rsidRPr="00F24F35">
        <w:rPr>
          <w:rFonts w:ascii="Calibri" w:hAnsi="Calibri" w:cs="Calibri"/>
          <w:noProof/>
        </w:rPr>
        <w:t>-</w:t>
      </w:r>
      <w:r w:rsidRPr="00F24F35">
        <w:rPr>
          <w:rFonts w:ascii="Calibri" w:hAnsi="Calibri" w:cs="Calibri"/>
          <w:i/>
          <w:iCs/>
          <w:noProof/>
        </w:rPr>
        <w:t>November</w:t>
      </w:r>
      <w:r w:rsidRPr="00F24F35">
        <w:rPr>
          <w:rFonts w:ascii="Calibri" w:hAnsi="Calibri" w:cs="Calibri"/>
          <w:noProof/>
        </w:rPr>
        <w:t>, 1174–1177. https://doi.org/10.1109/IGARSS.2016.7729297</w:t>
      </w:r>
    </w:p>
    <w:p w14:paraId="1D413D5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Wang, L., Zhao, H., Guo, S., Mai, Y., &amp; Liu, S. (2012). The adaptive compensation algorithm for small UAV image stabilization. </w:t>
      </w:r>
      <w:r w:rsidRPr="00F24F35">
        <w:rPr>
          <w:rFonts w:ascii="Calibri" w:hAnsi="Calibri" w:cs="Calibri"/>
          <w:i/>
          <w:iCs/>
          <w:noProof/>
        </w:rPr>
        <w:t>2012 IEEE International Geoscience and Remote Sensing Symposium</w:t>
      </w:r>
      <w:r w:rsidRPr="00F24F35">
        <w:rPr>
          <w:rFonts w:ascii="Calibri" w:hAnsi="Calibri" w:cs="Calibri"/>
          <w:noProof/>
        </w:rPr>
        <w:t>, 4391–4394. https://doi.org/10.1109/IGARSS.2012.6350400</w:t>
      </w:r>
    </w:p>
    <w:p w14:paraId="6ADB86F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Wang, S., Wang, L., He, X., &amp; Cao, Y. (2021). A Monocular Vision Obstacle Avoidance Method Applied to Indoor Tracking Robot. </w:t>
      </w:r>
      <w:r w:rsidRPr="00F24F35">
        <w:rPr>
          <w:rFonts w:ascii="Calibri" w:hAnsi="Calibri" w:cs="Calibri"/>
          <w:i/>
          <w:iCs/>
          <w:noProof/>
        </w:rPr>
        <w:t>Drones 2021, Vol. 5, Page 105</w:t>
      </w:r>
      <w:r w:rsidRPr="00F24F35">
        <w:rPr>
          <w:rFonts w:ascii="Calibri" w:hAnsi="Calibri" w:cs="Calibri"/>
          <w:noProof/>
        </w:rPr>
        <w:t xml:space="preserve">, </w:t>
      </w:r>
      <w:r w:rsidRPr="00F24F35">
        <w:rPr>
          <w:rFonts w:ascii="Calibri" w:hAnsi="Calibri" w:cs="Calibri"/>
          <w:i/>
          <w:iCs/>
          <w:noProof/>
        </w:rPr>
        <w:t>5</w:t>
      </w:r>
      <w:r w:rsidRPr="00F24F35">
        <w:rPr>
          <w:rFonts w:ascii="Calibri" w:hAnsi="Calibri" w:cs="Calibri"/>
          <w:noProof/>
        </w:rPr>
        <w:t>(4), 105. https://doi.org/10.3390/DRONES5040105</w:t>
      </w:r>
    </w:p>
    <w:p w14:paraId="02D50FA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Wangchuk, K., Wangdi, J., &amp; Mindu, M. (2017). Comparison and reliability of techniques to estimate live cattle body weight. </w:t>
      </w:r>
      <w:r w:rsidRPr="00F24F35">
        <w:rPr>
          <w:rFonts w:ascii="Calibri" w:hAnsi="Calibri" w:cs="Calibri"/>
          <w:i/>
          <w:iCs/>
          <w:noProof/>
        </w:rPr>
        <w:t>Http://Www.Tandfonline.Com/Action/JournalInformation?Show=aimsScope&amp;journalCode=taar20#.VsXoziCLRhE</w:t>
      </w:r>
      <w:r w:rsidRPr="00F24F35">
        <w:rPr>
          <w:rFonts w:ascii="Calibri" w:hAnsi="Calibri" w:cs="Calibri"/>
          <w:noProof/>
        </w:rPr>
        <w:t xml:space="preserve">, </w:t>
      </w:r>
      <w:r w:rsidRPr="00F24F35">
        <w:rPr>
          <w:rFonts w:ascii="Calibri" w:hAnsi="Calibri" w:cs="Calibri"/>
          <w:i/>
          <w:iCs/>
          <w:noProof/>
        </w:rPr>
        <w:t>46</w:t>
      </w:r>
      <w:r w:rsidRPr="00F24F35">
        <w:rPr>
          <w:rFonts w:ascii="Calibri" w:hAnsi="Calibri" w:cs="Calibri"/>
          <w:noProof/>
        </w:rPr>
        <w:t>(1), 349–352. https://doi.org/10.1080/09712119.2017.1302876</w:t>
      </w:r>
    </w:p>
    <w:p w14:paraId="42C5C7B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i/>
          <w:iCs/>
          <w:noProof/>
        </w:rPr>
        <w:t>What is LoRaWAN® | LoRa Alliance®</w:t>
      </w:r>
      <w:r w:rsidRPr="00F24F35">
        <w:rPr>
          <w:rFonts w:ascii="Calibri" w:hAnsi="Calibri" w:cs="Calibri"/>
          <w:noProof/>
        </w:rPr>
        <w:t>. (n.d.). Retrieved November 18, 2020, from https://lora-alliance.org/resource-hub/what-lorawanr</w:t>
      </w:r>
    </w:p>
    <w:p w14:paraId="388AA53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Williams, L. R., Fox, D. R., Bishop-Hurley, G. J., &amp; Swain, D. L. (2019). Use of radio frequency </w:t>
      </w:r>
      <w:r w:rsidRPr="00F24F35">
        <w:rPr>
          <w:rFonts w:ascii="Calibri" w:hAnsi="Calibri" w:cs="Calibri"/>
          <w:noProof/>
        </w:rPr>
        <w:lastRenderedPageBreak/>
        <w:t xml:space="preserve">identification (RFID) technology to record grazing beef cattle water point use. </w:t>
      </w:r>
      <w:r w:rsidRPr="00F24F35">
        <w:rPr>
          <w:rFonts w:ascii="Calibri" w:hAnsi="Calibri" w:cs="Calibri"/>
          <w:i/>
          <w:iCs/>
          <w:noProof/>
        </w:rPr>
        <w:t>Computers and Electronics in Agriculture</w:t>
      </w:r>
      <w:r w:rsidRPr="00F24F35">
        <w:rPr>
          <w:rFonts w:ascii="Calibri" w:hAnsi="Calibri" w:cs="Calibri"/>
          <w:noProof/>
        </w:rPr>
        <w:t xml:space="preserve">, </w:t>
      </w:r>
      <w:r w:rsidRPr="00F24F35">
        <w:rPr>
          <w:rFonts w:ascii="Calibri" w:hAnsi="Calibri" w:cs="Calibri"/>
          <w:i/>
          <w:iCs/>
          <w:noProof/>
        </w:rPr>
        <w:t>156</w:t>
      </w:r>
      <w:r w:rsidRPr="00F24F35">
        <w:rPr>
          <w:rFonts w:ascii="Calibri" w:hAnsi="Calibri" w:cs="Calibri"/>
          <w:noProof/>
        </w:rPr>
        <w:t>, 193–202. https://doi.org/10.1016/j.compag.2018.11.025</w:t>
      </w:r>
    </w:p>
    <w:p w14:paraId="39F156F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Wiriyaprasat, K., &amp; Ruchanurucks, M. (2015). Realtime VDO stabilizer for small UAVs using a modified homography method. </w:t>
      </w:r>
      <w:r w:rsidRPr="00F24F35">
        <w:rPr>
          <w:rFonts w:ascii="Calibri" w:hAnsi="Calibri" w:cs="Calibri"/>
          <w:i/>
          <w:iCs/>
          <w:noProof/>
        </w:rPr>
        <w:t>Proceedings 2015 International Conference on Science and Technology, TICST 2015</w:t>
      </w:r>
      <w:r w:rsidRPr="00F24F35">
        <w:rPr>
          <w:rFonts w:ascii="Calibri" w:hAnsi="Calibri" w:cs="Calibri"/>
          <w:noProof/>
        </w:rPr>
        <w:t>, 40–43. https://doi.org/10.1109/TICST.2015.7369337</w:t>
      </w:r>
    </w:p>
    <w:p w14:paraId="7AA24B1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Wong, D. C., Bui, K., Nguyen, L. H., Smith, G., &amp; Ton, T. T. (2003). Integration of differential global positioning system with ultrawideband synthetic aperture radar for forward imaging. </w:t>
      </w:r>
      <w:r w:rsidRPr="00F24F35">
        <w:rPr>
          <w:rFonts w:ascii="Calibri" w:hAnsi="Calibri" w:cs="Calibri"/>
          <w:i/>
          <w:iCs/>
          <w:noProof/>
        </w:rPr>
        <w:t>Https://Doi.Org/10.1117/12.488581</w:t>
      </w:r>
      <w:r w:rsidRPr="00F24F35">
        <w:rPr>
          <w:rFonts w:ascii="Calibri" w:hAnsi="Calibri" w:cs="Calibri"/>
          <w:noProof/>
        </w:rPr>
        <w:t xml:space="preserve">, </w:t>
      </w:r>
      <w:r w:rsidRPr="00F24F35">
        <w:rPr>
          <w:rFonts w:ascii="Calibri" w:hAnsi="Calibri" w:cs="Calibri"/>
          <w:i/>
          <w:iCs/>
          <w:noProof/>
        </w:rPr>
        <w:t>5083</w:t>
      </w:r>
      <w:r w:rsidRPr="00F24F35">
        <w:rPr>
          <w:rFonts w:ascii="Calibri" w:hAnsi="Calibri" w:cs="Calibri"/>
          <w:noProof/>
        </w:rPr>
        <w:t>, 529–538. https://doi.org/10.1117/12.488581</w:t>
      </w:r>
    </w:p>
    <w:p w14:paraId="3F26EFB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X-IO. (2008). </w:t>
      </w:r>
      <w:r w:rsidRPr="00F24F35">
        <w:rPr>
          <w:rFonts w:ascii="Calibri" w:hAnsi="Calibri" w:cs="Calibri"/>
          <w:i/>
          <w:iCs/>
          <w:noProof/>
        </w:rPr>
        <w:t>GitHub - xioTechnologies/Fusion</w:t>
      </w:r>
      <w:r w:rsidRPr="00F24F35">
        <w:rPr>
          <w:rFonts w:ascii="Calibri" w:hAnsi="Calibri" w:cs="Calibri"/>
          <w:noProof/>
        </w:rPr>
        <w:t>. https://github.com/xioTechnologies/Fusion</w:t>
      </w:r>
    </w:p>
    <w:p w14:paraId="53C73B3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 Ropert-Coudert, R. W. (2005). Trends and perspectives in animal-attached remote sensing. </w:t>
      </w:r>
      <w:r w:rsidRPr="00F24F35">
        <w:rPr>
          <w:rFonts w:ascii="Calibri" w:hAnsi="Calibri" w:cs="Calibri"/>
          <w:i/>
          <w:iCs/>
          <w:noProof/>
        </w:rPr>
        <w:t>Front Ecol Environ</w:t>
      </w:r>
      <w:r w:rsidRPr="00F24F35">
        <w:rPr>
          <w:rFonts w:ascii="Calibri" w:hAnsi="Calibri" w:cs="Calibri"/>
          <w:noProof/>
        </w:rPr>
        <w:t xml:space="preserve">, </w:t>
      </w:r>
      <w:r w:rsidRPr="00F24F35">
        <w:rPr>
          <w:rFonts w:ascii="Calibri" w:hAnsi="Calibri" w:cs="Calibri"/>
          <w:i/>
          <w:iCs/>
          <w:noProof/>
        </w:rPr>
        <w:t>3</w:t>
      </w:r>
      <w:r w:rsidRPr="00F24F35">
        <w:rPr>
          <w:rFonts w:ascii="Calibri" w:hAnsi="Calibri" w:cs="Calibri"/>
          <w:noProof/>
        </w:rPr>
        <w:t>, 437–444. https://doi.org/10.1890/1540-9295(2005)003[0437:tapiar]2.0.co</w:t>
      </w:r>
    </w:p>
    <w:p w14:paraId="1D36760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Yamauchi, B. (2006). Autonomous urban reconnaissance using man-portable UGVs. </w:t>
      </w:r>
      <w:r w:rsidRPr="00F24F35">
        <w:rPr>
          <w:rFonts w:ascii="Calibri" w:hAnsi="Calibri" w:cs="Calibri"/>
          <w:i/>
          <w:iCs/>
          <w:noProof/>
        </w:rPr>
        <w:t>Https://Doi.Org/10.1117/12.660435</w:t>
      </w:r>
      <w:r w:rsidRPr="00F24F35">
        <w:rPr>
          <w:rFonts w:ascii="Calibri" w:hAnsi="Calibri" w:cs="Calibri"/>
          <w:noProof/>
        </w:rPr>
        <w:t xml:space="preserve">, </w:t>
      </w:r>
      <w:r w:rsidRPr="00F24F35">
        <w:rPr>
          <w:rFonts w:ascii="Calibri" w:hAnsi="Calibri" w:cs="Calibri"/>
          <w:i/>
          <w:iCs/>
          <w:noProof/>
        </w:rPr>
        <w:t>6230</w:t>
      </w:r>
      <w:r w:rsidRPr="00F24F35">
        <w:rPr>
          <w:rFonts w:ascii="Calibri" w:hAnsi="Calibri" w:cs="Calibri"/>
          <w:noProof/>
        </w:rPr>
        <w:t>, 261–271. https://doi.org/10.1117/12.660435</w:t>
      </w:r>
    </w:p>
    <w:p w14:paraId="4D59EED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Yamauchi, B. (2008). All-weather perception for small autonomous UGVs. </w:t>
      </w:r>
      <w:r w:rsidRPr="00F24F35">
        <w:rPr>
          <w:rFonts w:ascii="Calibri" w:hAnsi="Calibri" w:cs="Calibri"/>
          <w:i/>
          <w:iCs/>
          <w:noProof/>
        </w:rPr>
        <w:t>Https://Doi.Org/10.1117/12.776792</w:t>
      </w:r>
      <w:r w:rsidRPr="00F24F35">
        <w:rPr>
          <w:rFonts w:ascii="Calibri" w:hAnsi="Calibri" w:cs="Calibri"/>
          <w:noProof/>
        </w:rPr>
        <w:t xml:space="preserve">, </w:t>
      </w:r>
      <w:r w:rsidRPr="00F24F35">
        <w:rPr>
          <w:rFonts w:ascii="Calibri" w:hAnsi="Calibri" w:cs="Calibri"/>
          <w:i/>
          <w:iCs/>
          <w:noProof/>
        </w:rPr>
        <w:t>6962</w:t>
      </w:r>
      <w:r w:rsidRPr="00F24F35">
        <w:rPr>
          <w:rFonts w:ascii="Calibri" w:hAnsi="Calibri" w:cs="Calibri"/>
          <w:noProof/>
        </w:rPr>
        <w:t>, 28–37. https://doi.org/10.1117/12.776792</w:t>
      </w:r>
    </w:p>
    <w:p w14:paraId="0E2C65D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Yan, W. Y., Shaker, A., &amp; El-Ashmawy, N. (2015). Urban land cover classification using airborne LiDAR data: A review. </w:t>
      </w:r>
      <w:r w:rsidRPr="00F24F35">
        <w:rPr>
          <w:rFonts w:ascii="Calibri" w:hAnsi="Calibri" w:cs="Calibri"/>
          <w:i/>
          <w:iCs/>
          <w:noProof/>
        </w:rPr>
        <w:t>Remote Sensing of Environment</w:t>
      </w:r>
      <w:r w:rsidRPr="00F24F35">
        <w:rPr>
          <w:rFonts w:ascii="Calibri" w:hAnsi="Calibri" w:cs="Calibri"/>
          <w:noProof/>
        </w:rPr>
        <w:t xml:space="preserve">, </w:t>
      </w:r>
      <w:r w:rsidRPr="00F24F35">
        <w:rPr>
          <w:rFonts w:ascii="Calibri" w:hAnsi="Calibri" w:cs="Calibri"/>
          <w:i/>
          <w:iCs/>
          <w:noProof/>
        </w:rPr>
        <w:t>158</w:t>
      </w:r>
      <w:r w:rsidRPr="00F24F35">
        <w:rPr>
          <w:rFonts w:ascii="Calibri" w:hAnsi="Calibri" w:cs="Calibri"/>
          <w:noProof/>
        </w:rPr>
        <w:t>, 295–310. https://doi.org/10.1016/J.RSE.2014.11.001</w:t>
      </w:r>
    </w:p>
    <w:p w14:paraId="584C3B6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Yean, S., Lee, B. S., Yeo, C. K., Vun, C. H., &amp; Oh, H. L. (2018). Smartphone Orientation Estimation Algorithm Combining Kalman Filter with Gradient Descent. </w:t>
      </w:r>
      <w:r w:rsidRPr="00F24F35">
        <w:rPr>
          <w:rFonts w:ascii="Calibri" w:hAnsi="Calibri" w:cs="Calibri"/>
          <w:i/>
          <w:iCs/>
          <w:noProof/>
        </w:rPr>
        <w:t>IEEE Journal of Biomedical and Health Informatics</w:t>
      </w:r>
      <w:r w:rsidRPr="00F24F35">
        <w:rPr>
          <w:rFonts w:ascii="Calibri" w:hAnsi="Calibri" w:cs="Calibri"/>
          <w:noProof/>
        </w:rPr>
        <w:t xml:space="preserve">, </w:t>
      </w:r>
      <w:r w:rsidRPr="00F24F35">
        <w:rPr>
          <w:rFonts w:ascii="Calibri" w:hAnsi="Calibri" w:cs="Calibri"/>
          <w:i/>
          <w:iCs/>
          <w:noProof/>
        </w:rPr>
        <w:t>22</w:t>
      </w:r>
      <w:r w:rsidRPr="00F24F35">
        <w:rPr>
          <w:rFonts w:ascii="Calibri" w:hAnsi="Calibri" w:cs="Calibri"/>
          <w:noProof/>
        </w:rPr>
        <w:t>(5), 1421–1433. https://doi.org/10.1109/JBHI.2017.2780879</w:t>
      </w:r>
    </w:p>
    <w:p w14:paraId="7F90BFA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Yibin, L., Caihong, L., &amp; Zijian, Z. (2006). Q-learning based method of adaptive path planning for mobile robot. </w:t>
      </w:r>
      <w:r w:rsidRPr="00F24F35">
        <w:rPr>
          <w:rFonts w:ascii="Calibri" w:hAnsi="Calibri" w:cs="Calibri"/>
          <w:i/>
          <w:iCs/>
          <w:noProof/>
        </w:rPr>
        <w:t>Proceedings of IEEE ICIA 2006 - 2006 IEEE International Conference on Information Acquisition</w:t>
      </w:r>
      <w:r w:rsidRPr="00F24F35">
        <w:rPr>
          <w:rFonts w:ascii="Calibri" w:hAnsi="Calibri" w:cs="Calibri"/>
          <w:noProof/>
        </w:rPr>
        <w:t>, 983–987. https://doi.org/10.1109/ICIA.2006.305871</w:t>
      </w:r>
    </w:p>
    <w:p w14:paraId="6F14671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Yoo, T. S., Hong, S. K., Yoon, H. M., &amp; Park, S. (2011). Gain-Scheduled Complementary Filter Design for a MEMS Based Attitude and Heading Reference System. </w:t>
      </w:r>
      <w:r w:rsidRPr="00F24F35">
        <w:rPr>
          <w:rFonts w:ascii="Calibri" w:hAnsi="Calibri" w:cs="Calibri"/>
          <w:i/>
          <w:iCs/>
          <w:noProof/>
        </w:rPr>
        <w:t>Sensors 2011, Vol. 11, Pages 3816-3830</w:t>
      </w:r>
      <w:r w:rsidRPr="00F24F35">
        <w:rPr>
          <w:rFonts w:ascii="Calibri" w:hAnsi="Calibri" w:cs="Calibri"/>
          <w:noProof/>
        </w:rPr>
        <w:t xml:space="preserve">, </w:t>
      </w:r>
      <w:r w:rsidRPr="00F24F35">
        <w:rPr>
          <w:rFonts w:ascii="Calibri" w:hAnsi="Calibri" w:cs="Calibri"/>
          <w:i/>
          <w:iCs/>
          <w:noProof/>
        </w:rPr>
        <w:t>11</w:t>
      </w:r>
      <w:r w:rsidRPr="00F24F35">
        <w:rPr>
          <w:rFonts w:ascii="Calibri" w:hAnsi="Calibri" w:cs="Calibri"/>
          <w:noProof/>
        </w:rPr>
        <w:t>(4), 3816–3830. https://doi.org/10.3390/S110403816</w:t>
      </w:r>
    </w:p>
    <w:p w14:paraId="7CC2E07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Yuan, Q., Asadi, E., Lu, Q., Yang, G., &amp; Chen, I. M. (2019). Uncertainty-Based IMU Orientation Tracking Algorithm for Dynamic Motions. </w:t>
      </w:r>
      <w:r w:rsidRPr="00F24F35">
        <w:rPr>
          <w:rFonts w:ascii="Calibri" w:hAnsi="Calibri" w:cs="Calibri"/>
          <w:i/>
          <w:iCs/>
          <w:noProof/>
        </w:rPr>
        <w:t>IEEE/ASME Transactions on Mechatronics</w:t>
      </w:r>
      <w:r w:rsidRPr="00F24F35">
        <w:rPr>
          <w:rFonts w:ascii="Calibri" w:hAnsi="Calibri" w:cs="Calibri"/>
          <w:noProof/>
        </w:rPr>
        <w:t xml:space="preserve">, </w:t>
      </w:r>
      <w:r w:rsidRPr="00F24F35">
        <w:rPr>
          <w:rFonts w:ascii="Calibri" w:hAnsi="Calibri" w:cs="Calibri"/>
          <w:i/>
          <w:iCs/>
          <w:noProof/>
        </w:rPr>
        <w:t>24</w:t>
      </w:r>
      <w:r w:rsidRPr="00F24F35">
        <w:rPr>
          <w:rFonts w:ascii="Calibri" w:hAnsi="Calibri" w:cs="Calibri"/>
          <w:noProof/>
        </w:rPr>
        <w:t xml:space="preserve">(2), 872–882. </w:t>
      </w:r>
      <w:r w:rsidRPr="00F24F35">
        <w:rPr>
          <w:rFonts w:ascii="Calibri" w:hAnsi="Calibri" w:cs="Calibri"/>
          <w:noProof/>
        </w:rPr>
        <w:lastRenderedPageBreak/>
        <w:t>https://doi.org/10.1109/TMECH.2019.2892069</w:t>
      </w:r>
    </w:p>
    <w:p w14:paraId="5B297D8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Zhang, J., Huang, M., Jin, X., &amp; Li, X. (2017). A real-time Chinese traffic sign detection algorithm based on modified YOLOv2. </w:t>
      </w:r>
      <w:r w:rsidRPr="00F24F35">
        <w:rPr>
          <w:rFonts w:ascii="Calibri" w:hAnsi="Calibri" w:cs="Calibri"/>
          <w:i/>
          <w:iCs/>
          <w:noProof/>
        </w:rPr>
        <w:t>Algorithms</w:t>
      </w:r>
      <w:r w:rsidRPr="00F24F35">
        <w:rPr>
          <w:rFonts w:ascii="Calibri" w:hAnsi="Calibri" w:cs="Calibri"/>
          <w:noProof/>
        </w:rPr>
        <w:t xml:space="preserve">, </w:t>
      </w:r>
      <w:r w:rsidRPr="00F24F35">
        <w:rPr>
          <w:rFonts w:ascii="Calibri" w:hAnsi="Calibri" w:cs="Calibri"/>
          <w:i/>
          <w:iCs/>
          <w:noProof/>
        </w:rPr>
        <w:t>10</w:t>
      </w:r>
      <w:r w:rsidRPr="00F24F35">
        <w:rPr>
          <w:rFonts w:ascii="Calibri" w:hAnsi="Calibri" w:cs="Calibri"/>
          <w:noProof/>
        </w:rPr>
        <w:t>(4). https://doi.org/10.3390/A10040127</w:t>
      </w:r>
    </w:p>
    <w:p w14:paraId="61C2B26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Zhang, Z. (2012). Microsoft kinect sensor and its effect. </w:t>
      </w:r>
      <w:r w:rsidRPr="00F24F35">
        <w:rPr>
          <w:rFonts w:ascii="Calibri" w:hAnsi="Calibri" w:cs="Calibri"/>
          <w:i/>
          <w:iCs/>
          <w:noProof/>
        </w:rPr>
        <w:t>IEEE Multimedia</w:t>
      </w:r>
      <w:r w:rsidRPr="00F24F35">
        <w:rPr>
          <w:rFonts w:ascii="Calibri" w:hAnsi="Calibri" w:cs="Calibri"/>
          <w:noProof/>
        </w:rPr>
        <w:t xml:space="preserve">, </w:t>
      </w:r>
      <w:r w:rsidRPr="00F24F35">
        <w:rPr>
          <w:rFonts w:ascii="Calibri" w:hAnsi="Calibri" w:cs="Calibri"/>
          <w:i/>
          <w:iCs/>
          <w:noProof/>
        </w:rPr>
        <w:t>19</w:t>
      </w:r>
      <w:r w:rsidRPr="00F24F35">
        <w:rPr>
          <w:rFonts w:ascii="Calibri" w:hAnsi="Calibri" w:cs="Calibri"/>
          <w:noProof/>
        </w:rPr>
        <w:t>(2), 4–10. https://doi.org/10.1109/MMUL.2012.24</w:t>
      </w:r>
    </w:p>
    <w:p w14:paraId="0544443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Zhong, Z., Wang, Z., Lin, L., Liang, H., &amp; Xu, F. (2020). Robust Negative Obstacle Detection in Off-Road Environments Using Multiple LiDARs. </w:t>
      </w:r>
      <w:r w:rsidRPr="00F24F35">
        <w:rPr>
          <w:rFonts w:ascii="Calibri" w:hAnsi="Calibri" w:cs="Calibri"/>
          <w:i/>
          <w:iCs/>
          <w:noProof/>
        </w:rPr>
        <w:t>2020 6th International Conference on Control, Automation and Robotics, ICCAR 2020</w:t>
      </w:r>
      <w:r w:rsidRPr="00F24F35">
        <w:rPr>
          <w:rFonts w:ascii="Calibri" w:hAnsi="Calibri" w:cs="Calibri"/>
          <w:noProof/>
        </w:rPr>
        <w:t>, 700–705. https://doi.org/10.1109/ICCAR49639.2020.9108058</w:t>
      </w:r>
    </w:p>
    <w:p w14:paraId="26F9971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Zhou, L., Li, Z., &amp; Kaess, M. (2018). Automatic Extrinsic Calibration of a Camera and a 3D LiDAR Using Line and Plane Correspondences. </w:t>
      </w:r>
      <w:r w:rsidRPr="00F24F35">
        <w:rPr>
          <w:rFonts w:ascii="Calibri" w:hAnsi="Calibri" w:cs="Calibri"/>
          <w:i/>
          <w:iCs/>
          <w:noProof/>
        </w:rPr>
        <w:t>IEEE International Conference on Intelligent Robots and Systems</w:t>
      </w:r>
      <w:r w:rsidRPr="00F24F35">
        <w:rPr>
          <w:rFonts w:ascii="Calibri" w:hAnsi="Calibri" w:cs="Calibri"/>
          <w:noProof/>
        </w:rPr>
        <w:t>, 5562–5569. https://doi.org/10.1109/IROS.2018.8593660</w:t>
      </w:r>
    </w:p>
    <w:p w14:paraId="5025640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Zhu, J., Li, C., &amp; Xu, J. (2016). Digital Image Stabilization for Cameras on Moving Platform. </w:t>
      </w:r>
      <w:r w:rsidRPr="00F24F35">
        <w:rPr>
          <w:rFonts w:ascii="Calibri" w:hAnsi="Calibri" w:cs="Calibri"/>
          <w:i/>
          <w:iCs/>
          <w:noProof/>
        </w:rPr>
        <w:t>Proceedings - 2015 International Conference on Intelligent Information Hiding and Multimedia Signal Processing, IIH-MSP 2015</w:t>
      </w:r>
      <w:r w:rsidRPr="00F24F35">
        <w:rPr>
          <w:rFonts w:ascii="Calibri" w:hAnsi="Calibri" w:cs="Calibri"/>
          <w:noProof/>
        </w:rPr>
        <w:t>, 255–258. https://doi.org/10.1109/IIH-MSP.2015.23</w:t>
      </w:r>
    </w:p>
    <w:p w14:paraId="457A6BB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Zhu, W. H., &amp; Lamarche, T. (2007). Velocity estimation by using position and acceleration sensors. </w:t>
      </w:r>
      <w:r w:rsidRPr="00F24F35">
        <w:rPr>
          <w:rFonts w:ascii="Calibri" w:hAnsi="Calibri" w:cs="Calibri"/>
          <w:i/>
          <w:iCs/>
          <w:noProof/>
        </w:rPr>
        <w:t>IEEE Transactions on Industrial Electronics</w:t>
      </w:r>
      <w:r w:rsidRPr="00F24F35">
        <w:rPr>
          <w:rFonts w:ascii="Calibri" w:hAnsi="Calibri" w:cs="Calibri"/>
          <w:noProof/>
        </w:rPr>
        <w:t xml:space="preserve">, </w:t>
      </w:r>
      <w:r w:rsidRPr="00F24F35">
        <w:rPr>
          <w:rFonts w:ascii="Calibri" w:hAnsi="Calibri" w:cs="Calibri"/>
          <w:i/>
          <w:iCs/>
          <w:noProof/>
        </w:rPr>
        <w:t>54</w:t>
      </w:r>
      <w:r w:rsidRPr="00F24F35">
        <w:rPr>
          <w:rFonts w:ascii="Calibri" w:hAnsi="Calibri" w:cs="Calibri"/>
          <w:noProof/>
        </w:rPr>
        <w:t>(5), 2706–2715. https://doi.org/10.1109/TIE.2007.899936</w:t>
      </w:r>
    </w:p>
    <w:p w14:paraId="0483B7F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Zogopoulos, E. (2021). </w:t>
      </w:r>
      <w:r w:rsidRPr="00F24F35">
        <w:rPr>
          <w:rFonts w:ascii="Calibri" w:hAnsi="Calibri" w:cs="Calibri"/>
          <w:i/>
          <w:iCs/>
          <w:noProof/>
        </w:rPr>
        <w:t>Battery Technology: A New Era Emerging | Energy Industry Review</w:t>
      </w:r>
      <w:r w:rsidRPr="00F24F35">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73"/>
      <w:pgSz w:w="11906" w:h="16838" w:code="9"/>
      <w:pgMar w:top="1134" w:right="1134" w:bottom="1134" w:left="1701"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Charters, Stuart" w:date="2023-08-22T13:01:00Z" w:initials="CS">
    <w:p w14:paraId="5D18F0AC" w14:textId="77777777" w:rsidR="00811DC8" w:rsidRPr="00280F56" w:rsidRDefault="00811DC8" w:rsidP="00B2548F">
      <w:pPr>
        <w:pStyle w:val="CommentText"/>
      </w:pPr>
      <w:r w:rsidRPr="00280F56">
        <w:rPr>
          <w:rStyle w:val="CommentReference"/>
        </w:rPr>
        <w:annotationRef/>
      </w:r>
      <w:r w:rsidRPr="00280F56">
        <w:t>Check reference formatting, should be Swain, Gregg et al. 2013</w:t>
      </w:r>
    </w:p>
  </w:comment>
  <w:comment w:id="19" w:author="Brett Davidson" w:date="2023-08-23T13:04:00Z" w:initials="BD">
    <w:p w14:paraId="40CC946F" w14:textId="77777777" w:rsidR="00CD5CBB" w:rsidRPr="00280F56" w:rsidRDefault="0035760E" w:rsidP="005755F5">
      <w:pPr>
        <w:pStyle w:val="CommentText"/>
      </w:pPr>
      <w:r w:rsidRPr="00280F56">
        <w:rPr>
          <w:rStyle w:val="CommentReference"/>
        </w:rPr>
        <w:annotationRef/>
      </w:r>
      <w:r w:rsidR="00CD5CBB" w:rsidRPr="00280F56">
        <w:t>Weird as I'm using APA 7th Ed in both Word and Mendeley. Is that not the correct style to use?</w:t>
      </w:r>
    </w:p>
  </w:comment>
  <w:comment w:id="20" w:author="Brett Davidson" w:date="2023-09-25T16:32:00Z" w:initials="BD">
    <w:p w14:paraId="4C2F3B87" w14:textId="77777777" w:rsidR="00F24F35" w:rsidRDefault="00F24F35" w:rsidP="00AA45EC">
      <w:pPr>
        <w:pStyle w:val="CommentText"/>
      </w:pPr>
      <w:r>
        <w:rPr>
          <w:rStyle w:val="CommentReference"/>
        </w:rPr>
        <w:annotationRef/>
      </w:r>
      <w:r>
        <w:t>Sorted - was Mendeley entry</w:t>
      </w:r>
    </w:p>
  </w:comment>
  <w:comment w:id="21" w:author="Charters, Stuart" w:date="2023-08-22T14:38:00Z" w:initials="CS">
    <w:p w14:paraId="492CB040" w14:textId="2AE8A391" w:rsidR="00044542" w:rsidRPr="00280F56" w:rsidRDefault="00044542" w:rsidP="00603F12">
      <w:pPr>
        <w:pStyle w:val="CommentText"/>
      </w:pPr>
      <w:r w:rsidRPr="00280F56">
        <w:rPr>
          <w:rStyle w:val="CommentReference"/>
        </w:rPr>
        <w:annotationRef/>
      </w:r>
      <w:r w:rsidRPr="00280F56">
        <w:t>Try to avoid use of etc as it raises questions in the examiners mind</w:t>
      </w:r>
    </w:p>
  </w:comment>
  <w:comment w:id="48" w:author="Mos Sharifi" w:date="2023-08-24T09:09:00Z" w:initials="MS">
    <w:p w14:paraId="711EF79F" w14:textId="77777777" w:rsidR="00D940A7" w:rsidRDefault="00D940A7" w:rsidP="00D940A7">
      <w:pPr>
        <w:pStyle w:val="CommentText"/>
      </w:pPr>
      <w:r w:rsidRPr="00280F56">
        <w:rPr>
          <w:rStyle w:val="CommentReference"/>
        </w:rPr>
        <w:annotationRef/>
      </w:r>
      <w:r w:rsidRPr="00280F56">
        <w:t>These are more background info not sure if it needs to be here in lit 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18F0AC" w15:done="1"/>
  <w15:commentEx w15:paraId="40CC946F" w15:paraIdParent="5D18F0AC" w15:done="1"/>
  <w15:commentEx w15:paraId="4C2F3B87" w15:paraIdParent="5D18F0AC" w15:done="1"/>
  <w15:commentEx w15:paraId="492CB040" w15:done="1"/>
  <w15:commentEx w15:paraId="711EF79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F3023" w16cex:dateUtc="2023-08-22T01:01:00Z"/>
  <w16cex:commentExtensible w16cex:durableId="2890824B" w16cex:dateUtc="2023-08-23T01:04:00Z"/>
  <w16cex:commentExtensible w16cex:durableId="356AFBA5" w16cex:dateUtc="2023-09-25T03:32:00Z"/>
  <w16cex:commentExtensible w16cex:durableId="288F46FB" w16cex:dateUtc="2023-08-22T02:38:00Z"/>
  <w16cex:commentExtensible w16cex:durableId="28919CDC" w16cex:dateUtc="2023-08-23T2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18F0AC" w16cid:durableId="288F3023"/>
  <w16cid:commentId w16cid:paraId="40CC946F" w16cid:durableId="2890824B"/>
  <w16cid:commentId w16cid:paraId="4C2F3B87" w16cid:durableId="356AFBA5"/>
  <w16cid:commentId w16cid:paraId="492CB040" w16cid:durableId="288F46FB"/>
  <w16cid:commentId w16cid:paraId="711EF79F" w16cid:durableId="28919CDC"/>
</w16cid:commentsIds>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FCD9C" w14:textId="77777777" w:rsidR="003D30F1" w:rsidRPr="00280F56" w:rsidRDefault="003D30F1">
      <w:r w:rsidRPr="00280F56">
        <w:separator/>
      </w:r>
    </w:p>
  </w:endnote>
  <w:endnote w:type="continuationSeparator" w:id="0">
    <w:p w14:paraId="7BABB165" w14:textId="77777777" w:rsidR="003D30F1" w:rsidRPr="00280F56" w:rsidRDefault="003D30F1">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Pr="00280F56" w:rsidRDefault="0036357A"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36357A" w:rsidRPr="00280F56"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Pr="00280F56" w:rsidRDefault="0036357A"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BE0D55" w:rsidRPr="00280F56">
      <w:rPr>
        <w:rStyle w:val="PageNumber"/>
      </w:rPr>
      <w:t>10</w:t>
    </w:r>
    <w:r w:rsidRPr="00280F56">
      <w:rPr>
        <w:rStyle w:val="PageNumber"/>
      </w:rPr>
      <w:fldChar w:fldCharType="end"/>
    </w:r>
  </w:p>
  <w:p w14:paraId="789A9EF3" w14:textId="77777777" w:rsidR="0036357A" w:rsidRPr="00280F56"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15DDF" w14:textId="77777777" w:rsidR="003D30F1" w:rsidRPr="00280F56" w:rsidRDefault="003D30F1">
      <w:r w:rsidRPr="00280F56">
        <w:separator/>
      </w:r>
    </w:p>
  </w:footnote>
  <w:footnote w:type="continuationSeparator" w:id="0">
    <w:p w14:paraId="211137F0" w14:textId="77777777" w:rsidR="003D30F1" w:rsidRPr="00280F56" w:rsidRDefault="003D30F1">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1984"/>
        </w:tabs>
        <w:ind w:left="1984"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num w:numId="1" w16cid:durableId="629945964">
    <w:abstractNumId w:val="1"/>
  </w:num>
  <w:num w:numId="2" w16cid:durableId="1415660632">
    <w:abstractNumId w:val="0"/>
  </w:num>
  <w:num w:numId="3" w16cid:durableId="1339649481">
    <w:abstractNumId w:val="4"/>
  </w:num>
  <w:num w:numId="4" w16cid:durableId="2131626547">
    <w:abstractNumId w:val="2"/>
  </w:num>
  <w:num w:numId="5" w16cid:durableId="29696831">
    <w:abstractNumId w:val="8"/>
  </w:num>
  <w:num w:numId="6" w16cid:durableId="1082217556">
    <w:abstractNumId w:val="7"/>
  </w:num>
  <w:num w:numId="7" w16cid:durableId="667749530">
    <w:abstractNumId w:val="5"/>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6"/>
  </w:num>
  <w:num w:numId="14" w16cid:durableId="663629640">
    <w:abstractNumId w:val="3"/>
  </w:num>
  <w:num w:numId="15" w16cid:durableId="283194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ters, Stuart">
    <w15:presenceInfo w15:providerId="AD" w15:userId="S::Stuart.Charters@lincoln.ac.nz::230bee0a-93e6-4654-bc1e-3563113c84b6"/>
  </w15:person>
  <w15:person w15:author="Brett Davidson">
    <w15:presenceInfo w15:providerId="AD" w15:userId="S::Brett.Davidson@ara.ac.nz::7d6f4ce1-2a46-43c4-a617-81ad2818a4de"/>
  </w15:person>
  <w15:person w15:author="Mos Sharifi">
    <w15:presenceInfo w15:providerId="AD" w15:userId="S::Mos.Sharifi@agresearch.co.nz::dfe02414-4144-4ea9-8f7b-da00bf0cb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384B"/>
    <w:rsid w:val="00062E96"/>
    <w:rsid w:val="00063F74"/>
    <w:rsid w:val="000672AC"/>
    <w:rsid w:val="00070DB3"/>
    <w:rsid w:val="00073B22"/>
    <w:rsid w:val="00077AE0"/>
    <w:rsid w:val="00077CC8"/>
    <w:rsid w:val="00082D3E"/>
    <w:rsid w:val="0008318E"/>
    <w:rsid w:val="00084C62"/>
    <w:rsid w:val="00085D17"/>
    <w:rsid w:val="00086B0D"/>
    <w:rsid w:val="000874B3"/>
    <w:rsid w:val="000912C0"/>
    <w:rsid w:val="000921E4"/>
    <w:rsid w:val="0009235C"/>
    <w:rsid w:val="000929B0"/>
    <w:rsid w:val="00094835"/>
    <w:rsid w:val="00095B23"/>
    <w:rsid w:val="000A4CEC"/>
    <w:rsid w:val="000A51C5"/>
    <w:rsid w:val="000A771E"/>
    <w:rsid w:val="000B01F4"/>
    <w:rsid w:val="000B22F8"/>
    <w:rsid w:val="000B2A05"/>
    <w:rsid w:val="000B4701"/>
    <w:rsid w:val="000B76FE"/>
    <w:rsid w:val="000B7B02"/>
    <w:rsid w:val="000C413B"/>
    <w:rsid w:val="000C4258"/>
    <w:rsid w:val="000C5642"/>
    <w:rsid w:val="000C5E07"/>
    <w:rsid w:val="000C6E60"/>
    <w:rsid w:val="000D0FC6"/>
    <w:rsid w:val="000D1B4C"/>
    <w:rsid w:val="000D2BD7"/>
    <w:rsid w:val="000D3090"/>
    <w:rsid w:val="000D4BF9"/>
    <w:rsid w:val="000D63C7"/>
    <w:rsid w:val="000D6BA2"/>
    <w:rsid w:val="000E1417"/>
    <w:rsid w:val="000E2EBF"/>
    <w:rsid w:val="000E4E58"/>
    <w:rsid w:val="000E74AE"/>
    <w:rsid w:val="000F1774"/>
    <w:rsid w:val="000F33C5"/>
    <w:rsid w:val="000F67F0"/>
    <w:rsid w:val="000F69BD"/>
    <w:rsid w:val="000F6B6C"/>
    <w:rsid w:val="00102617"/>
    <w:rsid w:val="001044A6"/>
    <w:rsid w:val="00105489"/>
    <w:rsid w:val="001060CB"/>
    <w:rsid w:val="00110571"/>
    <w:rsid w:val="0011177B"/>
    <w:rsid w:val="0011329C"/>
    <w:rsid w:val="00113540"/>
    <w:rsid w:val="00117454"/>
    <w:rsid w:val="00120CAA"/>
    <w:rsid w:val="00121E21"/>
    <w:rsid w:val="00121E32"/>
    <w:rsid w:val="00123B3D"/>
    <w:rsid w:val="001249E2"/>
    <w:rsid w:val="00126841"/>
    <w:rsid w:val="00126CFE"/>
    <w:rsid w:val="00127186"/>
    <w:rsid w:val="00131DD7"/>
    <w:rsid w:val="0013564D"/>
    <w:rsid w:val="0014123B"/>
    <w:rsid w:val="0014204F"/>
    <w:rsid w:val="00145CC7"/>
    <w:rsid w:val="00145F40"/>
    <w:rsid w:val="00147169"/>
    <w:rsid w:val="001511A0"/>
    <w:rsid w:val="00151CEC"/>
    <w:rsid w:val="0015274C"/>
    <w:rsid w:val="001528A7"/>
    <w:rsid w:val="00153687"/>
    <w:rsid w:val="0015529B"/>
    <w:rsid w:val="00156C65"/>
    <w:rsid w:val="00160380"/>
    <w:rsid w:val="00166BEB"/>
    <w:rsid w:val="00167ED7"/>
    <w:rsid w:val="001723A6"/>
    <w:rsid w:val="001727C5"/>
    <w:rsid w:val="00172DCD"/>
    <w:rsid w:val="00176A4A"/>
    <w:rsid w:val="001778DB"/>
    <w:rsid w:val="00180C01"/>
    <w:rsid w:val="00181C2B"/>
    <w:rsid w:val="00182581"/>
    <w:rsid w:val="001846BD"/>
    <w:rsid w:val="00187B76"/>
    <w:rsid w:val="00194A95"/>
    <w:rsid w:val="001A157F"/>
    <w:rsid w:val="001A253A"/>
    <w:rsid w:val="001A2D83"/>
    <w:rsid w:val="001A41BB"/>
    <w:rsid w:val="001A481A"/>
    <w:rsid w:val="001A48A0"/>
    <w:rsid w:val="001B0417"/>
    <w:rsid w:val="001B24C0"/>
    <w:rsid w:val="001B3FEB"/>
    <w:rsid w:val="001B485E"/>
    <w:rsid w:val="001B73B5"/>
    <w:rsid w:val="001B7D45"/>
    <w:rsid w:val="001C0A32"/>
    <w:rsid w:val="001C34AD"/>
    <w:rsid w:val="001C486B"/>
    <w:rsid w:val="001D0B63"/>
    <w:rsid w:val="001D1D46"/>
    <w:rsid w:val="001D5983"/>
    <w:rsid w:val="001D7C84"/>
    <w:rsid w:val="001E68C1"/>
    <w:rsid w:val="001E6FAF"/>
    <w:rsid w:val="001F2522"/>
    <w:rsid w:val="001F38A5"/>
    <w:rsid w:val="00202319"/>
    <w:rsid w:val="002030A1"/>
    <w:rsid w:val="00203576"/>
    <w:rsid w:val="00210D86"/>
    <w:rsid w:val="002113C0"/>
    <w:rsid w:val="00213105"/>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6D40"/>
    <w:rsid w:val="00280F56"/>
    <w:rsid w:val="002810EF"/>
    <w:rsid w:val="00283CB1"/>
    <w:rsid w:val="00286A9C"/>
    <w:rsid w:val="00287840"/>
    <w:rsid w:val="00292B5F"/>
    <w:rsid w:val="00293367"/>
    <w:rsid w:val="0029511A"/>
    <w:rsid w:val="002A16BA"/>
    <w:rsid w:val="002A3E0D"/>
    <w:rsid w:val="002A6F11"/>
    <w:rsid w:val="002A7F81"/>
    <w:rsid w:val="002B0A77"/>
    <w:rsid w:val="002B33EC"/>
    <w:rsid w:val="002B384B"/>
    <w:rsid w:val="002B4DA0"/>
    <w:rsid w:val="002C2EFA"/>
    <w:rsid w:val="002C3941"/>
    <w:rsid w:val="002C4263"/>
    <w:rsid w:val="002C7293"/>
    <w:rsid w:val="002D0C8C"/>
    <w:rsid w:val="002D0DA0"/>
    <w:rsid w:val="002D3B3A"/>
    <w:rsid w:val="002D3DFC"/>
    <w:rsid w:val="002E07DE"/>
    <w:rsid w:val="002E0C18"/>
    <w:rsid w:val="002E72C1"/>
    <w:rsid w:val="002F0A2D"/>
    <w:rsid w:val="002F0B6B"/>
    <w:rsid w:val="002F1331"/>
    <w:rsid w:val="002F218C"/>
    <w:rsid w:val="002F2F64"/>
    <w:rsid w:val="002F30D3"/>
    <w:rsid w:val="002F3200"/>
    <w:rsid w:val="00310625"/>
    <w:rsid w:val="00312595"/>
    <w:rsid w:val="0031478C"/>
    <w:rsid w:val="003210DB"/>
    <w:rsid w:val="003211B6"/>
    <w:rsid w:val="00321225"/>
    <w:rsid w:val="00323E7E"/>
    <w:rsid w:val="00325301"/>
    <w:rsid w:val="00325799"/>
    <w:rsid w:val="00327169"/>
    <w:rsid w:val="00330421"/>
    <w:rsid w:val="00330FCB"/>
    <w:rsid w:val="003315F8"/>
    <w:rsid w:val="00335887"/>
    <w:rsid w:val="0033683C"/>
    <w:rsid w:val="00336B1C"/>
    <w:rsid w:val="00336F2C"/>
    <w:rsid w:val="00345910"/>
    <w:rsid w:val="00352936"/>
    <w:rsid w:val="00353F4B"/>
    <w:rsid w:val="0035760E"/>
    <w:rsid w:val="0036000E"/>
    <w:rsid w:val="0036357A"/>
    <w:rsid w:val="00365BDE"/>
    <w:rsid w:val="00370B31"/>
    <w:rsid w:val="003742D3"/>
    <w:rsid w:val="003745C7"/>
    <w:rsid w:val="00375FB6"/>
    <w:rsid w:val="00376242"/>
    <w:rsid w:val="003766E9"/>
    <w:rsid w:val="00380CC6"/>
    <w:rsid w:val="00382D74"/>
    <w:rsid w:val="0038371E"/>
    <w:rsid w:val="00384E13"/>
    <w:rsid w:val="00385819"/>
    <w:rsid w:val="00386253"/>
    <w:rsid w:val="00387E47"/>
    <w:rsid w:val="003900AE"/>
    <w:rsid w:val="0039026B"/>
    <w:rsid w:val="00390398"/>
    <w:rsid w:val="00392CE6"/>
    <w:rsid w:val="00393D86"/>
    <w:rsid w:val="003A002D"/>
    <w:rsid w:val="003A1E4F"/>
    <w:rsid w:val="003A1EE4"/>
    <w:rsid w:val="003A3359"/>
    <w:rsid w:val="003A47B3"/>
    <w:rsid w:val="003A5587"/>
    <w:rsid w:val="003A7197"/>
    <w:rsid w:val="003A733D"/>
    <w:rsid w:val="003B308B"/>
    <w:rsid w:val="003B57C2"/>
    <w:rsid w:val="003B7727"/>
    <w:rsid w:val="003C7AF3"/>
    <w:rsid w:val="003D30F1"/>
    <w:rsid w:val="003D4F3A"/>
    <w:rsid w:val="003D60A9"/>
    <w:rsid w:val="003D6CA2"/>
    <w:rsid w:val="003E15B7"/>
    <w:rsid w:val="003E34E5"/>
    <w:rsid w:val="003E57BD"/>
    <w:rsid w:val="003F224D"/>
    <w:rsid w:val="003F2E4C"/>
    <w:rsid w:val="003F350E"/>
    <w:rsid w:val="003F37B5"/>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3770"/>
    <w:rsid w:val="00423F57"/>
    <w:rsid w:val="00424AAB"/>
    <w:rsid w:val="00424FD0"/>
    <w:rsid w:val="004257A8"/>
    <w:rsid w:val="00425CA8"/>
    <w:rsid w:val="0043643E"/>
    <w:rsid w:val="00436549"/>
    <w:rsid w:val="00442247"/>
    <w:rsid w:val="00447C39"/>
    <w:rsid w:val="00452E46"/>
    <w:rsid w:val="00453FBF"/>
    <w:rsid w:val="004542CE"/>
    <w:rsid w:val="00454644"/>
    <w:rsid w:val="00454F16"/>
    <w:rsid w:val="0045743D"/>
    <w:rsid w:val="00461337"/>
    <w:rsid w:val="004616F4"/>
    <w:rsid w:val="00461E39"/>
    <w:rsid w:val="004631CF"/>
    <w:rsid w:val="00466359"/>
    <w:rsid w:val="00466738"/>
    <w:rsid w:val="004713D2"/>
    <w:rsid w:val="00474BBB"/>
    <w:rsid w:val="00475427"/>
    <w:rsid w:val="00477B51"/>
    <w:rsid w:val="00483195"/>
    <w:rsid w:val="00493834"/>
    <w:rsid w:val="00497DA4"/>
    <w:rsid w:val="004A6BC3"/>
    <w:rsid w:val="004A722D"/>
    <w:rsid w:val="004A7CA8"/>
    <w:rsid w:val="004A7D4C"/>
    <w:rsid w:val="004B0D28"/>
    <w:rsid w:val="004B166A"/>
    <w:rsid w:val="004B3066"/>
    <w:rsid w:val="004B372A"/>
    <w:rsid w:val="004B39FB"/>
    <w:rsid w:val="004B4F25"/>
    <w:rsid w:val="004C330D"/>
    <w:rsid w:val="004C58AE"/>
    <w:rsid w:val="004C5D9F"/>
    <w:rsid w:val="004D2BEE"/>
    <w:rsid w:val="004D3C62"/>
    <w:rsid w:val="004D6343"/>
    <w:rsid w:val="004D7AF8"/>
    <w:rsid w:val="004E10C9"/>
    <w:rsid w:val="004E4313"/>
    <w:rsid w:val="004E53CB"/>
    <w:rsid w:val="004E5A29"/>
    <w:rsid w:val="004F14C7"/>
    <w:rsid w:val="004F36DA"/>
    <w:rsid w:val="004F681D"/>
    <w:rsid w:val="0050061E"/>
    <w:rsid w:val="00501421"/>
    <w:rsid w:val="00502238"/>
    <w:rsid w:val="00505D0C"/>
    <w:rsid w:val="00507AD1"/>
    <w:rsid w:val="005111D2"/>
    <w:rsid w:val="00511D4A"/>
    <w:rsid w:val="0051206B"/>
    <w:rsid w:val="00517A50"/>
    <w:rsid w:val="00520AD7"/>
    <w:rsid w:val="00524900"/>
    <w:rsid w:val="00524C6A"/>
    <w:rsid w:val="0052646E"/>
    <w:rsid w:val="005275F2"/>
    <w:rsid w:val="00535804"/>
    <w:rsid w:val="00536182"/>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508B"/>
    <w:rsid w:val="005B69EF"/>
    <w:rsid w:val="005B6BF8"/>
    <w:rsid w:val="005C3776"/>
    <w:rsid w:val="005C3C70"/>
    <w:rsid w:val="005C438C"/>
    <w:rsid w:val="005C4408"/>
    <w:rsid w:val="005C4942"/>
    <w:rsid w:val="005D128A"/>
    <w:rsid w:val="005D30EB"/>
    <w:rsid w:val="005D6B29"/>
    <w:rsid w:val="005E6285"/>
    <w:rsid w:val="005F1C92"/>
    <w:rsid w:val="005F4308"/>
    <w:rsid w:val="005F6880"/>
    <w:rsid w:val="006009DB"/>
    <w:rsid w:val="006038F0"/>
    <w:rsid w:val="00607029"/>
    <w:rsid w:val="00611257"/>
    <w:rsid w:val="0061505A"/>
    <w:rsid w:val="00615619"/>
    <w:rsid w:val="00617FF9"/>
    <w:rsid w:val="006247D2"/>
    <w:rsid w:val="006251D1"/>
    <w:rsid w:val="00627E58"/>
    <w:rsid w:val="00630224"/>
    <w:rsid w:val="00630C50"/>
    <w:rsid w:val="00631640"/>
    <w:rsid w:val="00632AA9"/>
    <w:rsid w:val="00633D62"/>
    <w:rsid w:val="00635A05"/>
    <w:rsid w:val="00636B00"/>
    <w:rsid w:val="00637050"/>
    <w:rsid w:val="0063774D"/>
    <w:rsid w:val="006409EA"/>
    <w:rsid w:val="00643922"/>
    <w:rsid w:val="00646A50"/>
    <w:rsid w:val="00650413"/>
    <w:rsid w:val="006520ED"/>
    <w:rsid w:val="006560A9"/>
    <w:rsid w:val="0065746C"/>
    <w:rsid w:val="006601A7"/>
    <w:rsid w:val="0066363D"/>
    <w:rsid w:val="00664B04"/>
    <w:rsid w:val="00667C2A"/>
    <w:rsid w:val="00681012"/>
    <w:rsid w:val="006812BC"/>
    <w:rsid w:val="00682B1D"/>
    <w:rsid w:val="00683049"/>
    <w:rsid w:val="00684F9E"/>
    <w:rsid w:val="0068564C"/>
    <w:rsid w:val="006874D3"/>
    <w:rsid w:val="00687B72"/>
    <w:rsid w:val="006911EF"/>
    <w:rsid w:val="006A0AC6"/>
    <w:rsid w:val="006A0E9E"/>
    <w:rsid w:val="006A1671"/>
    <w:rsid w:val="006A41EB"/>
    <w:rsid w:val="006A4545"/>
    <w:rsid w:val="006A7C7E"/>
    <w:rsid w:val="006B21D7"/>
    <w:rsid w:val="006B3FF5"/>
    <w:rsid w:val="006B6002"/>
    <w:rsid w:val="006B7973"/>
    <w:rsid w:val="006B7D77"/>
    <w:rsid w:val="006C0506"/>
    <w:rsid w:val="006C05A4"/>
    <w:rsid w:val="006C6F24"/>
    <w:rsid w:val="006D5D23"/>
    <w:rsid w:val="006E37C3"/>
    <w:rsid w:val="006E5A34"/>
    <w:rsid w:val="006E5D54"/>
    <w:rsid w:val="006F32ED"/>
    <w:rsid w:val="006F3651"/>
    <w:rsid w:val="00702151"/>
    <w:rsid w:val="00702952"/>
    <w:rsid w:val="0070768E"/>
    <w:rsid w:val="007106AF"/>
    <w:rsid w:val="00710A5E"/>
    <w:rsid w:val="00710B1B"/>
    <w:rsid w:val="00713165"/>
    <w:rsid w:val="00720CE4"/>
    <w:rsid w:val="007211F0"/>
    <w:rsid w:val="007226CB"/>
    <w:rsid w:val="007228C4"/>
    <w:rsid w:val="00724C2F"/>
    <w:rsid w:val="00724ED0"/>
    <w:rsid w:val="00734208"/>
    <w:rsid w:val="00735AD8"/>
    <w:rsid w:val="00736AA8"/>
    <w:rsid w:val="007422A3"/>
    <w:rsid w:val="007477A3"/>
    <w:rsid w:val="00756427"/>
    <w:rsid w:val="007605F0"/>
    <w:rsid w:val="00762396"/>
    <w:rsid w:val="00764B65"/>
    <w:rsid w:val="00764C05"/>
    <w:rsid w:val="007701F4"/>
    <w:rsid w:val="007701F5"/>
    <w:rsid w:val="007720B1"/>
    <w:rsid w:val="00772513"/>
    <w:rsid w:val="007741FB"/>
    <w:rsid w:val="00775A6A"/>
    <w:rsid w:val="007771EC"/>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FB6"/>
    <w:rsid w:val="007C0135"/>
    <w:rsid w:val="007C15B7"/>
    <w:rsid w:val="007C1FE1"/>
    <w:rsid w:val="007C3CAB"/>
    <w:rsid w:val="007C5465"/>
    <w:rsid w:val="007C6C4D"/>
    <w:rsid w:val="007C7D6C"/>
    <w:rsid w:val="007C7E3C"/>
    <w:rsid w:val="007D12C6"/>
    <w:rsid w:val="007D758A"/>
    <w:rsid w:val="007E0926"/>
    <w:rsid w:val="007E573A"/>
    <w:rsid w:val="007E60B5"/>
    <w:rsid w:val="007E6A89"/>
    <w:rsid w:val="007E7F3D"/>
    <w:rsid w:val="007F1BA8"/>
    <w:rsid w:val="007F7AD2"/>
    <w:rsid w:val="008024C5"/>
    <w:rsid w:val="00804241"/>
    <w:rsid w:val="00804E46"/>
    <w:rsid w:val="00811DC8"/>
    <w:rsid w:val="008145B0"/>
    <w:rsid w:val="00820C2C"/>
    <w:rsid w:val="00821AB7"/>
    <w:rsid w:val="0082226E"/>
    <w:rsid w:val="00835EB9"/>
    <w:rsid w:val="00840DE4"/>
    <w:rsid w:val="00841042"/>
    <w:rsid w:val="00842CFB"/>
    <w:rsid w:val="00846FF2"/>
    <w:rsid w:val="008533DA"/>
    <w:rsid w:val="0085438B"/>
    <w:rsid w:val="00855814"/>
    <w:rsid w:val="00857CAE"/>
    <w:rsid w:val="0086088E"/>
    <w:rsid w:val="008617A2"/>
    <w:rsid w:val="00861963"/>
    <w:rsid w:val="008628F2"/>
    <w:rsid w:val="00863E62"/>
    <w:rsid w:val="0086670A"/>
    <w:rsid w:val="00866BAC"/>
    <w:rsid w:val="00867355"/>
    <w:rsid w:val="00867534"/>
    <w:rsid w:val="00870A42"/>
    <w:rsid w:val="008756B5"/>
    <w:rsid w:val="00876927"/>
    <w:rsid w:val="008840C7"/>
    <w:rsid w:val="008850A6"/>
    <w:rsid w:val="00887405"/>
    <w:rsid w:val="00887A5E"/>
    <w:rsid w:val="00887F59"/>
    <w:rsid w:val="00896FCF"/>
    <w:rsid w:val="00897066"/>
    <w:rsid w:val="00897078"/>
    <w:rsid w:val="008978DF"/>
    <w:rsid w:val="008A12AF"/>
    <w:rsid w:val="008B2899"/>
    <w:rsid w:val="008B53A7"/>
    <w:rsid w:val="008B5B10"/>
    <w:rsid w:val="008B7345"/>
    <w:rsid w:val="008C13AC"/>
    <w:rsid w:val="008C40F5"/>
    <w:rsid w:val="008C4D59"/>
    <w:rsid w:val="008D340A"/>
    <w:rsid w:val="008E16F6"/>
    <w:rsid w:val="008E29D2"/>
    <w:rsid w:val="008E4642"/>
    <w:rsid w:val="008E6D33"/>
    <w:rsid w:val="008F187A"/>
    <w:rsid w:val="008F45CE"/>
    <w:rsid w:val="0090290C"/>
    <w:rsid w:val="00903EB8"/>
    <w:rsid w:val="009073CA"/>
    <w:rsid w:val="00911BC0"/>
    <w:rsid w:val="00911C34"/>
    <w:rsid w:val="00915A87"/>
    <w:rsid w:val="0091718B"/>
    <w:rsid w:val="009179A6"/>
    <w:rsid w:val="00921EE4"/>
    <w:rsid w:val="00933FF3"/>
    <w:rsid w:val="00934791"/>
    <w:rsid w:val="00934A2D"/>
    <w:rsid w:val="00935F43"/>
    <w:rsid w:val="009434D2"/>
    <w:rsid w:val="0094417A"/>
    <w:rsid w:val="00951044"/>
    <w:rsid w:val="009517EE"/>
    <w:rsid w:val="00952362"/>
    <w:rsid w:val="00961BA8"/>
    <w:rsid w:val="00962867"/>
    <w:rsid w:val="00965896"/>
    <w:rsid w:val="0096643B"/>
    <w:rsid w:val="009666E8"/>
    <w:rsid w:val="009668E3"/>
    <w:rsid w:val="009669DF"/>
    <w:rsid w:val="0096733C"/>
    <w:rsid w:val="009675CC"/>
    <w:rsid w:val="00982402"/>
    <w:rsid w:val="00982CFB"/>
    <w:rsid w:val="00983782"/>
    <w:rsid w:val="009852BE"/>
    <w:rsid w:val="00985413"/>
    <w:rsid w:val="00985E0F"/>
    <w:rsid w:val="0099105D"/>
    <w:rsid w:val="00991EA8"/>
    <w:rsid w:val="0099441D"/>
    <w:rsid w:val="00996CBD"/>
    <w:rsid w:val="009A0E65"/>
    <w:rsid w:val="009A3506"/>
    <w:rsid w:val="009A7691"/>
    <w:rsid w:val="009B1BEA"/>
    <w:rsid w:val="009B4116"/>
    <w:rsid w:val="009B4828"/>
    <w:rsid w:val="009B5721"/>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34E3"/>
    <w:rsid w:val="009F560F"/>
    <w:rsid w:val="009F79F9"/>
    <w:rsid w:val="00A00817"/>
    <w:rsid w:val="00A01C4F"/>
    <w:rsid w:val="00A02722"/>
    <w:rsid w:val="00A02C09"/>
    <w:rsid w:val="00A04174"/>
    <w:rsid w:val="00A079FB"/>
    <w:rsid w:val="00A10D77"/>
    <w:rsid w:val="00A11397"/>
    <w:rsid w:val="00A125C7"/>
    <w:rsid w:val="00A12605"/>
    <w:rsid w:val="00A166C9"/>
    <w:rsid w:val="00A173CC"/>
    <w:rsid w:val="00A2015B"/>
    <w:rsid w:val="00A23224"/>
    <w:rsid w:val="00A242A4"/>
    <w:rsid w:val="00A26D89"/>
    <w:rsid w:val="00A2753E"/>
    <w:rsid w:val="00A275CE"/>
    <w:rsid w:val="00A27E96"/>
    <w:rsid w:val="00A325DF"/>
    <w:rsid w:val="00A32FE8"/>
    <w:rsid w:val="00A3459A"/>
    <w:rsid w:val="00A35CDC"/>
    <w:rsid w:val="00A40276"/>
    <w:rsid w:val="00A411E4"/>
    <w:rsid w:val="00A42829"/>
    <w:rsid w:val="00A46BDE"/>
    <w:rsid w:val="00A50361"/>
    <w:rsid w:val="00A50A77"/>
    <w:rsid w:val="00A53E76"/>
    <w:rsid w:val="00A65C91"/>
    <w:rsid w:val="00A662F9"/>
    <w:rsid w:val="00A66321"/>
    <w:rsid w:val="00A66325"/>
    <w:rsid w:val="00A701B1"/>
    <w:rsid w:val="00A70A14"/>
    <w:rsid w:val="00A7254B"/>
    <w:rsid w:val="00A742C6"/>
    <w:rsid w:val="00A76C12"/>
    <w:rsid w:val="00A80594"/>
    <w:rsid w:val="00A8145C"/>
    <w:rsid w:val="00A84ADC"/>
    <w:rsid w:val="00A85A82"/>
    <w:rsid w:val="00A861DD"/>
    <w:rsid w:val="00A90592"/>
    <w:rsid w:val="00A92E03"/>
    <w:rsid w:val="00A96622"/>
    <w:rsid w:val="00A96BC9"/>
    <w:rsid w:val="00AA0D6E"/>
    <w:rsid w:val="00AA20B5"/>
    <w:rsid w:val="00AA2545"/>
    <w:rsid w:val="00AA4C29"/>
    <w:rsid w:val="00AA4C2F"/>
    <w:rsid w:val="00AA7E08"/>
    <w:rsid w:val="00AB0F6E"/>
    <w:rsid w:val="00AB2680"/>
    <w:rsid w:val="00AB4647"/>
    <w:rsid w:val="00AB4E80"/>
    <w:rsid w:val="00AB6B90"/>
    <w:rsid w:val="00AB77BB"/>
    <w:rsid w:val="00AC0255"/>
    <w:rsid w:val="00AC22DE"/>
    <w:rsid w:val="00AC242C"/>
    <w:rsid w:val="00AD5EE1"/>
    <w:rsid w:val="00AE04CF"/>
    <w:rsid w:val="00AE3DC1"/>
    <w:rsid w:val="00AF3668"/>
    <w:rsid w:val="00B00643"/>
    <w:rsid w:val="00B0576D"/>
    <w:rsid w:val="00B060E0"/>
    <w:rsid w:val="00B06C0D"/>
    <w:rsid w:val="00B14623"/>
    <w:rsid w:val="00B14725"/>
    <w:rsid w:val="00B14AED"/>
    <w:rsid w:val="00B15CF0"/>
    <w:rsid w:val="00B2771E"/>
    <w:rsid w:val="00B301B7"/>
    <w:rsid w:val="00B303CE"/>
    <w:rsid w:val="00B304F7"/>
    <w:rsid w:val="00B3345C"/>
    <w:rsid w:val="00B361FB"/>
    <w:rsid w:val="00B42584"/>
    <w:rsid w:val="00B43F40"/>
    <w:rsid w:val="00B44FE0"/>
    <w:rsid w:val="00B50EC4"/>
    <w:rsid w:val="00B52ABF"/>
    <w:rsid w:val="00B53521"/>
    <w:rsid w:val="00B54C4F"/>
    <w:rsid w:val="00B556FC"/>
    <w:rsid w:val="00B55B32"/>
    <w:rsid w:val="00B57E17"/>
    <w:rsid w:val="00B601E9"/>
    <w:rsid w:val="00B64A43"/>
    <w:rsid w:val="00B719FB"/>
    <w:rsid w:val="00B71C20"/>
    <w:rsid w:val="00B72232"/>
    <w:rsid w:val="00B74B4B"/>
    <w:rsid w:val="00B84ACC"/>
    <w:rsid w:val="00B84C49"/>
    <w:rsid w:val="00B84D44"/>
    <w:rsid w:val="00B85666"/>
    <w:rsid w:val="00B90A6E"/>
    <w:rsid w:val="00B928F2"/>
    <w:rsid w:val="00BA4D72"/>
    <w:rsid w:val="00BA51F8"/>
    <w:rsid w:val="00BB13E4"/>
    <w:rsid w:val="00BB151D"/>
    <w:rsid w:val="00BB22B0"/>
    <w:rsid w:val="00BB23F6"/>
    <w:rsid w:val="00BB4A79"/>
    <w:rsid w:val="00BB5D02"/>
    <w:rsid w:val="00BC2835"/>
    <w:rsid w:val="00BC29A3"/>
    <w:rsid w:val="00BC3115"/>
    <w:rsid w:val="00BC41C9"/>
    <w:rsid w:val="00BC7E46"/>
    <w:rsid w:val="00BD05B4"/>
    <w:rsid w:val="00BD35F8"/>
    <w:rsid w:val="00BD5F33"/>
    <w:rsid w:val="00BD64C9"/>
    <w:rsid w:val="00BD669F"/>
    <w:rsid w:val="00BE0D55"/>
    <w:rsid w:val="00BE0D9C"/>
    <w:rsid w:val="00BE2162"/>
    <w:rsid w:val="00BE55DC"/>
    <w:rsid w:val="00BE5FB2"/>
    <w:rsid w:val="00BF2695"/>
    <w:rsid w:val="00BF3430"/>
    <w:rsid w:val="00BF3E26"/>
    <w:rsid w:val="00BF500F"/>
    <w:rsid w:val="00BF65C2"/>
    <w:rsid w:val="00BF6904"/>
    <w:rsid w:val="00BF7238"/>
    <w:rsid w:val="00BF76C2"/>
    <w:rsid w:val="00C01AD8"/>
    <w:rsid w:val="00C0269F"/>
    <w:rsid w:val="00C037BE"/>
    <w:rsid w:val="00C0493D"/>
    <w:rsid w:val="00C06888"/>
    <w:rsid w:val="00C06E6A"/>
    <w:rsid w:val="00C072D7"/>
    <w:rsid w:val="00C11155"/>
    <w:rsid w:val="00C117A4"/>
    <w:rsid w:val="00C11D5F"/>
    <w:rsid w:val="00C13F68"/>
    <w:rsid w:val="00C140F4"/>
    <w:rsid w:val="00C1461D"/>
    <w:rsid w:val="00C1507F"/>
    <w:rsid w:val="00C165E5"/>
    <w:rsid w:val="00C16BF9"/>
    <w:rsid w:val="00C17AD5"/>
    <w:rsid w:val="00C20530"/>
    <w:rsid w:val="00C2066A"/>
    <w:rsid w:val="00C23649"/>
    <w:rsid w:val="00C30B76"/>
    <w:rsid w:val="00C3111D"/>
    <w:rsid w:val="00C31583"/>
    <w:rsid w:val="00C3237C"/>
    <w:rsid w:val="00C32489"/>
    <w:rsid w:val="00C35D74"/>
    <w:rsid w:val="00C36922"/>
    <w:rsid w:val="00C41D99"/>
    <w:rsid w:val="00C461A3"/>
    <w:rsid w:val="00C50795"/>
    <w:rsid w:val="00C50C57"/>
    <w:rsid w:val="00C612B7"/>
    <w:rsid w:val="00C63086"/>
    <w:rsid w:val="00C65007"/>
    <w:rsid w:val="00C65974"/>
    <w:rsid w:val="00C65F3D"/>
    <w:rsid w:val="00C66355"/>
    <w:rsid w:val="00C703FB"/>
    <w:rsid w:val="00C709CE"/>
    <w:rsid w:val="00C7118D"/>
    <w:rsid w:val="00C7238C"/>
    <w:rsid w:val="00C7451F"/>
    <w:rsid w:val="00C74F4B"/>
    <w:rsid w:val="00C777A6"/>
    <w:rsid w:val="00C818E1"/>
    <w:rsid w:val="00C840DB"/>
    <w:rsid w:val="00C84630"/>
    <w:rsid w:val="00C84764"/>
    <w:rsid w:val="00C90D24"/>
    <w:rsid w:val="00C911F7"/>
    <w:rsid w:val="00C91F69"/>
    <w:rsid w:val="00C93E00"/>
    <w:rsid w:val="00C94263"/>
    <w:rsid w:val="00C944CE"/>
    <w:rsid w:val="00C97540"/>
    <w:rsid w:val="00CA1A06"/>
    <w:rsid w:val="00CA2F6C"/>
    <w:rsid w:val="00CA6906"/>
    <w:rsid w:val="00CA707E"/>
    <w:rsid w:val="00CB3C9C"/>
    <w:rsid w:val="00CB5451"/>
    <w:rsid w:val="00CB59CD"/>
    <w:rsid w:val="00CB6D2A"/>
    <w:rsid w:val="00CB743D"/>
    <w:rsid w:val="00CB7D19"/>
    <w:rsid w:val="00CB7F46"/>
    <w:rsid w:val="00CC3BE4"/>
    <w:rsid w:val="00CC484C"/>
    <w:rsid w:val="00CC49ED"/>
    <w:rsid w:val="00CC4FAC"/>
    <w:rsid w:val="00CC60E8"/>
    <w:rsid w:val="00CD2302"/>
    <w:rsid w:val="00CD23A7"/>
    <w:rsid w:val="00CD57C9"/>
    <w:rsid w:val="00CD5CBB"/>
    <w:rsid w:val="00CD6F75"/>
    <w:rsid w:val="00CD7D6F"/>
    <w:rsid w:val="00CE1259"/>
    <w:rsid w:val="00CE4003"/>
    <w:rsid w:val="00CE60CF"/>
    <w:rsid w:val="00CE6661"/>
    <w:rsid w:val="00CE75C2"/>
    <w:rsid w:val="00CF3CE4"/>
    <w:rsid w:val="00CF4DDE"/>
    <w:rsid w:val="00D014BF"/>
    <w:rsid w:val="00D03434"/>
    <w:rsid w:val="00D04000"/>
    <w:rsid w:val="00D04C5D"/>
    <w:rsid w:val="00D13E0F"/>
    <w:rsid w:val="00D140AE"/>
    <w:rsid w:val="00D153F6"/>
    <w:rsid w:val="00D156F5"/>
    <w:rsid w:val="00D17BAE"/>
    <w:rsid w:val="00D2502A"/>
    <w:rsid w:val="00D255B1"/>
    <w:rsid w:val="00D261C2"/>
    <w:rsid w:val="00D31450"/>
    <w:rsid w:val="00D330AA"/>
    <w:rsid w:val="00D3363A"/>
    <w:rsid w:val="00D35BAC"/>
    <w:rsid w:val="00D40AD9"/>
    <w:rsid w:val="00D40BA6"/>
    <w:rsid w:val="00D430FA"/>
    <w:rsid w:val="00D44E3C"/>
    <w:rsid w:val="00D45040"/>
    <w:rsid w:val="00D508A2"/>
    <w:rsid w:val="00D52737"/>
    <w:rsid w:val="00D57137"/>
    <w:rsid w:val="00D75566"/>
    <w:rsid w:val="00D76809"/>
    <w:rsid w:val="00D86BCE"/>
    <w:rsid w:val="00D92304"/>
    <w:rsid w:val="00D927FC"/>
    <w:rsid w:val="00D932D7"/>
    <w:rsid w:val="00D93A76"/>
    <w:rsid w:val="00D940A7"/>
    <w:rsid w:val="00D94B10"/>
    <w:rsid w:val="00D96D14"/>
    <w:rsid w:val="00DA79CF"/>
    <w:rsid w:val="00DB53A4"/>
    <w:rsid w:val="00DB7099"/>
    <w:rsid w:val="00DC30A1"/>
    <w:rsid w:val="00DC5BAD"/>
    <w:rsid w:val="00DC5CB0"/>
    <w:rsid w:val="00DC5D50"/>
    <w:rsid w:val="00DD3A5C"/>
    <w:rsid w:val="00DD3F49"/>
    <w:rsid w:val="00DD5162"/>
    <w:rsid w:val="00DD6A4E"/>
    <w:rsid w:val="00DF3A4D"/>
    <w:rsid w:val="00DF7731"/>
    <w:rsid w:val="00E00F57"/>
    <w:rsid w:val="00E02553"/>
    <w:rsid w:val="00E03879"/>
    <w:rsid w:val="00E04761"/>
    <w:rsid w:val="00E0586F"/>
    <w:rsid w:val="00E137A2"/>
    <w:rsid w:val="00E15419"/>
    <w:rsid w:val="00E175F9"/>
    <w:rsid w:val="00E17D8C"/>
    <w:rsid w:val="00E2006E"/>
    <w:rsid w:val="00E22788"/>
    <w:rsid w:val="00E23D9D"/>
    <w:rsid w:val="00E24A48"/>
    <w:rsid w:val="00E25511"/>
    <w:rsid w:val="00E260FC"/>
    <w:rsid w:val="00E414EE"/>
    <w:rsid w:val="00E41655"/>
    <w:rsid w:val="00E449ED"/>
    <w:rsid w:val="00E4716A"/>
    <w:rsid w:val="00E479E4"/>
    <w:rsid w:val="00E47A73"/>
    <w:rsid w:val="00E51297"/>
    <w:rsid w:val="00E52802"/>
    <w:rsid w:val="00E5409B"/>
    <w:rsid w:val="00E56FD8"/>
    <w:rsid w:val="00E65888"/>
    <w:rsid w:val="00E66CC8"/>
    <w:rsid w:val="00E7231E"/>
    <w:rsid w:val="00E73247"/>
    <w:rsid w:val="00E74685"/>
    <w:rsid w:val="00E75CA3"/>
    <w:rsid w:val="00E7635E"/>
    <w:rsid w:val="00E80307"/>
    <w:rsid w:val="00E83D5F"/>
    <w:rsid w:val="00E86C6E"/>
    <w:rsid w:val="00E91431"/>
    <w:rsid w:val="00E917CB"/>
    <w:rsid w:val="00E930F0"/>
    <w:rsid w:val="00E97B0F"/>
    <w:rsid w:val="00EA0D46"/>
    <w:rsid w:val="00EA1C3B"/>
    <w:rsid w:val="00EA27AE"/>
    <w:rsid w:val="00EA50A9"/>
    <w:rsid w:val="00EA5B73"/>
    <w:rsid w:val="00EB10DA"/>
    <w:rsid w:val="00EB1E73"/>
    <w:rsid w:val="00EB4EFE"/>
    <w:rsid w:val="00EB516C"/>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375F"/>
    <w:rsid w:val="00F237A9"/>
    <w:rsid w:val="00F24157"/>
    <w:rsid w:val="00F24F35"/>
    <w:rsid w:val="00F2620F"/>
    <w:rsid w:val="00F27B71"/>
    <w:rsid w:val="00F3484E"/>
    <w:rsid w:val="00F421DE"/>
    <w:rsid w:val="00F4325D"/>
    <w:rsid w:val="00F446A3"/>
    <w:rsid w:val="00F446C9"/>
    <w:rsid w:val="00F44C72"/>
    <w:rsid w:val="00F46CFB"/>
    <w:rsid w:val="00F60495"/>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4D59"/>
    <w:rsid w:val="00F9596C"/>
    <w:rsid w:val="00F96324"/>
    <w:rsid w:val="00F968EF"/>
    <w:rsid w:val="00F96CCC"/>
    <w:rsid w:val="00FB022A"/>
    <w:rsid w:val="00FB251B"/>
    <w:rsid w:val="00FB3418"/>
    <w:rsid w:val="00FB38A0"/>
    <w:rsid w:val="00FB7970"/>
    <w:rsid w:val="00FC07CA"/>
    <w:rsid w:val="00FC080E"/>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tabs>
        <w:tab w:val="clear" w:pos="1152"/>
        <w:tab w:val="num" w:pos="360"/>
      </w:tabs>
      <w:spacing w:before="120" w:after="120"/>
      <w:ind w:left="0" w:firstLine="0"/>
      <w:outlineLvl w:val="5"/>
    </w:pPr>
    <w:rPr>
      <w:b/>
      <w:bCs/>
      <w:szCs w:val="22"/>
    </w:rPr>
  </w:style>
  <w:style w:type="paragraph" w:styleId="Heading7">
    <w:name w:val="heading 7"/>
    <w:basedOn w:val="Normal"/>
    <w:next w:val="Normal"/>
    <w:qFormat/>
    <w:rsid w:val="00A173CC"/>
    <w:pPr>
      <w:numPr>
        <w:ilvl w:val="6"/>
        <w:numId w:val="2"/>
      </w:numPr>
      <w:tabs>
        <w:tab w:val="clear" w:pos="1296"/>
        <w:tab w:val="num" w:pos="360"/>
      </w:tabs>
      <w:spacing w:before="240" w:after="60"/>
      <w:ind w:left="0" w:firstLine="0"/>
      <w:outlineLvl w:val="6"/>
    </w:pPr>
  </w:style>
  <w:style w:type="paragraph" w:styleId="Heading8">
    <w:name w:val="heading 8"/>
    <w:basedOn w:val="Normal"/>
    <w:next w:val="Normal"/>
    <w:qFormat/>
    <w:rsid w:val="00A173CC"/>
    <w:pPr>
      <w:numPr>
        <w:ilvl w:val="7"/>
        <w:numId w:val="2"/>
      </w:numPr>
      <w:tabs>
        <w:tab w:val="clear" w:pos="1440"/>
        <w:tab w:val="num" w:pos="360"/>
      </w:tabs>
      <w:spacing w:before="240" w:after="60"/>
      <w:ind w:left="0" w:firstLine="0"/>
      <w:outlineLvl w:val="7"/>
    </w:pPr>
    <w:rPr>
      <w:i/>
      <w:iCs/>
    </w:rPr>
  </w:style>
  <w:style w:type="paragraph" w:styleId="Heading9">
    <w:name w:val="heading 9"/>
    <w:basedOn w:val="Normal"/>
    <w:next w:val="Normal"/>
    <w:qFormat/>
    <w:rsid w:val="00A173CC"/>
    <w:pPr>
      <w:numPr>
        <w:ilvl w:val="8"/>
        <w:numId w:val="2"/>
      </w:numPr>
      <w:tabs>
        <w:tab w:val="clear" w:pos="1584"/>
        <w:tab w:val="num" w:pos="360"/>
      </w:tabs>
      <w:spacing w:before="240" w:after="60"/>
      <w:ind w:left="0" w:firstLine="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F24F35"/>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F24F35"/>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jp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5.png"/><Relationship Id="rId2" Type="http://schemas.openxmlformats.org/officeDocument/2006/relationships/customXml" Target="../customXml/item1.xml"/><Relationship Id="rId16" Type="http://schemas.microsoft.com/office/2018/08/relationships/commentsExtensible" Target="commentsExtensible.xm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customXml" Target="../customXml/item4.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notes" Target="footnotes.xml"/><Relationship Id="rId19" Type="http://schemas.openxmlformats.org/officeDocument/2006/relationships/image" Target="media/image3.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2.xml"/><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1.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customXml/itemProps2.xml><?xml version="1.0" encoding="utf-8"?>
<ds:datastoreItem xmlns:ds="http://schemas.openxmlformats.org/officeDocument/2006/customXml" ds:itemID="{733DDDFA-3060-4A64-9B3E-59E07711DC0A}">
  <ds:schemaRefs>
    <ds:schemaRef ds:uri="http://schemas.microsoft.com/sharepoint/v3/contenttype/forms"/>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106</Pages>
  <Words>108038</Words>
  <Characters>615821</Characters>
  <Application>Microsoft Office Word</Application>
  <DocSecurity>0</DocSecurity>
  <Lines>5131</Lines>
  <Paragraphs>1444</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722415</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10</cp:revision>
  <cp:lastPrinted>2009-07-29T03:38:00Z</cp:lastPrinted>
  <dcterms:created xsi:type="dcterms:W3CDTF">2023-09-22T19:25:00Z</dcterms:created>
  <dcterms:modified xsi:type="dcterms:W3CDTF">2023-09-25T03:47:00Z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