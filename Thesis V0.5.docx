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900E0" w14:textId="173FCA93" w:rsidR="00EC7ED1" w:rsidRPr="009F60BA" w:rsidRDefault="00EC7ED1" w:rsidP="00EC7ED1">
      <w:pPr>
        <w:pStyle w:val="Title"/>
        <w:rPr>
          <w:rFonts w:cs="Arial"/>
          <w:noProof/>
          <w:sz w:val="28"/>
          <w:szCs w:val="28"/>
        </w:rPr>
      </w:pPr>
      <w:r>
        <w:t xml:space="preserve">Investigate feasibility of utilising a neural-networked set of </w:t>
      </w:r>
      <w:r w:rsidR="002337A6">
        <w:t>Inertial Measurement Units</w:t>
      </w:r>
      <w:r>
        <w:t xml:space="preserve"> to compensate for variations in motion of a COTS RC vehicle in a dryland agricultural context.</w:t>
      </w:r>
    </w:p>
    <w:bookmarkStart w:id="1" w:name="_Toc228688434"/>
    <w:p w14:paraId="153B7FFD" w14:textId="3028B628" w:rsidR="00401E81" w:rsidRPr="0011177B" w:rsidRDefault="001A48A0" w:rsidP="00EC7ED1">
      <w:pPr>
        <w:pStyle w:val="Title"/>
        <w:rPr>
          <w:noProof/>
        </w:rPr>
      </w:pPr>
      <w:r>
        <w:rPr>
          <w:noProof/>
          <w:lang w:eastAsia="en-NZ"/>
        </w:rPr>
        <mc:AlternateContent>
          <mc:Choice Requires="wps">
            <w:drawing>
              <wp:anchor distT="0" distB="0" distL="114300" distR="114300" simplePos="0" relativeHeight="251657216" behindDoc="0" locked="0" layoutInCell="1" allowOverlap="1" wp14:anchorId="63CDC084" wp14:editId="675F7D24">
                <wp:simplePos x="0" y="0"/>
                <wp:positionH relativeFrom="column">
                  <wp:posOffset>1432560</wp:posOffset>
                </wp:positionH>
                <wp:positionV relativeFrom="paragraph">
                  <wp:posOffset>389890</wp:posOffset>
                </wp:positionV>
                <wp:extent cx="3060065" cy="0"/>
                <wp:effectExtent l="13335" t="8890" r="12700" b="1016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0240B"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8pt,30.7pt" to="353.7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4jV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"/>
            </w:pict>
          </mc:Fallback>
        </mc:AlternateContent>
      </w:r>
      <w:bookmarkEnd w:id="1"/>
    </w:p>
    <w:p w14:paraId="26A9CC27" w14:textId="77777777" w:rsidR="00401E81" w:rsidRPr="0011177B" w:rsidRDefault="00401E81" w:rsidP="00330421">
      <w:pPr>
        <w:pStyle w:val="Subtitle"/>
        <w:rPr>
          <w:noProof/>
        </w:rPr>
      </w:pPr>
    </w:p>
    <w:p w14:paraId="5B09B355" w14:textId="77777777" w:rsidR="00756427" w:rsidRPr="00330421" w:rsidRDefault="00756427" w:rsidP="00330421">
      <w:pPr>
        <w:pStyle w:val="Subtitle"/>
      </w:pPr>
      <w:r w:rsidRPr="00330421">
        <w:t>A thesis</w:t>
      </w:r>
    </w:p>
    <w:p w14:paraId="1E31A271" w14:textId="77777777" w:rsidR="00756427" w:rsidRPr="0011177B" w:rsidRDefault="00436549" w:rsidP="00330421">
      <w:pPr>
        <w:pStyle w:val="Subtitle"/>
        <w:rPr>
          <w:noProof/>
        </w:rPr>
      </w:pPr>
      <w:r w:rsidRPr="0011177B">
        <w:rPr>
          <w:noProof/>
        </w:rPr>
        <w:t>s</w:t>
      </w:r>
      <w:r w:rsidR="00756427" w:rsidRPr="0011177B">
        <w:rPr>
          <w:noProof/>
        </w:rPr>
        <w:t>ubmitted in partial fulfilment</w:t>
      </w:r>
    </w:p>
    <w:p w14:paraId="7131855E" w14:textId="77777777" w:rsidR="00CB5451" w:rsidRPr="0011177B" w:rsidRDefault="00436549" w:rsidP="00330421">
      <w:pPr>
        <w:pStyle w:val="Subtitle"/>
        <w:rPr>
          <w:noProof/>
        </w:rPr>
      </w:pPr>
      <w:r w:rsidRPr="0011177B">
        <w:rPr>
          <w:noProof/>
        </w:rPr>
        <w:t>o</w:t>
      </w:r>
      <w:r w:rsidR="00756427" w:rsidRPr="0011177B">
        <w:rPr>
          <w:noProof/>
        </w:rPr>
        <w:t>f the requirements for the Degree of</w:t>
      </w:r>
    </w:p>
    <w:p w14:paraId="13D64975" w14:textId="6677F689" w:rsidR="00CB5451" w:rsidRPr="0011177B" w:rsidRDefault="006601A7" w:rsidP="00330421">
      <w:pPr>
        <w:pStyle w:val="Subtitle"/>
        <w:rPr>
          <w:noProof/>
        </w:rPr>
      </w:pPr>
      <w:r>
        <w:rPr>
          <w:noProof/>
        </w:rPr>
        <w:fldChar w:fldCharType="begin">
          <w:ffData>
            <w:name w:val="Text2"/>
            <w:enabled/>
            <w:calcOnExit w:val="0"/>
            <w:textInput>
              <w:default w:val="Master of Applied Science"/>
              <w:format w:val="FIRST CAPITAL"/>
            </w:textInput>
          </w:ffData>
        </w:fldChar>
      </w:r>
      <w:bookmarkStart w:id="2" w:name="Text2"/>
      <w:r w:rsidRPr="00182581">
        <w:rPr>
          <w:noProof/>
        </w:rPr>
        <w:instrText xml:space="preserve"> FORMTEXT </w:instrText>
      </w:r>
      <w:r>
        <w:rPr>
          <w:noProof/>
        </w:rPr>
      </w:r>
      <w:r>
        <w:rPr>
          <w:noProof/>
        </w:rPr>
        <w:fldChar w:fldCharType="separate"/>
      </w:r>
      <w:r>
        <w:rPr>
          <w:noProof/>
        </w:rPr>
        <w:t>Master of Applied Science</w:t>
      </w:r>
      <w:r>
        <w:rPr>
          <w:noProof/>
        </w:rPr>
        <w:fldChar w:fldCharType="end"/>
      </w:r>
      <w:bookmarkEnd w:id="2"/>
    </w:p>
    <w:p w14:paraId="1ECCCCF8" w14:textId="77777777" w:rsidR="00AE04CF" w:rsidRDefault="00AE04CF" w:rsidP="00330421">
      <w:pPr>
        <w:pStyle w:val="Subtitle"/>
        <w:rPr>
          <w:noProof/>
        </w:rPr>
      </w:pPr>
    </w:p>
    <w:p w14:paraId="31E01A2A" w14:textId="77777777" w:rsidR="00CB5451" w:rsidRPr="0011177B" w:rsidRDefault="00CB5451" w:rsidP="00330421">
      <w:pPr>
        <w:pStyle w:val="Subtitle"/>
        <w:rPr>
          <w:noProof/>
        </w:rPr>
      </w:pPr>
      <w:r w:rsidRPr="0011177B">
        <w:rPr>
          <w:noProof/>
        </w:rPr>
        <w:t>at</w:t>
      </w:r>
    </w:p>
    <w:p w14:paraId="7D588F73" w14:textId="77777777" w:rsidR="00CB5451" w:rsidRPr="0011177B" w:rsidRDefault="00CB5451" w:rsidP="00330421">
      <w:pPr>
        <w:pStyle w:val="Subtitle"/>
        <w:rPr>
          <w:noProof/>
        </w:rPr>
      </w:pPr>
      <w:smartTag w:uri="urn:schemas-microsoft-com:office:smarttags" w:element="place">
        <w:smartTag w:uri="urn:schemas-microsoft-com:office:smarttags" w:element="PlaceName">
          <w:r w:rsidRPr="0011177B">
            <w:rPr>
              <w:noProof/>
            </w:rPr>
            <w:t>Lincoln</w:t>
          </w:r>
        </w:smartTag>
        <w:r w:rsidRPr="0011177B">
          <w:rPr>
            <w:noProof/>
          </w:rPr>
          <w:t xml:space="preserve"> </w:t>
        </w:r>
        <w:smartTag w:uri="urn:schemas-microsoft-com:office:smarttags" w:element="PlaceType">
          <w:r w:rsidRPr="0011177B">
            <w:rPr>
              <w:noProof/>
            </w:rPr>
            <w:t>University</w:t>
          </w:r>
        </w:smartTag>
      </w:smartTag>
    </w:p>
    <w:p w14:paraId="498438F2" w14:textId="77777777" w:rsidR="00CB5451" w:rsidRPr="0011177B" w:rsidRDefault="00CB5451" w:rsidP="00330421">
      <w:pPr>
        <w:pStyle w:val="Subtitle"/>
        <w:rPr>
          <w:noProof/>
        </w:rPr>
      </w:pPr>
      <w:r w:rsidRPr="0011177B">
        <w:rPr>
          <w:noProof/>
        </w:rPr>
        <w:t>by</w:t>
      </w:r>
    </w:p>
    <w:bookmarkStart w:id="3" w:name="Text3"/>
    <w:p w14:paraId="708973A7" w14:textId="42326719" w:rsidR="00CB5451" w:rsidRPr="0011177B" w:rsidRDefault="003F2E4C" w:rsidP="00330421">
      <w:pPr>
        <w:pStyle w:val="Subtitle"/>
        <w:rPr>
          <w:noProof/>
        </w:rPr>
      </w:pPr>
      <w:r>
        <w:rPr>
          <w:noProof/>
        </w:rPr>
        <w:fldChar w:fldCharType="begin">
          <w:ffData>
            <w:name w:val="Text3"/>
            <w:enabled/>
            <w:calcOnExit w:val="0"/>
            <w:textInput>
              <w:default w:val="Brenda Irene Lord"/>
            </w:textInput>
          </w:ffData>
        </w:fldChar>
      </w:r>
      <w:r w:rsidR="00D932D7">
        <w:rPr>
          <w:noProof/>
        </w:rPr>
        <w:instrText xml:space="preserve"> FORMTEXT </w:instrText>
      </w:r>
      <w:r>
        <w:rPr>
          <w:noProof/>
        </w:rPr>
      </w:r>
      <w:r>
        <w:rPr>
          <w:noProof/>
        </w:rPr>
        <w:fldChar w:fldCharType="separate"/>
      </w:r>
      <w:r w:rsidR="00D932D7">
        <w:rPr>
          <w:noProof/>
        </w:rPr>
        <w:t>Bre</w:t>
      </w:r>
      <w:r w:rsidR="006601A7">
        <w:rPr>
          <w:noProof/>
        </w:rPr>
        <w:t>tt Malcolm Davidson</w:t>
      </w:r>
      <w:r>
        <w:rPr>
          <w:noProof/>
        </w:rPr>
        <w:fldChar w:fldCharType="end"/>
      </w:r>
      <w:bookmarkEnd w:id="3"/>
    </w:p>
    <w:p w14:paraId="6426C268" w14:textId="77777777" w:rsidR="00CB5451" w:rsidRPr="0011177B" w:rsidRDefault="00CB5451" w:rsidP="00330421">
      <w:pPr>
        <w:pStyle w:val="Subtitle"/>
        <w:rPr>
          <w:noProof/>
        </w:rPr>
      </w:pPr>
    </w:p>
    <w:bookmarkStart w:id="4" w:name="_Toc228688443"/>
    <w:p w14:paraId="3DFCE99F" w14:textId="77777777" w:rsidR="00CB5451" w:rsidRPr="0011177B" w:rsidRDefault="001A48A0" w:rsidP="00330421">
      <w:pPr>
        <w:pStyle w:val="Subtitle"/>
        <w:rPr>
          <w:noProof/>
        </w:rPr>
      </w:pPr>
      <w:r>
        <w:rPr>
          <w:noProof/>
          <w:lang w:eastAsia="en-NZ"/>
        </w:rPr>
        <mc:AlternateContent>
          <mc:Choice Requires="wps">
            <w:drawing>
              <wp:anchor distT="0" distB="0" distL="114300" distR="114300" simplePos="0" relativeHeight="251658240" behindDoc="0" locked="0" layoutInCell="1" allowOverlap="1" wp14:anchorId="5550AB37" wp14:editId="12C52E5B">
                <wp:simplePos x="0" y="0"/>
                <wp:positionH relativeFrom="column">
                  <wp:posOffset>1437005</wp:posOffset>
                </wp:positionH>
                <wp:positionV relativeFrom="paragraph">
                  <wp:posOffset>297180</wp:posOffset>
                </wp:positionV>
                <wp:extent cx="3060065" cy="0"/>
                <wp:effectExtent l="8255" t="11430" r="8255" b="7620"/>
                <wp:wrapNone/>
                <wp:docPr id="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53B15A" id="Line 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3.15pt,23.4pt" to="354.1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cQY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"/>
            </w:pict>
          </mc:Fallback>
        </mc:AlternateContent>
      </w:r>
      <w:bookmarkEnd w:id="4"/>
    </w:p>
    <w:p w14:paraId="2A9B4A6F" w14:textId="77777777" w:rsidR="00CB5451" w:rsidRPr="0011177B" w:rsidRDefault="00CB5451" w:rsidP="00330421">
      <w:pPr>
        <w:pStyle w:val="Subtitle"/>
        <w:rPr>
          <w:noProof/>
        </w:rPr>
      </w:pPr>
    </w:p>
    <w:p w14:paraId="22835DB7" w14:textId="77777777" w:rsidR="00CB5451" w:rsidRPr="0011177B" w:rsidRDefault="00CB5451" w:rsidP="00330421">
      <w:pPr>
        <w:pStyle w:val="Subtitle"/>
        <w:rPr>
          <w:noProof/>
        </w:rPr>
      </w:pPr>
    </w:p>
    <w:p w14:paraId="24AF03B5" w14:textId="77777777" w:rsidR="00CB5451" w:rsidRPr="0011177B" w:rsidRDefault="00CB5451" w:rsidP="00330421">
      <w:pPr>
        <w:pStyle w:val="Subtitle"/>
        <w:rPr>
          <w:noProof/>
        </w:rPr>
      </w:pPr>
      <w:smartTag w:uri="urn:schemas-microsoft-com:office:smarttags" w:element="place">
        <w:smartTag w:uri="urn:schemas-microsoft-com:office:smarttags" w:element="PlaceName">
          <w:r w:rsidRPr="0011177B">
            <w:rPr>
              <w:noProof/>
            </w:rPr>
            <w:t>Lincoln</w:t>
          </w:r>
        </w:smartTag>
        <w:r w:rsidRPr="0011177B">
          <w:rPr>
            <w:noProof/>
          </w:rPr>
          <w:t xml:space="preserve"> </w:t>
        </w:r>
        <w:smartTag w:uri="urn:schemas-microsoft-com:office:smarttags" w:element="PlaceType">
          <w:r w:rsidRPr="0011177B">
            <w:rPr>
              <w:noProof/>
            </w:rPr>
            <w:t>University</w:t>
          </w:r>
        </w:smartTag>
      </w:smartTag>
    </w:p>
    <w:p w14:paraId="692E0281" w14:textId="5DDC3805" w:rsidR="00CB5451" w:rsidRDefault="006A0E9E" w:rsidP="00330421">
      <w:pPr>
        <w:pStyle w:val="Subtitle"/>
        <w:rPr>
          <w:noProof/>
        </w:rPr>
      </w:pPr>
      <w:r>
        <w:rPr>
          <w:noProof/>
        </w:rPr>
        <w:t>20</w:t>
      </w:r>
      <w:r w:rsidR="006601A7">
        <w:rPr>
          <w:noProof/>
        </w:rPr>
        <w:t>23</w:t>
      </w:r>
    </w:p>
    <w:p w14:paraId="25230135" w14:textId="77777777" w:rsidR="00330FCB" w:rsidRDefault="00330FCB" w:rsidP="00667C2A">
      <w:pPr>
        <w:pStyle w:val="AbstractPage"/>
        <w:rPr>
          <w:noProof/>
        </w:rPr>
      </w:pPr>
    </w:p>
    <w:p w14:paraId="4AF208C6" w14:textId="77777777" w:rsidR="00330421" w:rsidRPr="00330FCB" w:rsidRDefault="00330421" w:rsidP="00330FCB">
      <w:pPr>
        <w:pStyle w:val="BodyText"/>
        <w:sectPr w:rsidR="00330421" w:rsidRPr="00330FCB" w:rsidSect="00EB4EFE">
          <w:footerReference w:type="even" r:id="rId12"/>
          <w:pgSz w:w="11906" w:h="16838" w:code="9"/>
          <w:pgMar w:top="1418" w:right="1134" w:bottom="1134" w:left="1701" w:header="567" w:footer="567" w:gutter="0"/>
          <w:cols w:space="708"/>
          <w:vAlign w:val="center"/>
          <w:docGrid w:linePitch="360"/>
        </w:sectPr>
      </w:pPr>
    </w:p>
    <w:p w14:paraId="42476873" w14:textId="77777777" w:rsidR="00EC70B9" w:rsidRPr="00667C2A" w:rsidRDefault="00EC70B9" w:rsidP="00667C2A">
      <w:pPr>
        <w:pStyle w:val="AbstractPage"/>
      </w:pPr>
      <w:r w:rsidRPr="00667C2A">
        <w:lastRenderedPageBreak/>
        <w:t>Abstract of a thesis submitted in partial fulfilment of the</w:t>
      </w:r>
    </w:p>
    <w:p w14:paraId="487ED96C" w14:textId="222E56D1" w:rsidR="00EC70B9" w:rsidRPr="0011177B" w:rsidRDefault="00EC70B9" w:rsidP="00667C2A">
      <w:pPr>
        <w:pStyle w:val="AbstractPage"/>
        <w:rPr>
          <w:noProof/>
        </w:rPr>
      </w:pPr>
      <w:r w:rsidRPr="0011177B">
        <w:rPr>
          <w:noProof/>
        </w:rPr>
        <w:t xml:space="preserve">requirements for the Degree of </w:t>
      </w:r>
      <w:bookmarkStart w:id="5" w:name="Text4"/>
      <w:r w:rsidR="003F2E4C">
        <w:rPr>
          <w:noProof/>
        </w:rPr>
        <w:fldChar w:fldCharType="begin">
          <w:ffData>
            <w:name w:val="Text4"/>
            <w:enabled/>
            <w:calcOnExit w:val="0"/>
            <w:textInput>
              <w:default w:val="Master of Landscape Architecture"/>
            </w:textInput>
          </w:ffData>
        </w:fldChar>
      </w:r>
      <w:r w:rsidR="0031478C" w:rsidRPr="006601A7">
        <w:rPr>
          <w:noProof/>
        </w:rPr>
        <w:instrText xml:space="preserve"> FORMTEXT </w:instrText>
      </w:r>
      <w:r w:rsidR="003F2E4C">
        <w:rPr>
          <w:noProof/>
        </w:rPr>
      </w:r>
      <w:r w:rsidR="003F2E4C">
        <w:rPr>
          <w:noProof/>
        </w:rPr>
        <w:fldChar w:fldCharType="separate"/>
      </w:r>
      <w:r w:rsidR="0031478C">
        <w:rPr>
          <w:noProof/>
        </w:rPr>
        <w:t xml:space="preserve">Master of </w:t>
      </w:r>
      <w:r w:rsidR="006601A7">
        <w:rPr>
          <w:noProof/>
        </w:rPr>
        <w:t>Applied Science</w:t>
      </w:r>
      <w:r w:rsidR="003F2E4C">
        <w:rPr>
          <w:noProof/>
        </w:rPr>
        <w:fldChar w:fldCharType="end"/>
      </w:r>
      <w:bookmarkEnd w:id="5"/>
      <w:r w:rsidR="00AE04CF">
        <w:rPr>
          <w:noProof/>
        </w:rPr>
        <w:t>.</w:t>
      </w:r>
    </w:p>
    <w:p w14:paraId="4567CF50" w14:textId="77777777" w:rsidR="00EC70B9" w:rsidRPr="00AC242C" w:rsidRDefault="006B21D7" w:rsidP="00AC242C">
      <w:pPr>
        <w:pStyle w:val="HeadingMyL1"/>
        <w:rPr>
          <w:color w:val="FFFFFF" w:themeColor="background1"/>
        </w:rPr>
      </w:pPr>
      <w:bookmarkStart w:id="6" w:name="_Toc145842074"/>
      <w:r w:rsidRPr="00AC242C">
        <w:rPr>
          <w:color w:val="FFFFFF" w:themeColor="background1"/>
        </w:rPr>
        <w:t>Abstract</w:t>
      </w:r>
      <w:bookmarkEnd w:id="6"/>
    </w:p>
    <w:p w14:paraId="633C047F" w14:textId="320970F4" w:rsidR="00EC7ED1" w:rsidRPr="009F60BA" w:rsidRDefault="00EC7ED1" w:rsidP="00EC7ED1">
      <w:pPr>
        <w:pStyle w:val="AbstractPage"/>
        <w:rPr>
          <w:rFonts w:cs="Arial"/>
          <w:noProof/>
        </w:rPr>
      </w:pPr>
      <w:r>
        <w:t xml:space="preserve">Investigate feasibility of utilising a neural-networked set of </w:t>
      </w:r>
      <w:r w:rsidR="002337A6">
        <w:t>Inertial Measurement Units</w:t>
      </w:r>
      <w:r>
        <w:t xml:space="preserve"> to compensate for variations in motion of a COTS RC vehicle in a dryland agricultural context.</w:t>
      </w:r>
    </w:p>
    <w:p w14:paraId="0E948585" w14:textId="77777777" w:rsidR="00336B1C" w:rsidRPr="0011177B" w:rsidRDefault="00336B1C" w:rsidP="00667C2A">
      <w:pPr>
        <w:pStyle w:val="AbstractPage"/>
        <w:rPr>
          <w:noProof/>
        </w:rPr>
      </w:pPr>
    </w:p>
    <w:p w14:paraId="72D30406" w14:textId="77777777" w:rsidR="00336B1C" w:rsidRPr="0011177B" w:rsidRDefault="00336B1C" w:rsidP="00667C2A">
      <w:pPr>
        <w:pStyle w:val="AbstractPage"/>
        <w:rPr>
          <w:noProof/>
        </w:rPr>
      </w:pPr>
      <w:r w:rsidRPr="0011177B">
        <w:rPr>
          <w:noProof/>
        </w:rPr>
        <w:t>by</w:t>
      </w:r>
    </w:p>
    <w:bookmarkStart w:id="7" w:name="Text5"/>
    <w:p w14:paraId="244E49AD" w14:textId="73154C29" w:rsidR="00336B1C" w:rsidRPr="0011177B" w:rsidRDefault="003F2E4C" w:rsidP="00667C2A">
      <w:pPr>
        <w:pStyle w:val="AbstractPage"/>
        <w:rPr>
          <w:noProof/>
        </w:rPr>
      </w:pPr>
      <w:r>
        <w:rPr>
          <w:noProof/>
        </w:rPr>
        <w:fldChar w:fldCharType="begin">
          <w:ffData>
            <w:name w:val="Text5"/>
            <w:enabled/>
            <w:calcOnExit w:val="0"/>
            <w:textInput>
              <w:default w:val="Brenda Irene Lord"/>
            </w:textInput>
          </w:ffData>
        </w:fldChar>
      </w:r>
      <w:r w:rsidR="00594FDA" w:rsidRPr="006601A7">
        <w:rPr>
          <w:noProof/>
        </w:rPr>
        <w:instrText xml:space="preserve"> FORMTEXT </w:instrText>
      </w:r>
      <w:r>
        <w:rPr>
          <w:noProof/>
        </w:rPr>
      </w:r>
      <w:r>
        <w:rPr>
          <w:noProof/>
        </w:rPr>
        <w:fldChar w:fldCharType="separate"/>
      </w:r>
      <w:r w:rsidR="00594FDA">
        <w:rPr>
          <w:noProof/>
        </w:rPr>
        <w:t>Bre</w:t>
      </w:r>
      <w:r w:rsidR="006601A7">
        <w:rPr>
          <w:noProof/>
        </w:rPr>
        <w:t>tt Malcolm Davidson</w:t>
      </w:r>
      <w:r>
        <w:rPr>
          <w:noProof/>
        </w:rPr>
        <w:fldChar w:fldCharType="end"/>
      </w:r>
      <w:bookmarkEnd w:id="7"/>
    </w:p>
    <w:p w14:paraId="6A6D301C" w14:textId="77777777" w:rsidR="00336B1C" w:rsidRPr="00110571" w:rsidRDefault="00336B1C" w:rsidP="00336B1C">
      <w:pPr>
        <w:pStyle w:val="BodyText"/>
        <w:rPr>
          <w:rFonts w:cstheme="minorHAnsi"/>
          <w:noProof/>
          <w:szCs w:val="22"/>
        </w:rPr>
      </w:pPr>
    </w:p>
    <w:p w14:paraId="79DBA033" w14:textId="2F3F14C5" w:rsidR="00535804" w:rsidRDefault="006601A7" w:rsidP="006601A7">
      <w:pPr>
        <w:pStyle w:val="BodyText"/>
        <w:rPr>
          <w:noProof/>
        </w:rPr>
      </w:pPr>
      <w:r>
        <w:rPr>
          <w:noProof/>
        </w:rPr>
        <w:t xml:space="preserve">This </w:t>
      </w:r>
      <w:r w:rsidR="00B361FB">
        <w:rPr>
          <w:noProof/>
        </w:rPr>
        <w:t xml:space="preserve">project explores whether </w:t>
      </w:r>
      <w:r>
        <w:rPr>
          <w:noProof/>
        </w:rPr>
        <w:t xml:space="preserve">using a neural network of multiple </w:t>
      </w:r>
      <w:r w:rsidR="002337A6">
        <w:rPr>
          <w:noProof/>
        </w:rPr>
        <w:t>Inertial Measurement Units</w:t>
      </w:r>
      <w:r>
        <w:rPr>
          <w:noProof/>
        </w:rPr>
        <w:t xml:space="preserve"> (IMUs) reduces errors and enhances performance compared to a single IMU in the context of stabilising a video feed</w:t>
      </w:r>
      <w:r w:rsidR="00B361FB">
        <w:rPr>
          <w:noProof/>
        </w:rPr>
        <w:t xml:space="preserve"> of a consumer-level  camera on a moving commercial off-the-shelf radio control vehicle. Image stabilisation is desired for efficient identification of objects in the path of a vehicle. The gyroscope of an IMU has inherent “drift” errors as integration of a sequence if frames is required to compute the angles of shift which can then be remedied by a translation matrix. The accelerometer of an IMU is more accurate but is slower which reduces detection time. Kalman filters are often used to reduce noise and other gaussian-based errors but these are computationally heavy for the sort of lightweight processor that a radio control car could be expected to power. A complementary filter is a simpler and less processor-intensive solution and has been explored in unattended aerial vehicles where a pre-determined gain factor is used to combine the gyroscope and accelerometer values.</w:t>
      </w:r>
    </w:p>
    <w:p w14:paraId="799DB24B" w14:textId="77777777" w:rsidR="00C709CE" w:rsidRPr="00110571" w:rsidRDefault="00C709CE" w:rsidP="00535804">
      <w:pPr>
        <w:pStyle w:val="BodyText"/>
        <w:rPr>
          <w:rFonts w:cstheme="minorHAnsi"/>
          <w:noProof/>
          <w:szCs w:val="22"/>
        </w:rPr>
      </w:pPr>
    </w:p>
    <w:p w14:paraId="31CDEB7F" w14:textId="506C053D" w:rsidR="00380CC6" w:rsidRPr="00861963" w:rsidRDefault="00380CC6" w:rsidP="00861963">
      <w:pPr>
        <w:pStyle w:val="BodyText"/>
        <w:rPr>
          <w:rFonts w:cstheme="minorHAnsi"/>
          <w:noProof/>
          <w:szCs w:val="22"/>
        </w:rPr>
      </w:pPr>
      <w:r w:rsidRPr="00682B1D">
        <w:rPr>
          <w:rFonts w:cstheme="minorHAnsi"/>
          <w:b/>
          <w:noProof/>
          <w:szCs w:val="22"/>
        </w:rPr>
        <w:t>Keywords:</w:t>
      </w:r>
      <w:r w:rsidR="00DD5162" w:rsidRPr="00861963">
        <w:rPr>
          <w:rFonts w:cstheme="minorHAnsi"/>
          <w:noProof/>
          <w:szCs w:val="22"/>
        </w:rPr>
        <w:t xml:space="preserve"> </w:t>
      </w:r>
      <w:bookmarkStart w:id="8" w:name="Text6"/>
      <w:r w:rsidR="006601A7">
        <w:rPr>
          <w:rFonts w:cstheme="minorHAnsi"/>
          <w:noProof/>
          <w:szCs w:val="22"/>
        </w:rPr>
        <w:t>IMU, image stabilisation, neural network</w:t>
      </w:r>
      <w:r w:rsidR="002337A6">
        <w:rPr>
          <w:rFonts w:cstheme="minorHAnsi"/>
          <w:noProof/>
          <w:szCs w:val="22"/>
        </w:rPr>
        <w:t>, translational sensor drift</w:t>
      </w:r>
      <w:r w:rsidR="00BB22B0">
        <w:rPr>
          <w:rFonts w:cstheme="minorHAnsi"/>
          <w:noProof/>
          <w:szCs w:val="22"/>
        </w:rPr>
        <w:t>.</w:t>
      </w:r>
      <w:bookmarkEnd w:id="8"/>
      <w:r w:rsidR="00BB22B0" w:rsidRPr="00861963">
        <w:rPr>
          <w:rFonts w:cstheme="minorHAnsi"/>
          <w:noProof/>
          <w:szCs w:val="22"/>
        </w:rPr>
        <w:t xml:space="preserve"> </w:t>
      </w:r>
    </w:p>
    <w:p w14:paraId="43D0318A" w14:textId="77777777" w:rsidR="00436549" w:rsidRDefault="00436549" w:rsidP="00667C2A">
      <w:pPr>
        <w:pStyle w:val="HeadingMyL1"/>
      </w:pPr>
      <w:r w:rsidRPr="0011177B">
        <w:br w:type="page"/>
      </w:r>
      <w:bookmarkStart w:id="9" w:name="_Toc145842075"/>
      <w:r w:rsidRPr="0011177B">
        <w:lastRenderedPageBreak/>
        <w:t>Acknowledgements</w:t>
      </w:r>
      <w:bookmarkEnd w:id="9"/>
    </w:p>
    <w:p w14:paraId="25096323" w14:textId="67E3F5F0" w:rsidR="00F2620F" w:rsidRDefault="00B361FB" w:rsidP="00F2620F">
      <w:pPr>
        <w:pStyle w:val="BodyText"/>
        <w:rPr>
          <w:rFonts w:cstheme="minorHAnsi"/>
          <w:noProof/>
          <w:szCs w:val="22"/>
        </w:rPr>
      </w:pPr>
      <w:r>
        <w:rPr>
          <w:noProof/>
        </w:rPr>
        <w:t xml:space="preserve">I would like to thank </w:t>
      </w:r>
      <w:r w:rsidR="00CF3CE4">
        <w:rPr>
          <w:noProof/>
        </w:rPr>
        <w:t xml:space="preserve">my </w:t>
      </w:r>
      <w:r>
        <w:rPr>
          <w:noProof/>
        </w:rPr>
        <w:t xml:space="preserve">supervisors, Stuart Charters and Mos </w:t>
      </w:r>
      <w:r w:rsidR="000C6E60">
        <w:rPr>
          <w:noProof/>
        </w:rPr>
        <w:t xml:space="preserve">Sharifi, for their </w:t>
      </w:r>
      <w:r w:rsidR="00CF3CE4">
        <w:rPr>
          <w:noProof/>
        </w:rPr>
        <w:t xml:space="preserve">expertise and </w:t>
      </w:r>
      <w:r w:rsidR="000C6E60">
        <w:rPr>
          <w:noProof/>
        </w:rPr>
        <w:t xml:space="preserve">guidance throughout this project. </w:t>
      </w:r>
      <w:r w:rsidR="00CF3CE4">
        <w:rPr>
          <w:noProof/>
        </w:rPr>
        <w:t xml:space="preserve">I would also like to acknowledge the support of Shane Dye </w:t>
      </w:r>
      <w:r w:rsidR="006E5A34">
        <w:rPr>
          <w:noProof/>
        </w:rPr>
        <w:t xml:space="preserve">of Ara Institude of Canterbury </w:t>
      </w:r>
      <w:r w:rsidR="00CF3CE4">
        <w:rPr>
          <w:noProof/>
        </w:rPr>
        <w:t xml:space="preserve">for his assistance in </w:t>
      </w:r>
      <w:r w:rsidR="006E5A34">
        <w:rPr>
          <w:noProof/>
        </w:rPr>
        <w:t xml:space="preserve">helping </w:t>
      </w:r>
      <w:r w:rsidR="00CF3CE4">
        <w:rPr>
          <w:noProof/>
        </w:rPr>
        <w:t>me understand the mathematical concepts in this project.</w:t>
      </w:r>
    </w:p>
    <w:p w14:paraId="75477DBC" w14:textId="4F7CFC85" w:rsidR="00F861F9" w:rsidRDefault="00F861F9" w:rsidP="00F861F9">
      <w:pPr>
        <w:pStyle w:val="HeadingMyL1"/>
      </w:pPr>
      <w:r>
        <w:rPr>
          <w:rFonts w:ascii="Arial" w:hAnsi="Arial" w:cs="Arial"/>
          <w:sz w:val="46"/>
          <w:szCs w:val="46"/>
          <w:lang w:eastAsia="zh-CN"/>
        </w:rPr>
        <w:br/>
      </w:r>
      <w:bookmarkStart w:id="10" w:name="_Toc145842076"/>
      <w:r>
        <w:t>Declaration</w:t>
      </w:r>
      <w:bookmarkEnd w:id="10"/>
    </w:p>
    <w:p w14:paraId="2FE46571" w14:textId="77777777" w:rsidR="00F861F9" w:rsidRDefault="00F861F9" w:rsidP="00F861F9">
      <w:pPr>
        <w:pStyle w:val="BodyText"/>
        <w:rPr>
          <w:lang w:eastAsia="zh-CN"/>
        </w:rPr>
      </w:pPr>
      <w:r w:rsidRPr="00F861F9">
        <w:rPr>
          <w:lang w:eastAsia="zh-CN"/>
        </w:rPr>
        <w:t>I declare that this thesis was composed by myself, that the work contained herein is</w:t>
      </w:r>
      <w:r w:rsidRPr="00F861F9">
        <w:rPr>
          <w:rFonts w:ascii="Times New Roman" w:hAnsi="Times New Roman"/>
          <w:sz w:val="24"/>
          <w:lang w:eastAsia="zh-CN"/>
        </w:rPr>
        <w:br/>
      </w:r>
      <w:r w:rsidRPr="00F861F9">
        <w:rPr>
          <w:lang w:eastAsia="zh-CN"/>
        </w:rPr>
        <w:t>my own except where explicitly stated otherwise in the text, and that this work has not</w:t>
      </w:r>
      <w:r w:rsidRPr="00F861F9">
        <w:rPr>
          <w:rFonts w:ascii="Times New Roman" w:hAnsi="Times New Roman"/>
          <w:sz w:val="24"/>
          <w:lang w:eastAsia="zh-CN"/>
        </w:rPr>
        <w:br/>
      </w:r>
      <w:r w:rsidRPr="00F861F9">
        <w:rPr>
          <w:lang w:eastAsia="zh-CN"/>
        </w:rPr>
        <w:t>been submitted for any other degree or professional qualification except as specified.</w:t>
      </w:r>
      <w:r w:rsidRPr="00F861F9">
        <w:rPr>
          <w:rFonts w:ascii="Times New Roman" w:hAnsi="Times New Roman"/>
          <w:sz w:val="24"/>
          <w:lang w:eastAsia="zh-CN"/>
        </w:rPr>
        <w:br/>
      </w:r>
    </w:p>
    <w:p w14:paraId="757AE727" w14:textId="77777777" w:rsidR="00F861F9" w:rsidRPr="00F861F9" w:rsidRDefault="00F861F9" w:rsidP="00F861F9">
      <w:pPr>
        <w:pStyle w:val="BodyText"/>
        <w:jc w:val="right"/>
        <w:rPr>
          <w:i/>
          <w:iCs/>
          <w:lang w:eastAsia="zh-CN"/>
        </w:rPr>
      </w:pPr>
      <w:r w:rsidRPr="00F861F9">
        <w:rPr>
          <w:i/>
          <w:iCs/>
          <w:lang w:eastAsia="zh-CN"/>
        </w:rPr>
        <w:t>(Brett Davidson)</w:t>
      </w:r>
    </w:p>
    <w:p w14:paraId="6DE92EEB" w14:textId="68147FE2" w:rsidR="00F861F9" w:rsidRPr="00F861F9" w:rsidRDefault="00F861F9" w:rsidP="00F861F9">
      <w:pPr>
        <w:pStyle w:val="BodyText"/>
        <w:rPr>
          <w:rFonts w:ascii="Times New Roman" w:hAnsi="Times New Roman"/>
          <w:sz w:val="24"/>
          <w:lang w:eastAsia="zh-CN"/>
        </w:rPr>
      </w:pPr>
      <w:r w:rsidRPr="00F861F9">
        <w:rPr>
          <w:rFonts w:ascii="Times New Roman" w:hAnsi="Times New Roman"/>
          <w:sz w:val="24"/>
          <w:lang w:eastAsia="zh-CN"/>
        </w:rPr>
        <w:br/>
      </w:r>
    </w:p>
    <w:p w14:paraId="742CEDAF" w14:textId="77777777" w:rsidR="00380CC6" w:rsidRDefault="00380CC6" w:rsidP="00380CC6">
      <w:pPr>
        <w:pStyle w:val="BodyText"/>
        <w:rPr>
          <w:noProof/>
        </w:rPr>
      </w:pPr>
    </w:p>
    <w:p w14:paraId="7AA746B6" w14:textId="77777777" w:rsidR="00452E46" w:rsidRDefault="00452E46" w:rsidP="00667C2A">
      <w:pPr>
        <w:pStyle w:val="HeadingMyL1"/>
      </w:pPr>
      <w:r w:rsidRPr="0011177B">
        <w:br w:type="page"/>
      </w:r>
      <w:bookmarkStart w:id="11" w:name="_Toc145842077"/>
      <w:r w:rsidRPr="0011177B">
        <w:lastRenderedPageBreak/>
        <w:t>Table of Contents</w:t>
      </w:r>
      <w:bookmarkEnd w:id="11"/>
    </w:p>
    <w:p w14:paraId="7B0788B4" w14:textId="21C9ADBC" w:rsidR="008B2899" w:rsidRDefault="003F2E4C">
      <w:pPr>
        <w:pStyle w:val="TOC9"/>
        <w:rPr>
          <w:rFonts w:asciiTheme="minorHAnsi" w:eastAsiaTheme="minorEastAsia" w:hAnsiTheme="minorHAnsi" w:cstheme="minorBidi"/>
          <w:b w:val="0"/>
          <w:kern w:val="2"/>
          <w:szCs w:val="22"/>
          <w:lang w:eastAsia="zh-CN"/>
          <w14:ligatures w14:val="standardContextual"/>
        </w:rPr>
      </w:pPr>
      <w:r>
        <w:fldChar w:fldCharType="begin"/>
      </w:r>
      <w:r w:rsidR="00E2006E">
        <w:instrText xml:space="preserve"> TOC \h \z \t "Heading 1,1,Heading 2,2,Heading 3,3,Heading MyL1,9,Heading MyL2,8,App1,1,App2,2" </w:instrText>
      </w:r>
      <w:r>
        <w:fldChar w:fldCharType="separate"/>
      </w:r>
      <w:hyperlink w:anchor="_Toc145842074" w:history="1">
        <w:r w:rsidR="008B2899" w:rsidRPr="000A367E">
          <w:rPr>
            <w:rStyle w:val="Hyperlink"/>
          </w:rPr>
          <w:t>Abstract</w:t>
        </w:r>
        <w:r w:rsidR="008B2899">
          <w:rPr>
            <w:webHidden/>
          </w:rPr>
          <w:tab/>
        </w:r>
        <w:r w:rsidR="008B2899">
          <w:rPr>
            <w:webHidden/>
          </w:rPr>
          <w:fldChar w:fldCharType="begin"/>
        </w:r>
        <w:r w:rsidR="008B2899">
          <w:rPr>
            <w:webHidden/>
          </w:rPr>
          <w:instrText xml:space="preserve"> PAGEREF _Toc145842074 \h </w:instrText>
        </w:r>
        <w:r w:rsidR="008B2899">
          <w:rPr>
            <w:webHidden/>
          </w:rPr>
        </w:r>
        <w:r w:rsidR="008B2899">
          <w:rPr>
            <w:webHidden/>
          </w:rPr>
          <w:fldChar w:fldCharType="separate"/>
        </w:r>
        <w:r w:rsidR="008B2899">
          <w:rPr>
            <w:webHidden/>
          </w:rPr>
          <w:t>ii</w:t>
        </w:r>
        <w:r w:rsidR="008B2899">
          <w:rPr>
            <w:webHidden/>
          </w:rPr>
          <w:fldChar w:fldCharType="end"/>
        </w:r>
      </w:hyperlink>
    </w:p>
    <w:p w14:paraId="6B145AB2" w14:textId="072AEED9" w:rsidR="008B2899" w:rsidRDefault="00000000">
      <w:pPr>
        <w:pStyle w:val="TOC9"/>
        <w:rPr>
          <w:rFonts w:asciiTheme="minorHAnsi" w:eastAsiaTheme="minorEastAsia" w:hAnsiTheme="minorHAnsi" w:cstheme="minorBidi"/>
          <w:b w:val="0"/>
          <w:kern w:val="2"/>
          <w:szCs w:val="22"/>
          <w:lang w:eastAsia="zh-CN"/>
          <w14:ligatures w14:val="standardContextual"/>
        </w:rPr>
      </w:pPr>
      <w:hyperlink w:anchor="_Toc145842075" w:history="1">
        <w:r w:rsidR="008B2899" w:rsidRPr="000A367E">
          <w:rPr>
            <w:rStyle w:val="Hyperlink"/>
          </w:rPr>
          <w:t>Acknowledgements</w:t>
        </w:r>
        <w:r w:rsidR="008B2899">
          <w:rPr>
            <w:webHidden/>
          </w:rPr>
          <w:tab/>
        </w:r>
        <w:r w:rsidR="008B2899">
          <w:rPr>
            <w:webHidden/>
          </w:rPr>
          <w:fldChar w:fldCharType="begin"/>
        </w:r>
        <w:r w:rsidR="008B2899">
          <w:rPr>
            <w:webHidden/>
          </w:rPr>
          <w:instrText xml:space="preserve"> PAGEREF _Toc145842075 \h </w:instrText>
        </w:r>
        <w:r w:rsidR="008B2899">
          <w:rPr>
            <w:webHidden/>
          </w:rPr>
        </w:r>
        <w:r w:rsidR="008B2899">
          <w:rPr>
            <w:webHidden/>
          </w:rPr>
          <w:fldChar w:fldCharType="separate"/>
        </w:r>
        <w:r w:rsidR="008B2899">
          <w:rPr>
            <w:webHidden/>
          </w:rPr>
          <w:t>iii</w:t>
        </w:r>
        <w:r w:rsidR="008B2899">
          <w:rPr>
            <w:webHidden/>
          </w:rPr>
          <w:fldChar w:fldCharType="end"/>
        </w:r>
      </w:hyperlink>
    </w:p>
    <w:p w14:paraId="06E861DE" w14:textId="6269B15D" w:rsidR="008B2899" w:rsidRDefault="00000000">
      <w:pPr>
        <w:pStyle w:val="TOC9"/>
        <w:rPr>
          <w:rFonts w:asciiTheme="minorHAnsi" w:eastAsiaTheme="minorEastAsia" w:hAnsiTheme="minorHAnsi" w:cstheme="minorBidi"/>
          <w:b w:val="0"/>
          <w:kern w:val="2"/>
          <w:szCs w:val="22"/>
          <w:lang w:eastAsia="zh-CN"/>
          <w14:ligatures w14:val="standardContextual"/>
        </w:rPr>
      </w:pPr>
      <w:hyperlink w:anchor="_Toc145842076" w:history="1">
        <w:r w:rsidR="008B2899" w:rsidRPr="000A367E">
          <w:rPr>
            <w:rStyle w:val="Hyperlink"/>
          </w:rPr>
          <w:t>Declaration</w:t>
        </w:r>
        <w:r w:rsidR="008B2899">
          <w:rPr>
            <w:webHidden/>
          </w:rPr>
          <w:tab/>
        </w:r>
        <w:r w:rsidR="008B2899">
          <w:rPr>
            <w:webHidden/>
          </w:rPr>
          <w:fldChar w:fldCharType="begin"/>
        </w:r>
        <w:r w:rsidR="008B2899">
          <w:rPr>
            <w:webHidden/>
          </w:rPr>
          <w:instrText xml:space="preserve"> PAGEREF _Toc145842076 \h </w:instrText>
        </w:r>
        <w:r w:rsidR="008B2899">
          <w:rPr>
            <w:webHidden/>
          </w:rPr>
        </w:r>
        <w:r w:rsidR="008B2899">
          <w:rPr>
            <w:webHidden/>
          </w:rPr>
          <w:fldChar w:fldCharType="separate"/>
        </w:r>
        <w:r w:rsidR="008B2899">
          <w:rPr>
            <w:webHidden/>
          </w:rPr>
          <w:t>iii</w:t>
        </w:r>
        <w:r w:rsidR="008B2899">
          <w:rPr>
            <w:webHidden/>
          </w:rPr>
          <w:fldChar w:fldCharType="end"/>
        </w:r>
      </w:hyperlink>
    </w:p>
    <w:p w14:paraId="1BFF373A" w14:textId="1B188EBA" w:rsidR="008B2899" w:rsidRDefault="00000000">
      <w:pPr>
        <w:pStyle w:val="TOC9"/>
        <w:rPr>
          <w:rFonts w:asciiTheme="minorHAnsi" w:eastAsiaTheme="minorEastAsia" w:hAnsiTheme="minorHAnsi" w:cstheme="minorBidi"/>
          <w:b w:val="0"/>
          <w:kern w:val="2"/>
          <w:szCs w:val="22"/>
          <w:lang w:eastAsia="zh-CN"/>
          <w14:ligatures w14:val="standardContextual"/>
        </w:rPr>
      </w:pPr>
      <w:hyperlink w:anchor="_Toc145842077" w:history="1">
        <w:r w:rsidR="008B2899" w:rsidRPr="000A367E">
          <w:rPr>
            <w:rStyle w:val="Hyperlink"/>
          </w:rPr>
          <w:t>Table of Contents</w:t>
        </w:r>
        <w:r w:rsidR="008B2899">
          <w:rPr>
            <w:webHidden/>
          </w:rPr>
          <w:tab/>
        </w:r>
        <w:r w:rsidR="008B2899">
          <w:rPr>
            <w:webHidden/>
          </w:rPr>
          <w:fldChar w:fldCharType="begin"/>
        </w:r>
        <w:r w:rsidR="008B2899">
          <w:rPr>
            <w:webHidden/>
          </w:rPr>
          <w:instrText xml:space="preserve"> PAGEREF _Toc145842077 \h </w:instrText>
        </w:r>
        <w:r w:rsidR="008B2899">
          <w:rPr>
            <w:webHidden/>
          </w:rPr>
        </w:r>
        <w:r w:rsidR="008B2899">
          <w:rPr>
            <w:webHidden/>
          </w:rPr>
          <w:fldChar w:fldCharType="separate"/>
        </w:r>
        <w:r w:rsidR="008B2899">
          <w:rPr>
            <w:webHidden/>
          </w:rPr>
          <w:t>iv</w:t>
        </w:r>
        <w:r w:rsidR="008B2899">
          <w:rPr>
            <w:webHidden/>
          </w:rPr>
          <w:fldChar w:fldCharType="end"/>
        </w:r>
      </w:hyperlink>
    </w:p>
    <w:p w14:paraId="28F65AAD" w14:textId="5F715557" w:rsidR="008B2899" w:rsidRDefault="00000000">
      <w:pPr>
        <w:pStyle w:val="TOC9"/>
        <w:rPr>
          <w:rFonts w:asciiTheme="minorHAnsi" w:eastAsiaTheme="minorEastAsia" w:hAnsiTheme="minorHAnsi" w:cstheme="minorBidi"/>
          <w:b w:val="0"/>
          <w:kern w:val="2"/>
          <w:szCs w:val="22"/>
          <w:lang w:eastAsia="zh-CN"/>
          <w14:ligatures w14:val="standardContextual"/>
        </w:rPr>
      </w:pPr>
      <w:hyperlink w:anchor="_Toc145842078" w:history="1">
        <w:r w:rsidR="008B2899" w:rsidRPr="000A367E">
          <w:rPr>
            <w:rStyle w:val="Hyperlink"/>
          </w:rPr>
          <w:t>List of Tables</w:t>
        </w:r>
        <w:r w:rsidR="008B2899">
          <w:rPr>
            <w:webHidden/>
          </w:rPr>
          <w:tab/>
        </w:r>
        <w:r w:rsidR="008B2899">
          <w:rPr>
            <w:webHidden/>
          </w:rPr>
          <w:fldChar w:fldCharType="begin"/>
        </w:r>
        <w:r w:rsidR="008B2899">
          <w:rPr>
            <w:webHidden/>
          </w:rPr>
          <w:instrText xml:space="preserve"> PAGEREF _Toc145842078 \h </w:instrText>
        </w:r>
        <w:r w:rsidR="008B2899">
          <w:rPr>
            <w:webHidden/>
          </w:rPr>
        </w:r>
        <w:r w:rsidR="008B2899">
          <w:rPr>
            <w:webHidden/>
          </w:rPr>
          <w:fldChar w:fldCharType="separate"/>
        </w:r>
        <w:r w:rsidR="008B2899">
          <w:rPr>
            <w:webHidden/>
          </w:rPr>
          <w:t>vi</w:t>
        </w:r>
        <w:r w:rsidR="008B2899">
          <w:rPr>
            <w:webHidden/>
          </w:rPr>
          <w:fldChar w:fldCharType="end"/>
        </w:r>
      </w:hyperlink>
    </w:p>
    <w:p w14:paraId="0E0177F1" w14:textId="340F1994" w:rsidR="008B2899" w:rsidRDefault="00000000">
      <w:pPr>
        <w:pStyle w:val="TOC9"/>
        <w:rPr>
          <w:rFonts w:asciiTheme="minorHAnsi" w:eastAsiaTheme="minorEastAsia" w:hAnsiTheme="minorHAnsi" w:cstheme="minorBidi"/>
          <w:b w:val="0"/>
          <w:kern w:val="2"/>
          <w:szCs w:val="22"/>
          <w:lang w:eastAsia="zh-CN"/>
          <w14:ligatures w14:val="standardContextual"/>
        </w:rPr>
      </w:pPr>
      <w:hyperlink w:anchor="_Toc145842079" w:history="1">
        <w:r w:rsidR="008B2899" w:rsidRPr="000A367E">
          <w:rPr>
            <w:rStyle w:val="Hyperlink"/>
          </w:rPr>
          <w:t>List of Figures</w:t>
        </w:r>
        <w:r w:rsidR="008B2899">
          <w:rPr>
            <w:webHidden/>
          </w:rPr>
          <w:tab/>
        </w:r>
        <w:r w:rsidR="008B2899">
          <w:rPr>
            <w:webHidden/>
          </w:rPr>
          <w:fldChar w:fldCharType="begin"/>
        </w:r>
        <w:r w:rsidR="008B2899">
          <w:rPr>
            <w:webHidden/>
          </w:rPr>
          <w:instrText xml:space="preserve"> PAGEREF _Toc145842079 \h </w:instrText>
        </w:r>
        <w:r w:rsidR="008B2899">
          <w:rPr>
            <w:webHidden/>
          </w:rPr>
        </w:r>
        <w:r w:rsidR="008B2899">
          <w:rPr>
            <w:webHidden/>
          </w:rPr>
          <w:fldChar w:fldCharType="separate"/>
        </w:r>
        <w:r w:rsidR="008B2899">
          <w:rPr>
            <w:webHidden/>
          </w:rPr>
          <w:t>vi</w:t>
        </w:r>
        <w:r w:rsidR="008B2899">
          <w:rPr>
            <w:webHidden/>
          </w:rPr>
          <w:fldChar w:fldCharType="end"/>
        </w:r>
      </w:hyperlink>
    </w:p>
    <w:p w14:paraId="69630AE7" w14:textId="35AD7E74" w:rsidR="008B2899" w:rsidRDefault="00000000">
      <w:pPr>
        <w:pStyle w:val="TOC9"/>
        <w:rPr>
          <w:rFonts w:asciiTheme="minorHAnsi" w:eastAsiaTheme="minorEastAsia" w:hAnsiTheme="minorHAnsi" w:cstheme="minorBidi"/>
          <w:b w:val="0"/>
          <w:kern w:val="2"/>
          <w:szCs w:val="22"/>
          <w:lang w:eastAsia="zh-CN"/>
          <w14:ligatures w14:val="standardContextual"/>
        </w:rPr>
      </w:pPr>
      <w:hyperlink w:anchor="_Toc145842080" w:history="1">
        <w:r w:rsidR="008B2899" w:rsidRPr="000A367E">
          <w:rPr>
            <w:rStyle w:val="Hyperlink"/>
          </w:rPr>
          <w:t>List of Code</w:t>
        </w:r>
        <w:r w:rsidR="008B2899">
          <w:rPr>
            <w:webHidden/>
          </w:rPr>
          <w:tab/>
        </w:r>
        <w:r w:rsidR="008B2899">
          <w:rPr>
            <w:webHidden/>
          </w:rPr>
          <w:fldChar w:fldCharType="begin"/>
        </w:r>
        <w:r w:rsidR="008B2899">
          <w:rPr>
            <w:webHidden/>
          </w:rPr>
          <w:instrText xml:space="preserve"> PAGEREF _Toc145842080 \h </w:instrText>
        </w:r>
        <w:r w:rsidR="008B2899">
          <w:rPr>
            <w:webHidden/>
          </w:rPr>
        </w:r>
        <w:r w:rsidR="008B2899">
          <w:rPr>
            <w:webHidden/>
          </w:rPr>
          <w:fldChar w:fldCharType="separate"/>
        </w:r>
        <w:r w:rsidR="008B2899">
          <w:rPr>
            <w:webHidden/>
          </w:rPr>
          <w:t>vii</w:t>
        </w:r>
        <w:r w:rsidR="008B2899">
          <w:rPr>
            <w:webHidden/>
          </w:rPr>
          <w:fldChar w:fldCharType="end"/>
        </w:r>
      </w:hyperlink>
    </w:p>
    <w:p w14:paraId="17A61C28" w14:textId="5C15E558" w:rsidR="008B2899" w:rsidRDefault="00000000">
      <w:pPr>
        <w:pStyle w:val="TOC9"/>
        <w:rPr>
          <w:rFonts w:asciiTheme="minorHAnsi" w:eastAsiaTheme="minorEastAsia" w:hAnsiTheme="minorHAnsi" w:cstheme="minorBidi"/>
          <w:b w:val="0"/>
          <w:kern w:val="2"/>
          <w:szCs w:val="22"/>
          <w:lang w:eastAsia="zh-CN"/>
          <w14:ligatures w14:val="standardContextual"/>
        </w:rPr>
      </w:pPr>
      <w:hyperlink w:anchor="_Toc145842081" w:history="1">
        <w:r w:rsidR="008B2899" w:rsidRPr="000A367E">
          <w:rPr>
            <w:rStyle w:val="Hyperlink"/>
          </w:rPr>
          <w:t>List of Equations</w:t>
        </w:r>
        <w:r w:rsidR="008B2899">
          <w:rPr>
            <w:webHidden/>
          </w:rPr>
          <w:tab/>
        </w:r>
        <w:r w:rsidR="008B2899">
          <w:rPr>
            <w:webHidden/>
          </w:rPr>
          <w:fldChar w:fldCharType="begin"/>
        </w:r>
        <w:r w:rsidR="008B2899">
          <w:rPr>
            <w:webHidden/>
          </w:rPr>
          <w:instrText xml:space="preserve"> PAGEREF _Toc145842081 \h </w:instrText>
        </w:r>
        <w:r w:rsidR="008B2899">
          <w:rPr>
            <w:webHidden/>
          </w:rPr>
        </w:r>
        <w:r w:rsidR="008B2899">
          <w:rPr>
            <w:webHidden/>
          </w:rPr>
          <w:fldChar w:fldCharType="separate"/>
        </w:r>
        <w:r w:rsidR="008B2899">
          <w:rPr>
            <w:webHidden/>
          </w:rPr>
          <w:t>vii</w:t>
        </w:r>
        <w:r w:rsidR="008B2899">
          <w:rPr>
            <w:webHidden/>
          </w:rPr>
          <w:fldChar w:fldCharType="end"/>
        </w:r>
      </w:hyperlink>
    </w:p>
    <w:p w14:paraId="5A92F502" w14:textId="50D53066" w:rsidR="008B2899" w:rsidRDefault="00000000">
      <w:pPr>
        <w:pStyle w:val="TOC1"/>
        <w:rPr>
          <w:rFonts w:asciiTheme="minorHAnsi" w:eastAsiaTheme="minorEastAsia" w:hAnsiTheme="minorHAnsi" w:cstheme="minorBidi"/>
          <w:b w:val="0"/>
          <w:kern w:val="2"/>
          <w:szCs w:val="22"/>
          <w:lang w:eastAsia="zh-CN"/>
          <w14:ligatures w14:val="standardContextual"/>
        </w:rPr>
      </w:pPr>
      <w:hyperlink w:anchor="_Toc145842082" w:history="1">
        <w:r w:rsidR="008B2899" w:rsidRPr="000A367E">
          <w:rPr>
            <w:rStyle w:val="Hyperlink"/>
          </w:rPr>
          <w:t>Chapter 1 Introduction</w:t>
        </w:r>
        <w:r w:rsidR="008B2899">
          <w:rPr>
            <w:webHidden/>
          </w:rPr>
          <w:tab/>
        </w:r>
        <w:r w:rsidR="008B2899">
          <w:rPr>
            <w:webHidden/>
          </w:rPr>
          <w:fldChar w:fldCharType="begin"/>
        </w:r>
        <w:r w:rsidR="008B2899">
          <w:rPr>
            <w:webHidden/>
          </w:rPr>
          <w:instrText xml:space="preserve"> PAGEREF _Toc145842082 \h </w:instrText>
        </w:r>
        <w:r w:rsidR="008B2899">
          <w:rPr>
            <w:webHidden/>
          </w:rPr>
        </w:r>
        <w:r w:rsidR="008B2899">
          <w:rPr>
            <w:webHidden/>
          </w:rPr>
          <w:fldChar w:fldCharType="separate"/>
        </w:r>
        <w:r w:rsidR="008B2899">
          <w:rPr>
            <w:webHidden/>
          </w:rPr>
          <w:t>1</w:t>
        </w:r>
        <w:r w:rsidR="008B2899">
          <w:rPr>
            <w:webHidden/>
          </w:rPr>
          <w:fldChar w:fldCharType="end"/>
        </w:r>
      </w:hyperlink>
    </w:p>
    <w:p w14:paraId="52CE3CB2" w14:textId="02CBB28C"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083" w:history="1">
        <w:r w:rsidR="008B2899" w:rsidRPr="000A367E">
          <w:rPr>
            <w:rStyle w:val="Hyperlink"/>
          </w:rPr>
          <w:t>1.1</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Motivation</w:t>
        </w:r>
        <w:r w:rsidR="008B2899">
          <w:rPr>
            <w:webHidden/>
          </w:rPr>
          <w:tab/>
        </w:r>
        <w:r w:rsidR="008B2899">
          <w:rPr>
            <w:webHidden/>
          </w:rPr>
          <w:fldChar w:fldCharType="begin"/>
        </w:r>
        <w:r w:rsidR="008B2899">
          <w:rPr>
            <w:webHidden/>
          </w:rPr>
          <w:instrText xml:space="preserve"> PAGEREF _Toc145842083 \h </w:instrText>
        </w:r>
        <w:r w:rsidR="008B2899">
          <w:rPr>
            <w:webHidden/>
          </w:rPr>
        </w:r>
        <w:r w:rsidR="008B2899">
          <w:rPr>
            <w:webHidden/>
          </w:rPr>
          <w:fldChar w:fldCharType="separate"/>
        </w:r>
        <w:r w:rsidR="008B2899">
          <w:rPr>
            <w:webHidden/>
          </w:rPr>
          <w:t>1</w:t>
        </w:r>
        <w:r w:rsidR="008B2899">
          <w:rPr>
            <w:webHidden/>
          </w:rPr>
          <w:fldChar w:fldCharType="end"/>
        </w:r>
      </w:hyperlink>
    </w:p>
    <w:p w14:paraId="4CFB52E1" w14:textId="122CAABD" w:rsidR="008B2899" w:rsidRDefault="00000000">
      <w:pPr>
        <w:pStyle w:val="TOC3"/>
        <w:rPr>
          <w:rFonts w:asciiTheme="minorHAnsi" w:eastAsiaTheme="minorEastAsia" w:hAnsiTheme="minorHAnsi" w:cstheme="minorBidi"/>
          <w:kern w:val="2"/>
          <w:szCs w:val="22"/>
          <w:lang w:eastAsia="zh-CN"/>
          <w14:ligatures w14:val="standardContextual"/>
        </w:rPr>
      </w:pPr>
      <w:hyperlink w:anchor="_Toc145842084" w:history="1">
        <w:r w:rsidR="008B2899" w:rsidRPr="000A367E">
          <w:rPr>
            <w:rStyle w:val="Hyperlink"/>
          </w:rPr>
          <w:t>1.1.1</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NZ Farm information and desired data</w:t>
        </w:r>
        <w:r w:rsidR="008B2899">
          <w:rPr>
            <w:webHidden/>
          </w:rPr>
          <w:tab/>
        </w:r>
        <w:r w:rsidR="008B2899">
          <w:rPr>
            <w:webHidden/>
          </w:rPr>
          <w:fldChar w:fldCharType="begin"/>
        </w:r>
        <w:r w:rsidR="008B2899">
          <w:rPr>
            <w:webHidden/>
          </w:rPr>
          <w:instrText xml:space="preserve"> PAGEREF _Toc145842084 \h </w:instrText>
        </w:r>
        <w:r w:rsidR="008B2899">
          <w:rPr>
            <w:webHidden/>
          </w:rPr>
        </w:r>
        <w:r w:rsidR="008B2899">
          <w:rPr>
            <w:webHidden/>
          </w:rPr>
          <w:fldChar w:fldCharType="separate"/>
        </w:r>
        <w:r w:rsidR="008B2899">
          <w:rPr>
            <w:webHidden/>
          </w:rPr>
          <w:t>1</w:t>
        </w:r>
        <w:r w:rsidR="008B2899">
          <w:rPr>
            <w:webHidden/>
          </w:rPr>
          <w:fldChar w:fldCharType="end"/>
        </w:r>
      </w:hyperlink>
    </w:p>
    <w:p w14:paraId="60A74FE3" w14:textId="348D7830" w:rsidR="008B2899" w:rsidRDefault="00000000">
      <w:pPr>
        <w:pStyle w:val="TOC3"/>
        <w:rPr>
          <w:rFonts w:asciiTheme="minorHAnsi" w:eastAsiaTheme="minorEastAsia" w:hAnsiTheme="minorHAnsi" w:cstheme="minorBidi"/>
          <w:kern w:val="2"/>
          <w:szCs w:val="22"/>
          <w:lang w:eastAsia="zh-CN"/>
          <w14:ligatures w14:val="standardContextual"/>
        </w:rPr>
      </w:pPr>
      <w:hyperlink w:anchor="_Toc145842085" w:history="1">
        <w:r w:rsidR="008B2899" w:rsidRPr="000A367E">
          <w:rPr>
            <w:rStyle w:val="Hyperlink"/>
          </w:rPr>
          <w:t>1.1.2</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Data Gathering Methods - GPS</w:t>
        </w:r>
        <w:r w:rsidR="008B2899">
          <w:rPr>
            <w:webHidden/>
          </w:rPr>
          <w:tab/>
        </w:r>
        <w:r w:rsidR="008B2899">
          <w:rPr>
            <w:webHidden/>
          </w:rPr>
          <w:fldChar w:fldCharType="begin"/>
        </w:r>
        <w:r w:rsidR="008B2899">
          <w:rPr>
            <w:webHidden/>
          </w:rPr>
          <w:instrText xml:space="preserve"> PAGEREF _Toc145842085 \h </w:instrText>
        </w:r>
        <w:r w:rsidR="008B2899">
          <w:rPr>
            <w:webHidden/>
          </w:rPr>
        </w:r>
        <w:r w:rsidR="008B2899">
          <w:rPr>
            <w:webHidden/>
          </w:rPr>
          <w:fldChar w:fldCharType="separate"/>
        </w:r>
        <w:r w:rsidR="008B2899">
          <w:rPr>
            <w:webHidden/>
          </w:rPr>
          <w:t>2</w:t>
        </w:r>
        <w:r w:rsidR="008B2899">
          <w:rPr>
            <w:webHidden/>
          </w:rPr>
          <w:fldChar w:fldCharType="end"/>
        </w:r>
      </w:hyperlink>
    </w:p>
    <w:p w14:paraId="0DB0A29E" w14:textId="7AD5F9B7" w:rsidR="008B2899" w:rsidRDefault="00000000">
      <w:pPr>
        <w:pStyle w:val="TOC3"/>
        <w:rPr>
          <w:rFonts w:asciiTheme="minorHAnsi" w:eastAsiaTheme="minorEastAsia" w:hAnsiTheme="minorHAnsi" w:cstheme="minorBidi"/>
          <w:kern w:val="2"/>
          <w:szCs w:val="22"/>
          <w:lang w:eastAsia="zh-CN"/>
          <w14:ligatures w14:val="standardContextual"/>
        </w:rPr>
      </w:pPr>
      <w:hyperlink w:anchor="_Toc145842086" w:history="1">
        <w:r w:rsidR="008B2899" w:rsidRPr="000A367E">
          <w:rPr>
            <w:rStyle w:val="Hyperlink"/>
          </w:rPr>
          <w:t>1.1.3</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Data Mule method</w:t>
        </w:r>
        <w:r w:rsidR="008B2899">
          <w:rPr>
            <w:webHidden/>
          </w:rPr>
          <w:tab/>
        </w:r>
        <w:r w:rsidR="008B2899">
          <w:rPr>
            <w:webHidden/>
          </w:rPr>
          <w:fldChar w:fldCharType="begin"/>
        </w:r>
        <w:r w:rsidR="008B2899">
          <w:rPr>
            <w:webHidden/>
          </w:rPr>
          <w:instrText xml:space="preserve"> PAGEREF _Toc145842086 \h </w:instrText>
        </w:r>
        <w:r w:rsidR="008B2899">
          <w:rPr>
            <w:webHidden/>
          </w:rPr>
        </w:r>
        <w:r w:rsidR="008B2899">
          <w:rPr>
            <w:webHidden/>
          </w:rPr>
          <w:fldChar w:fldCharType="separate"/>
        </w:r>
        <w:r w:rsidR="008B2899">
          <w:rPr>
            <w:webHidden/>
          </w:rPr>
          <w:t>9</w:t>
        </w:r>
        <w:r w:rsidR="008B2899">
          <w:rPr>
            <w:webHidden/>
          </w:rPr>
          <w:fldChar w:fldCharType="end"/>
        </w:r>
      </w:hyperlink>
    </w:p>
    <w:p w14:paraId="4C5B3122" w14:textId="22EDD883" w:rsidR="008B2899" w:rsidRDefault="00000000">
      <w:pPr>
        <w:pStyle w:val="TOC3"/>
        <w:rPr>
          <w:rFonts w:asciiTheme="minorHAnsi" w:eastAsiaTheme="minorEastAsia" w:hAnsiTheme="minorHAnsi" w:cstheme="minorBidi"/>
          <w:kern w:val="2"/>
          <w:szCs w:val="22"/>
          <w:lang w:eastAsia="zh-CN"/>
          <w14:ligatures w14:val="standardContextual"/>
        </w:rPr>
      </w:pPr>
      <w:hyperlink w:anchor="_Toc145842087" w:history="1">
        <w:r w:rsidR="008B2899" w:rsidRPr="000A367E">
          <w:rPr>
            <w:rStyle w:val="Hyperlink"/>
          </w:rPr>
          <w:t>1.1.4</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Utilising a rover as a data mule</w:t>
        </w:r>
        <w:r w:rsidR="008B2899">
          <w:rPr>
            <w:webHidden/>
          </w:rPr>
          <w:tab/>
        </w:r>
        <w:r w:rsidR="008B2899">
          <w:rPr>
            <w:webHidden/>
          </w:rPr>
          <w:fldChar w:fldCharType="begin"/>
        </w:r>
        <w:r w:rsidR="008B2899">
          <w:rPr>
            <w:webHidden/>
          </w:rPr>
          <w:instrText xml:space="preserve"> PAGEREF _Toc145842087 \h </w:instrText>
        </w:r>
        <w:r w:rsidR="008B2899">
          <w:rPr>
            <w:webHidden/>
          </w:rPr>
        </w:r>
        <w:r w:rsidR="008B2899">
          <w:rPr>
            <w:webHidden/>
          </w:rPr>
          <w:fldChar w:fldCharType="separate"/>
        </w:r>
        <w:r w:rsidR="008B2899">
          <w:rPr>
            <w:webHidden/>
          </w:rPr>
          <w:t>10</w:t>
        </w:r>
        <w:r w:rsidR="008B2899">
          <w:rPr>
            <w:webHidden/>
          </w:rPr>
          <w:fldChar w:fldCharType="end"/>
        </w:r>
      </w:hyperlink>
    </w:p>
    <w:p w14:paraId="6178C5DC" w14:textId="7F8C4728" w:rsidR="008B2899" w:rsidRDefault="00000000">
      <w:pPr>
        <w:pStyle w:val="TOC3"/>
        <w:rPr>
          <w:rFonts w:asciiTheme="minorHAnsi" w:eastAsiaTheme="minorEastAsia" w:hAnsiTheme="minorHAnsi" w:cstheme="minorBidi"/>
          <w:kern w:val="2"/>
          <w:szCs w:val="22"/>
          <w:lang w:eastAsia="zh-CN"/>
          <w14:ligatures w14:val="standardContextual"/>
        </w:rPr>
      </w:pPr>
      <w:hyperlink w:anchor="_Toc145842088" w:history="1">
        <w:r w:rsidR="008B2899" w:rsidRPr="000A367E">
          <w:rPr>
            <w:rStyle w:val="Hyperlink"/>
          </w:rPr>
          <w:t>1.1.5</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Obstacle Avoidance</w:t>
        </w:r>
        <w:r w:rsidR="008B2899">
          <w:rPr>
            <w:webHidden/>
          </w:rPr>
          <w:tab/>
        </w:r>
        <w:r w:rsidR="008B2899">
          <w:rPr>
            <w:webHidden/>
          </w:rPr>
          <w:fldChar w:fldCharType="begin"/>
        </w:r>
        <w:r w:rsidR="008B2899">
          <w:rPr>
            <w:webHidden/>
          </w:rPr>
          <w:instrText xml:space="preserve"> PAGEREF _Toc145842088 \h </w:instrText>
        </w:r>
        <w:r w:rsidR="008B2899">
          <w:rPr>
            <w:webHidden/>
          </w:rPr>
        </w:r>
        <w:r w:rsidR="008B2899">
          <w:rPr>
            <w:webHidden/>
          </w:rPr>
          <w:fldChar w:fldCharType="separate"/>
        </w:r>
        <w:r w:rsidR="008B2899">
          <w:rPr>
            <w:webHidden/>
          </w:rPr>
          <w:t>17</w:t>
        </w:r>
        <w:r w:rsidR="008B2899">
          <w:rPr>
            <w:webHidden/>
          </w:rPr>
          <w:fldChar w:fldCharType="end"/>
        </w:r>
      </w:hyperlink>
    </w:p>
    <w:p w14:paraId="714B60F6" w14:textId="4E9A36EC" w:rsidR="008B2899" w:rsidRDefault="00000000">
      <w:pPr>
        <w:pStyle w:val="TOC3"/>
        <w:rPr>
          <w:rFonts w:asciiTheme="minorHAnsi" w:eastAsiaTheme="minorEastAsia" w:hAnsiTheme="minorHAnsi" w:cstheme="minorBidi"/>
          <w:kern w:val="2"/>
          <w:szCs w:val="22"/>
          <w:lang w:eastAsia="zh-CN"/>
          <w14:ligatures w14:val="standardContextual"/>
        </w:rPr>
      </w:pPr>
      <w:hyperlink w:anchor="_Toc145842089" w:history="1">
        <w:r w:rsidR="008B2899" w:rsidRPr="000A367E">
          <w:rPr>
            <w:rStyle w:val="Hyperlink"/>
          </w:rPr>
          <w:t>1.1.6</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Image stabilisation</w:t>
        </w:r>
        <w:r w:rsidR="008B2899">
          <w:rPr>
            <w:webHidden/>
          </w:rPr>
          <w:tab/>
        </w:r>
        <w:r w:rsidR="008B2899">
          <w:rPr>
            <w:webHidden/>
          </w:rPr>
          <w:fldChar w:fldCharType="begin"/>
        </w:r>
        <w:r w:rsidR="008B2899">
          <w:rPr>
            <w:webHidden/>
          </w:rPr>
          <w:instrText xml:space="preserve"> PAGEREF _Toc145842089 \h </w:instrText>
        </w:r>
        <w:r w:rsidR="008B2899">
          <w:rPr>
            <w:webHidden/>
          </w:rPr>
        </w:r>
        <w:r w:rsidR="008B2899">
          <w:rPr>
            <w:webHidden/>
          </w:rPr>
          <w:fldChar w:fldCharType="separate"/>
        </w:r>
        <w:r w:rsidR="008B2899">
          <w:rPr>
            <w:webHidden/>
          </w:rPr>
          <w:t>28</w:t>
        </w:r>
        <w:r w:rsidR="008B2899">
          <w:rPr>
            <w:webHidden/>
          </w:rPr>
          <w:fldChar w:fldCharType="end"/>
        </w:r>
      </w:hyperlink>
    </w:p>
    <w:p w14:paraId="73D3A79D" w14:textId="4A16F2DA"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090" w:history="1">
        <w:r w:rsidR="008B2899" w:rsidRPr="000A367E">
          <w:rPr>
            <w:rStyle w:val="Hyperlink"/>
          </w:rPr>
          <w:t>1.2</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Research Objective</w:t>
        </w:r>
        <w:r w:rsidR="008B2899">
          <w:rPr>
            <w:webHidden/>
          </w:rPr>
          <w:tab/>
        </w:r>
        <w:r w:rsidR="008B2899">
          <w:rPr>
            <w:webHidden/>
          </w:rPr>
          <w:fldChar w:fldCharType="begin"/>
        </w:r>
        <w:r w:rsidR="008B2899">
          <w:rPr>
            <w:webHidden/>
          </w:rPr>
          <w:instrText xml:space="preserve"> PAGEREF _Toc145842090 \h </w:instrText>
        </w:r>
        <w:r w:rsidR="008B2899">
          <w:rPr>
            <w:webHidden/>
          </w:rPr>
        </w:r>
        <w:r w:rsidR="008B2899">
          <w:rPr>
            <w:webHidden/>
          </w:rPr>
          <w:fldChar w:fldCharType="separate"/>
        </w:r>
        <w:r w:rsidR="008B2899">
          <w:rPr>
            <w:webHidden/>
          </w:rPr>
          <w:t>38</w:t>
        </w:r>
        <w:r w:rsidR="008B2899">
          <w:rPr>
            <w:webHidden/>
          </w:rPr>
          <w:fldChar w:fldCharType="end"/>
        </w:r>
      </w:hyperlink>
    </w:p>
    <w:p w14:paraId="19D221C2" w14:textId="07F75D9A"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091" w:history="1">
        <w:r w:rsidR="008B2899" w:rsidRPr="000A367E">
          <w:rPr>
            <w:rStyle w:val="Hyperlink"/>
          </w:rPr>
          <w:t>1.3</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Thesis Outline</w:t>
        </w:r>
        <w:r w:rsidR="008B2899">
          <w:rPr>
            <w:webHidden/>
          </w:rPr>
          <w:tab/>
        </w:r>
        <w:r w:rsidR="008B2899">
          <w:rPr>
            <w:webHidden/>
          </w:rPr>
          <w:fldChar w:fldCharType="begin"/>
        </w:r>
        <w:r w:rsidR="008B2899">
          <w:rPr>
            <w:webHidden/>
          </w:rPr>
          <w:instrText xml:space="preserve"> PAGEREF _Toc145842091 \h </w:instrText>
        </w:r>
        <w:r w:rsidR="008B2899">
          <w:rPr>
            <w:webHidden/>
          </w:rPr>
        </w:r>
        <w:r w:rsidR="008B2899">
          <w:rPr>
            <w:webHidden/>
          </w:rPr>
          <w:fldChar w:fldCharType="separate"/>
        </w:r>
        <w:r w:rsidR="008B2899">
          <w:rPr>
            <w:webHidden/>
          </w:rPr>
          <w:t>38</w:t>
        </w:r>
        <w:r w:rsidR="008B2899">
          <w:rPr>
            <w:webHidden/>
          </w:rPr>
          <w:fldChar w:fldCharType="end"/>
        </w:r>
      </w:hyperlink>
    </w:p>
    <w:p w14:paraId="2D65BC5C" w14:textId="2B5984E9" w:rsidR="008B2899" w:rsidRDefault="00000000">
      <w:pPr>
        <w:pStyle w:val="TOC1"/>
        <w:rPr>
          <w:rFonts w:asciiTheme="minorHAnsi" w:eastAsiaTheme="minorEastAsia" w:hAnsiTheme="minorHAnsi" w:cstheme="minorBidi"/>
          <w:b w:val="0"/>
          <w:kern w:val="2"/>
          <w:szCs w:val="22"/>
          <w:lang w:eastAsia="zh-CN"/>
          <w14:ligatures w14:val="standardContextual"/>
        </w:rPr>
      </w:pPr>
      <w:hyperlink w:anchor="_Toc145842092" w:history="1">
        <w:r w:rsidR="008B2899" w:rsidRPr="000A367E">
          <w:rPr>
            <w:rStyle w:val="Hyperlink"/>
          </w:rPr>
          <w:t>Chapter 2 Literature Review</w:t>
        </w:r>
        <w:r w:rsidR="008B2899">
          <w:rPr>
            <w:webHidden/>
          </w:rPr>
          <w:tab/>
        </w:r>
        <w:r w:rsidR="008B2899">
          <w:rPr>
            <w:webHidden/>
          </w:rPr>
          <w:fldChar w:fldCharType="begin"/>
        </w:r>
        <w:r w:rsidR="008B2899">
          <w:rPr>
            <w:webHidden/>
          </w:rPr>
          <w:instrText xml:space="preserve"> PAGEREF _Toc145842092 \h </w:instrText>
        </w:r>
        <w:r w:rsidR="008B2899">
          <w:rPr>
            <w:webHidden/>
          </w:rPr>
        </w:r>
        <w:r w:rsidR="008B2899">
          <w:rPr>
            <w:webHidden/>
          </w:rPr>
          <w:fldChar w:fldCharType="separate"/>
        </w:r>
        <w:r w:rsidR="008B2899">
          <w:rPr>
            <w:webHidden/>
          </w:rPr>
          <w:t>39</w:t>
        </w:r>
        <w:r w:rsidR="008B2899">
          <w:rPr>
            <w:webHidden/>
          </w:rPr>
          <w:fldChar w:fldCharType="end"/>
        </w:r>
      </w:hyperlink>
    </w:p>
    <w:p w14:paraId="32F7E7B2" w14:textId="7CFC415B" w:rsidR="008B2899" w:rsidRDefault="00000000">
      <w:pPr>
        <w:pStyle w:val="TOC1"/>
        <w:rPr>
          <w:rFonts w:asciiTheme="minorHAnsi" w:eastAsiaTheme="minorEastAsia" w:hAnsiTheme="minorHAnsi" w:cstheme="minorBidi"/>
          <w:b w:val="0"/>
          <w:kern w:val="2"/>
          <w:szCs w:val="22"/>
          <w:lang w:eastAsia="zh-CN"/>
          <w14:ligatures w14:val="standardContextual"/>
        </w:rPr>
      </w:pPr>
      <w:hyperlink w:anchor="_Toc145842093" w:history="1">
        <w:r w:rsidR="008B2899" w:rsidRPr="000A367E">
          <w:rPr>
            <w:rStyle w:val="Hyperlink"/>
          </w:rPr>
          <w:t>Chapter 3 Method</w:t>
        </w:r>
        <w:r w:rsidR="008B2899">
          <w:rPr>
            <w:webHidden/>
          </w:rPr>
          <w:tab/>
        </w:r>
        <w:r w:rsidR="008B2899">
          <w:rPr>
            <w:webHidden/>
          </w:rPr>
          <w:fldChar w:fldCharType="begin"/>
        </w:r>
        <w:r w:rsidR="008B2899">
          <w:rPr>
            <w:webHidden/>
          </w:rPr>
          <w:instrText xml:space="preserve"> PAGEREF _Toc145842093 \h </w:instrText>
        </w:r>
        <w:r w:rsidR="008B2899">
          <w:rPr>
            <w:webHidden/>
          </w:rPr>
        </w:r>
        <w:r w:rsidR="008B2899">
          <w:rPr>
            <w:webHidden/>
          </w:rPr>
          <w:fldChar w:fldCharType="separate"/>
        </w:r>
        <w:r w:rsidR="008B2899">
          <w:rPr>
            <w:webHidden/>
          </w:rPr>
          <w:t>42</w:t>
        </w:r>
        <w:r w:rsidR="008B2899">
          <w:rPr>
            <w:webHidden/>
          </w:rPr>
          <w:fldChar w:fldCharType="end"/>
        </w:r>
      </w:hyperlink>
    </w:p>
    <w:p w14:paraId="6B805C12" w14:textId="7357E720"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094" w:history="1">
        <w:r w:rsidR="008B2899" w:rsidRPr="000A367E">
          <w:rPr>
            <w:rStyle w:val="Hyperlink"/>
          </w:rPr>
          <w:t>3.2 Method Employed</w:t>
        </w:r>
        <w:r w:rsidR="008B2899">
          <w:rPr>
            <w:webHidden/>
          </w:rPr>
          <w:tab/>
        </w:r>
        <w:r w:rsidR="008B2899">
          <w:rPr>
            <w:webHidden/>
          </w:rPr>
          <w:fldChar w:fldCharType="begin"/>
        </w:r>
        <w:r w:rsidR="008B2899">
          <w:rPr>
            <w:webHidden/>
          </w:rPr>
          <w:instrText xml:space="preserve"> PAGEREF _Toc145842094 \h </w:instrText>
        </w:r>
        <w:r w:rsidR="008B2899">
          <w:rPr>
            <w:webHidden/>
          </w:rPr>
        </w:r>
        <w:r w:rsidR="008B2899">
          <w:rPr>
            <w:webHidden/>
          </w:rPr>
          <w:fldChar w:fldCharType="separate"/>
        </w:r>
        <w:r w:rsidR="008B2899">
          <w:rPr>
            <w:webHidden/>
          </w:rPr>
          <w:t>42</w:t>
        </w:r>
        <w:r w:rsidR="008B2899">
          <w:rPr>
            <w:webHidden/>
          </w:rPr>
          <w:fldChar w:fldCharType="end"/>
        </w:r>
      </w:hyperlink>
    </w:p>
    <w:p w14:paraId="36591886" w14:textId="6B48A8BC"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095" w:history="1">
        <w:r w:rsidR="008B2899" w:rsidRPr="000A367E">
          <w:rPr>
            <w:rStyle w:val="Hyperlink"/>
          </w:rPr>
          <w:t>3.1</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Equipment utilised</w:t>
        </w:r>
        <w:r w:rsidR="008B2899">
          <w:rPr>
            <w:webHidden/>
          </w:rPr>
          <w:tab/>
        </w:r>
        <w:r w:rsidR="008B2899">
          <w:rPr>
            <w:webHidden/>
          </w:rPr>
          <w:fldChar w:fldCharType="begin"/>
        </w:r>
        <w:r w:rsidR="008B2899">
          <w:rPr>
            <w:webHidden/>
          </w:rPr>
          <w:instrText xml:space="preserve"> PAGEREF _Toc145842095 \h </w:instrText>
        </w:r>
        <w:r w:rsidR="008B2899">
          <w:rPr>
            <w:webHidden/>
          </w:rPr>
        </w:r>
        <w:r w:rsidR="008B2899">
          <w:rPr>
            <w:webHidden/>
          </w:rPr>
          <w:fldChar w:fldCharType="separate"/>
        </w:r>
        <w:r w:rsidR="008B2899">
          <w:rPr>
            <w:webHidden/>
          </w:rPr>
          <w:t>43</w:t>
        </w:r>
        <w:r w:rsidR="008B2899">
          <w:rPr>
            <w:webHidden/>
          </w:rPr>
          <w:fldChar w:fldCharType="end"/>
        </w:r>
      </w:hyperlink>
    </w:p>
    <w:p w14:paraId="130E9B6F" w14:textId="4238CA93"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096" w:history="1">
        <w:r w:rsidR="008B2899" w:rsidRPr="000A367E">
          <w:rPr>
            <w:rStyle w:val="Hyperlink"/>
          </w:rPr>
          <w:t>3.2</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Initial baseline configuration</w:t>
        </w:r>
        <w:r w:rsidR="008B2899">
          <w:rPr>
            <w:webHidden/>
          </w:rPr>
          <w:tab/>
        </w:r>
        <w:r w:rsidR="008B2899">
          <w:rPr>
            <w:webHidden/>
          </w:rPr>
          <w:fldChar w:fldCharType="begin"/>
        </w:r>
        <w:r w:rsidR="008B2899">
          <w:rPr>
            <w:webHidden/>
          </w:rPr>
          <w:instrText xml:space="preserve"> PAGEREF _Toc145842096 \h </w:instrText>
        </w:r>
        <w:r w:rsidR="008B2899">
          <w:rPr>
            <w:webHidden/>
          </w:rPr>
        </w:r>
        <w:r w:rsidR="008B2899">
          <w:rPr>
            <w:webHidden/>
          </w:rPr>
          <w:fldChar w:fldCharType="separate"/>
        </w:r>
        <w:r w:rsidR="008B2899">
          <w:rPr>
            <w:webHidden/>
          </w:rPr>
          <w:t>45</w:t>
        </w:r>
        <w:r w:rsidR="008B2899">
          <w:rPr>
            <w:webHidden/>
          </w:rPr>
          <w:fldChar w:fldCharType="end"/>
        </w:r>
      </w:hyperlink>
    </w:p>
    <w:p w14:paraId="326DA121" w14:textId="68629C3D"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097" w:history="1">
        <w:r w:rsidR="008B2899" w:rsidRPr="000A367E">
          <w:rPr>
            <w:rStyle w:val="Hyperlink"/>
          </w:rPr>
          <w:t>3.3</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Baseline system (control) creation</w:t>
        </w:r>
        <w:r w:rsidR="008B2899">
          <w:rPr>
            <w:webHidden/>
          </w:rPr>
          <w:tab/>
        </w:r>
        <w:r w:rsidR="008B2899">
          <w:rPr>
            <w:webHidden/>
          </w:rPr>
          <w:fldChar w:fldCharType="begin"/>
        </w:r>
        <w:r w:rsidR="008B2899">
          <w:rPr>
            <w:webHidden/>
          </w:rPr>
          <w:instrText xml:space="preserve"> PAGEREF _Toc145842097 \h </w:instrText>
        </w:r>
        <w:r w:rsidR="008B2899">
          <w:rPr>
            <w:webHidden/>
          </w:rPr>
        </w:r>
        <w:r w:rsidR="008B2899">
          <w:rPr>
            <w:webHidden/>
          </w:rPr>
          <w:fldChar w:fldCharType="separate"/>
        </w:r>
        <w:r w:rsidR="008B2899">
          <w:rPr>
            <w:webHidden/>
          </w:rPr>
          <w:t>45</w:t>
        </w:r>
        <w:r w:rsidR="008B2899">
          <w:rPr>
            <w:webHidden/>
          </w:rPr>
          <w:fldChar w:fldCharType="end"/>
        </w:r>
      </w:hyperlink>
    </w:p>
    <w:p w14:paraId="32CB447C" w14:textId="491A2645" w:rsidR="008B2899" w:rsidRDefault="00000000">
      <w:pPr>
        <w:pStyle w:val="TOC1"/>
        <w:rPr>
          <w:rFonts w:asciiTheme="minorHAnsi" w:eastAsiaTheme="minorEastAsia" w:hAnsiTheme="minorHAnsi" w:cstheme="minorBidi"/>
          <w:b w:val="0"/>
          <w:kern w:val="2"/>
          <w:szCs w:val="22"/>
          <w:lang w:eastAsia="zh-CN"/>
          <w14:ligatures w14:val="standardContextual"/>
        </w:rPr>
      </w:pPr>
      <w:hyperlink w:anchor="_Toc145842098" w:history="1">
        <w:r w:rsidR="008B2899" w:rsidRPr="000A367E">
          <w:rPr>
            <w:rStyle w:val="Hyperlink"/>
          </w:rPr>
          <w:t>Chapter 4 Results</w:t>
        </w:r>
        <w:r w:rsidR="008B2899">
          <w:rPr>
            <w:webHidden/>
          </w:rPr>
          <w:tab/>
        </w:r>
        <w:r w:rsidR="008B2899">
          <w:rPr>
            <w:webHidden/>
          </w:rPr>
          <w:fldChar w:fldCharType="begin"/>
        </w:r>
        <w:r w:rsidR="008B2899">
          <w:rPr>
            <w:webHidden/>
          </w:rPr>
          <w:instrText xml:space="preserve"> PAGEREF _Toc145842098 \h </w:instrText>
        </w:r>
        <w:r w:rsidR="008B2899">
          <w:rPr>
            <w:webHidden/>
          </w:rPr>
        </w:r>
        <w:r w:rsidR="008B2899">
          <w:rPr>
            <w:webHidden/>
          </w:rPr>
          <w:fldChar w:fldCharType="separate"/>
        </w:r>
        <w:r w:rsidR="008B2899">
          <w:rPr>
            <w:webHidden/>
          </w:rPr>
          <w:t>47</w:t>
        </w:r>
        <w:r w:rsidR="008B2899">
          <w:rPr>
            <w:webHidden/>
          </w:rPr>
          <w:fldChar w:fldCharType="end"/>
        </w:r>
      </w:hyperlink>
    </w:p>
    <w:p w14:paraId="3B0F0630" w14:textId="0660B0EF"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099" w:history="1">
        <w:r w:rsidR="008B2899" w:rsidRPr="000A367E">
          <w:rPr>
            <w:rStyle w:val="Hyperlink"/>
          </w:rPr>
          <w:t>4.1</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Initial data capture and calibration</w:t>
        </w:r>
        <w:r w:rsidR="008B2899">
          <w:rPr>
            <w:webHidden/>
          </w:rPr>
          <w:tab/>
        </w:r>
        <w:r w:rsidR="008B2899">
          <w:rPr>
            <w:webHidden/>
          </w:rPr>
          <w:fldChar w:fldCharType="begin"/>
        </w:r>
        <w:r w:rsidR="008B2899">
          <w:rPr>
            <w:webHidden/>
          </w:rPr>
          <w:instrText xml:space="preserve"> PAGEREF _Toc145842099 \h </w:instrText>
        </w:r>
        <w:r w:rsidR="008B2899">
          <w:rPr>
            <w:webHidden/>
          </w:rPr>
        </w:r>
        <w:r w:rsidR="008B2899">
          <w:rPr>
            <w:webHidden/>
          </w:rPr>
          <w:fldChar w:fldCharType="separate"/>
        </w:r>
        <w:r w:rsidR="008B2899">
          <w:rPr>
            <w:webHidden/>
          </w:rPr>
          <w:t>47</w:t>
        </w:r>
        <w:r w:rsidR="008B2899">
          <w:rPr>
            <w:webHidden/>
          </w:rPr>
          <w:fldChar w:fldCharType="end"/>
        </w:r>
      </w:hyperlink>
    </w:p>
    <w:p w14:paraId="4A6D41AB" w14:textId="356F2AB5"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100" w:history="1">
        <w:r w:rsidR="008B2899" w:rsidRPr="000A367E">
          <w:rPr>
            <w:rStyle w:val="Hyperlink"/>
          </w:rPr>
          <w:t>4.2</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Baseline on a stationary vehicle: Madgwick filter</w:t>
        </w:r>
        <w:r w:rsidR="008B2899">
          <w:rPr>
            <w:webHidden/>
          </w:rPr>
          <w:tab/>
        </w:r>
        <w:r w:rsidR="008B2899">
          <w:rPr>
            <w:webHidden/>
          </w:rPr>
          <w:fldChar w:fldCharType="begin"/>
        </w:r>
        <w:r w:rsidR="008B2899">
          <w:rPr>
            <w:webHidden/>
          </w:rPr>
          <w:instrText xml:space="preserve"> PAGEREF _Toc145842100 \h </w:instrText>
        </w:r>
        <w:r w:rsidR="008B2899">
          <w:rPr>
            <w:webHidden/>
          </w:rPr>
        </w:r>
        <w:r w:rsidR="008B2899">
          <w:rPr>
            <w:webHidden/>
          </w:rPr>
          <w:fldChar w:fldCharType="separate"/>
        </w:r>
        <w:r w:rsidR="008B2899">
          <w:rPr>
            <w:webHidden/>
          </w:rPr>
          <w:t>51</w:t>
        </w:r>
        <w:r w:rsidR="008B2899">
          <w:rPr>
            <w:webHidden/>
          </w:rPr>
          <w:fldChar w:fldCharType="end"/>
        </w:r>
      </w:hyperlink>
    </w:p>
    <w:p w14:paraId="5C7D1BFB" w14:textId="723BB808"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101" w:history="1">
        <w:r w:rsidR="008B2899" w:rsidRPr="000A367E">
          <w:rPr>
            <w:rStyle w:val="Hyperlink"/>
          </w:rPr>
          <w:t>4.3</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Option A on a stationary vehicle: Kalman filter</w:t>
        </w:r>
        <w:r w:rsidR="008B2899">
          <w:rPr>
            <w:webHidden/>
          </w:rPr>
          <w:tab/>
        </w:r>
        <w:r w:rsidR="008B2899">
          <w:rPr>
            <w:webHidden/>
          </w:rPr>
          <w:fldChar w:fldCharType="begin"/>
        </w:r>
        <w:r w:rsidR="008B2899">
          <w:rPr>
            <w:webHidden/>
          </w:rPr>
          <w:instrText xml:space="preserve"> PAGEREF _Toc145842101 \h </w:instrText>
        </w:r>
        <w:r w:rsidR="008B2899">
          <w:rPr>
            <w:webHidden/>
          </w:rPr>
        </w:r>
        <w:r w:rsidR="008B2899">
          <w:rPr>
            <w:webHidden/>
          </w:rPr>
          <w:fldChar w:fldCharType="separate"/>
        </w:r>
        <w:r w:rsidR="008B2899">
          <w:rPr>
            <w:webHidden/>
          </w:rPr>
          <w:t>52</w:t>
        </w:r>
        <w:r w:rsidR="008B2899">
          <w:rPr>
            <w:webHidden/>
          </w:rPr>
          <w:fldChar w:fldCharType="end"/>
        </w:r>
      </w:hyperlink>
    </w:p>
    <w:p w14:paraId="46A74460" w14:textId="1028D8E3"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102" w:history="1">
        <w:r w:rsidR="008B2899" w:rsidRPr="000A367E">
          <w:rPr>
            <w:rStyle w:val="Hyperlink"/>
          </w:rPr>
          <w:t>4.1</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Option B on a Stationary vehicle:  Neural Network</w:t>
        </w:r>
        <w:r w:rsidR="008B2899">
          <w:rPr>
            <w:webHidden/>
          </w:rPr>
          <w:tab/>
        </w:r>
        <w:r w:rsidR="008B2899">
          <w:rPr>
            <w:webHidden/>
          </w:rPr>
          <w:fldChar w:fldCharType="begin"/>
        </w:r>
        <w:r w:rsidR="008B2899">
          <w:rPr>
            <w:webHidden/>
          </w:rPr>
          <w:instrText xml:space="preserve"> PAGEREF _Toc145842102 \h </w:instrText>
        </w:r>
        <w:r w:rsidR="008B2899">
          <w:rPr>
            <w:webHidden/>
          </w:rPr>
        </w:r>
        <w:r w:rsidR="008B2899">
          <w:rPr>
            <w:webHidden/>
          </w:rPr>
          <w:fldChar w:fldCharType="separate"/>
        </w:r>
        <w:r w:rsidR="008B2899">
          <w:rPr>
            <w:webHidden/>
          </w:rPr>
          <w:t>53</w:t>
        </w:r>
        <w:r w:rsidR="008B2899">
          <w:rPr>
            <w:webHidden/>
          </w:rPr>
          <w:fldChar w:fldCharType="end"/>
        </w:r>
      </w:hyperlink>
    </w:p>
    <w:p w14:paraId="19F6E8B3" w14:textId="11F0FC5D"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103" w:history="1">
        <w:r w:rsidR="008B2899" w:rsidRPr="000A367E">
          <w:rPr>
            <w:rStyle w:val="Hyperlink"/>
          </w:rPr>
          <w:t>4.1</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Baseline on a rolling vehicle:  Madgwick Filter</w:t>
        </w:r>
        <w:r w:rsidR="008B2899">
          <w:rPr>
            <w:webHidden/>
          </w:rPr>
          <w:tab/>
        </w:r>
        <w:r w:rsidR="008B2899">
          <w:rPr>
            <w:webHidden/>
          </w:rPr>
          <w:fldChar w:fldCharType="begin"/>
        </w:r>
        <w:r w:rsidR="008B2899">
          <w:rPr>
            <w:webHidden/>
          </w:rPr>
          <w:instrText xml:space="preserve"> PAGEREF _Toc145842103 \h </w:instrText>
        </w:r>
        <w:r w:rsidR="008B2899">
          <w:rPr>
            <w:webHidden/>
          </w:rPr>
        </w:r>
        <w:r w:rsidR="008B2899">
          <w:rPr>
            <w:webHidden/>
          </w:rPr>
          <w:fldChar w:fldCharType="separate"/>
        </w:r>
        <w:r w:rsidR="008B2899">
          <w:rPr>
            <w:webHidden/>
          </w:rPr>
          <w:t>56</w:t>
        </w:r>
        <w:r w:rsidR="008B2899">
          <w:rPr>
            <w:webHidden/>
          </w:rPr>
          <w:fldChar w:fldCharType="end"/>
        </w:r>
      </w:hyperlink>
    </w:p>
    <w:p w14:paraId="3049DBFE" w14:textId="016821C5"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104" w:history="1">
        <w:r w:rsidR="008B2899" w:rsidRPr="000A367E">
          <w:rPr>
            <w:rStyle w:val="Hyperlink"/>
          </w:rPr>
          <w:t>4.1</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Option A on a rolling vehicle:  Kalman Filter</w:t>
        </w:r>
        <w:r w:rsidR="008B2899">
          <w:rPr>
            <w:webHidden/>
          </w:rPr>
          <w:tab/>
        </w:r>
        <w:r w:rsidR="008B2899">
          <w:rPr>
            <w:webHidden/>
          </w:rPr>
          <w:fldChar w:fldCharType="begin"/>
        </w:r>
        <w:r w:rsidR="008B2899">
          <w:rPr>
            <w:webHidden/>
          </w:rPr>
          <w:instrText xml:space="preserve"> PAGEREF _Toc145842104 \h </w:instrText>
        </w:r>
        <w:r w:rsidR="008B2899">
          <w:rPr>
            <w:webHidden/>
          </w:rPr>
        </w:r>
        <w:r w:rsidR="008B2899">
          <w:rPr>
            <w:webHidden/>
          </w:rPr>
          <w:fldChar w:fldCharType="separate"/>
        </w:r>
        <w:r w:rsidR="008B2899">
          <w:rPr>
            <w:webHidden/>
          </w:rPr>
          <w:t>59</w:t>
        </w:r>
        <w:r w:rsidR="008B2899">
          <w:rPr>
            <w:webHidden/>
          </w:rPr>
          <w:fldChar w:fldCharType="end"/>
        </w:r>
      </w:hyperlink>
    </w:p>
    <w:p w14:paraId="1C896542" w14:textId="37B9B645"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105" w:history="1">
        <w:r w:rsidR="008B2899" w:rsidRPr="000A367E">
          <w:rPr>
            <w:rStyle w:val="Hyperlink"/>
          </w:rPr>
          <w:t>4.1</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Option B on a rolling vehicle:  Neural Network</w:t>
        </w:r>
        <w:r w:rsidR="008B2899">
          <w:rPr>
            <w:webHidden/>
          </w:rPr>
          <w:tab/>
        </w:r>
        <w:r w:rsidR="008B2899">
          <w:rPr>
            <w:webHidden/>
          </w:rPr>
          <w:fldChar w:fldCharType="begin"/>
        </w:r>
        <w:r w:rsidR="008B2899">
          <w:rPr>
            <w:webHidden/>
          </w:rPr>
          <w:instrText xml:space="preserve"> PAGEREF _Toc145842105 \h </w:instrText>
        </w:r>
        <w:r w:rsidR="008B2899">
          <w:rPr>
            <w:webHidden/>
          </w:rPr>
        </w:r>
        <w:r w:rsidR="008B2899">
          <w:rPr>
            <w:webHidden/>
          </w:rPr>
          <w:fldChar w:fldCharType="separate"/>
        </w:r>
        <w:r w:rsidR="008B2899">
          <w:rPr>
            <w:webHidden/>
          </w:rPr>
          <w:t>60</w:t>
        </w:r>
        <w:r w:rsidR="008B2899">
          <w:rPr>
            <w:webHidden/>
          </w:rPr>
          <w:fldChar w:fldCharType="end"/>
        </w:r>
      </w:hyperlink>
    </w:p>
    <w:p w14:paraId="5DFE617A" w14:textId="23B6FFCA" w:rsidR="008B2899" w:rsidRDefault="00000000">
      <w:pPr>
        <w:pStyle w:val="TOC1"/>
        <w:rPr>
          <w:rFonts w:asciiTheme="minorHAnsi" w:eastAsiaTheme="minorEastAsia" w:hAnsiTheme="minorHAnsi" w:cstheme="minorBidi"/>
          <w:b w:val="0"/>
          <w:kern w:val="2"/>
          <w:szCs w:val="22"/>
          <w:lang w:eastAsia="zh-CN"/>
          <w14:ligatures w14:val="standardContextual"/>
        </w:rPr>
      </w:pPr>
      <w:hyperlink w:anchor="_Toc145842106" w:history="1">
        <w:r w:rsidR="008B2899" w:rsidRPr="000A367E">
          <w:rPr>
            <w:rStyle w:val="Hyperlink"/>
          </w:rPr>
          <w:t>Chapter 5 Discussion and Analysis</w:t>
        </w:r>
        <w:r w:rsidR="008B2899">
          <w:rPr>
            <w:webHidden/>
          </w:rPr>
          <w:tab/>
        </w:r>
        <w:r w:rsidR="008B2899">
          <w:rPr>
            <w:webHidden/>
          </w:rPr>
          <w:fldChar w:fldCharType="begin"/>
        </w:r>
        <w:r w:rsidR="008B2899">
          <w:rPr>
            <w:webHidden/>
          </w:rPr>
          <w:instrText xml:space="preserve"> PAGEREF _Toc145842106 \h </w:instrText>
        </w:r>
        <w:r w:rsidR="008B2899">
          <w:rPr>
            <w:webHidden/>
          </w:rPr>
        </w:r>
        <w:r w:rsidR="008B2899">
          <w:rPr>
            <w:webHidden/>
          </w:rPr>
          <w:fldChar w:fldCharType="separate"/>
        </w:r>
        <w:r w:rsidR="008B2899">
          <w:rPr>
            <w:webHidden/>
          </w:rPr>
          <w:t>61</w:t>
        </w:r>
        <w:r w:rsidR="008B2899">
          <w:rPr>
            <w:webHidden/>
          </w:rPr>
          <w:fldChar w:fldCharType="end"/>
        </w:r>
      </w:hyperlink>
    </w:p>
    <w:p w14:paraId="02EE709F" w14:textId="2162A565" w:rsidR="008B2899" w:rsidRDefault="00000000">
      <w:pPr>
        <w:pStyle w:val="TOC1"/>
        <w:rPr>
          <w:rFonts w:asciiTheme="minorHAnsi" w:eastAsiaTheme="minorEastAsia" w:hAnsiTheme="minorHAnsi" w:cstheme="minorBidi"/>
          <w:b w:val="0"/>
          <w:kern w:val="2"/>
          <w:szCs w:val="22"/>
          <w:lang w:eastAsia="zh-CN"/>
          <w14:ligatures w14:val="standardContextual"/>
        </w:rPr>
      </w:pPr>
      <w:hyperlink w:anchor="_Toc145842107" w:history="1">
        <w:r w:rsidR="008B2899" w:rsidRPr="000A367E">
          <w:rPr>
            <w:rStyle w:val="Hyperlink"/>
          </w:rPr>
          <w:t>Chapter 6 Conclusion and Future Works</w:t>
        </w:r>
        <w:r w:rsidR="008B2899">
          <w:rPr>
            <w:webHidden/>
          </w:rPr>
          <w:tab/>
        </w:r>
        <w:r w:rsidR="008B2899">
          <w:rPr>
            <w:webHidden/>
          </w:rPr>
          <w:fldChar w:fldCharType="begin"/>
        </w:r>
        <w:r w:rsidR="008B2899">
          <w:rPr>
            <w:webHidden/>
          </w:rPr>
          <w:instrText xml:space="preserve"> PAGEREF _Toc145842107 \h </w:instrText>
        </w:r>
        <w:r w:rsidR="008B2899">
          <w:rPr>
            <w:webHidden/>
          </w:rPr>
        </w:r>
        <w:r w:rsidR="008B2899">
          <w:rPr>
            <w:webHidden/>
          </w:rPr>
          <w:fldChar w:fldCharType="separate"/>
        </w:r>
        <w:r w:rsidR="008B2899">
          <w:rPr>
            <w:webHidden/>
          </w:rPr>
          <w:t>62</w:t>
        </w:r>
        <w:r w:rsidR="008B2899">
          <w:rPr>
            <w:webHidden/>
          </w:rPr>
          <w:fldChar w:fldCharType="end"/>
        </w:r>
      </w:hyperlink>
    </w:p>
    <w:p w14:paraId="10633B70" w14:textId="65DA0F80" w:rsidR="008B2899" w:rsidRDefault="00000000">
      <w:pPr>
        <w:pStyle w:val="TOC1"/>
        <w:rPr>
          <w:rFonts w:asciiTheme="minorHAnsi" w:eastAsiaTheme="minorEastAsia" w:hAnsiTheme="minorHAnsi" w:cstheme="minorBidi"/>
          <w:b w:val="0"/>
          <w:kern w:val="2"/>
          <w:szCs w:val="22"/>
          <w:lang w:eastAsia="zh-CN"/>
          <w14:ligatures w14:val="standardContextual"/>
        </w:rPr>
      </w:pPr>
      <w:hyperlink w:anchor="_Toc145842108" w:history="1">
        <w:r w:rsidR="008B2899" w:rsidRPr="000A367E">
          <w:rPr>
            <w:rStyle w:val="Hyperlink"/>
          </w:rPr>
          <w:t>Chapter 7 Appendices</w:t>
        </w:r>
        <w:r w:rsidR="008B2899">
          <w:rPr>
            <w:webHidden/>
          </w:rPr>
          <w:tab/>
        </w:r>
        <w:r w:rsidR="008B2899">
          <w:rPr>
            <w:webHidden/>
          </w:rPr>
          <w:fldChar w:fldCharType="begin"/>
        </w:r>
        <w:r w:rsidR="008B2899">
          <w:rPr>
            <w:webHidden/>
          </w:rPr>
          <w:instrText xml:space="preserve"> PAGEREF _Toc145842108 \h </w:instrText>
        </w:r>
        <w:r w:rsidR="008B2899">
          <w:rPr>
            <w:webHidden/>
          </w:rPr>
        </w:r>
        <w:r w:rsidR="008B2899">
          <w:rPr>
            <w:webHidden/>
          </w:rPr>
          <w:fldChar w:fldCharType="separate"/>
        </w:r>
        <w:r w:rsidR="008B2899">
          <w:rPr>
            <w:webHidden/>
          </w:rPr>
          <w:t>63</w:t>
        </w:r>
        <w:r w:rsidR="008B2899">
          <w:rPr>
            <w:webHidden/>
          </w:rPr>
          <w:fldChar w:fldCharType="end"/>
        </w:r>
      </w:hyperlink>
    </w:p>
    <w:p w14:paraId="49EBE998" w14:textId="033CA898"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109" w:history="1">
        <w:r w:rsidR="008B2899" w:rsidRPr="000A367E">
          <w:rPr>
            <w:rStyle w:val="Hyperlink"/>
          </w:rPr>
          <w:t>7.1</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Appendix 1 - Code</w:t>
        </w:r>
        <w:r w:rsidR="008B2899">
          <w:rPr>
            <w:webHidden/>
          </w:rPr>
          <w:tab/>
        </w:r>
        <w:r w:rsidR="008B2899">
          <w:rPr>
            <w:webHidden/>
          </w:rPr>
          <w:fldChar w:fldCharType="begin"/>
        </w:r>
        <w:r w:rsidR="008B2899">
          <w:rPr>
            <w:webHidden/>
          </w:rPr>
          <w:instrText xml:space="preserve"> PAGEREF _Toc145842109 \h </w:instrText>
        </w:r>
        <w:r w:rsidR="008B2899">
          <w:rPr>
            <w:webHidden/>
          </w:rPr>
        </w:r>
        <w:r w:rsidR="008B2899">
          <w:rPr>
            <w:webHidden/>
          </w:rPr>
          <w:fldChar w:fldCharType="separate"/>
        </w:r>
        <w:r w:rsidR="008B2899">
          <w:rPr>
            <w:webHidden/>
          </w:rPr>
          <w:t>63</w:t>
        </w:r>
        <w:r w:rsidR="008B2899">
          <w:rPr>
            <w:webHidden/>
          </w:rPr>
          <w:fldChar w:fldCharType="end"/>
        </w:r>
      </w:hyperlink>
    </w:p>
    <w:p w14:paraId="7A6D35A5" w14:textId="05701C80"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110" w:history="1">
        <w:r w:rsidR="008B2899" w:rsidRPr="000A367E">
          <w:rPr>
            <w:rStyle w:val="Hyperlink"/>
          </w:rPr>
          <w:t>7.2</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Appendix 2. Calibration results.</w:t>
        </w:r>
        <w:r w:rsidR="008B2899">
          <w:rPr>
            <w:webHidden/>
          </w:rPr>
          <w:tab/>
        </w:r>
        <w:r w:rsidR="008B2899">
          <w:rPr>
            <w:webHidden/>
          </w:rPr>
          <w:fldChar w:fldCharType="begin"/>
        </w:r>
        <w:r w:rsidR="008B2899">
          <w:rPr>
            <w:webHidden/>
          </w:rPr>
          <w:instrText xml:space="preserve"> PAGEREF _Toc145842110 \h </w:instrText>
        </w:r>
        <w:r w:rsidR="008B2899">
          <w:rPr>
            <w:webHidden/>
          </w:rPr>
        </w:r>
        <w:r w:rsidR="008B2899">
          <w:rPr>
            <w:webHidden/>
          </w:rPr>
          <w:fldChar w:fldCharType="separate"/>
        </w:r>
        <w:r w:rsidR="008B2899">
          <w:rPr>
            <w:webHidden/>
          </w:rPr>
          <w:t>69</w:t>
        </w:r>
        <w:r w:rsidR="008B2899">
          <w:rPr>
            <w:webHidden/>
          </w:rPr>
          <w:fldChar w:fldCharType="end"/>
        </w:r>
      </w:hyperlink>
    </w:p>
    <w:p w14:paraId="4AAFFB71" w14:textId="430222A5" w:rsidR="008B2899" w:rsidRDefault="00000000">
      <w:pPr>
        <w:pStyle w:val="TOC2"/>
        <w:rPr>
          <w:rFonts w:asciiTheme="minorHAnsi" w:eastAsiaTheme="minorEastAsia" w:hAnsiTheme="minorHAnsi" w:cstheme="minorBidi"/>
          <w:kern w:val="2"/>
          <w:szCs w:val="22"/>
          <w:lang w:eastAsia="zh-CN"/>
          <w14:ligatures w14:val="standardContextual"/>
        </w:rPr>
      </w:pPr>
      <w:hyperlink w:anchor="_Toc145842111" w:history="1">
        <w:r w:rsidR="008B2899" w:rsidRPr="000A367E">
          <w:rPr>
            <w:rStyle w:val="Hyperlink"/>
            <w:lang w:eastAsia="zh-CN"/>
          </w:rPr>
          <w:t>7.3</w:t>
        </w:r>
        <w:r w:rsidR="008B2899">
          <w:rPr>
            <w:rFonts w:asciiTheme="minorHAnsi" w:eastAsiaTheme="minorEastAsia" w:hAnsiTheme="minorHAnsi" w:cstheme="minorBidi"/>
            <w:kern w:val="2"/>
            <w:szCs w:val="22"/>
            <w:lang w:eastAsia="zh-CN"/>
            <w14:ligatures w14:val="standardContextual"/>
          </w:rPr>
          <w:tab/>
        </w:r>
        <w:r w:rsidR="008B2899" w:rsidRPr="000A367E">
          <w:rPr>
            <w:rStyle w:val="Hyperlink"/>
          </w:rPr>
          <w:t>Appendix 7.3 Electrical Characteristics of IMU-29048 IMU</w:t>
        </w:r>
        <w:r w:rsidR="008B2899">
          <w:rPr>
            <w:webHidden/>
          </w:rPr>
          <w:tab/>
        </w:r>
        <w:r w:rsidR="008B2899">
          <w:rPr>
            <w:webHidden/>
          </w:rPr>
          <w:fldChar w:fldCharType="begin"/>
        </w:r>
        <w:r w:rsidR="008B2899">
          <w:rPr>
            <w:webHidden/>
          </w:rPr>
          <w:instrText xml:space="preserve"> PAGEREF _Toc145842111 \h </w:instrText>
        </w:r>
        <w:r w:rsidR="008B2899">
          <w:rPr>
            <w:webHidden/>
          </w:rPr>
        </w:r>
        <w:r w:rsidR="008B2899">
          <w:rPr>
            <w:webHidden/>
          </w:rPr>
          <w:fldChar w:fldCharType="separate"/>
        </w:r>
        <w:r w:rsidR="008B2899">
          <w:rPr>
            <w:webHidden/>
          </w:rPr>
          <w:t>71</w:t>
        </w:r>
        <w:r w:rsidR="008B2899">
          <w:rPr>
            <w:webHidden/>
          </w:rPr>
          <w:fldChar w:fldCharType="end"/>
        </w:r>
      </w:hyperlink>
    </w:p>
    <w:p w14:paraId="5C4E0BAB" w14:textId="0811C64A" w:rsidR="008B2899" w:rsidRDefault="00000000">
      <w:pPr>
        <w:pStyle w:val="TOC1"/>
        <w:rPr>
          <w:rFonts w:asciiTheme="minorHAnsi" w:eastAsiaTheme="minorEastAsia" w:hAnsiTheme="minorHAnsi" w:cstheme="minorBidi"/>
          <w:b w:val="0"/>
          <w:kern w:val="2"/>
          <w:szCs w:val="22"/>
          <w:lang w:eastAsia="zh-CN"/>
          <w14:ligatures w14:val="standardContextual"/>
        </w:rPr>
      </w:pPr>
      <w:hyperlink w:anchor="_Toc145842112" w:history="1">
        <w:r w:rsidR="008B2899" w:rsidRPr="000A367E">
          <w:rPr>
            <w:rStyle w:val="Hyperlink"/>
          </w:rPr>
          <w:t>Chapter 8</w:t>
        </w:r>
        <w:r w:rsidR="008B2899">
          <w:rPr>
            <w:webHidden/>
          </w:rPr>
          <w:tab/>
        </w:r>
        <w:r w:rsidR="008B2899">
          <w:rPr>
            <w:webHidden/>
          </w:rPr>
          <w:fldChar w:fldCharType="begin"/>
        </w:r>
        <w:r w:rsidR="008B2899">
          <w:rPr>
            <w:webHidden/>
          </w:rPr>
          <w:instrText xml:space="preserve"> PAGEREF _Toc145842112 \h </w:instrText>
        </w:r>
        <w:r w:rsidR="008B2899">
          <w:rPr>
            <w:webHidden/>
          </w:rPr>
        </w:r>
        <w:r w:rsidR="008B2899">
          <w:rPr>
            <w:webHidden/>
          </w:rPr>
          <w:fldChar w:fldCharType="separate"/>
        </w:r>
        <w:r w:rsidR="008B2899">
          <w:rPr>
            <w:webHidden/>
          </w:rPr>
          <w:t>72</w:t>
        </w:r>
        <w:r w:rsidR="008B2899">
          <w:rPr>
            <w:webHidden/>
          </w:rPr>
          <w:fldChar w:fldCharType="end"/>
        </w:r>
      </w:hyperlink>
    </w:p>
    <w:p w14:paraId="3922955C" w14:textId="3F29B0F1" w:rsidR="008B2899" w:rsidRDefault="00000000">
      <w:pPr>
        <w:pStyle w:val="TOC1"/>
        <w:rPr>
          <w:rFonts w:asciiTheme="minorHAnsi" w:eastAsiaTheme="minorEastAsia" w:hAnsiTheme="minorHAnsi" w:cstheme="minorBidi"/>
          <w:b w:val="0"/>
          <w:kern w:val="2"/>
          <w:szCs w:val="22"/>
          <w:lang w:eastAsia="zh-CN"/>
          <w14:ligatures w14:val="standardContextual"/>
        </w:rPr>
      </w:pPr>
      <w:hyperlink w:anchor="_Toc145842113" w:history="1">
        <w:r w:rsidR="008B2899" w:rsidRPr="000A367E">
          <w:rPr>
            <w:rStyle w:val="Hyperlink"/>
          </w:rPr>
          <w:t>References</w:t>
        </w:r>
        <w:r w:rsidR="008B2899">
          <w:rPr>
            <w:webHidden/>
          </w:rPr>
          <w:tab/>
        </w:r>
        <w:r w:rsidR="008B2899">
          <w:rPr>
            <w:webHidden/>
          </w:rPr>
          <w:fldChar w:fldCharType="begin"/>
        </w:r>
        <w:r w:rsidR="008B2899">
          <w:rPr>
            <w:webHidden/>
          </w:rPr>
          <w:instrText xml:space="preserve"> PAGEREF _Toc145842113 \h </w:instrText>
        </w:r>
        <w:r w:rsidR="008B2899">
          <w:rPr>
            <w:webHidden/>
          </w:rPr>
        </w:r>
        <w:r w:rsidR="008B2899">
          <w:rPr>
            <w:webHidden/>
          </w:rPr>
          <w:fldChar w:fldCharType="separate"/>
        </w:r>
        <w:r w:rsidR="008B2899">
          <w:rPr>
            <w:webHidden/>
          </w:rPr>
          <w:t>73</w:t>
        </w:r>
        <w:r w:rsidR="008B2899">
          <w:rPr>
            <w:webHidden/>
          </w:rPr>
          <w:fldChar w:fldCharType="end"/>
        </w:r>
      </w:hyperlink>
    </w:p>
    <w:p w14:paraId="736CA53E" w14:textId="5235554C" w:rsidR="00D03434" w:rsidRDefault="003F2E4C" w:rsidP="00951044">
      <w:pPr>
        <w:pStyle w:val="HeadingMyL1"/>
        <w:jc w:val="left"/>
        <w:rPr>
          <w:b w:val="0"/>
        </w:rPr>
      </w:pPr>
      <w:r>
        <w:fldChar w:fldCharType="end"/>
      </w:r>
    </w:p>
    <w:p w14:paraId="03AE152B" w14:textId="2A0C43E5" w:rsidR="00FC6D91" w:rsidRPr="00FC6D91" w:rsidRDefault="00452E46" w:rsidP="00D03434">
      <w:pPr>
        <w:pStyle w:val="HeadingMyL1"/>
      </w:pPr>
      <w:bookmarkStart w:id="12" w:name="_Toc145842078"/>
      <w:r w:rsidRPr="0011177B">
        <w:t>List of Tables</w:t>
      </w:r>
      <w:bookmarkEnd w:id="12"/>
    </w:p>
    <w:p w14:paraId="1EAFF8BF" w14:textId="5E5EDBBF" w:rsidR="007C15B7" w:rsidRDefault="00866BAC">
      <w:pPr>
        <w:pStyle w:val="TableofFigures"/>
        <w:rPr>
          <w:rFonts w:asciiTheme="minorHAnsi" w:eastAsiaTheme="minorEastAsia" w:hAnsiTheme="minorHAnsi" w:cstheme="minorBidi"/>
          <w:kern w:val="2"/>
          <w:szCs w:val="22"/>
          <w:lang w:eastAsia="zh-CN"/>
          <w14:ligatures w14:val="standardContextual"/>
        </w:rPr>
      </w:pPr>
      <w:r>
        <w:fldChar w:fldCharType="begin"/>
      </w:r>
      <w:r>
        <w:instrText xml:space="preserve"> TOC \c "Table" </w:instrText>
      </w:r>
      <w:r>
        <w:fldChar w:fldCharType="separate"/>
      </w:r>
      <w:r w:rsidR="007C15B7">
        <w:t>Table 1.1 Backhaul (long range) communication protocols compared.</w:t>
      </w:r>
      <w:r w:rsidR="007C15B7">
        <w:tab/>
      </w:r>
      <w:r w:rsidR="007C15B7">
        <w:fldChar w:fldCharType="begin"/>
      </w:r>
      <w:r w:rsidR="007C15B7">
        <w:instrText xml:space="preserve"> PAGEREF _Toc143358127 \h </w:instrText>
      </w:r>
      <w:r w:rsidR="007C15B7">
        <w:fldChar w:fldCharType="separate"/>
      </w:r>
      <w:r w:rsidR="007C15B7">
        <w:t>7</w:t>
      </w:r>
      <w:r w:rsidR="007C15B7">
        <w:fldChar w:fldCharType="end"/>
      </w:r>
    </w:p>
    <w:p w14:paraId="5FE67BF2" w14:textId="6EC94FA5" w:rsidR="007C15B7" w:rsidRDefault="007C15B7">
      <w:pPr>
        <w:pStyle w:val="TableofFigures"/>
        <w:rPr>
          <w:rFonts w:asciiTheme="minorHAnsi" w:eastAsiaTheme="minorEastAsia" w:hAnsiTheme="minorHAnsi" w:cstheme="minorBidi"/>
          <w:kern w:val="2"/>
          <w:szCs w:val="22"/>
          <w:lang w:eastAsia="zh-CN"/>
          <w14:ligatures w14:val="standardContextual"/>
        </w:rPr>
      </w:pPr>
      <w:r>
        <w:t>Table 1.2  Short range communication protocols compared</w:t>
      </w:r>
      <w:r>
        <w:tab/>
      </w:r>
      <w:r>
        <w:fldChar w:fldCharType="begin"/>
      </w:r>
      <w:r>
        <w:instrText xml:space="preserve"> PAGEREF _Toc143358128 \h </w:instrText>
      </w:r>
      <w:r>
        <w:fldChar w:fldCharType="separate"/>
      </w:r>
      <w:r>
        <w:t>7</w:t>
      </w:r>
      <w:r>
        <w:fldChar w:fldCharType="end"/>
      </w:r>
    </w:p>
    <w:p w14:paraId="282DD479" w14:textId="49957AB7" w:rsidR="007C15B7" w:rsidRDefault="007C15B7">
      <w:pPr>
        <w:pStyle w:val="TableofFigures"/>
        <w:rPr>
          <w:rFonts w:asciiTheme="minorHAnsi" w:eastAsiaTheme="minorEastAsia" w:hAnsiTheme="minorHAnsi" w:cstheme="minorBidi"/>
          <w:kern w:val="2"/>
          <w:szCs w:val="22"/>
          <w:lang w:eastAsia="zh-CN"/>
          <w14:ligatures w14:val="standardContextual"/>
        </w:rPr>
      </w:pPr>
      <w:r>
        <w:t>Table 1.3  Communication protool options available on a range of microcomputers</w:t>
      </w:r>
      <w:r>
        <w:tab/>
      </w:r>
      <w:r>
        <w:fldChar w:fldCharType="begin"/>
      </w:r>
      <w:r>
        <w:instrText xml:space="preserve"> PAGEREF _Toc143358129 \h </w:instrText>
      </w:r>
      <w:r>
        <w:fldChar w:fldCharType="separate"/>
      </w:r>
      <w:r>
        <w:t>8</w:t>
      </w:r>
      <w:r>
        <w:fldChar w:fldCharType="end"/>
      </w:r>
    </w:p>
    <w:p w14:paraId="013CEC78" w14:textId="3B05E979" w:rsidR="007C15B7" w:rsidRDefault="007C15B7">
      <w:pPr>
        <w:pStyle w:val="TableofFigures"/>
        <w:rPr>
          <w:rFonts w:asciiTheme="minorHAnsi" w:eastAsiaTheme="minorEastAsia" w:hAnsiTheme="minorHAnsi" w:cstheme="minorBidi"/>
          <w:kern w:val="2"/>
          <w:szCs w:val="22"/>
          <w:lang w:eastAsia="zh-CN"/>
          <w14:ligatures w14:val="standardContextual"/>
        </w:rPr>
      </w:pPr>
      <w:r>
        <w:t>Table 1.4  Single obstacle-avoiding Sensor Summary</w:t>
      </w:r>
      <w:r>
        <w:tab/>
      </w:r>
      <w:r>
        <w:fldChar w:fldCharType="begin"/>
      </w:r>
      <w:r>
        <w:instrText xml:space="preserve"> PAGEREF _Toc143358130 \h </w:instrText>
      </w:r>
      <w:r>
        <w:fldChar w:fldCharType="separate"/>
      </w:r>
      <w:r>
        <w:t>21</w:t>
      </w:r>
      <w:r>
        <w:fldChar w:fldCharType="end"/>
      </w:r>
    </w:p>
    <w:p w14:paraId="19486826" w14:textId="73D03727" w:rsidR="007C15B7" w:rsidRDefault="007C15B7">
      <w:pPr>
        <w:pStyle w:val="TableofFigures"/>
        <w:rPr>
          <w:rFonts w:asciiTheme="minorHAnsi" w:eastAsiaTheme="minorEastAsia" w:hAnsiTheme="minorHAnsi" w:cstheme="minorBidi"/>
          <w:kern w:val="2"/>
          <w:szCs w:val="22"/>
          <w:lang w:eastAsia="zh-CN"/>
          <w14:ligatures w14:val="standardContextual"/>
        </w:rPr>
      </w:pPr>
      <w:r>
        <w:t>Table 3.1  Budget</w:t>
      </w:r>
      <w:r>
        <w:tab/>
      </w:r>
      <w:r>
        <w:fldChar w:fldCharType="begin"/>
      </w:r>
      <w:r>
        <w:instrText xml:space="preserve"> PAGEREF _Toc143358131 \h </w:instrText>
      </w:r>
      <w:r>
        <w:fldChar w:fldCharType="separate"/>
      </w:r>
      <w:r>
        <w:t>40</w:t>
      </w:r>
      <w:r>
        <w:fldChar w:fldCharType="end"/>
      </w:r>
    </w:p>
    <w:p w14:paraId="09D04842" w14:textId="6EC25E7A" w:rsidR="007C15B7" w:rsidRDefault="007C15B7">
      <w:pPr>
        <w:pStyle w:val="TableofFigures"/>
        <w:rPr>
          <w:rFonts w:asciiTheme="minorHAnsi" w:eastAsiaTheme="minorEastAsia" w:hAnsiTheme="minorHAnsi" w:cstheme="minorBidi"/>
          <w:kern w:val="2"/>
          <w:szCs w:val="22"/>
          <w:lang w:eastAsia="zh-CN"/>
          <w14:ligatures w14:val="standardContextual"/>
        </w:rPr>
      </w:pPr>
      <w:r>
        <w:t>Table 4.1  Gyroscope roll values of a stationary object as determined by integration</w:t>
      </w:r>
      <w:r>
        <w:tab/>
      </w:r>
      <w:r>
        <w:fldChar w:fldCharType="begin"/>
      </w:r>
      <w:r>
        <w:instrText xml:space="preserve"> PAGEREF _Toc143358132 \h </w:instrText>
      </w:r>
      <w:r>
        <w:fldChar w:fldCharType="separate"/>
      </w:r>
      <w:r>
        <w:t>46</w:t>
      </w:r>
      <w:r>
        <w:fldChar w:fldCharType="end"/>
      </w:r>
    </w:p>
    <w:p w14:paraId="1670D1C6" w14:textId="6B7375C3" w:rsidR="007C15B7" w:rsidRDefault="007C15B7">
      <w:pPr>
        <w:pStyle w:val="TableofFigures"/>
        <w:rPr>
          <w:rFonts w:asciiTheme="minorHAnsi" w:eastAsiaTheme="minorEastAsia" w:hAnsiTheme="minorHAnsi" w:cstheme="minorBidi"/>
          <w:kern w:val="2"/>
          <w:szCs w:val="22"/>
          <w:lang w:eastAsia="zh-CN"/>
          <w14:ligatures w14:val="standardContextual"/>
        </w:rPr>
      </w:pPr>
      <w:r>
        <w:t>Table 4.2 Gyroscope pitch values of a stationary object as determined by integration</w:t>
      </w:r>
      <w:r>
        <w:tab/>
      </w:r>
      <w:r>
        <w:fldChar w:fldCharType="begin"/>
      </w:r>
      <w:r>
        <w:instrText xml:space="preserve"> PAGEREF _Toc143358133 \h </w:instrText>
      </w:r>
      <w:r>
        <w:fldChar w:fldCharType="separate"/>
      </w:r>
      <w:r>
        <w:t>47</w:t>
      </w:r>
      <w:r>
        <w:fldChar w:fldCharType="end"/>
      </w:r>
    </w:p>
    <w:p w14:paraId="012C6732" w14:textId="52832C67" w:rsidR="007C15B7" w:rsidRDefault="007C15B7">
      <w:pPr>
        <w:pStyle w:val="TableofFigures"/>
        <w:rPr>
          <w:rFonts w:asciiTheme="minorHAnsi" w:eastAsiaTheme="minorEastAsia" w:hAnsiTheme="minorHAnsi" w:cstheme="minorBidi"/>
          <w:kern w:val="2"/>
          <w:szCs w:val="22"/>
          <w:lang w:eastAsia="zh-CN"/>
          <w14:ligatures w14:val="standardContextual"/>
        </w:rPr>
      </w:pPr>
      <w:r>
        <w:t>Table 4.3  Roll angle results from the accelerometer</w:t>
      </w:r>
      <w:r>
        <w:tab/>
      </w:r>
      <w:r>
        <w:fldChar w:fldCharType="begin"/>
      </w:r>
      <w:r>
        <w:instrText xml:space="preserve"> PAGEREF _Toc143358134 \h </w:instrText>
      </w:r>
      <w:r>
        <w:fldChar w:fldCharType="separate"/>
      </w:r>
      <w:r>
        <w:t>48</w:t>
      </w:r>
      <w:r>
        <w:fldChar w:fldCharType="end"/>
      </w:r>
    </w:p>
    <w:p w14:paraId="35594CB7" w14:textId="1F7FA539" w:rsidR="00452E46" w:rsidRPr="00202319" w:rsidRDefault="00866BAC" w:rsidP="00202319">
      <w:r>
        <w:rPr>
          <w:rFonts w:ascii="Calibri" w:hAnsi="Calibri" w:cs="Calibri"/>
          <w:noProof/>
        </w:rPr>
        <w:fldChar w:fldCharType="end"/>
      </w:r>
    </w:p>
    <w:p w14:paraId="65E3024C" w14:textId="3F8B00BD" w:rsidR="00452E46" w:rsidRPr="0011177B" w:rsidRDefault="00D03434" w:rsidP="00667C2A">
      <w:pPr>
        <w:pStyle w:val="HeadingMyL1"/>
      </w:pPr>
      <w:r>
        <w:br/>
      </w:r>
      <w:r>
        <w:br/>
      </w:r>
      <w:bookmarkStart w:id="13" w:name="_Toc145842079"/>
      <w:r w:rsidR="00452E46" w:rsidRPr="0011177B">
        <w:t>List of Figures</w:t>
      </w:r>
      <w:bookmarkEnd w:id="13"/>
    </w:p>
    <w:p w14:paraId="7AFA1C43" w14:textId="563A4737" w:rsidR="007C15B7" w:rsidRDefault="00D03434">
      <w:pPr>
        <w:pStyle w:val="TableofFigures"/>
        <w:rPr>
          <w:rFonts w:asciiTheme="minorHAnsi" w:eastAsiaTheme="minorEastAsia" w:hAnsiTheme="minorHAnsi" w:cstheme="minorBidi"/>
          <w:kern w:val="2"/>
          <w:szCs w:val="22"/>
          <w:lang w:eastAsia="zh-CN"/>
          <w14:ligatures w14:val="standardContextual"/>
        </w:rPr>
      </w:pPr>
      <w:r>
        <w:fldChar w:fldCharType="begin"/>
      </w:r>
      <w:r>
        <w:instrText xml:space="preserve"> TOC \c "Figure" </w:instrText>
      </w:r>
      <w:r>
        <w:fldChar w:fldCharType="separate"/>
      </w:r>
      <w:r w:rsidR="007C15B7">
        <w:t xml:space="preserve">Figure 1.1  Differentiating </w:t>
      </w:r>
      <w:r w:rsidR="007C15B7" w:rsidRPr="00B554B1">
        <w:rPr>
          <w:lang w:val="en-US"/>
        </w:rPr>
        <w:t>Cat-M1 and NB-IoT technologies.</w:t>
      </w:r>
      <w:r w:rsidR="007C15B7">
        <w:t xml:space="preserve"> Image from (</w:t>
      </w:r>
      <w:r w:rsidR="007C15B7" w:rsidRPr="00B554B1">
        <w:rPr>
          <w:i/>
        </w:rPr>
        <w:t>Standards for the IoT</w:t>
      </w:r>
      <w:r w:rsidR="007C15B7">
        <w:t>, 2016)</w:t>
      </w:r>
      <w:r w:rsidR="007C15B7">
        <w:tab/>
      </w:r>
      <w:r w:rsidR="007C15B7">
        <w:fldChar w:fldCharType="begin"/>
      </w:r>
      <w:r w:rsidR="007C15B7">
        <w:instrText xml:space="preserve"> PAGEREF _Toc143358135 \h </w:instrText>
      </w:r>
      <w:r w:rsidR="007C15B7">
        <w:fldChar w:fldCharType="separate"/>
      </w:r>
      <w:r w:rsidR="007C15B7">
        <w:t>3</w:t>
      </w:r>
      <w:r w:rsidR="007C15B7">
        <w:fldChar w:fldCharType="end"/>
      </w:r>
    </w:p>
    <w:p w14:paraId="681B42FA" w14:textId="28AD6979" w:rsidR="007C15B7" w:rsidRDefault="007C15B7">
      <w:pPr>
        <w:pStyle w:val="TableofFigures"/>
        <w:rPr>
          <w:rFonts w:asciiTheme="minorHAnsi" w:eastAsiaTheme="minorEastAsia" w:hAnsiTheme="minorHAnsi" w:cstheme="minorBidi"/>
          <w:kern w:val="2"/>
          <w:szCs w:val="22"/>
          <w:lang w:eastAsia="zh-CN"/>
          <w14:ligatures w14:val="standardContextual"/>
        </w:rPr>
      </w:pPr>
      <w:r>
        <w:t>Figure 1.2  Cell Decomposition examples. Image from (Chiaberge, 2020)</w:t>
      </w:r>
      <w:r>
        <w:tab/>
      </w:r>
      <w:r>
        <w:fldChar w:fldCharType="begin"/>
      </w:r>
      <w:r>
        <w:instrText xml:space="preserve"> PAGEREF _Toc143358136 \h </w:instrText>
      </w:r>
      <w:r>
        <w:fldChar w:fldCharType="separate"/>
      </w:r>
      <w:r>
        <w:t>12</w:t>
      </w:r>
      <w:r>
        <w:fldChar w:fldCharType="end"/>
      </w:r>
    </w:p>
    <w:p w14:paraId="78E56EC6" w14:textId="526A51D2" w:rsidR="007C15B7" w:rsidRDefault="007C15B7">
      <w:pPr>
        <w:pStyle w:val="TableofFigures"/>
        <w:rPr>
          <w:rFonts w:asciiTheme="minorHAnsi" w:eastAsiaTheme="minorEastAsia" w:hAnsiTheme="minorHAnsi" w:cstheme="minorBidi"/>
          <w:kern w:val="2"/>
          <w:szCs w:val="22"/>
          <w:lang w:eastAsia="zh-CN"/>
          <w14:ligatures w14:val="standardContextual"/>
        </w:rPr>
      </w:pPr>
      <w:r>
        <w:t>Figure 1.3  Examples of Roadmap methods. Image from (Chiaberge, 2020)</w:t>
      </w:r>
      <w:r>
        <w:tab/>
      </w:r>
      <w:r>
        <w:fldChar w:fldCharType="begin"/>
      </w:r>
      <w:r>
        <w:instrText xml:space="preserve"> PAGEREF _Toc143358137 \h </w:instrText>
      </w:r>
      <w:r>
        <w:fldChar w:fldCharType="separate"/>
      </w:r>
      <w:r>
        <w:t>13</w:t>
      </w:r>
      <w:r>
        <w:fldChar w:fldCharType="end"/>
      </w:r>
    </w:p>
    <w:p w14:paraId="14D788BC" w14:textId="59F679A4" w:rsidR="007C15B7" w:rsidRDefault="007C15B7">
      <w:pPr>
        <w:pStyle w:val="TableofFigures"/>
        <w:rPr>
          <w:rFonts w:asciiTheme="minorHAnsi" w:eastAsiaTheme="minorEastAsia" w:hAnsiTheme="minorHAnsi" w:cstheme="minorBidi"/>
          <w:kern w:val="2"/>
          <w:szCs w:val="22"/>
          <w:lang w:eastAsia="zh-CN"/>
          <w14:ligatures w14:val="standardContextual"/>
        </w:rPr>
      </w:pPr>
      <w:r>
        <w:t>Figure 1.4  Potential Field algorithm example. Image from (Raheem &amp; M.Badr, 2017)</w:t>
      </w:r>
      <w:r>
        <w:tab/>
      </w:r>
      <w:r>
        <w:fldChar w:fldCharType="begin"/>
      </w:r>
      <w:r>
        <w:instrText xml:space="preserve"> PAGEREF _Toc143358138 \h </w:instrText>
      </w:r>
      <w:r>
        <w:fldChar w:fldCharType="separate"/>
      </w:r>
      <w:r>
        <w:t>14</w:t>
      </w:r>
      <w:r>
        <w:fldChar w:fldCharType="end"/>
      </w:r>
    </w:p>
    <w:p w14:paraId="2BA54FDE" w14:textId="5FF8F722" w:rsidR="007C15B7" w:rsidRDefault="007C15B7">
      <w:pPr>
        <w:pStyle w:val="TableofFigures"/>
        <w:rPr>
          <w:rFonts w:asciiTheme="minorHAnsi" w:eastAsiaTheme="minorEastAsia" w:hAnsiTheme="minorHAnsi" w:cstheme="minorBidi"/>
          <w:kern w:val="2"/>
          <w:szCs w:val="22"/>
          <w:lang w:eastAsia="zh-CN"/>
          <w14:ligatures w14:val="standardContextual"/>
        </w:rPr>
      </w:pPr>
      <w:r>
        <w:t>Figure 1.5  Sensor Types</w:t>
      </w:r>
      <w:r>
        <w:tab/>
      </w:r>
      <w:r>
        <w:fldChar w:fldCharType="begin"/>
      </w:r>
      <w:r>
        <w:instrText xml:space="preserve"> PAGEREF _Toc143358139 \h </w:instrText>
      </w:r>
      <w:r>
        <w:fldChar w:fldCharType="separate"/>
      </w:r>
      <w:r>
        <w:t>18</w:t>
      </w:r>
      <w:r>
        <w:fldChar w:fldCharType="end"/>
      </w:r>
    </w:p>
    <w:p w14:paraId="7FF5BAA1" w14:textId="5A4C1AA1" w:rsidR="007C15B7" w:rsidRDefault="007C15B7">
      <w:pPr>
        <w:pStyle w:val="TableofFigures"/>
        <w:rPr>
          <w:rFonts w:asciiTheme="minorHAnsi" w:eastAsiaTheme="minorEastAsia" w:hAnsiTheme="minorHAnsi" w:cstheme="minorBidi"/>
          <w:kern w:val="2"/>
          <w:szCs w:val="22"/>
          <w:lang w:eastAsia="zh-CN"/>
          <w14:ligatures w14:val="standardContextual"/>
        </w:rPr>
      </w:pPr>
      <w:r>
        <w:t>Figure 1.6 Digital camera system.Image from (Fossum, 1998)</w:t>
      </w:r>
      <w:r>
        <w:tab/>
      </w:r>
      <w:r>
        <w:fldChar w:fldCharType="begin"/>
      </w:r>
      <w:r>
        <w:instrText xml:space="preserve"> PAGEREF _Toc143358140 \h </w:instrText>
      </w:r>
      <w:r>
        <w:fldChar w:fldCharType="separate"/>
      </w:r>
      <w:r>
        <w:t>25</w:t>
      </w:r>
      <w:r>
        <w:fldChar w:fldCharType="end"/>
      </w:r>
    </w:p>
    <w:p w14:paraId="1105C188" w14:textId="3E2C2BA0" w:rsidR="007C15B7" w:rsidRDefault="007C15B7">
      <w:pPr>
        <w:pStyle w:val="TableofFigures"/>
        <w:rPr>
          <w:rFonts w:asciiTheme="minorHAnsi" w:eastAsiaTheme="minorEastAsia" w:hAnsiTheme="minorHAnsi" w:cstheme="minorBidi"/>
          <w:kern w:val="2"/>
          <w:szCs w:val="22"/>
          <w:lang w:eastAsia="zh-CN"/>
          <w14:ligatures w14:val="standardContextual"/>
        </w:rPr>
      </w:pPr>
      <w:r>
        <w:t>Figure 1.7  Fisheye Lens capture example. Image from (BHPhotoVideo.com, n.d.)</w:t>
      </w:r>
      <w:r>
        <w:tab/>
      </w:r>
      <w:r>
        <w:fldChar w:fldCharType="begin"/>
      </w:r>
      <w:r>
        <w:instrText xml:space="preserve"> PAGEREF _Toc143358141 \h </w:instrText>
      </w:r>
      <w:r>
        <w:fldChar w:fldCharType="separate"/>
      </w:r>
      <w:r>
        <w:t>28</w:t>
      </w:r>
      <w:r>
        <w:fldChar w:fldCharType="end"/>
      </w:r>
    </w:p>
    <w:p w14:paraId="24DE2871" w14:textId="6478CEBD" w:rsidR="007C15B7" w:rsidRDefault="007C15B7">
      <w:pPr>
        <w:pStyle w:val="TableofFigures"/>
        <w:rPr>
          <w:rFonts w:asciiTheme="minorHAnsi" w:eastAsiaTheme="minorEastAsia" w:hAnsiTheme="minorHAnsi" w:cstheme="minorBidi"/>
          <w:kern w:val="2"/>
          <w:szCs w:val="22"/>
          <w:lang w:eastAsia="zh-CN"/>
          <w14:ligatures w14:val="standardContextual"/>
        </w:rPr>
      </w:pPr>
      <w:r>
        <w:t>Figure 2.1   Diagram of roll, pitch and yaw angles. Image from (Www.researchgate.net, n.d.)</w:t>
      </w:r>
      <w:r>
        <w:tab/>
      </w:r>
      <w:r>
        <w:fldChar w:fldCharType="begin"/>
      </w:r>
      <w:r>
        <w:instrText xml:space="preserve"> PAGEREF _Toc143358142 \h </w:instrText>
      </w:r>
      <w:r>
        <w:fldChar w:fldCharType="separate"/>
      </w:r>
      <w:r>
        <w:t>32</w:t>
      </w:r>
      <w:r>
        <w:fldChar w:fldCharType="end"/>
      </w:r>
    </w:p>
    <w:p w14:paraId="79C24D11" w14:textId="45940EEB" w:rsidR="007C15B7" w:rsidRDefault="007C15B7">
      <w:pPr>
        <w:pStyle w:val="TableofFigures"/>
        <w:rPr>
          <w:rFonts w:asciiTheme="minorHAnsi" w:eastAsiaTheme="minorEastAsia" w:hAnsiTheme="minorHAnsi" w:cstheme="minorBidi"/>
          <w:kern w:val="2"/>
          <w:szCs w:val="22"/>
          <w:lang w:eastAsia="zh-CN"/>
          <w14:ligatures w14:val="standardContextual"/>
        </w:rPr>
      </w:pPr>
      <w:r>
        <w:t>Figure 2.2 Neuron construction (the unit part of the diagram). Image from (Samarasinghe, 2006)</w:t>
      </w:r>
      <w:r>
        <w:tab/>
      </w:r>
      <w:r>
        <w:fldChar w:fldCharType="begin"/>
      </w:r>
      <w:r>
        <w:instrText xml:space="preserve"> PAGEREF _Toc143358143 \h </w:instrText>
      </w:r>
      <w:r>
        <w:fldChar w:fldCharType="separate"/>
      </w:r>
      <w:r>
        <w:t>35</w:t>
      </w:r>
      <w:r>
        <w:fldChar w:fldCharType="end"/>
      </w:r>
    </w:p>
    <w:p w14:paraId="2E137319" w14:textId="1F20F8E4" w:rsidR="007C15B7" w:rsidRDefault="007C15B7">
      <w:pPr>
        <w:pStyle w:val="TableofFigures"/>
        <w:rPr>
          <w:rFonts w:asciiTheme="minorHAnsi" w:eastAsiaTheme="minorEastAsia" w:hAnsiTheme="minorHAnsi" w:cstheme="minorBidi"/>
          <w:kern w:val="2"/>
          <w:szCs w:val="22"/>
          <w:lang w:eastAsia="zh-CN"/>
          <w14:ligatures w14:val="standardContextual"/>
        </w:rPr>
      </w:pPr>
      <w:r>
        <w:t>Figure 2.3  Example functionality of neural networks for scientific data modelling: (a) fitting models to data or regression, (b) complex classification tasks, (c) discovering clusters in data, and (d) time-series forecasting. Image from (Samarasinghe, 2006)</w:t>
      </w:r>
      <w:r>
        <w:tab/>
      </w:r>
      <w:r>
        <w:fldChar w:fldCharType="begin"/>
      </w:r>
      <w:r>
        <w:instrText xml:space="preserve"> PAGEREF _Toc143358144 \h </w:instrText>
      </w:r>
      <w:r>
        <w:fldChar w:fldCharType="separate"/>
      </w:r>
      <w:r>
        <w:t>36</w:t>
      </w:r>
      <w:r>
        <w:fldChar w:fldCharType="end"/>
      </w:r>
    </w:p>
    <w:p w14:paraId="3B334B8B" w14:textId="1445B43C" w:rsidR="007C15B7" w:rsidRDefault="007C15B7">
      <w:pPr>
        <w:pStyle w:val="TableofFigures"/>
        <w:rPr>
          <w:rFonts w:asciiTheme="minorHAnsi" w:eastAsiaTheme="minorEastAsia" w:hAnsiTheme="minorHAnsi" w:cstheme="minorBidi"/>
          <w:kern w:val="2"/>
          <w:szCs w:val="22"/>
          <w:lang w:eastAsia="zh-CN"/>
          <w14:ligatures w14:val="standardContextual"/>
        </w:rPr>
      </w:pPr>
      <w:r>
        <w:t>Figure 2.4  Some neural network topologies: (a) single-layer perceptron, (b) linear neuron, (c) multilayer perceptron, (d) competitive networks, (e) self-organising feature maps and (f) recurrent networks. Image from (Samarasinghe, 2006)</w:t>
      </w:r>
      <w:r>
        <w:tab/>
      </w:r>
      <w:r>
        <w:fldChar w:fldCharType="begin"/>
      </w:r>
      <w:r>
        <w:instrText xml:space="preserve"> PAGEREF _Toc143358145 \h </w:instrText>
      </w:r>
      <w:r>
        <w:fldChar w:fldCharType="separate"/>
      </w:r>
      <w:r>
        <w:t>37</w:t>
      </w:r>
      <w:r>
        <w:fldChar w:fldCharType="end"/>
      </w:r>
    </w:p>
    <w:p w14:paraId="39E5D595" w14:textId="70A9B247" w:rsidR="007C15B7" w:rsidRDefault="007C15B7">
      <w:pPr>
        <w:pStyle w:val="TableofFigures"/>
        <w:rPr>
          <w:rFonts w:asciiTheme="minorHAnsi" w:eastAsiaTheme="minorEastAsia" w:hAnsiTheme="minorHAnsi" w:cstheme="minorBidi"/>
          <w:kern w:val="2"/>
          <w:szCs w:val="22"/>
          <w:lang w:eastAsia="zh-CN"/>
          <w14:ligatures w14:val="standardContextual"/>
        </w:rPr>
      </w:pPr>
      <w:r>
        <w:t>Figure 4.1  Single IMU data of accleration values from a stationary object</w:t>
      </w:r>
      <w:r>
        <w:tab/>
      </w:r>
      <w:r>
        <w:fldChar w:fldCharType="begin"/>
      </w:r>
      <w:r>
        <w:instrText xml:space="preserve"> PAGEREF _Toc143358146 \h </w:instrText>
      </w:r>
      <w:r>
        <w:fldChar w:fldCharType="separate"/>
      </w:r>
      <w:r>
        <w:t>45</w:t>
      </w:r>
      <w:r>
        <w:fldChar w:fldCharType="end"/>
      </w:r>
    </w:p>
    <w:p w14:paraId="413F96E9" w14:textId="6E5C3138" w:rsidR="007C15B7" w:rsidRDefault="007C15B7">
      <w:pPr>
        <w:pStyle w:val="TableofFigures"/>
        <w:rPr>
          <w:rFonts w:asciiTheme="minorHAnsi" w:eastAsiaTheme="minorEastAsia" w:hAnsiTheme="minorHAnsi" w:cstheme="minorBidi"/>
          <w:kern w:val="2"/>
          <w:szCs w:val="22"/>
          <w:lang w:eastAsia="zh-CN"/>
          <w14:ligatures w14:val="standardContextual"/>
        </w:rPr>
      </w:pPr>
      <w:r>
        <w:t>Figure 4.2  Gyroscope roll from a stationary object showing integration drift error effect</w:t>
      </w:r>
      <w:r>
        <w:tab/>
      </w:r>
      <w:r>
        <w:fldChar w:fldCharType="begin"/>
      </w:r>
      <w:r>
        <w:instrText xml:space="preserve"> PAGEREF _Toc143358147 \h </w:instrText>
      </w:r>
      <w:r>
        <w:fldChar w:fldCharType="separate"/>
      </w:r>
      <w:r>
        <w:t>46</w:t>
      </w:r>
      <w:r>
        <w:fldChar w:fldCharType="end"/>
      </w:r>
    </w:p>
    <w:p w14:paraId="3F8D440F" w14:textId="2549AB18" w:rsidR="007C15B7" w:rsidRDefault="007C15B7">
      <w:pPr>
        <w:pStyle w:val="TableofFigures"/>
        <w:rPr>
          <w:rFonts w:asciiTheme="minorHAnsi" w:eastAsiaTheme="minorEastAsia" w:hAnsiTheme="minorHAnsi" w:cstheme="minorBidi"/>
          <w:kern w:val="2"/>
          <w:szCs w:val="22"/>
          <w:lang w:eastAsia="zh-CN"/>
          <w14:ligatures w14:val="standardContextual"/>
        </w:rPr>
      </w:pPr>
      <w:r>
        <w:t>Figure 4.3  Gyroscope pitch of a stationary object showing integration drift error effect</w:t>
      </w:r>
      <w:r>
        <w:tab/>
      </w:r>
      <w:r>
        <w:fldChar w:fldCharType="begin"/>
      </w:r>
      <w:r>
        <w:instrText xml:space="preserve"> PAGEREF _Toc143358148 \h </w:instrText>
      </w:r>
      <w:r>
        <w:fldChar w:fldCharType="separate"/>
      </w:r>
      <w:r>
        <w:t>47</w:t>
      </w:r>
      <w:r>
        <w:fldChar w:fldCharType="end"/>
      </w:r>
    </w:p>
    <w:p w14:paraId="2978BE01" w14:textId="122DCD4D" w:rsidR="007C15B7" w:rsidRDefault="007C15B7">
      <w:pPr>
        <w:pStyle w:val="TableofFigures"/>
        <w:rPr>
          <w:rFonts w:asciiTheme="minorHAnsi" w:eastAsiaTheme="minorEastAsia" w:hAnsiTheme="minorHAnsi" w:cstheme="minorBidi"/>
          <w:kern w:val="2"/>
          <w:szCs w:val="22"/>
          <w:lang w:eastAsia="zh-CN"/>
          <w14:ligatures w14:val="standardContextual"/>
        </w:rPr>
      </w:pPr>
      <w:r>
        <w:t>Figure 4.4 Gyroscope roll angle data of stationary object after complementary filter</w:t>
      </w:r>
      <w:r>
        <w:tab/>
      </w:r>
      <w:r>
        <w:fldChar w:fldCharType="begin"/>
      </w:r>
      <w:r>
        <w:instrText xml:space="preserve"> PAGEREF _Toc143358149 \h </w:instrText>
      </w:r>
      <w:r>
        <w:fldChar w:fldCharType="separate"/>
      </w:r>
      <w:r>
        <w:t>49</w:t>
      </w:r>
      <w:r>
        <w:fldChar w:fldCharType="end"/>
      </w:r>
    </w:p>
    <w:p w14:paraId="181DFBF1" w14:textId="5C99E3E6" w:rsidR="007C15B7" w:rsidRDefault="007C15B7">
      <w:pPr>
        <w:pStyle w:val="TableofFigures"/>
        <w:rPr>
          <w:rFonts w:asciiTheme="minorHAnsi" w:eastAsiaTheme="minorEastAsia" w:hAnsiTheme="minorHAnsi" w:cstheme="minorBidi"/>
          <w:kern w:val="2"/>
          <w:szCs w:val="22"/>
          <w:lang w:eastAsia="zh-CN"/>
          <w14:ligatures w14:val="standardContextual"/>
        </w:rPr>
      </w:pPr>
      <w:r>
        <w:t>Figure 4.5 Gyroscope pitch angle data of stationary object after complementary filter</w:t>
      </w:r>
      <w:r>
        <w:tab/>
      </w:r>
      <w:r>
        <w:fldChar w:fldCharType="begin"/>
      </w:r>
      <w:r>
        <w:instrText xml:space="preserve"> PAGEREF _Toc143358150 \h </w:instrText>
      </w:r>
      <w:r>
        <w:fldChar w:fldCharType="separate"/>
      </w:r>
      <w:r>
        <w:t>49</w:t>
      </w:r>
      <w:r>
        <w:fldChar w:fldCharType="end"/>
      </w:r>
    </w:p>
    <w:p w14:paraId="24729754" w14:textId="5156FC48" w:rsidR="00951044" w:rsidRDefault="00D03434" w:rsidP="00252943">
      <w:r>
        <w:lastRenderedPageBreak/>
        <w:fldChar w:fldCharType="end"/>
      </w:r>
      <w:r>
        <w:br/>
      </w:r>
      <w:r>
        <w:br/>
      </w:r>
      <w:r>
        <w:br/>
      </w:r>
    </w:p>
    <w:p w14:paraId="185ACB87" w14:textId="77777777" w:rsidR="00951044" w:rsidRDefault="00951044">
      <w:r>
        <w:br w:type="page"/>
      </w:r>
    </w:p>
    <w:p w14:paraId="28236648" w14:textId="5B243D91" w:rsidR="00D03434" w:rsidRDefault="00D03434" w:rsidP="00252943">
      <w:r>
        <w:lastRenderedPageBreak/>
        <w:br/>
      </w:r>
    </w:p>
    <w:p w14:paraId="7117AC4C" w14:textId="529730CE" w:rsidR="00D03434" w:rsidRDefault="00D03434" w:rsidP="00D03434">
      <w:pPr>
        <w:pStyle w:val="HeadingMyL1"/>
      </w:pPr>
      <w:bookmarkStart w:id="14" w:name="_Toc145842080"/>
      <w:r w:rsidRPr="0011177B">
        <w:t xml:space="preserve">List of </w:t>
      </w:r>
      <w:r>
        <w:t>Code</w:t>
      </w:r>
      <w:bookmarkEnd w:id="14"/>
    </w:p>
    <w:p w14:paraId="79135A28" w14:textId="6379AE32" w:rsidR="007C15B7" w:rsidRDefault="003E57BD">
      <w:pPr>
        <w:pStyle w:val="TableofFigures"/>
        <w:rPr>
          <w:rFonts w:asciiTheme="minorHAnsi" w:eastAsiaTheme="minorEastAsia" w:hAnsiTheme="minorHAnsi" w:cstheme="minorBidi"/>
          <w:kern w:val="2"/>
          <w:szCs w:val="22"/>
          <w:lang w:eastAsia="zh-CN"/>
          <w14:ligatures w14:val="standardContextual"/>
        </w:rPr>
      </w:pPr>
      <w:r>
        <w:fldChar w:fldCharType="begin"/>
      </w:r>
      <w:r>
        <w:instrText xml:space="preserve"> TOC \c "Code" </w:instrText>
      </w:r>
      <w:r>
        <w:fldChar w:fldCharType="separate"/>
      </w:r>
      <w:r w:rsidR="007C15B7">
        <w:t>Code 3.1 Python code to capture IMU data</w:t>
      </w:r>
      <w:r w:rsidR="007C15B7">
        <w:tab/>
      </w:r>
      <w:r w:rsidR="007C15B7">
        <w:fldChar w:fldCharType="begin"/>
      </w:r>
      <w:r w:rsidR="007C15B7">
        <w:instrText xml:space="preserve"> PAGEREF _Toc143358151 \h </w:instrText>
      </w:r>
      <w:r w:rsidR="007C15B7">
        <w:fldChar w:fldCharType="separate"/>
      </w:r>
      <w:r w:rsidR="007C15B7">
        <w:t>41</w:t>
      </w:r>
      <w:r w:rsidR="007C15B7">
        <w:fldChar w:fldCharType="end"/>
      </w:r>
    </w:p>
    <w:p w14:paraId="7676AF88" w14:textId="3472702B" w:rsidR="007C15B7" w:rsidRDefault="007C15B7">
      <w:pPr>
        <w:pStyle w:val="TableofFigures"/>
        <w:rPr>
          <w:rFonts w:asciiTheme="minorHAnsi" w:eastAsiaTheme="minorEastAsia" w:hAnsiTheme="minorHAnsi" w:cstheme="minorBidi"/>
          <w:kern w:val="2"/>
          <w:szCs w:val="22"/>
          <w:lang w:eastAsia="zh-CN"/>
          <w14:ligatures w14:val="standardContextual"/>
        </w:rPr>
      </w:pPr>
      <w:r>
        <w:t>Code 3.2 Python Code to capture video data</w:t>
      </w:r>
      <w:r>
        <w:tab/>
      </w:r>
      <w:r>
        <w:fldChar w:fldCharType="begin"/>
      </w:r>
      <w:r>
        <w:instrText xml:space="preserve"> PAGEREF _Toc143358152 \h </w:instrText>
      </w:r>
      <w:r>
        <w:fldChar w:fldCharType="separate"/>
      </w:r>
      <w:r>
        <w:t>42</w:t>
      </w:r>
      <w:r>
        <w:fldChar w:fldCharType="end"/>
      </w:r>
    </w:p>
    <w:p w14:paraId="4238F01D" w14:textId="453CB2F9" w:rsidR="007C15B7" w:rsidRDefault="007C15B7">
      <w:pPr>
        <w:pStyle w:val="TableofFigures"/>
        <w:rPr>
          <w:rFonts w:asciiTheme="minorHAnsi" w:eastAsiaTheme="minorEastAsia" w:hAnsiTheme="minorHAnsi" w:cstheme="minorBidi"/>
          <w:kern w:val="2"/>
          <w:szCs w:val="22"/>
          <w:lang w:eastAsia="zh-CN"/>
          <w14:ligatures w14:val="standardContextual"/>
        </w:rPr>
      </w:pPr>
      <w:r>
        <w:t>Code 3.3  Bash Script to run python scripts simultaneously</w:t>
      </w:r>
      <w:r>
        <w:tab/>
      </w:r>
      <w:r>
        <w:fldChar w:fldCharType="begin"/>
      </w:r>
      <w:r>
        <w:instrText xml:space="preserve"> PAGEREF _Toc143358153 \h </w:instrText>
      </w:r>
      <w:r>
        <w:fldChar w:fldCharType="separate"/>
      </w:r>
      <w:r>
        <w:t>42</w:t>
      </w:r>
      <w:r>
        <w:fldChar w:fldCharType="end"/>
      </w:r>
    </w:p>
    <w:p w14:paraId="1D605E2E" w14:textId="7472FDC4" w:rsidR="007C15B7" w:rsidRDefault="007C15B7">
      <w:pPr>
        <w:pStyle w:val="TableofFigures"/>
        <w:rPr>
          <w:rFonts w:asciiTheme="minorHAnsi" w:eastAsiaTheme="minorEastAsia" w:hAnsiTheme="minorHAnsi" w:cstheme="minorBidi"/>
          <w:kern w:val="2"/>
          <w:szCs w:val="22"/>
          <w:lang w:eastAsia="zh-CN"/>
          <w14:ligatures w14:val="standardContextual"/>
        </w:rPr>
      </w:pPr>
      <w:r>
        <w:t>Code 3.4 Matlab code to filter data</w:t>
      </w:r>
      <w:r>
        <w:tab/>
      </w:r>
      <w:r>
        <w:fldChar w:fldCharType="begin"/>
      </w:r>
      <w:r>
        <w:instrText xml:space="preserve"> PAGEREF _Toc143358154 \h </w:instrText>
      </w:r>
      <w:r>
        <w:fldChar w:fldCharType="separate"/>
      </w:r>
      <w:r>
        <w:t>43</w:t>
      </w:r>
      <w:r>
        <w:fldChar w:fldCharType="end"/>
      </w:r>
    </w:p>
    <w:p w14:paraId="3D5AF395" w14:textId="1509D5CB" w:rsidR="003E57BD" w:rsidRDefault="003E57BD" w:rsidP="003E57BD">
      <w:pPr>
        <w:pStyle w:val="BodyText"/>
      </w:pPr>
      <w:r>
        <w:fldChar w:fldCharType="end"/>
      </w:r>
    </w:p>
    <w:p w14:paraId="6EC76FA3" w14:textId="460186E7" w:rsidR="003E57BD" w:rsidRDefault="003E57BD" w:rsidP="003E57BD">
      <w:pPr>
        <w:pStyle w:val="HeadingMyL1"/>
      </w:pPr>
      <w:bookmarkStart w:id="15" w:name="_Toc145842081"/>
      <w:r w:rsidRPr="0011177B">
        <w:t xml:space="preserve">List of </w:t>
      </w:r>
      <w:r>
        <w:t>Equations</w:t>
      </w:r>
      <w:bookmarkEnd w:id="15"/>
    </w:p>
    <w:p w14:paraId="6493CEB0" w14:textId="2C80FD82" w:rsidR="007C15B7" w:rsidRDefault="00000000">
      <w:pPr>
        <w:pStyle w:val="TableofFigures"/>
        <w:rPr>
          <w:rFonts w:asciiTheme="minorHAnsi" w:eastAsiaTheme="minorEastAsia" w:hAnsiTheme="minorHAnsi" w:cstheme="minorBidi"/>
          <w:kern w:val="2"/>
          <w:szCs w:val="22"/>
          <w:lang w:eastAsia="zh-CN"/>
          <w14:ligatures w14:val="standardContextual"/>
        </w:rPr>
      </w:pPr>
      <w:r>
        <w:fldChar w:fldCharType="begin"/>
      </w:r>
      <w:r>
        <w:instrText xml:space="preserve"> TOC \c "Equation" </w:instrText>
      </w:r>
      <w:r>
        <w:fldChar w:fldCharType="separate"/>
      </w:r>
      <w:r w:rsidR="007C15B7">
        <w:t>Equation 1.1  Camera coefficient projection matrix (Odelga et al., 2017)</w:t>
      </w:r>
      <w:r w:rsidR="007C15B7">
        <w:tab/>
      </w:r>
      <w:r w:rsidR="007C15B7">
        <w:fldChar w:fldCharType="begin"/>
      </w:r>
      <w:r w:rsidR="007C15B7">
        <w:instrText xml:space="preserve"> PAGEREF _Toc143358155 \h </w:instrText>
      </w:r>
      <w:r w:rsidR="007C15B7">
        <w:fldChar w:fldCharType="separate"/>
      </w:r>
      <w:r w:rsidR="007C15B7">
        <w:t>25</w:t>
      </w:r>
      <w:r w:rsidR="007C15B7">
        <w:fldChar w:fldCharType="end"/>
      </w:r>
    </w:p>
    <w:p w14:paraId="156D182C" w14:textId="0CA06C81" w:rsidR="007C15B7" w:rsidRDefault="007C15B7">
      <w:pPr>
        <w:pStyle w:val="TableofFigures"/>
        <w:rPr>
          <w:rFonts w:asciiTheme="minorHAnsi" w:eastAsiaTheme="minorEastAsia" w:hAnsiTheme="minorHAnsi" w:cstheme="minorBidi"/>
          <w:kern w:val="2"/>
          <w:szCs w:val="22"/>
          <w:lang w:eastAsia="zh-CN"/>
          <w14:ligatures w14:val="standardContextual"/>
        </w:rPr>
      </w:pPr>
      <w:r>
        <w:t>Equation 1.2  Equations to correct for lens distortion (Hartley &amp; Zisserman, 2004)</w:t>
      </w:r>
      <w:r>
        <w:tab/>
      </w:r>
      <w:r>
        <w:fldChar w:fldCharType="begin"/>
      </w:r>
      <w:r>
        <w:instrText xml:space="preserve"> PAGEREF _Toc143358156 \h </w:instrText>
      </w:r>
      <w:r>
        <w:fldChar w:fldCharType="separate"/>
      </w:r>
      <w:r>
        <w:t>26</w:t>
      </w:r>
      <w:r>
        <w:fldChar w:fldCharType="end"/>
      </w:r>
    </w:p>
    <w:p w14:paraId="1545087C" w14:textId="767E0F8C" w:rsidR="007C15B7" w:rsidRDefault="007C15B7">
      <w:pPr>
        <w:pStyle w:val="TableofFigures"/>
        <w:rPr>
          <w:rFonts w:asciiTheme="minorHAnsi" w:eastAsiaTheme="minorEastAsia" w:hAnsiTheme="minorHAnsi" w:cstheme="minorBidi"/>
          <w:kern w:val="2"/>
          <w:szCs w:val="22"/>
          <w:lang w:eastAsia="zh-CN"/>
          <w14:ligatures w14:val="standardContextual"/>
        </w:rPr>
      </w:pPr>
      <w:r>
        <w:t>Equation 1.3  Deriving the distortion function. (Hartley &amp; Zisserman, 2004)</w:t>
      </w:r>
      <w:r>
        <w:tab/>
      </w:r>
      <w:r>
        <w:fldChar w:fldCharType="begin"/>
      </w:r>
      <w:r>
        <w:instrText xml:space="preserve"> PAGEREF _Toc143358157 \h </w:instrText>
      </w:r>
      <w:r>
        <w:fldChar w:fldCharType="separate"/>
      </w:r>
      <w:r>
        <w:t>26</w:t>
      </w:r>
      <w:r>
        <w:fldChar w:fldCharType="end"/>
      </w:r>
    </w:p>
    <w:p w14:paraId="14632EE1" w14:textId="1B9D0535" w:rsidR="007C15B7" w:rsidRDefault="007C15B7">
      <w:pPr>
        <w:pStyle w:val="TableofFigures"/>
        <w:rPr>
          <w:rFonts w:asciiTheme="minorHAnsi" w:eastAsiaTheme="minorEastAsia" w:hAnsiTheme="minorHAnsi" w:cstheme="minorBidi"/>
          <w:kern w:val="2"/>
          <w:szCs w:val="22"/>
          <w:lang w:eastAsia="zh-CN"/>
          <w14:ligatures w14:val="standardContextual"/>
        </w:rPr>
      </w:pPr>
      <w:r>
        <w:t>Equation 4.1 Converting acceleration values to roll and pitch angles</w:t>
      </w:r>
      <w:r>
        <w:tab/>
      </w:r>
      <w:r>
        <w:fldChar w:fldCharType="begin"/>
      </w:r>
      <w:r>
        <w:instrText xml:space="preserve"> PAGEREF _Toc143358158 \h </w:instrText>
      </w:r>
      <w:r>
        <w:fldChar w:fldCharType="separate"/>
      </w:r>
      <w:r>
        <w:t>47</w:t>
      </w:r>
      <w:r>
        <w:fldChar w:fldCharType="end"/>
      </w:r>
    </w:p>
    <w:p w14:paraId="20FEEC99" w14:textId="3C0A1932" w:rsidR="003E57BD" w:rsidRPr="003E57BD" w:rsidRDefault="00000000" w:rsidP="003E57BD">
      <w:pPr>
        <w:pStyle w:val="BodyText"/>
      </w:pPr>
      <w:r>
        <w:rPr>
          <w:b/>
          <w:bCs/>
          <w:noProof/>
          <w:lang w:val="en-US"/>
        </w:rPr>
        <w:fldChar w:fldCharType="end"/>
      </w:r>
    </w:p>
    <w:p w14:paraId="25C71960" w14:textId="0702AC25" w:rsidR="00252943" w:rsidRDefault="00D03434" w:rsidP="00D03434">
      <w:r>
        <w:br/>
      </w:r>
    </w:p>
    <w:p w14:paraId="1749A06B" w14:textId="77777777" w:rsidR="009434D2" w:rsidRDefault="009434D2" w:rsidP="007741FB">
      <w:pPr>
        <w:pStyle w:val="BodyText"/>
        <w:rPr>
          <w:noProof/>
        </w:rPr>
      </w:pPr>
    </w:p>
    <w:p w14:paraId="7E9BDAB2" w14:textId="77777777" w:rsidR="00330FCB" w:rsidRPr="0011177B" w:rsidRDefault="00330FCB" w:rsidP="00461E39">
      <w:pPr>
        <w:rPr>
          <w:noProof/>
        </w:rPr>
      </w:pPr>
    </w:p>
    <w:p w14:paraId="3C21E25A" w14:textId="77777777" w:rsidR="00330FCB" w:rsidRDefault="00330FCB" w:rsidP="00461E39">
      <w:pPr>
        <w:sectPr w:rsidR="00330FCB" w:rsidSect="00EB4EFE">
          <w:footerReference w:type="default" r:id="rId13"/>
          <w:pgSz w:w="11906" w:h="16838" w:code="9"/>
          <w:pgMar w:top="1134" w:right="1134" w:bottom="1134" w:left="1701" w:header="567" w:footer="567" w:gutter="0"/>
          <w:pgNumType w:fmt="lowerRoman"/>
          <w:cols w:space="708"/>
          <w:docGrid w:linePitch="360"/>
        </w:sectPr>
      </w:pPr>
    </w:p>
    <w:p w14:paraId="7AF56657" w14:textId="77777777" w:rsidR="009E25F6" w:rsidRPr="00682B1D" w:rsidRDefault="00276D40" w:rsidP="00C0493D">
      <w:pPr>
        <w:pStyle w:val="Heading1"/>
      </w:pPr>
      <w:r w:rsidRPr="00682B1D">
        <w:lastRenderedPageBreak/>
        <w:br/>
      </w:r>
      <w:bookmarkStart w:id="16" w:name="_Toc145842082"/>
      <w:r w:rsidR="00586617" w:rsidRPr="00682B1D">
        <w:t>Introduction</w:t>
      </w:r>
      <w:bookmarkEnd w:id="16"/>
    </w:p>
    <w:p w14:paraId="47B6B725" w14:textId="63390EA1" w:rsidR="009E25F6" w:rsidRDefault="003B7727" w:rsidP="00C0493D">
      <w:pPr>
        <w:pStyle w:val="Heading2"/>
      </w:pPr>
      <w:bookmarkStart w:id="17" w:name="_Toc145842083"/>
      <w:r>
        <w:t>Motivation</w:t>
      </w:r>
      <w:bookmarkEnd w:id="17"/>
    </w:p>
    <w:p w14:paraId="17DEBCE0" w14:textId="00431C45" w:rsidR="00B719FB" w:rsidRPr="00B719FB" w:rsidRDefault="00B719FB" w:rsidP="00382D74">
      <w:pPr>
        <w:pStyle w:val="BodyText"/>
      </w:pPr>
      <w:r>
        <w:t>This chapter outlines the requirements around obtaining animal information on a New Zealand farm in a timely and cost-effective manner and a broad discussion of possible solutions for readers not familiar with New Zealand animal data management. The chapter discusses the types of data often recorded and methods of delivering that data back to the farmer. Where an unattended vehicle (UAV or Rover) is suitable, various obstacle detection methods are discussed (including choices of sensors) and an overview of camera-based avoidance techniques is presented.</w:t>
      </w:r>
      <w:r>
        <w:br/>
        <w:t>The issue of image stabilisation when using camera-based systems and common techniques for mitigating this is discussed.</w:t>
      </w:r>
    </w:p>
    <w:p w14:paraId="5A2E2C4E" w14:textId="184DE0C2" w:rsidR="00952362" w:rsidRDefault="00952362" w:rsidP="00952362">
      <w:pPr>
        <w:pStyle w:val="Heading3"/>
      </w:pPr>
      <w:bookmarkStart w:id="18" w:name="_Toc145842084"/>
      <w:r>
        <w:t>NZ Farm information</w:t>
      </w:r>
      <w:r w:rsidR="00BD64C9">
        <w:t xml:space="preserve"> and desired data</w:t>
      </w:r>
      <w:bookmarkEnd w:id="18"/>
    </w:p>
    <w:p w14:paraId="368422D9" w14:textId="1347ADEB" w:rsidR="00615619" w:rsidRDefault="00F861F9" w:rsidP="004B3066">
      <w:pPr>
        <w:pStyle w:val="BodyText"/>
      </w:pPr>
      <w:r>
        <w:t>T</w:t>
      </w:r>
      <w:r w:rsidR="00681012">
        <w:t>o maintain animal welfare and to obtain the best possible pr</w:t>
      </w:r>
      <w:r w:rsidR="00615619">
        <w:t>ofit</w:t>
      </w:r>
      <w:r>
        <w:t>, beef cattle farmers in rural New Zealand need to acquire accurate and timely data on the state of their livestock</w:t>
      </w:r>
      <w:r w:rsidR="0033683C">
        <w:t xml:space="preserve">. </w:t>
      </w:r>
      <w:commentRangeStart w:id="19"/>
      <w:commentRangeStart w:id="20"/>
      <w:r w:rsidR="006E5D54">
        <w:fldChar w:fldCharType="begin" w:fldLock="1"/>
      </w:r>
      <w:r w:rsidR="00D40BA6">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value.","author":[{"dropping-particle":"","family":"Dave Swain, Daniel Gregg","given":"Greg","non-dropping-particle":"","parse-names":false,"suffix":""},{"dropping-particle":"","family":"Bishop-Hurley","given":"Mark Trotter and","non-dropping-particle":"","parse-names":false,"suffix":""},{"dropping-particle":"","family":"Petty","given":"Steve","non-dropping-particle":"","parse-names":false,"suffix":""}],"container-title":"Meat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Management","type":"report","volume":"364"},"uris":["http://www.mendeley.com/documents/?uuid=ebac9a5f-7bbd-44f2-b6ac-836971b8e464"]}],"mendeley":{"formattedCitation":"(Dave Swain, Daniel Gregg et al., 2013)","plainTextFormattedCitation":"(Dave Swain, Daniel Gregg et al., 2013)","previouslyFormattedCitation":"(Dave Swain, Daniel Gregg et al., 2013)"},"properties":{"noteIndex":0},"schema":"https://github.com/citation-style-language/schema/raw/master/csl-citation.json"}</w:instrText>
      </w:r>
      <w:r w:rsidR="006E5D54">
        <w:fldChar w:fldCharType="separate"/>
      </w:r>
      <w:r w:rsidR="00D40BA6" w:rsidRPr="00D40BA6">
        <w:rPr>
          <w:noProof/>
        </w:rPr>
        <w:t>(Dave Swain, Daniel Gregg et al., 2013)</w:t>
      </w:r>
      <w:r w:rsidR="006E5D54">
        <w:fldChar w:fldCharType="end"/>
      </w:r>
      <w:commentRangeEnd w:id="19"/>
      <w:r w:rsidR="00811DC8">
        <w:rPr>
          <w:rStyle w:val="CommentReference"/>
          <w:rFonts w:asciiTheme="minorHAnsi" w:hAnsiTheme="minorHAnsi"/>
        </w:rPr>
        <w:commentReference w:id="19"/>
      </w:r>
      <w:commentRangeEnd w:id="20"/>
      <w:r w:rsidR="0035760E">
        <w:rPr>
          <w:rStyle w:val="CommentReference"/>
          <w:rFonts w:asciiTheme="minorHAnsi" w:hAnsiTheme="minorHAnsi"/>
        </w:rPr>
        <w:commentReference w:id="20"/>
      </w:r>
      <w:r w:rsidR="006E5D54">
        <w:t xml:space="preserve"> </w:t>
      </w:r>
      <w:r w:rsidR="00811DC8">
        <w:t xml:space="preserve">In New Zealand, </w:t>
      </w:r>
      <w:r w:rsidR="0033683C">
        <w:t xml:space="preserve">80% of beef production is exported and international importers wish to purchase pasture-fed healthy beef. </w:t>
      </w:r>
      <w:r w:rsidR="00D45040">
        <w:fldChar w:fldCharType="begin" w:fldLock="1"/>
      </w:r>
      <w:r w:rsidR="00D40BA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D45040">
        <w:fldChar w:fldCharType="separate"/>
      </w:r>
      <w:r w:rsidR="00D40BA6" w:rsidRPr="00D40BA6">
        <w:rPr>
          <w:noProof/>
        </w:rPr>
        <w:t>(Beef and Lamb NZ, 2017)</w:t>
      </w:r>
      <w:r w:rsidR="00D45040">
        <w:fldChar w:fldCharType="end"/>
      </w:r>
      <w:r w:rsidR="00D45040">
        <w:br/>
        <w:t xml:space="preserve">The total area of New Zealand </w:t>
      </w:r>
      <w:r w:rsidR="0033683C">
        <w:t>comprises</w:t>
      </w:r>
      <w:r w:rsidR="00D45040">
        <w:t xml:space="preserve"> 26.8 million hectares with approximately three quarters of th</w:t>
      </w:r>
      <w:r w:rsidR="0033683C">
        <w:t xml:space="preserve">is </w:t>
      </w:r>
      <w:r w:rsidR="00D45040">
        <w:t>area above 200 metres in altitude. In 20</w:t>
      </w:r>
      <w:r w:rsidR="000E2EBF">
        <w:t>17</w:t>
      </w:r>
      <w:r w:rsidR="00D45040">
        <w:t xml:space="preserve">, </w:t>
      </w:r>
      <w:r w:rsidR="000E2EBF">
        <w:t>8.765</w:t>
      </w:r>
      <w:r w:rsidR="00D45040">
        <w:t xml:space="preserve"> million hectares </w:t>
      </w:r>
      <w:r w:rsidR="000E2EBF">
        <w:t>were</w:t>
      </w:r>
      <w:r w:rsidR="00D45040">
        <w:t xml:space="preserve"> used for </w:t>
      </w:r>
      <w:r w:rsidR="000E2EBF">
        <w:t xml:space="preserve">beef and sheep </w:t>
      </w:r>
      <w:r w:rsidR="00D45040">
        <w:t xml:space="preserve">farming spread across </w:t>
      </w:r>
      <w:r w:rsidR="000E2EBF">
        <w:t>23,403</w:t>
      </w:r>
      <w:r w:rsidR="00D45040">
        <w:t xml:space="preserve"> holdings, averaging </w:t>
      </w:r>
      <w:r w:rsidR="000E2EBF">
        <w:t>374.5</w:t>
      </w:r>
      <w:r w:rsidR="00D45040">
        <w:t xml:space="preserve"> hectares per farm. 92% of the</w:t>
      </w:r>
      <w:r w:rsidR="000E2EBF">
        <w:t>se</w:t>
      </w:r>
      <w:r w:rsidR="00D45040">
        <w:t xml:space="preserve"> commercial sheep and beef farms </w:t>
      </w:r>
      <w:r w:rsidR="000E2EBF">
        <w:t>were</w:t>
      </w:r>
      <w:r w:rsidR="00D45040">
        <w:t xml:space="preserve"> owner-operated</w:t>
      </w:r>
      <w:r w:rsidR="00615619">
        <w:t xml:space="preserve"> and most farmers farm both sheep and beef cattle</w:t>
      </w:r>
      <w:r w:rsidR="0033683C">
        <w:t xml:space="preserve"> as these are complementary for pasture management</w:t>
      </w:r>
      <w:r w:rsidR="00615619">
        <w:t xml:space="preserve">. </w:t>
      </w:r>
      <w:r w:rsidR="000E2EBF">
        <w:t xml:space="preserve">In 2020, these farms hosted 26 million sheep and 3.9 million beef cattle, averaging </w:t>
      </w:r>
      <w:r w:rsidR="00615619">
        <w:t>1,110 sheep and 166 beef cattle per farm.</w:t>
      </w:r>
      <w:r w:rsidR="008A12AF">
        <w:t xml:space="preserve"> The average figures are somewhat skewed as approximately </w:t>
      </w:r>
      <w:r w:rsidR="00312595">
        <w:t>4</w:t>
      </w:r>
      <w:r w:rsidR="008A12AF">
        <w:t xml:space="preserve">5% of the total stock </w:t>
      </w:r>
      <w:r w:rsidR="00312595">
        <w:t xml:space="preserve">are </w:t>
      </w:r>
      <w:r w:rsidR="008A12AF">
        <w:t>on farms holding more than 500 cattle.</w:t>
      </w:r>
      <w:r w:rsidR="00615619">
        <w:t xml:space="preserve"> </w:t>
      </w:r>
      <w:r w:rsidR="00615619">
        <w:fldChar w:fldCharType="begin" w:fldLock="1"/>
      </w:r>
      <w:r w:rsidR="00D40BA6">
        <w:instrText>ADDIN CSL_CITATION {"citationItems":[{"id":"ITEM-1","itemData":{"ISBN":"0800233352","ISSN":"2230-5777","author":[{"dropping-particle":"","family":"Beef &amp; Lamb NZ","given":"","non-dropping-particle":"","parse-names":false,"suffix":""}],"id":"ITEM-1","issued":{"date-parts":[["2021"]]},"title":"45Th Edition Farm Facts","type":"report"},"uris":["http://www.mendeley.com/documents/?uuid=90419585-7d8a-396e-a8fc-683c0f43b34c"]}],"mendeley":{"formattedCitation":"(Beef &amp; Lamb NZ, 2021)","plainTextFormattedCitation":"(Beef &amp; Lamb NZ, 2021)","previouslyFormattedCitation":"(Beef &amp; Lamb NZ, 2021)"},"properties":{"noteIndex":0},"schema":"https://github.com/citation-style-language/schema/raw/master/csl-citation.json"}</w:instrText>
      </w:r>
      <w:r w:rsidR="00615619">
        <w:fldChar w:fldCharType="separate"/>
      </w:r>
      <w:r w:rsidR="00D40BA6" w:rsidRPr="00D40BA6">
        <w:rPr>
          <w:noProof/>
        </w:rPr>
        <w:t>(Beef &amp; Lamb NZ, 2021)</w:t>
      </w:r>
      <w:r w:rsidR="00615619">
        <w:fldChar w:fldCharType="end"/>
      </w:r>
    </w:p>
    <w:p w14:paraId="76B7A5A5" w14:textId="2BD51750" w:rsidR="00710A5E" w:rsidRDefault="008A12AF" w:rsidP="00710A5E">
      <w:pPr>
        <w:pStyle w:val="BodyText"/>
      </w:pPr>
      <w:r>
        <w:t>E</w:t>
      </w:r>
      <w:r w:rsidR="0033683C">
        <w:t>xample</w:t>
      </w:r>
      <w:r>
        <w:t>s</w:t>
      </w:r>
      <w:r w:rsidR="0033683C">
        <w:t xml:space="preserve"> of the </w:t>
      </w:r>
      <w:r w:rsidR="00312595">
        <w:t xml:space="preserve">type of </w:t>
      </w:r>
      <w:r w:rsidR="0033683C">
        <w:t xml:space="preserve">data collected </w:t>
      </w:r>
      <w:r>
        <w:t xml:space="preserve">on a particular animal might include </w:t>
      </w:r>
      <w:r w:rsidR="0033683C">
        <w:t>animal movement (to determine most visited feeding and watering areas</w:t>
      </w:r>
      <w:r w:rsidR="00630224">
        <w:t xml:space="preserve"> and </w:t>
      </w:r>
      <w:r w:rsidR="0033683C">
        <w:t xml:space="preserve">to </w:t>
      </w:r>
      <w:r w:rsidR="007F1BA8">
        <w:t>track cattle movement in case of disease</w:t>
      </w:r>
      <w:r w:rsidR="00630224">
        <w:t>)</w:t>
      </w:r>
      <w:r w:rsidR="0033683C">
        <w:t xml:space="preserve">, </w:t>
      </w:r>
      <w:r>
        <w:t>weight</w:t>
      </w:r>
      <w:r w:rsidR="00764C05">
        <w:t xml:space="preserve">, as </w:t>
      </w:r>
      <w:r>
        <w:t>this is the main measurement used to determine price</w:t>
      </w:r>
      <w:r w:rsidR="00764C05">
        <w:t xml:space="preserve">, </w:t>
      </w:r>
      <w:r w:rsidR="00710A5E">
        <w:t xml:space="preserve">along with </w:t>
      </w:r>
      <w:r>
        <w:t>animal health</w:t>
      </w:r>
      <w:r w:rsidR="003A47B3">
        <w:t xml:space="preserve"> </w:t>
      </w:r>
      <w:r w:rsidR="0035760E">
        <w:t xml:space="preserve">and </w:t>
      </w:r>
      <w:r w:rsidR="003A47B3">
        <w:t>fat percentage</w:t>
      </w:r>
      <w:commentRangeStart w:id="21"/>
      <w:commentRangeEnd w:id="21"/>
      <w:r w:rsidR="00044542">
        <w:rPr>
          <w:rStyle w:val="CommentReference"/>
          <w:rFonts w:asciiTheme="minorHAnsi" w:hAnsiTheme="minorHAnsi"/>
        </w:rPr>
        <w:commentReference w:id="21"/>
      </w:r>
      <w:r>
        <w:t>.</w:t>
      </w:r>
      <w:r w:rsidR="00BD64C9">
        <w:t xml:space="preserve"> </w:t>
      </w:r>
      <w:r w:rsidR="00710A5E">
        <w:t>Monitoring of farm and pasture conditions (weather, pasture quality, water quality,</w:t>
      </w:r>
      <w:r w:rsidR="00416E6A">
        <w:t xml:space="preserve"> feed and water levels, images, </w:t>
      </w:r>
      <w:r w:rsidR="00710A5E">
        <w:t xml:space="preserve">etc) is also desirable as these have an impact on cattle quality. </w:t>
      </w:r>
      <w:r w:rsidR="00BD64C9">
        <w:fldChar w:fldCharType="begin" w:fldLock="1"/>
      </w:r>
      <w:r w:rsidR="00D40BA6">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value.","author":[{"dropping-particle":"","family":"Dave Swain, Daniel Gregg","given":"Greg","non-dropping-particle":"","parse-names":false,"suffix":""},{"dropping-particle":"","family":"Bishop-Hurley","given":"Mark Trotter and","non-dropping-particle":"","parse-names":false,"suffix":""},{"dropping-particle":"","family":"Petty","given":"Steve","non-dropping-particle":"","parse-names":false,"suffix":""}],"container-title":"Meat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Management","type":"report","volume":"364"},"uris":["http://www.mendeley.com/documents/?uuid=ebac9a5f-7bbd-44f2-b6ac-836971b8e464"]}],"mendeley":{"formattedCitation":"(Dave Swain, Daniel Gregg et al., 2013)","plainTextFormattedCitation":"(Dave Swain, Daniel Gregg et al., 2013)","previouslyFormattedCitation":"(Dave Swain, Daniel Gregg et al., 2013)"},"properties":{"noteIndex":0},"schema":"https://github.com/citation-style-language/schema/raw/master/csl-citation.json"}</w:instrText>
      </w:r>
      <w:r w:rsidR="00BD64C9">
        <w:fldChar w:fldCharType="separate"/>
      </w:r>
      <w:r w:rsidR="00D40BA6" w:rsidRPr="00D40BA6">
        <w:rPr>
          <w:noProof/>
        </w:rPr>
        <w:t>(Dave Swain, Daniel Gregg et al., 2013)</w:t>
      </w:r>
      <w:r w:rsidR="00BD64C9">
        <w:fldChar w:fldCharType="end"/>
      </w:r>
      <w:r w:rsidR="00BD64C9">
        <w:t xml:space="preserve"> </w:t>
      </w:r>
      <w:r w:rsidR="00D255B1">
        <w:t>D</w:t>
      </w:r>
      <w:r w:rsidR="00215D1B">
        <w:t xml:space="preserve">ue to </w:t>
      </w:r>
      <w:r w:rsidR="00630224">
        <w:t xml:space="preserve">the higher value of cattle versus sheep, </w:t>
      </w:r>
      <w:r w:rsidR="00215D1B">
        <w:t xml:space="preserve">sensors are normally only </w:t>
      </w:r>
      <w:r w:rsidR="00630224">
        <w:t xml:space="preserve">implemented </w:t>
      </w:r>
      <w:r w:rsidR="00BD64C9">
        <w:t xml:space="preserve">on </w:t>
      </w:r>
      <w:r w:rsidR="00215D1B">
        <w:t xml:space="preserve">cattle. </w:t>
      </w:r>
      <w:r w:rsidR="00225639">
        <w:fldChar w:fldCharType="begin" w:fldLock="1"/>
      </w:r>
      <w:r w:rsidR="00D40BA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225639">
        <w:fldChar w:fldCharType="separate"/>
      </w:r>
      <w:r w:rsidR="00D40BA6" w:rsidRPr="00D40BA6">
        <w:rPr>
          <w:noProof/>
        </w:rPr>
        <w:t>(Beef and Lamb NZ, 2017)</w:t>
      </w:r>
      <w:r w:rsidR="00225639">
        <w:fldChar w:fldCharType="end"/>
      </w:r>
      <w:r w:rsidR="00BD64C9">
        <w:t xml:space="preserve"> Optionally, data on the activity of each animal </w:t>
      </w:r>
      <w:r w:rsidR="00BD64C9">
        <w:lastRenderedPageBreak/>
        <w:t>(often obtained by accelerometers around the animal’s neck) could be used to determine if an animal is in distress compared to resting or sleeping.</w:t>
      </w:r>
      <w:r w:rsidR="003F68CD">
        <w:t xml:space="preserve"> </w:t>
      </w:r>
      <w:r w:rsidR="003F68CD">
        <w:fldChar w:fldCharType="begin" w:fldLock="1"/>
      </w:r>
      <w:r w:rsidR="00D40BA6">
        <w:instrText>ADDIN CSL_CITATION {"citationItems":[{"id":"ITEM-1","itemData":{"DOI":"10.1093/tas/txx006","abstract":"Over the last 20 yr, global positioning system (GPS) collars have greatly enhanced livestock grazing behavior research. Practices designed to improve livestock grazing distribution can now be accurately and cost effectively monitored with GPS tracking. For example, cattle use of feed supplement placed in areas far from water and on steep slopes can be measured with GPS tracking and corresponding impacts on distribution patterns estimated. Ongoing research has identifed genetic markers that are associated with cattle spatial movement patterns. If the results can be validated, genetic selection for grazing distribution may become feasible. Tracking collars have become easier to develop and construct, making them signifcantly less expensive, which will likely increase their use in livestock grazing management research. Some research questions can be designed so that dependent variables are measured by spatial movements of livestock, and in such cases, GPS tracking is a practical tool for conducting studies on extensive and rugged rangeland pastures. Similarly, accelerometers are changing our ability to monitor livestock behavior. Today, accelerometers are sensitive and can record movements at fne temporal scales for periods of weeks to months. The combination of GPS tracking and accelerometers appears to be useful tools for identifying changes in livestock behavior that are associated with livestock diseases and other welfare concerns. Recent technological advancements may make real-time or near real-time tracking on rangelands feasible and cost-effective. This would allow development of applications that could remotely monitor livestock well-being on extensive rangeland and notify ranchers when animals require treatment or other management.","author":[{"dropping-particle":"","family":"Derek W. Bailey, Mark G. Trotter, Colt W. Knight","given":"Milt G. Thomas","non-dropping-particle":"","parse-names":false,"suffix":""}],"container-title":"American Society of Animal Science","id":"ITEM-1","issued":{"date-parts":[["2018"]]},"page":"81-88","title":"Use of GPS tracking collars and accelerometers for rangeland livestock production research","type":"article-journal"},"uris":["http://www.mendeley.com/documents/?uuid=0aad6b3f-3433-4729-814c-46ea81251a6f"]}],"mendeley":{"formattedCitation":"(Derek W. Bailey, Mark G. Trotter, Colt W. Knight, 2018)","plainTextFormattedCitation":"(Derek W. Bailey, Mark G. Trotter, Colt W. Knight, 2018)","previouslyFormattedCitation":"(Derek W. Bailey, Mark G. Trotter, Colt W. Knight, 2018)"},"properties":{"noteIndex":0},"schema":"https://github.com/citation-style-language/schema/raw/master/csl-citation.json"}</w:instrText>
      </w:r>
      <w:r w:rsidR="003F68CD">
        <w:fldChar w:fldCharType="separate"/>
      </w:r>
      <w:r w:rsidR="00D40BA6" w:rsidRPr="00D40BA6">
        <w:rPr>
          <w:noProof/>
        </w:rPr>
        <w:t>(Derek W. Bailey, Mark G. Trotter, Colt W. Knight, 2018)</w:t>
      </w:r>
      <w:r w:rsidR="003F68CD">
        <w:fldChar w:fldCharType="end"/>
      </w:r>
    </w:p>
    <w:p w14:paraId="683B8F2D" w14:textId="77777777" w:rsidR="00983782" w:rsidRDefault="00983782" w:rsidP="00710A5E">
      <w:pPr>
        <w:pStyle w:val="BodyText"/>
      </w:pPr>
    </w:p>
    <w:p w14:paraId="1576D734" w14:textId="6C870ACA" w:rsidR="00983782" w:rsidRDefault="00CD5CBB" w:rsidP="00710A5E">
      <w:pPr>
        <w:pStyle w:val="BodyText"/>
      </w:pPr>
      <w:r>
        <w:t>&lt;TBC&gt;</w:t>
      </w:r>
      <w:r w:rsidR="00983782">
        <w:t>SETUP THE RESEARCH PROBLEM HERE then describe what follows so that the reader understands why the info that is presented is here.</w:t>
      </w:r>
    </w:p>
    <w:p w14:paraId="0FBAB2B1" w14:textId="77777777" w:rsidR="00983782" w:rsidRDefault="00983782" w:rsidP="00710A5E">
      <w:pPr>
        <w:pStyle w:val="BodyText"/>
      </w:pPr>
    </w:p>
    <w:p w14:paraId="01A0BC04" w14:textId="07233D27" w:rsidR="008A12AF" w:rsidRDefault="00952362" w:rsidP="00710A5E">
      <w:pPr>
        <w:pStyle w:val="Heading3"/>
      </w:pPr>
      <w:bookmarkStart w:id="22" w:name="_Toc145842085"/>
      <w:r>
        <w:t xml:space="preserve">Data </w:t>
      </w:r>
      <w:r w:rsidR="002337A6">
        <w:t>G</w:t>
      </w:r>
      <w:r>
        <w:t xml:space="preserve">athering </w:t>
      </w:r>
      <w:r w:rsidR="002337A6">
        <w:t>Methods</w:t>
      </w:r>
      <w:r w:rsidR="008533DA">
        <w:t xml:space="preserve"> - GPS</w:t>
      </w:r>
      <w:bookmarkEnd w:id="22"/>
    </w:p>
    <w:p w14:paraId="3054FED3" w14:textId="20CBB355" w:rsidR="0094417A" w:rsidRDefault="00370B31" w:rsidP="0094417A">
      <w:pPr>
        <w:pStyle w:val="BodyText"/>
      </w:pPr>
      <w:bookmarkStart w:id="23" w:name="_Toc137371629"/>
      <w:r>
        <w:t>To track animal movement, a G</w:t>
      </w:r>
      <w:r w:rsidR="005E6285">
        <w:t>lobal Positioning System or G</w:t>
      </w:r>
      <w:r>
        <w:t xml:space="preserve">PS sensor with data logging can be attached to the animal. </w:t>
      </w:r>
      <w:r w:rsidR="00225639">
        <w:fldChar w:fldCharType="begin" w:fldLock="1"/>
      </w:r>
      <w:r w:rsidR="00D40BA6">
        <w:instrText>ADDIN CSL_CITATION {"citationItems":[{"id":"ITEM-1","itemData":{"DOI":"10.1890/1540-9295(2005)003[0437:tapiar]2.0.co","author":[{"dropping-particle":"","family":"Y Ropert-Coudert","given":"RP Wilson","non-dropping-particle":"","parse-names":false,"suffix":""}],"container-title":"Front Ecol Environ","id":"ITEM-1","issued":{"date-parts":[["2005"]]},"page":"437-444","title":"Trends and perspectives in animal-attached remote sensing","type":"article-journal","volume":"3"},"uris":["http://www.mendeley.com/documents/?uuid=3f480b4b-b163-3a31-ba60-ad957c3f80de"]}],"mendeley":{"formattedCitation":"(Y Ropert-Coudert, 2005)","plainTextFormattedCitation":"(Y Ropert-Coudert, 2005)","previouslyFormattedCitation":"(Y Ropert-Coudert, 2005)"},"properties":{"noteIndex":0},"schema":"https://github.com/citation-style-language/schema/raw/master/csl-citation.json"}</w:instrText>
      </w:r>
      <w:r w:rsidR="00225639">
        <w:fldChar w:fldCharType="separate"/>
      </w:r>
      <w:r w:rsidR="00D40BA6" w:rsidRPr="00D40BA6">
        <w:rPr>
          <w:noProof/>
        </w:rPr>
        <w:t>(Y Ropert-Coudert, 2005)</w:t>
      </w:r>
      <w:r w:rsidR="00225639">
        <w:fldChar w:fldCharType="end"/>
      </w:r>
      <w:r w:rsidR="00225639">
        <w:t xml:space="preserve"> </w:t>
      </w:r>
      <w:r>
        <w:t xml:space="preserve">To gather weight statistics, the animal must walk over some form of </w:t>
      </w:r>
      <w:r w:rsidR="00225639">
        <w:t xml:space="preserve">weight </w:t>
      </w:r>
      <w:r>
        <w:t xml:space="preserve">scale </w:t>
      </w:r>
      <w:r w:rsidR="006E5D54">
        <w:t xml:space="preserve">or via estimation </w:t>
      </w:r>
      <w:r>
        <w:t xml:space="preserve">(hoisting an animal to weigh it is impractical). </w:t>
      </w:r>
      <w:r w:rsidR="006E5D54">
        <w:fldChar w:fldCharType="begin" w:fldLock="1"/>
      </w:r>
      <w:r w:rsidR="00D40BA6">
        <w:instrText>ADDIN CSL_CITATION {"citationItems":[{"id":"ITEM-1","itemData":{"DOI":"10.1080/09712119.2017.1302876","ISSN":"09741844","abstract":"Five different techniques of estimating the live cattle body weight were evaluated with the objective to identify the most reliable technique for use in the field. Weighbridge was used as the refer...","author":[{"dropping-particle":"","family":"Wangchuk","given":"Kesang","non-dropping-particle":"","parse-names":false,"suffix":""},{"dropping-particle":"","family":"Wangdi","given":"Jigme","non-dropping-particle":"","parse-names":false,"suffix":""},{"dropping-particle":"","family":"Mindu","given":"Mindu","non-dropping-particle":"","parse-names":false,"suffix":""}],"container-title":"http://www.tandfonline.com/action/journalInformation?show=aimsScope&amp;journalCode=taar20#.VsXoziCLRhE","id":"ITEM-1","issue":"1","issued":{"date-parts":[["2017"]]},"page":"349-352","publisher":"Taylor &amp; Francis","title":"Comparison and reliability of techniques to estimate live cattle body weight","type":"article-journal","volume":"46"},"uris":["http://www.mendeley.com/documents/?uuid=42319512-9cf1-3c93-bff0-0ded7eab5216"]}],"mendeley":{"formattedCitation":"(Wangchuk et al., 2017)","plainTextFormattedCitation":"(Wangchuk et al., 2017)","previouslyFormattedCitation":"(Wangchuk et al., 2017)"},"properties":{"noteIndex":0},"schema":"https://github.com/citation-style-language/schema/raw/master/csl-citation.json"}</w:instrText>
      </w:r>
      <w:r w:rsidR="006E5D54">
        <w:fldChar w:fldCharType="separate"/>
      </w:r>
      <w:r w:rsidR="00D40BA6" w:rsidRPr="00D40BA6">
        <w:rPr>
          <w:noProof/>
        </w:rPr>
        <w:t>(Wangchuk et al., 2017)</w:t>
      </w:r>
      <w:r w:rsidR="006E5D54">
        <w:fldChar w:fldCharType="end"/>
      </w:r>
      <w:r w:rsidR="006E5D54">
        <w:t xml:space="preserve"> Gathering weighbridge data where a </w:t>
      </w:r>
      <w:r w:rsidR="00F83ED1">
        <w:t xml:space="preserve">farmer </w:t>
      </w:r>
      <w:r w:rsidR="006E5D54">
        <w:t xml:space="preserve">is not present to ensure the animal stays still (to ensure an accurate measurement) </w:t>
      </w:r>
      <w:r w:rsidR="00BD64C9">
        <w:t>may</w:t>
      </w:r>
      <w:r w:rsidR="006E5D54">
        <w:t xml:space="preserve"> introduce errors</w:t>
      </w:r>
      <w:r w:rsidR="00F83ED1">
        <w:t xml:space="preserve"> but this project will not explore these further</w:t>
      </w:r>
      <w:r w:rsidR="006E5D54">
        <w:t xml:space="preserve">. </w:t>
      </w:r>
      <w:r>
        <w:br/>
      </w:r>
      <w:r w:rsidR="009675CC">
        <w:t>Once the data is collected it must be transmitted to the farmer. There are three main methods available.</w:t>
      </w:r>
      <w:r w:rsidR="00225639">
        <w:t xml:space="preserve"> </w:t>
      </w:r>
    </w:p>
    <w:p w14:paraId="360DC0B7" w14:textId="2950F7C6" w:rsidR="00F446C9" w:rsidRDefault="008533DA" w:rsidP="007D62BF">
      <w:pPr>
        <w:pStyle w:val="BodyText"/>
      </w:pPr>
      <w:r w:rsidRPr="0094417A">
        <w:t xml:space="preserve">Data Gathering Methods - </w:t>
      </w:r>
      <w:r w:rsidR="00030A9C" w:rsidRPr="0094417A">
        <w:t xml:space="preserve">Radio frequency </w:t>
      </w:r>
      <w:r w:rsidR="009675CC" w:rsidRPr="00F446C9">
        <w:rPr>
          <w:rStyle w:val="BodyTextChar"/>
        </w:rPr>
        <w:t>An RF implementation where satellite</w:t>
      </w:r>
      <w:r w:rsidR="00A76C12" w:rsidRPr="00F446C9">
        <w:rPr>
          <w:rStyle w:val="BodyTextChar"/>
        </w:rPr>
        <w:t xml:space="preserve"> </w:t>
      </w:r>
      <w:r w:rsidR="00A76C12" w:rsidRPr="00F446C9">
        <w:rPr>
          <w:rStyle w:val="BodyTextChar"/>
        </w:rPr>
        <w:fldChar w:fldCharType="begin" w:fldLock="1"/>
      </w:r>
      <w:r w:rsidR="00D40BA6" w:rsidRPr="00F446C9">
        <w:rPr>
          <w:rStyle w:val="BodyTextChar"/>
        </w:rPr>
        <w:instrText>ADDIN CSL_CITATION {"citationItems":[{"id":"ITEM-1","itemData":{"DOI":"10.1109/JIOT.2015.2487046","ISSN":"23274662","abstract":"This paper focuses on the use of satellite communication systems for the support of Internet of Things (IoT). We refer to the IoT paradigm as the means to collect data from sensors or RFID and to send control messages to actuators. In many application scenarios, sensors and actuators are distributed over a very wide area; in some cases, they are located in remote areas where they are not served by terrestrial access networks and, as a consequence, the use of satellite communication systems becomes of paramount importance for the Internet of Remote Things (IoRT). The enabling factors of IoRT through satellite are: 1) the interoperability between satellite systems and sensors/actuators and 2) the support of IPv6 over satellite. Furthermore, radio resource management algorithms are required to enhance the efficiency of IoT over satellite. In this work, we provide an integrated view of satellite-based IoT, handling this topic as a jigsaw puzzle where the pieces to be assembled are represented by the following topics: MAC protocols for satellite routed sensor networks, efficient IPv6 support, heterogeneous networks interoperability, quality of service (QoS) management, and group-based communications.","author":[{"dropping-particle":"","family":"Sanctis","given":"Mauro","non-dropping-particle":"De","parse-names":false,"suffix":""},{"dropping-particle":"","family":"Cianca","given":"Ernestina","non-dropping-particle":"","parse-names":false,"suffix":""},{"dropping-particle":"","family":"Araniti","given":"Giuseppe","non-dropping-particle":"","parse-names":false,"suffix":""},{"dropping-particle":"","family":"Bisio","given":"Igor","non-dropping-particle":"","parse-names":false,"suffix":""},{"dropping-particle":"","family":"Prasad","given":"Ramjee","non-dropping-particle":"","parse-names":false,"suffix":""}],"container-title":"IEEE Internet of Things Journal","id":"ITEM-1","issue":"1","issued":{"date-parts":[["2016","2","1"]]},"page":"113-123","publisher":"Institute of Electrical and Electronics Engineers Inc.","title":"Satellite communications supporting internet of remote things","type":"article-journal","volume":"3"},"uris":["http://www.mendeley.com/documents/?uuid=88939a11-49b6-33af-96a8-cdca15f8464b"]}],"mendeley":{"formattedCitation":"(De Sanctis et al., 2016)","plainTextFormattedCitation":"(De Sanctis et al., 2016)","previouslyFormattedCitation":"(De Sanctis et al., 2016)"},"properties":{"noteIndex":0},"schema":"https://github.com/citation-style-language/schema/raw/master/csl-citation.json"}</w:instrText>
      </w:r>
      <w:r w:rsidR="00A76C12" w:rsidRPr="00F446C9">
        <w:rPr>
          <w:rStyle w:val="BodyTextChar"/>
        </w:rPr>
        <w:fldChar w:fldCharType="separate"/>
      </w:r>
      <w:r w:rsidR="00D40BA6" w:rsidRPr="00F446C9">
        <w:rPr>
          <w:rStyle w:val="BodyTextChar"/>
          <w:noProof/>
        </w:rPr>
        <w:t>(De Sanctis et al., 2016)</w:t>
      </w:r>
      <w:r w:rsidR="00A76C12" w:rsidRPr="00F446C9">
        <w:rPr>
          <w:rStyle w:val="BodyTextChar"/>
        </w:rPr>
        <w:fldChar w:fldCharType="end"/>
      </w:r>
      <w:r w:rsidR="006E5D54" w:rsidRPr="00F446C9">
        <w:rPr>
          <w:rStyle w:val="BodyTextChar"/>
        </w:rPr>
        <w:t xml:space="preserve"> </w:t>
      </w:r>
      <w:r w:rsidR="009675CC" w:rsidRPr="00F446C9">
        <w:rPr>
          <w:rStyle w:val="BodyTextChar"/>
        </w:rPr>
        <w:t>, cellular service</w:t>
      </w:r>
      <w:r w:rsidR="00A76C12" w:rsidRPr="00F446C9">
        <w:rPr>
          <w:rStyle w:val="BodyTextChar"/>
        </w:rPr>
        <w:t xml:space="preserve"> </w:t>
      </w:r>
      <w:r w:rsidR="00156C65" w:rsidRPr="00F446C9">
        <w:rPr>
          <w:rStyle w:val="BodyTextChar"/>
        </w:rPr>
        <w:fldChar w:fldCharType="begin" w:fldLock="1"/>
      </w:r>
      <w:r w:rsidR="00D40BA6" w:rsidRPr="00F446C9">
        <w:rPr>
          <w:rStyle w:val="BodyTextChar"/>
        </w:rPr>
        <w:instrText>ADDIN CSL_CITATION {"citationItems":[{"id":"ITEM-1","itemData":{"DOI":"10.1109/ICETIETR.2018.8529060","ISBN":"9781538657447","abstract":"The usage of Internet of Things (IoT) technology in device designing is increasing rapidly. Low Power Wide Area Networks (LPWAN) is popular and leading technology created for IoT networks. LPWAN is wireless based WAN technology that enables Low power consumption, long range, lower bandwidth with low bit rates. LoRa, sigfo x, NB-IoT, LTE-M are the leading low power, wide area network technologies useful for developing IoT networks. This paper presents a comprehensive study on various LPWAN technologies and comparative study between these technologies in terms of battery life time, cost, network coverage, latency, range and security. This paper e xpla ins all the merits and de-merits of the LPWAN technologies usage in real time scenarios and which technology fits best for each IoT s mart applications.","author":[{"dropping-particle":"","family":"Gaddam","given":"Sarath Chandu","non-dropping-particle":"","parse-names":false,"suffix":""},{"dropping-particle":"","family":"Rai","given":"Mritunjay Kumar","non-dropping-particle":"","parse-names":false,"suffix":""}],"container-title":"2018 International Conference on Emerging Trends and Innovations In Engineering And Technological Research, ICETIETR 2018","id":"ITEM-1","issued":{"date-parts":[["2018","11","8"]]},"publisher":"Institute of Electrical and Electronics Engineers Inc.","title":"A comparative study on various LPWAN and cellular communication technologies for IoT based smart applications","type":"article-journal"},"uris":["http://www.mendeley.com/documents/?uuid=c955cf89-2947-3a17-9ee8-5868bd279980"]}],"mendeley":{"formattedCitation":"(Gaddam &amp; Rai, 2018)","plainTextFormattedCitation":"(Gaddam &amp; Rai, 2018)","previouslyFormattedCitation":"(Gaddam &amp; Rai, 2018)"},"properties":{"noteIndex":0},"schema":"https://github.com/citation-style-language/schema/raw/master/csl-citation.json"}</w:instrText>
      </w:r>
      <w:r w:rsidR="00156C65" w:rsidRPr="00F446C9">
        <w:rPr>
          <w:rStyle w:val="BodyTextChar"/>
        </w:rPr>
        <w:fldChar w:fldCharType="separate"/>
      </w:r>
      <w:r w:rsidR="00D40BA6" w:rsidRPr="00F446C9">
        <w:rPr>
          <w:rStyle w:val="BodyTextChar"/>
          <w:noProof/>
        </w:rPr>
        <w:t>(Gaddam &amp; Rai, 2018)</w:t>
      </w:r>
      <w:r w:rsidR="00156C65" w:rsidRPr="00F446C9">
        <w:rPr>
          <w:rStyle w:val="BodyTextChar"/>
        </w:rPr>
        <w:fldChar w:fldCharType="end"/>
      </w:r>
      <w:r w:rsidR="00A76C12" w:rsidRPr="00F446C9">
        <w:rPr>
          <w:rStyle w:val="BodyTextChar"/>
        </w:rPr>
        <w:t xml:space="preserve"> </w:t>
      </w:r>
      <w:r w:rsidR="009675CC" w:rsidRPr="00F446C9">
        <w:rPr>
          <w:rStyle w:val="BodyTextChar"/>
        </w:rPr>
        <w:t>, dedicated radio links</w:t>
      </w:r>
      <w:r w:rsidR="00156C65" w:rsidRPr="00F446C9">
        <w:rPr>
          <w:rStyle w:val="BodyTextChar"/>
        </w:rPr>
        <w:t xml:space="preserve"> </w:t>
      </w:r>
      <w:r w:rsidR="00156C65" w:rsidRPr="00F446C9">
        <w:rPr>
          <w:rStyle w:val="BodyTextChar"/>
        </w:rPr>
        <w:fldChar w:fldCharType="begin" w:fldLock="1"/>
      </w:r>
      <w:r w:rsidR="00D40BA6" w:rsidRPr="00F446C9">
        <w:rPr>
          <w:rStyle w:val="BodyTextChar"/>
        </w:rPr>
        <w:instrText>ADDIN CSL_CITATION {"citationItems":[{"id":"ITEM-1","itemData":{"DOI":"10.1109/MCOM.2015.7263370","ISSN":"01636804","abstract":"This article addresses the market-changing phenomenon of the Internet of Things (IoT), which relies on the underlying paradigm of machine-to-machine (M2M) communications to integrate a plethora of various sensors, actuators, and smart meters across a wide spectrum of businesses. Today the M2M landscape features an extreme diversity of available connectivity solutions which, due to the enormous economic promise of the IoT, need to be harmonized across multiple industries. To this end, we comprehensively review the most prominent existing and novel M2M radio technologies, as well as share our first-hand real-world deployment experiences, with the goal to provide a unified insight into enabling M2M architectures, unique technology features, expected performance, and related standardization developments. We pay particular attention to the cellular M2M sector employing 3GPP LTE technology. This work is a systematic recollection of our many recent research, industrial, entrepreneurial, and standardization efforts within the contemporary M2M ecosystem.","author":[{"dropping-particle":"","family":"Andreev","given":"Sergey","non-dropping-particle":"","parse-names":false,"suffix":""},{"dropping-particle":"","family":"Galinina","given":"Olga","non-dropping-particle":"","parse-names":false,"suffix":""},{"dropping-particle":"","family":"Pyattaev","given":"Alexander","non-dropping-particle":"","parse-names":false,"suffix":""},{"dropping-particle":"","family":"Gerasimenko","given":"Mikhail","non-dropping-particle":"","parse-names":false,"suffix":""},{"dropping-particle":"","family":"Tirronen","given":"Tuomas","non-dropping-particle":"","parse-names":false,"suffix":""},{"dropping-particle":"","family":"Torsner","given":"Johan","non-dropping-particle":"","parse-names":false,"suffix":""},{"dropping-particle":"","family":"Sachs","given":"Joachim","non-dropping-particle":"","parse-names":false,"suffix":""},{"dropping-particle":"","family":"Dohler","given":"Mischa","non-dropping-particle":"","parse-names":false,"suffix":""},{"dropping-particle":"","family":"Koucheryavy","given":"Yevgeni","non-dropping-particle":"","parse-names":false,"suffix":""}],"container-title":"IEEE Communications Magazine","id":"ITEM-1","issue":"9","issued":{"date-parts":[["2015","9","1"]]},"page":"32-40","publisher":"Institute of Electrical and Electronics Engineers Inc.","title":"Understanding the IoT connectivity landscape: A contemporary M2M radio technology roadmap","type":"article-journal","volume":"53"},"uris":["http://www.mendeley.com/documents/?uuid=a35b236e-5999-3e48-b2f2-7b041f45c8fb"]}],"mendeley":{"formattedCitation":"(Andreev et al., 2015)","plainTextFormattedCitation":"(Andreev et al., 2015)","previouslyFormattedCitation":"(Andreev et al., 2015)"},"properties":{"noteIndex":0},"schema":"https://github.com/citation-style-language/schema/raw/master/csl-citation.json"}</w:instrText>
      </w:r>
      <w:r w:rsidR="00156C65" w:rsidRPr="00F446C9">
        <w:rPr>
          <w:rStyle w:val="BodyTextChar"/>
        </w:rPr>
        <w:fldChar w:fldCharType="separate"/>
      </w:r>
      <w:r w:rsidR="00D40BA6" w:rsidRPr="00F446C9">
        <w:rPr>
          <w:rStyle w:val="BodyTextChar"/>
          <w:noProof/>
        </w:rPr>
        <w:t>(Andreev et al., 2015)</w:t>
      </w:r>
      <w:r w:rsidR="00156C65" w:rsidRPr="00F446C9">
        <w:rPr>
          <w:rStyle w:val="BodyTextChar"/>
        </w:rPr>
        <w:fldChar w:fldCharType="end"/>
      </w:r>
      <w:r w:rsidR="009675CC" w:rsidRPr="00F446C9">
        <w:rPr>
          <w:rStyle w:val="BodyTextChar"/>
        </w:rPr>
        <w:t>, LongRange</w:t>
      </w:r>
      <w:r w:rsidR="004E53CB" w:rsidRPr="00F446C9">
        <w:rPr>
          <w:rStyle w:val="BodyTextChar"/>
        </w:rPr>
        <w:t xml:space="preserve"> Wireless Area Network</w:t>
      </w:r>
      <w:r w:rsidR="009675CC" w:rsidRPr="00F446C9">
        <w:rPr>
          <w:rStyle w:val="BodyTextChar"/>
        </w:rPr>
        <w:t xml:space="preserve"> (L</w:t>
      </w:r>
      <w:r w:rsidR="004E53CB" w:rsidRPr="00F446C9">
        <w:rPr>
          <w:rStyle w:val="BodyTextChar"/>
        </w:rPr>
        <w:t>o</w:t>
      </w:r>
      <w:r w:rsidR="009675CC" w:rsidRPr="00F446C9">
        <w:rPr>
          <w:rStyle w:val="BodyTextChar"/>
        </w:rPr>
        <w:t>R</w:t>
      </w:r>
      <w:r w:rsidR="004E53CB" w:rsidRPr="00F446C9">
        <w:rPr>
          <w:rStyle w:val="BodyTextChar"/>
        </w:rPr>
        <w:t>aWAN</w:t>
      </w:r>
      <w:r w:rsidR="009675CC" w:rsidRPr="00F446C9">
        <w:rPr>
          <w:rStyle w:val="BodyTextChar"/>
        </w:rPr>
        <w:t>)</w:t>
      </w:r>
      <w:r w:rsidR="00156C65" w:rsidRPr="00F446C9">
        <w:rPr>
          <w:rStyle w:val="BodyTextChar"/>
        </w:rPr>
        <w:t xml:space="preserve"> </w:t>
      </w:r>
      <w:r w:rsidR="00156C65" w:rsidRPr="00F446C9">
        <w:rPr>
          <w:rStyle w:val="BodyTextChar"/>
        </w:rPr>
        <w:fldChar w:fldCharType="begin" w:fldLock="1"/>
      </w:r>
      <w:r w:rsidR="00DB53A4" w:rsidRPr="00F446C9">
        <w:rPr>
          <w:rStyle w:val="BodyTextChar"/>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2018, Vol. 18, Page 3995","id":"ITEM-1","issue":"11","issued":{"date-parts":[["2018","11","16"]]},"page":"3995","publisher":"Multidisciplinary Digital Publishing Institute","title":"A Survey of LoRaWAN for IoT: From Technology to Application","type":"article-journal","volume":"18"},"uris":["http://www.mendeley.com/documents/?uuid=a53135b6-aa77-3233-93c5-e2bbfdb37715"]},{"id":"ITEM-2","itemData":{"DOI":"10.1155/2018/6730719","ISSN":"15308677","abstract":"The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Computing","id":"ITEM-2","issued":{"date-parts":[["2018"]]},"publisher":"Hindawi Limited","title":"Performance Evaluation of LoRaWAN Communication Scalability in Large-Scale Wireless Sensor Networks","type":"article-journal","volume":"2018"},"uris":["http://www.mendeley.com/documents/?uuid=ee212f9e-960a-30f1-9c8b-c47ab2607493"]},{"id":"ITEM-3","itemData":{"DOI":"10.1109/SCVT.2017.8240313","ISBN":"9781538622568","abstract":"Many Internet of Things (IoT) applications benefit greatly from low-power long-range connectivity. A promising technology to achieve the low-power and long-range requirements is seen in LoRaWAN, a media access control (MAC) protocol maintained by the LoRa Alliance and leveraging Semtech's patented LoRa radio modulation technology. LoRaWAN provides three different device classes (A, B and C), which provide a tradeoff between performance (i.e., throughput and latency) and energy consumption. This paper offers a theoretical and experimental comparison of these classes. The objective of the quantitative experiment was twofold: to verify the published current levels of different operating modes in a LoRa chip's datasheet and to compare the battery lifetime for the LoRa class A and C modes of operation. We used a high-end current sensing circuit to gather the voltage levels and temporal variation with increasing payload sizes and spreading factors. Using the Ohmic Law, the energy drain can be calculated and compared across the different spreading factors (SF) and classes.","author":[{"dropping-particle":"","family":"Cheong","given":"Phui San","non-dropping-particle":"","parse-names":false,"suffix":""},{"dropping-particle":"","family":"Bergs","given":"Johan","non-dropping-particle":"","parse-names":false,"suffix":""},{"dropping-particle":"","family":"Hawinkel","given":"Chris","non-dropping-particle":"","parse-names":false,"suffix":""},{"dropping-particle":"","family":"Famaey","given":"Jeroen","non-dropping-particle":"","parse-names":false,"suffix":""}],"container-title":"2017 IEEE Symposium on Communications and Vehicular Technology, SCVT 2017","id":"ITEM-3","issued":{"date-parts":[["2017","12","26"]]},"page":"1-6","publisher":"Institute of Electrical and Electronics Engineers Inc.","title":"Comparison of LoRaWAN classes and their power consumption","type":"paper-conference","volume":"2017-December"},"uris":["http://www.mendeley.com/documents/?uuid=1be09fba-2a08-3f27-bb97-4f8c9424f11f"]},{"id":"ITEM-4","itemData":{"DOI":"10.1109/MCOM.2017.1600613","ISSN":"01636804","abstract":"Low-power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author":[{"dropping-particle":"","family":"Adelantado","given":"Ferran","non-dropping-particle":"","parse-names":false,"suffix":""},{"dropping-particle":"","family":"Vilajosana","given":"Xavier","non-dropping-particle":"","parse-names":false,"suffix":""},{"dropping-particle":"","family":"Tuset-Peiro","given":"Pere","non-dropping-particle":"","parse-names":false,"suffix":""},{"dropping-particle":"","family":"Martinez","given":"Borja","non-dropping-particle":"","parse-names":false,"suffix":""},{"dropping-particle":"","family":"Melia-Segui","given":"Joan","non-dropping-particle":"","parse-names":false,"suffix":""},{"dropping-particle":"","family":"Watteyne","given":"Thomas","non-dropping-particle":"","parse-names":false,"suffix":""}],"container-title":"IEEE Communications Magazine","id":"ITEM-4","issue":"9","issued":{"date-parts":[["2017"]]},"page":"34-40","publisher":"Institute of Electrical and Electronics Engineers Inc.","title":"Understanding the Limits of LoRaWAN","type":"article-journal","volume":"55"},"uris":["http://www.mendeley.com/documents/?uuid=183b9d14-eb3e-318d-b67d-8705ebf8b50f"]}],"mendeley":{"formattedCitation":"(Adelantado et al., 2017; P. S. Cheong et al., 2017; Haxhibeqiri et al., 2018b; Lavric &amp; Popa, 2018)","plainTextFormattedCitation":"(Adelantado et al., 2017; P. S. Cheong et al., 2017; Haxhibeqiri et al., 2018b; Lavric &amp; Popa, 2018)","previouslyFormattedCitation":"(Adelantado et al., 2017; P. S. Cheong et al., 2017; Haxhibeqiri et al., 2018b; Lavric &amp; Popa, 2018)"},"properties":{"noteIndex":0},"schema":"https://github.com/citation-style-language/schema/raw/master/csl-citation.json"}</w:instrText>
      </w:r>
      <w:r w:rsidR="00156C65" w:rsidRPr="00F446C9">
        <w:rPr>
          <w:rStyle w:val="BodyTextChar"/>
        </w:rPr>
        <w:fldChar w:fldCharType="separate"/>
      </w:r>
      <w:r w:rsidR="00DB53A4" w:rsidRPr="00F446C9">
        <w:rPr>
          <w:rStyle w:val="BodyTextChar"/>
          <w:noProof/>
        </w:rPr>
        <w:t>(Adelantado et al., 2017; P. S. Cheong et al., 2017; Haxhibeqiri et al., 2018b; Lavric &amp; Popa, 2018)</w:t>
      </w:r>
      <w:r w:rsidR="00156C65" w:rsidRPr="00F446C9">
        <w:rPr>
          <w:rStyle w:val="BodyTextChar"/>
        </w:rPr>
        <w:fldChar w:fldCharType="end"/>
      </w:r>
      <w:r w:rsidR="00F446C9">
        <w:rPr>
          <w:rStyle w:val="BodyTextChar"/>
        </w:rPr>
        <w:t>,</w:t>
      </w:r>
      <w:r w:rsidR="009675CC">
        <w:t>Wifi</w:t>
      </w:r>
      <w:r w:rsidR="00156C65">
        <w:t xml:space="preserve">-Halo </w:t>
      </w:r>
      <w:r w:rsidR="00156C65">
        <w:fldChar w:fldCharType="begin" w:fldLock="1"/>
      </w:r>
      <w:r w:rsidR="00D40BA6">
        <w:instrText>ADDIN CSL_CITATION {"citationItems":[{"id":"ITEM-1","itemData":{"DOI":"10.1016/J.JNCA.2021.103036","ISSN":"10958592","abstract":"IEEE 802.11ah, marketed as Wi-Fi HaLow, is a new sub-1GHz Wi-Fi technology for the Internet of Things (IoT), aiming to address the major challenge of the IoT: providing connectivity among a large number of power-constrained stations deployed over a wide area. In order to achieve this goal, several novel features are introduced in IEEE 802.11ah in both the Physical Layer (PHY) and Media Access Control (MAC) layer. These features have been extensively studied from various perspectives in the past years. To provide readers with an insight into these novel features, this article provides an overview of the IEEE 802.11ah technology and conducts a comprehensive summary and analysis on the related research, revealing how to utilize these novel features to satisfy the demanding IoT performance criteria. Furthermore, the remaining issues that need to be addressed to fully realize the vision of large-scale and low power Wi-Fi networks for the IoT are discussed.","author":[{"dropping-particle":"","family":"Tian","given":"Le","non-dropping-particle":"","parse-names":false,"suffix":""},{"dropping-particle":"","family":"Santi","given":"Serena","non-dropping-particle":"","parse-names":false,"suffix":""},{"dropping-particle":"","family":"Seferagić","given":"Amina","non-dropping-particle":"","parse-names":false,"suffix":""},{"dropping-particle":"","family":"Lan","given":"Julong","non-dropping-particle":"","parse-names":false,"suffix":""},{"dropping-particle":"","family":"Famaey","given":"Jeroen","non-dropping-particle":"","parse-names":false,"suffix":""}],"container-title":"Journal of Network and Computer Applications","id":"ITEM-1","issued":{"date-parts":[["2021","5","15"]]},"page":"103036","publisher":"Academic Press","title":"Wi-Fi HaLow for the Internet of Things: An up-to-date survey on IEEE 802.11ah research","type":"article-journal","volume":"182"},"uris":["http://www.mendeley.com/documents/?uuid=b4c1c2cc-16ba-33d1-8fd5-d40a96ea5cba"]}],"mendeley":{"formattedCitation":"(Tian et al., 2021)","plainTextFormattedCitation":"(Tian et al., 2021)","previouslyFormattedCitation":"(Tian et al., 2021)"},"properties":{"noteIndex":0},"schema":"https://github.com/citation-style-language/schema/raw/master/csl-citation.json"}</w:instrText>
      </w:r>
      <w:r w:rsidR="00156C65">
        <w:fldChar w:fldCharType="separate"/>
      </w:r>
      <w:r w:rsidR="00D40BA6" w:rsidRPr="00D40BA6">
        <w:rPr>
          <w:noProof/>
        </w:rPr>
        <w:t>(Tian et al., 2021)</w:t>
      </w:r>
      <w:r w:rsidR="00156C65">
        <w:fldChar w:fldCharType="end"/>
      </w:r>
      <w:r w:rsidR="009675CC">
        <w:t>, Bluetooth</w:t>
      </w:r>
      <w:r w:rsidR="00156C65">
        <w:t xml:space="preserve"> </w:t>
      </w:r>
      <w:r w:rsidR="00156C65">
        <w:fldChar w:fldCharType="begin" w:fldLock="1"/>
      </w:r>
      <w:r w:rsidR="00D40BA6">
        <w:instrText>ADDIN CSL_CITATION {"citationItems":[{"id":"ITEM-1","itemData":{"DOI":"10.3390/s120911734","ISSN":"14248220","abstract":"Bluetooth Low Energy (BLE) is an emerging low-power wireless technology developed for short-range control and monitoring applications that is expected to be incorporated into billions of devices in the next few years. This paper describes the main features of BLE, explores its potential applications, and investigates the impact of various critical parameters on its performance. BLE represents a trade-off between energy consumption, latency, piconet size, and throughput that mainly depends on parameters such as connInterval and connSlaveLatency. According to theoretical results, the lifetime of a BLE device powered by a coin cell battery ranges between 2.0 days and 14.1 years. The number of simultaneous slaves per master ranges between 2 and 5,917. The minimum latency for a master to obtain a sensor reading is 676 μs, although simulation results show that, under high bit error rate, average latency increases by up to three orders of magnitude. The paper provides experimental results that complement the theoretical and simulation findings, and indicates implementation constraints that may reduce BLE performance. © 2012 by the authors; licensee MDPI, Basel, Switzerland.","author":[{"dropping-particle":"","family":"Gomez","given":"Carles","non-dropping-particle":"","parse-names":false,"suffix":""},{"dropping-particle":"","family":"Oller","given":"Joaquim","non-dropping-particle":"","parse-names":false,"suffix":""},{"dropping-particle":"","family":"Paradells","given":"Josep","non-dropping-particle":"","parse-names":false,"suffix":""}],"container-title":"Sensors (Switzerland)","id":"ITEM-1","issue":"9","issued":{"date-parts":[["2012","9"]]},"page":"11734-11753","publisher":"Multidisciplinary Digital Publishing Institute  (MDPI)","title":"Overview and evaluation of bluetooth low energy: An emerging low-power wireless technology","type":"article-journal","volume":"12"},"uris":["http://www.mendeley.com/documents/?uuid=25876744-0cce-3194-b4b3-acad6e990452"]},{"id":"ITEM-2","itemData":{"URL":"https://www.eedesignit.com/bluetooth-5-range-put-to-the-test/","accessed":{"date-parts":[["2021","1","6"]]},"author":[{"dropping-particle":"","family":"Team","given":"Editorial","non-dropping-particle":"","parse-names":false,"suffix":""}],"id":"ITEM-2","issued":{"date-parts":[["2019"]]},"title":"Bluetooth 5 range put to the test","type":"webpage"},"uris":["http://www.mendeley.com/documents/?uuid=78edf6f3-8a14-30ca-921b-3ef4059daf14"]}],"mendeley":{"formattedCitation":"(Gomez et al., 2012; Team, 2019)","plainTextFormattedCitation":"(Gomez et al., 2012; Team, 2019)","previouslyFormattedCitation":"(Gomez et al., 2012; Team, 2019)"},"properties":{"noteIndex":0},"schema":"https://github.com/citation-style-language/schema/raw/master/csl-citation.json"}</w:instrText>
      </w:r>
      <w:r w:rsidR="00156C65">
        <w:fldChar w:fldCharType="separate"/>
      </w:r>
      <w:r w:rsidR="00D40BA6" w:rsidRPr="00D40BA6">
        <w:rPr>
          <w:noProof/>
        </w:rPr>
        <w:t>(Gomez et al., 2012; Team, 2019)</w:t>
      </w:r>
      <w:r w:rsidR="00156C65">
        <w:fldChar w:fldCharType="end"/>
      </w:r>
      <w:r w:rsidR="009675CC">
        <w:t xml:space="preserve">, </w:t>
      </w:r>
      <w:r w:rsidR="00156C65">
        <w:t xml:space="preserve">ZigBee </w:t>
      </w:r>
      <w:r w:rsidR="00156C65">
        <w:fldChar w:fldCharType="begin" w:fldLock="1"/>
      </w:r>
      <w:r w:rsidR="00D40BA6">
        <w:instrText>ADDIN CSL_CITATION {"citationItems":[{"id":"ITEM-1","itemData":{"DOI":"10.3390/s18061801","ISSN":"1424-8220","abstract":"As road traffic conditions worsen due to the constantly increasing number of cars, traffic management systems are struggling to provide a suitable environment, by gathering all the relevant information from the road network. However, in most cases these are obtained via traffic detectors placed near road junctions, thus providing no information on the conditions in between. A large-scale sensor network using detectors on the majority of vehicles would certainly be capable of providing useful data, but has two major impediments: the equipment installed on the vehicles should be cheap enough (assuming the willingness of private car owners to be a part of the network) and be capable of transferring the required amount of data in due time, as the vehicle passes by the road side unit that acts as interface with the traffic management system. These restrictions reduce the number of technologies that can be used. In this article a series of comprehensive tests have been performed to evaluate the Bluetooth and ZigBee protocols for this purpose from many points of view: handshake time, static and dynamic data transfer (in laboratory conditions and in real traffic conditions). An assessment of the environmental conditions (during tests and probable to be encountered in real conditions) was also provided.","author":[{"dropping-particle":"","family":"Gheorghiu","given":"Razvan","non-dropping-particle":"","parse-names":false,"suffix":""},{"dropping-particle":"","family":"Iordache","given":"Valentin","non-dropping-particle":"","parse-names":false,"suffix":""}],"container-title":"Sensors","id":"ITEM-1","issue":"6","issued":{"date-parts":[["2018","6","3"]]},"page":"1801","publisher":"MDPI AG","title":"Use of Energy Efficient Sensor Networks to Enhance Dynamic Data Gathering Systems: A Comparative Study between Bluetooth and ZigBee","type":"article-journal","volume":"18"},"uris":["http://www.mendeley.com/documents/?uuid=0f299330-1c5a-360f-b531-f47095b26f42"]},{"id":"ITEM-2","itemData":{"author":[{"dropping-particle":"","family":"Baronti, P Pillai, P Chook, V.W.C Chessa, S Gotta, A Hu","given":"F","non-dropping-particle":"","parse-names":false,"suffix":""}],"container-title":"Computer Communications","id":"ITEM-2","issue":"7","issued":{"date-parts":[["2007"]]},"page":"1655-1695","title":"Wireless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 Gheorghiu &amp; Iordache, 2018)","plainTextFormattedCitation":"(Baronti, P Pillai, P Chook, V.W.C Chessa, S Gotta, A Hu, 2007; Gheorghiu &amp; Iordache, 2018)","previouslyFormattedCitation":"(Baronti, P Pillai, P Chook, V.W.C Chessa, S Gotta, A Hu, 2007; Gheorghiu &amp; Iordache, 2018)"},"properties":{"noteIndex":0},"schema":"https://github.com/citation-style-language/schema/raw/master/csl-citation.json"}</w:instrText>
      </w:r>
      <w:r w:rsidR="00156C65">
        <w:fldChar w:fldCharType="separate"/>
      </w:r>
      <w:r w:rsidR="00D40BA6" w:rsidRPr="00D40BA6">
        <w:rPr>
          <w:noProof/>
        </w:rPr>
        <w:t>(Baronti, P Pillai, P Chook, V.W.C Chessa, S Gotta, A Hu, 2007; Gheorghiu &amp; Iordache, 2018)</w:t>
      </w:r>
      <w:r w:rsidR="00156C65">
        <w:fldChar w:fldCharType="end"/>
      </w:r>
      <w:r w:rsidR="003D60A9">
        <w:t xml:space="preserve"> </w:t>
      </w:r>
      <w:r w:rsidR="009675CC">
        <w:t xml:space="preserve">or similar (listed in order of greatest range) </w:t>
      </w:r>
      <w:r w:rsidR="00A76C12">
        <w:fldChar w:fldCharType="begin" w:fldLock="1"/>
      </w:r>
      <w:r w:rsidR="00D40BA6">
        <w:instrText>ADDIN CSL_CITATION {"citationItems":[{"id":"ITEM-1","itemData":{"DOI":"10.1109/ICITECH.2017.8079928","ISBN":"9781509063321","abstract":"Internet of Things (IoT) consists of smart devices that communicate with each other. It enables these devices to collect and exchange data. Besides, IoT has now a wide range of life applications such as industry, transportation, logistics, healthcare, smart environment, as well as personal, social gaming robot, and city information. Smart devices can have wired or wireless connection. As far as the wireless IoT is the main concern, many different wireless communication technologies and protocols can be used to connect the smart device such as Internet Protocol Version 6 (IPv6), over Low power Wireless Personal Area Networks (6LoWPAN), ZigBee, Bluetooth Low Energy (BLE), Z-Wave and Near Field Communication (NFC). They are short range standard network protocols, while SigFox and Cellular are Low Power Wide Area Network (LPWAN).standard protocols. This paper will be an attempt to review different communication protocols in IoT. In addition, it will compare between commonly IoT communication protocols, with an emphasis on the main features and behaviors of various metrics of power consumption security spreading data rate, and other features. This comparison aims at presenting guidelines for the researchers to be able to select the right protocol for different applications.","author":[{"dropping-particle":"","family":"Al-Sarawi","given":"Shadi","non-dropping-particle":"","parse-names":false,"suffix":""},{"dropping-particle":"","family":"Anbar","given":"Mohammed","non-dropping-particle":"","parse-names":false,"suffix":""},{"dropping-particle":"","family":"Alieyan","given":"Kamal","non-dropping-particle":"","parse-names":false,"suffix":""},{"dropping-particle":"","family":"Alzubaidi","given":"Mahmood","non-dropping-particle":"","parse-names":false,"suffix":""}],"container-title":"ICIT 2017 - 8th International Conference on Information Technology, Proceedings","id":"ITEM-1","issued":{"date-parts":[["2017","10","20"]]},"page":"685-690","publisher":"Institute of Electrical and Electronics Engineers Inc.","title":"Internet of Things (IoT) communication protocols: Review","type":"article-journal"},"uris":["http://www.mendeley.com/documents/?uuid=9546ed65-d1d3-3296-b561-63ddb1f38dab"]}],"mendeley":{"formattedCitation":"(Al-Sarawi et al., 2017)","plainTextFormattedCitation":"(Al-Sarawi et al., 2017)","previouslyFormattedCitation":"(Al-Sarawi et al., 2017)"},"properties":{"noteIndex":0},"schema":"https://github.com/citation-style-language/schema/raw/master/csl-citation.json"}</w:instrText>
      </w:r>
      <w:r w:rsidR="00A76C12">
        <w:fldChar w:fldCharType="separate"/>
      </w:r>
      <w:r w:rsidR="00D40BA6" w:rsidRPr="00D40BA6">
        <w:rPr>
          <w:noProof/>
        </w:rPr>
        <w:t>(Al-Sarawi et al., 2017)</w:t>
      </w:r>
      <w:r w:rsidR="00A76C12">
        <w:fldChar w:fldCharType="end"/>
      </w:r>
      <w:r w:rsidR="00156C65">
        <w:t xml:space="preserve"> </w:t>
      </w:r>
      <w:r w:rsidR="009675CC">
        <w:t xml:space="preserve">transmit the signals from the sensors to either a central location (this design is called “hub and spoke”) or in a form of mesh where sensors transmit via other sensors until they are in range of the farmer. </w:t>
      </w:r>
      <w:r w:rsidR="006E5D54">
        <w:fldChar w:fldCharType="begin" w:fldLock="1"/>
      </w:r>
      <w:r w:rsidR="00D40BA6">
        <w:instrText>ADDIN CSL_CITATION {"citationItems":[{"id":"ITEM-1","itemData":{"DOI":"10.1155/2017/9324035","ISSN":"2090-0147","abstract":"&lt;p&gt;The Internet of Things (IoT) is defined as a paradigm in which objects equipped with sensors, actuators, and processors communicate with each other to serve a meaningful purpose. In this paper, we survey state-of-the-art methods, protocols, and applications in this new emerging area. This survey paper proposes a novel taxonomy for IoT technologies, highlights some of the most important technologies, and profiles some applications that have the potential to make a striking difference in human life, especially for the differently abled and the elderly. As compared to similar survey papers in the area, this paper is far more comprehensive in its coverage and exhaustively covers most major technologies spanning from sensors to applications.&lt;/p&gt;","author":[{"dropping-particle":"","family":"Sethi","given":"Pallavi","non-dropping-particle":"","parse-names":false,"suffix":""},{"dropping-particle":"","family":"Sarangi","given":"Smruti R.","non-dropping-particle":"","parse-names":false,"suffix":""}],"container-title":"Journal of Electrical and Computer Engineering","id":"ITEM-1","issued":{"date-parts":[["2017"]]},"page":"1-25","title":"Internet of Things: Architectures, Protocols, and Applications","type":"article-journal","volume":"2017"},"uris":["http://www.mendeley.com/documents/?uuid=acbe9a1c-dc8d-3920-9118-9a1b62272dc6"]}],"mendeley":{"formattedCitation":"(Sethi &amp; Sarangi, 2017)","plainTextFormattedCitation":"(Sethi &amp; Sarangi, 2017)","previouslyFormattedCitation":"(Sethi &amp; Sarangi, 2017)"},"properties":{"noteIndex":0},"schema":"https://github.com/citation-style-language/schema/raw/master/csl-citation.json"}</w:instrText>
      </w:r>
      <w:r w:rsidR="006E5D54">
        <w:fldChar w:fldCharType="separate"/>
      </w:r>
      <w:r w:rsidR="00D40BA6" w:rsidRPr="00D40BA6">
        <w:rPr>
          <w:noProof/>
        </w:rPr>
        <w:t>(Sethi &amp; Sarangi, 2017)</w:t>
      </w:r>
      <w:r w:rsidR="006E5D54">
        <w:fldChar w:fldCharType="end"/>
      </w:r>
      <w:r w:rsidR="006E5D54">
        <w:t xml:space="preserve"> </w:t>
      </w:r>
      <w:r w:rsidR="009E43ED">
        <w:t>Beef cattle are generally farmed in hill country</w:t>
      </w:r>
      <w:r w:rsidR="00215D1B">
        <w:t xml:space="preserve"> so </w:t>
      </w:r>
      <w:r w:rsidR="009E43ED">
        <w:t xml:space="preserve">a </w:t>
      </w:r>
      <w:r w:rsidR="00215D1B">
        <w:t xml:space="preserve">direct line of sight </w:t>
      </w:r>
      <w:r w:rsidR="009675CC">
        <w:t xml:space="preserve">from a sensor on the animal </w:t>
      </w:r>
      <w:r w:rsidR="00215D1B">
        <w:t xml:space="preserve">to a central radio (or satellite) point is not always possible. </w:t>
      </w:r>
      <w:r w:rsidR="00553D8F">
        <w:fldChar w:fldCharType="begin" w:fldLock="1"/>
      </w:r>
      <w:r w:rsidR="00D40BA6">
        <w:instrText>ADDIN CSL_CITATION {"citationItems":[{"id":"ITEM-1","itemData":{"URL":"https://www.spark.co.nz/shop/mobile/network/","abstract":"Spark NZ Mobile coverage map of NZ","accessed":{"date-parts":[["2020","12","7"]]},"author":[{"dropping-particle":"","family":"Spark NZ","given":"","non-dropping-particle":"","parse-names":false,"suffix":""}],"id":"ITEM-1","issued":{"date-parts":[["2022"]]},"title":"Spark NZ network coverage","type":"webpage"},"uris":["http://www.mendeley.com/documents/?uuid=e2559884-cfed-31d4-a86d-d2fdb93e5913"]},{"id":"ITEM-2","itemData":{"URL":"https://satellitemap.space","author":[{"dropping-particle":"","family":"Starlink","given":"","non-dropping-particle":"","parse-names":false,"suffix":""}],"id":"ITEM-2","issued":{"date-parts":[["2022"]]},"title":"Starlink satellite coverage","type":"webpage"},"uris":["http://www.mendeley.com/documents/?uuid=8a8ec1a0-dee7-4d8d-9a50-b851ac9f2c21"]}],"mendeley":{"formattedCitation":"(Spark NZ, 2022; Starlink, 2022)","plainTextFormattedCitation":"(Spark NZ, 2022; Starlink, 2022)","previouslyFormattedCitation":"(Spark NZ, 2022; Starlink, 2022)"},"properties":{"noteIndex":0},"schema":"https://github.com/citation-style-language/schema/raw/master/csl-citation.json"}</w:instrText>
      </w:r>
      <w:r w:rsidR="00553D8F">
        <w:fldChar w:fldCharType="separate"/>
      </w:r>
      <w:r w:rsidR="00D40BA6" w:rsidRPr="00D40BA6">
        <w:rPr>
          <w:noProof/>
        </w:rPr>
        <w:t>(Spark NZ, 2022; Starlink, 2022)</w:t>
      </w:r>
      <w:r w:rsidR="00553D8F">
        <w:fldChar w:fldCharType="end"/>
      </w:r>
      <w:r w:rsidR="00553D8F">
        <w:t xml:space="preserve"> </w:t>
      </w:r>
      <w:r w:rsidR="00C50795">
        <w:t xml:space="preserve">Animals tend to travel in groups so a mesh configuration is not practical and </w:t>
      </w:r>
      <w:r w:rsidR="009675CC">
        <w:t>would be cost-prohibitive over the distances involved.</w:t>
      </w:r>
      <w:r w:rsidR="00BD64C9">
        <w:t xml:space="preserve"> </w:t>
      </w:r>
      <w:r w:rsidR="00BD64C9">
        <w:fldChar w:fldCharType="begin" w:fldLock="1"/>
      </w:r>
      <w:r w:rsidR="00D40BA6">
        <w:instrText>ADDIN CSL_CITATION {"citationItems":[{"id":"ITEM-1","itemData":{"DOI":"10.1017/S1751731109004790","ISSN":"1751-732X","abstract":"Group-living animals travel together to collectively exploit the resources of their environment. This study investigates how social relationships and individual temperament traits affect movement orders in domestic cattle and sheep. We analysed spontaneous group movements occurring at pasture after a resting period in a group of 15 18-month-old Charolais heifers and a group of 19 1-year-old Romane ewe-lambs. For each species, animals had similar social experience and no kinship ties. Before that, animals were observed within the group to establish their social status (e.g. dominance and preferential relationships, and sociability), then in individual tests in order to assess their emotional traits. In both species, most individuals could initiate a group movement but some individuals were more successful than others in recruiting the rest of the group. Ewe-lambs, and to a lesser extent heifers, held preferential positions during travel. We did not find any significant correlations in either species between animal order and their position in the dominance hierarchy (heifers: P = 0.438; ewe-lambs: P = 0.574) while individuals linked by preferential bonds frequently followed each other during group movements (heifers: P &amp;lt; 0.001; ewe-lambs: P &amp;lt; 0.001). With regard to social traits, heifers with a low cohesion index, and with a lower number of partners with whom they develop frequent affinitive interactions, acted more frequently as ‘first movers’ (P = 0.040 and 0.023, respectively), as well as did ewe-lambs with a high spatial independency index (P = 0.002). Ewe-lambs with the highest cohesion indices were more frequently observed in front of the group while moving halfway between departure and arrival (P = 0.028). We did not find significant correlations between individual positions during group movements and emotional traits such as reactivity, boldness and fearfulness. We conclude that preferential bonds and individual traits related to social dependence were more influential in spontaneous group movements at pasture than were emotional traits and dominance status.","author":[{"dropping-particle":"","family":"Ramseyer","given":"A.","non-dropping-particle":"","parse-names":false,"suffix":""},{"dropping-particle":"","family":"Boissy","given":"A.","non-dropping-particle":"","parse-names":false,"suffix":""},{"dropping-particle":"","family":"Thierry","given":"B.","non-dropping-particle":"","parse-names":false,"suffix":""},{"dropping-particle":"","family":"Dumont","given":"B.","non-dropping-particle":"","parse-names":false,"suffix":""}],"container-title":"animal","id":"ITEM-1","issue":"9","issued":{"date-parts":[["2009","9"]]},"page":"1319-1326","publisher":"Cambridge University Press","title":"Individual and social determinants of spontaneous group movements in cattle and sheep","type":"article-journal","volume":"3"},"uris":["http://www.mendeley.com/documents/?uuid=866cfa6c-5334-3e57-bdf0-da914bcc76b7"]}],"mendeley":{"formattedCitation":"(Ramseyer et al., 2009)","plainTextFormattedCitation":"(Ramseyer et al., 2009)","previouslyFormattedCitation":"(Ramseyer et al., 2009)"},"properties":{"noteIndex":0},"schema":"https://github.com/citation-style-language/schema/raw/master/csl-citation.json"}</w:instrText>
      </w:r>
      <w:r w:rsidR="00BD64C9">
        <w:fldChar w:fldCharType="separate"/>
      </w:r>
      <w:r w:rsidR="00D40BA6" w:rsidRPr="00D40BA6">
        <w:rPr>
          <w:noProof/>
        </w:rPr>
        <w:t>(Ramseyer et al., 2009)</w:t>
      </w:r>
      <w:r w:rsidR="00BD64C9">
        <w:fldChar w:fldCharType="end"/>
      </w:r>
      <w:r w:rsidR="008628F2">
        <w:t>.</w:t>
      </w:r>
    </w:p>
    <w:p w14:paraId="513841F8" w14:textId="77777777" w:rsidR="00F446C9" w:rsidRPr="00F446C9" w:rsidRDefault="00F446C9" w:rsidP="00F446C9">
      <w:pPr>
        <w:pStyle w:val="BodyText"/>
      </w:pPr>
      <w:r w:rsidRPr="00F446C9">
        <w:t>RF techniques can be split into two types; long range (backhaul) or short range.</w:t>
      </w:r>
    </w:p>
    <w:p w14:paraId="6B502E85" w14:textId="223E4258" w:rsidR="00F446C9" w:rsidRPr="00F446C9" w:rsidRDefault="00F446C9" w:rsidP="00F446C9">
      <w:pPr>
        <w:pStyle w:val="Heading4"/>
      </w:pPr>
      <w:r w:rsidRPr="00F446C9">
        <w:lastRenderedPageBreak/>
        <w:t>Long Range or BackHaul</w:t>
      </w:r>
    </w:p>
    <w:p w14:paraId="798B1857" w14:textId="5A899619" w:rsidR="00283CB1" w:rsidRDefault="008628F2" w:rsidP="00F446C9">
      <w:pPr>
        <w:pStyle w:val="BodyText"/>
      </w:pPr>
      <w:r>
        <w:br/>
        <w:t xml:space="preserve">1a. Satellite systems </w:t>
      </w:r>
      <w:r>
        <w:rPr>
          <w:lang w:eastAsia="en-NZ"/>
        </w:rPr>
        <w:t xml:space="preserve">need clear line of sight to 4 satellites greater than 15 degrees above the horizontal plane for GPS but </w:t>
      </w:r>
      <w:r w:rsidR="008533DA">
        <w:rPr>
          <w:lang w:eastAsia="en-NZ"/>
        </w:rPr>
        <w:t xml:space="preserve">data </w:t>
      </w:r>
      <w:r>
        <w:rPr>
          <w:lang w:eastAsia="en-NZ"/>
        </w:rPr>
        <w:t>communication can be achieved with one</w:t>
      </w:r>
      <w:r w:rsidR="008533DA">
        <w:rPr>
          <w:lang w:eastAsia="en-NZ"/>
        </w:rPr>
        <w:t xml:space="preserve"> satellite</w:t>
      </w:r>
      <w:r>
        <w:rPr>
          <w:lang w:eastAsia="en-NZ"/>
        </w:rPr>
        <w:t>. While GPS is a free service, satellite data is expensive, location-restrained, power-hungry and generally slow although companies such as Iridium are improving their 1.4kbs links to 512kbs and StarLink has recently expanded its operations in New Zealand with promises of greater than 50Mb/s upload speeds. Starlink as of writing costs $370 to install and $160 per month and has extensive coverage.</w:t>
      </w:r>
      <w:r w:rsidR="00F83ED1">
        <w:rPr>
          <w:lang w:eastAsia="en-NZ"/>
        </w:rPr>
        <w:t xml:space="preserve"> </w:t>
      </w:r>
      <w:r w:rsidR="00F83ED1">
        <w:rPr>
          <w:lang w:eastAsia="en-NZ"/>
        </w:rPr>
        <w:fldChar w:fldCharType="begin" w:fldLock="1"/>
      </w:r>
      <w:r w:rsidR="00A66325">
        <w:rPr>
          <w:lang w:eastAsia="en-NZ"/>
        </w:rPr>
        <w:instrText>ADDIN CSL_CITATION {"citationItems":[{"id":"ITEM-1","itemData":{"URL":"https://starlink.co.nz/starlink-new-zealand/","accessed":{"date-parts":[["2023","8","16"]]},"author":[{"dropping-particle":"","family":"Starlink","given":"","non-dropping-particle":"","parse-names":false,"suffix":""}],"id":"ITEM-1","issued":{"date-parts":[["2023"]]},"title":"Everything you need to know about Starlink in New Zealand","type":"webpage"},"uris":["http://www.mendeley.com/documents/?uuid=d9e38395-e6e5-3ac6-98a0-0cda0de9d69c"]}],"mendeley":{"formattedCitation":"(Starlink, 2023)","plainTextFormattedCitation":"(Starlink, 2023)","previouslyFormattedCitation":"(Starlink, 2023)"},"properties":{"noteIndex":0},"schema":"https://github.com/citation-style-language/schema/raw/master/csl-citation.json"}</w:instrText>
      </w:r>
      <w:r w:rsidR="00F83ED1">
        <w:rPr>
          <w:lang w:eastAsia="en-NZ"/>
        </w:rPr>
        <w:fldChar w:fldCharType="separate"/>
      </w:r>
      <w:r w:rsidR="00F83ED1" w:rsidRPr="00F83ED1">
        <w:rPr>
          <w:noProof/>
          <w:lang w:eastAsia="en-NZ"/>
        </w:rPr>
        <w:t>(Starlink, 2023)</w:t>
      </w:r>
      <w:r w:rsidR="00F83ED1">
        <w:rPr>
          <w:lang w:eastAsia="en-NZ"/>
        </w:rPr>
        <w:fldChar w:fldCharType="end"/>
      </w:r>
      <w:r>
        <w:rPr>
          <w:lang w:eastAsia="en-NZ"/>
        </w:rPr>
        <w:t xml:space="preserve"> </w:t>
      </w:r>
      <w:r w:rsidR="00283CB1">
        <w:rPr>
          <w:lang w:val="en-US"/>
        </w:rPr>
        <w:t xml:space="preserve">The main advantage of using Satellite communications is that the architecture can be flattened to just IoT sensors and </w:t>
      </w:r>
      <w:r w:rsidR="00F83ED1">
        <w:rPr>
          <w:lang w:val="en-US"/>
        </w:rPr>
        <w:t xml:space="preserve">a </w:t>
      </w:r>
      <w:r w:rsidR="00283CB1">
        <w:rPr>
          <w:lang w:val="en-US"/>
        </w:rPr>
        <w:t xml:space="preserve">back-end infrastructure, which aids simplicity. Disadvantages are that GPS tracking generally requires a collar or ear tag, which can either end up facing away from the satellite and/or be damaged/removed, etc. and that each IoT device would need to consider robust security measures to ensure confidentiality. There have been significant advances in GPS tracking technology, spurred by avian research </w:t>
      </w:r>
      <w:r w:rsidR="00283CB1">
        <w:rPr>
          <w:lang w:val="en-US"/>
        </w:rPr>
        <w:fldChar w:fldCharType="begin" w:fldLock="1"/>
      </w:r>
      <w:r w:rsidR="00283CB1">
        <w:rPr>
          <w:lang w:val="en-US"/>
        </w:rPr>
        <w:instrText>ADDIN CSL_CITATION {"citationItems":[{"id":"ITEM-1","itemData":{"DOI":"10.1007/s10336-012-0908-1","ISSN":"00218375","abstract":"Tracking devices and bio-loggers provide crucial information on the ecology and behaviour of birds in their natural environment. An optimal tracking system should be lightweight, measure three-dimensional locations, enable flexible measurement schemes, transmit data remotely and measure environmental variables and biological parameters of the individual. Giving full consideration to the traits of birds and the constraints of technology, we have developed a GPS tracking system that attempts to achieve most of the aspirations of an optimal tracking system for free ranging birds without the need to recapture them. Here, we describe the design, performance and limitations of the system. We also present measurements on the tracked Lesser Black-backed Gull Larus fuscus to show how such a system can generate new opportunities for research at multiple scales. The GPS tracker weighs 12 g and includes a GPS receiver, micro-processor, 4 MB of memory for data storage, solar panel and battery. It has a tri-axial accelerometer to monitor behaviour. To maximize flexibility, it is equipped with a radio transceiver for bi-directional communication with a ground-based antenna network, which enables data to be downloaded and new measurement schemes to be uploaded remotely. The system facilitates a multi-scale approach to studying bird movement, from fine-scale movements (3-s measurement intervals) to long-distance migratory movements (intervals of 20-30 min) of the same individual. We anticipate that flexible tracking systems that enable researchers to optimize their measurement protocols will contribute to revolutionizing research on animal behaviour and ecology in the next decade. © 2012 The Author(s).","author":[{"dropping-particle":"","family":"Bouten","given":"Willem","non-dropping-particle":"","parse-names":false,"suffix":""},{"dropping-particle":"","family":"Baaij","given":"Edwin W.","non-dropping-particle":"","parse-names":false,"suffix":""},{"dropping-particle":"","family":"Shamoun-Baranes","given":"Judy","non-dropping-particle":"","parse-names":false,"suffix":""},{"dropping-particle":"","family":"Camphuysen","given":"Kees C.J.","non-dropping-particle":"","parse-names":false,"suffix":""}],"container-title":"Journal of Ornithology","id":"ITEM-1","issue":"2","issued":{"date-parts":[["2013","11","28"]]},"page":"571-580","publisher":"Springer","title":"A flexible GPS tracking system for studying bird behaviour at multiple scales","type":"article-journal","volume":"154"},"uris":["http://www.mendeley.com/documents/?uuid=518ec258-46be-3fb4-b570-ab22de4f840b"]}],"mendeley":{"formattedCitation":"(Bouten et al., 2013)","plainTextFormattedCitation":"(Bouten et al., 2013)","previouslyFormattedCitation":"(Bouten et al., 2013)"},"properties":{"noteIndex":0},"schema":"https://github.com/citation-style-language/schema/raw/master/csl-citation.json"}</w:instrText>
      </w:r>
      <w:r w:rsidR="00283CB1">
        <w:rPr>
          <w:lang w:val="en-US"/>
        </w:rPr>
        <w:fldChar w:fldCharType="separate"/>
      </w:r>
      <w:r w:rsidR="00283CB1">
        <w:rPr>
          <w:noProof/>
          <w:lang w:val="en-US"/>
        </w:rPr>
        <w:t>(Bouten et al., 2013)</w:t>
      </w:r>
      <w:r w:rsidR="00283CB1">
        <w:rPr>
          <w:lang w:val="en-US"/>
        </w:rPr>
        <w:fldChar w:fldCharType="end"/>
      </w:r>
      <w:r w:rsidR="00283CB1">
        <w:rPr>
          <w:lang w:val="en-US"/>
        </w:rPr>
        <w:t xml:space="preserve"> that detail how daily GPS location data can be transferred over radio (ZigBee in the study cited) with good efficiencies, however, so using GPS tracking but communicating this data via other more power-efficient communication options, is a very viable solution.</w:t>
      </w:r>
      <w:r w:rsidR="00283CB1">
        <w:rPr>
          <w:lang w:val="en-US"/>
        </w:rPr>
        <w:br/>
      </w:r>
      <w:r w:rsidR="00030A9C">
        <w:rPr>
          <w:lang w:val="en-US"/>
        </w:rPr>
        <w:br/>
      </w:r>
      <w:r w:rsidR="00283CB1">
        <w:rPr>
          <w:lang w:val="en-US"/>
        </w:rPr>
        <w:t xml:space="preserve">1b. Cellular technologies (2G, 3G, 4G). Public cellular technology support in the high country is sparse. 4G is possible </w:t>
      </w:r>
      <w:r w:rsidR="00F83ED1">
        <w:rPr>
          <w:lang w:val="en-US"/>
        </w:rPr>
        <w:t xml:space="preserve">in rural high country </w:t>
      </w:r>
      <w:r w:rsidR="00283CB1">
        <w:rPr>
          <w:lang w:val="en-US"/>
        </w:rPr>
        <w:t xml:space="preserve">but there are pockets of no coverage from commercial providers. </w:t>
      </w:r>
      <w:r w:rsidR="00283CB1">
        <w:rPr>
          <w:lang w:val="en-US"/>
        </w:rPr>
        <w:fldChar w:fldCharType="begin" w:fldLock="1"/>
      </w:r>
      <w:r w:rsidR="00283CB1">
        <w:rPr>
          <w:lang w:val="en-US"/>
        </w:rPr>
        <w:instrText>ADDIN CSL_CITATION {"citationItems":[{"id":"ITEM-1","itemData":{"abstract":"Web page outlining current Spark network coverage","author":[{"dropping-particle":"","family":"Spark","given":"","non-dropping-particle":"","parse-names":false,"suffix":""}],"id":"ITEM-1","issued":{"date-parts":[["2021"]]},"title":"Spark Network Coverage","type":"webpage"},"uris":["http://www.mendeley.com/documents/?uuid=3f5e3649-ab33-41bf-85f8-c01f5fda28d9"]},{"id":"ITEM-2","itemData":{"abstract":"Web page outlining Vodafone network coverage","author":[{"dropping-particle":"","family":"Vodafone","given":"","non-dropping-particle":"","parse-names":false,"suffix":""}],"id":"ITEM-2","issued":{"date-parts":[["2021"]]},"title":"Vodafone Network coverage","type":"webpage"},"uris":["http://www.mendeley.com/documents/?uuid=b39ef899-2969-4196-98ba-b74f172c1130"]}],"mendeley":{"formattedCitation":"(Spark, 2021; Vodafone, 2021)","plainTextFormattedCitation":"(Spark, 2021; Vodafone, 2021)","previouslyFormattedCitation":"(Spark, 2021; Vodafone, 2021)"},"properties":{"noteIndex":0},"schema":"https://github.com/citation-style-language/schema/raw/master/csl-citation.json"}</w:instrText>
      </w:r>
      <w:r w:rsidR="00283CB1">
        <w:rPr>
          <w:lang w:val="en-US"/>
        </w:rPr>
        <w:fldChar w:fldCharType="separate"/>
      </w:r>
      <w:r w:rsidR="00283CB1">
        <w:rPr>
          <w:noProof/>
          <w:lang w:val="en-US"/>
        </w:rPr>
        <w:t>(Spark, 2021; Vodafone, 2021)</w:t>
      </w:r>
      <w:r w:rsidR="00283CB1">
        <w:rPr>
          <w:lang w:val="en-US"/>
        </w:rPr>
        <w:fldChar w:fldCharType="end"/>
      </w:r>
      <w:r w:rsidR="00283CB1">
        <w:rPr>
          <w:lang w:val="en-US"/>
        </w:rPr>
        <w:t xml:space="preserve">. </w:t>
      </w:r>
      <w:r w:rsidR="00F83ED1">
        <w:rPr>
          <w:lang w:val="en-US"/>
        </w:rPr>
        <w:t xml:space="preserve">Coverage </w:t>
      </w:r>
      <w:r w:rsidR="00283CB1">
        <w:rPr>
          <w:lang w:val="en-US"/>
        </w:rPr>
        <w:t>would need to be evaluated and confirmed on each site.</w:t>
      </w:r>
      <w:r w:rsidR="00283CB1">
        <w:rPr>
          <w:lang w:val="en-US"/>
        </w:rPr>
        <w:br/>
        <w:t>Purchasing a SIM card for each animal would quickly become expensive, even without considering damage, but like GPS data, does collapse the architecture down to IoT devices and the cloud.</w:t>
      </w:r>
      <w:r w:rsidR="00283CB1">
        <w:rPr>
          <w:lang w:val="en-US"/>
        </w:rPr>
        <w:br/>
        <w:t xml:space="preserve">It is possible to utilize </w:t>
      </w:r>
      <w:r w:rsidR="00F83ED1">
        <w:rPr>
          <w:lang w:val="en-US"/>
        </w:rPr>
        <w:t xml:space="preserve">generic SIM </w:t>
      </w:r>
      <w:r w:rsidR="00283CB1">
        <w:rPr>
          <w:lang w:val="en-US"/>
        </w:rPr>
        <w:t>technology to perform connectivity but the customer would be paying for voice capability where that is not required.</w:t>
      </w:r>
      <w:r w:rsidR="00283CB1">
        <w:rPr>
          <w:lang w:val="en-US"/>
        </w:rPr>
        <w:br/>
      </w:r>
      <w:r w:rsidR="00030A9C">
        <w:br/>
      </w:r>
      <w:r w:rsidR="00283CB1">
        <w:t xml:space="preserve">1c. 5G Cellular Technologies (Cat-M1, LTE-M, Narrowband-IoT). 5G chipsets are cheaper than 4G chips but due to limited demand, costs are still somewhat high. This will most likely change as demand increases. </w:t>
      </w:r>
      <w:r w:rsidR="00283CB1">
        <w:br/>
        <w:t xml:space="preserve">Cat-M1 operates at 1.4 MHz bandwidth and this wider bandwidth allows Cat-M1 to achieve very good data rates (up to 1 Mbps – generally 200-400kbs) with low latency and device positioning capabilities. Cat-M1 supports voice calls and connected mode mobility. Cat-M1 generally has a similar range as 3G and 4G </w:t>
      </w:r>
      <w:r w:rsidR="00F83ED1">
        <w:t xml:space="preserve">(10-15km) </w:t>
      </w:r>
      <w:r w:rsidR="00283CB1">
        <w:t xml:space="preserve">since it extends the same LTE-based cellular technology underpinning these.  </w:t>
      </w:r>
      <w:r w:rsidR="00283CB1">
        <w:br/>
        <w:t>LTE-M is a competitive system to Cat-M1</w:t>
      </w:r>
      <w:r w:rsidR="00F83ED1">
        <w:t xml:space="preserve"> with similar features.</w:t>
      </w:r>
      <w:r w:rsidR="00283CB1">
        <w:br/>
      </w:r>
      <w:r w:rsidR="00283CB1">
        <w:lastRenderedPageBreak/>
        <w:t xml:space="preserve">Narrowband-IoT (NbIoT) sacrifices throughput (250kbs maximum upload with a payload size of up to 1600 bytes) for extended range and improved power usage. </w:t>
      </w:r>
      <w:r w:rsidR="00283CB1">
        <w:br/>
        <w:t xml:space="preserve">All </w:t>
      </w:r>
      <w:r w:rsidR="008533DA">
        <w:t xml:space="preserve">5G </w:t>
      </w:r>
      <w:r w:rsidR="00283CB1">
        <w:t xml:space="preserve">technologies mentioned here can support more than 55,000 simultaneous clients. </w:t>
      </w:r>
      <w:r w:rsidR="00283CB1">
        <w:br/>
      </w:r>
      <w:r w:rsidR="00283CB1">
        <w:rPr>
          <w:noProof/>
        </w:rPr>
        <w:drawing>
          <wp:inline distT="0" distB="0" distL="0" distR="0" wp14:anchorId="6FDDDEA9" wp14:editId="2DB3EC09">
            <wp:extent cx="5731510" cy="2865755"/>
            <wp:effectExtent l="0" t="0" r="2540" b="0"/>
            <wp:docPr id="1" name="Picture 1" descr="Differentiating Cat-M1, NB-IoT and GSM-IoT.&#10;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fferentiating Cat-M1, NB-IoT and GSM-IoT.&#10;Source: "/>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0BE87EE" w14:textId="5A657F64" w:rsidR="00283CB1" w:rsidRDefault="00283CB1" w:rsidP="009F0794">
      <w:pPr>
        <w:pStyle w:val="Caption"/>
      </w:pPr>
      <w:bookmarkStart w:id="24" w:name="_Toc143358135"/>
      <w:r>
        <w:t xml:space="preserve">Figure </w:t>
      </w:r>
      <w:ins w:id="25" w:author="Brett Davidson" w:date="2023-09-23T18:56:00Z">
        <w:r w:rsidR="009F0794">
          <w:fldChar w:fldCharType="begin"/>
        </w:r>
        <w:r w:rsidR="009F0794">
          <w:instrText xml:space="preserve"> STYLEREF 1 \s </w:instrText>
        </w:r>
      </w:ins>
      <w:r w:rsidR="009F0794">
        <w:fldChar w:fldCharType="separate"/>
      </w:r>
      <w:r w:rsidR="009F0794">
        <w:t>1</w:t>
      </w:r>
      <w:ins w:id="26"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27" w:author="Brett Davidson" w:date="2023-09-23T18:56:00Z">
        <w:r w:rsidR="009F0794">
          <w:t>1</w:t>
        </w:r>
        <w:r w:rsidR="009F0794">
          <w:fldChar w:fldCharType="end"/>
        </w:r>
      </w:ins>
      <w:del w:id="28"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1</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1</w:delText>
        </w:r>
        <w:r w:rsidR="00F7573E" w:rsidDel="009F0794">
          <w:fldChar w:fldCharType="end"/>
        </w:r>
      </w:del>
      <w:r>
        <w:t xml:space="preserve">  Differentiating </w:t>
      </w:r>
      <w:r>
        <w:rPr>
          <w:lang w:val="en-US"/>
        </w:rPr>
        <w:t>Cat-M1 and NB-IoT technologies.</w:t>
      </w:r>
      <w:r>
        <w:t xml:space="preserve"> Image from </w:t>
      </w:r>
      <w:r w:rsidR="0068564C">
        <w:fldChar w:fldCharType="begin" w:fldLock="1"/>
      </w:r>
      <w:r w:rsidR="0003482D">
        <w:instrText>ADDIN CSL_CITATION {"citationItems":[{"id":"ITEM-1","itemData":{"URL":"https://www.3gpp.org/news-events/1805-iot_r14","accessed":{"date-parts":[["2021","1","5"]]},"id":"ITEM-1","issued":{"date-parts":[["2016"]]},"title":"Standards for the IoT","type":"webpage"},"uris":["http://www.mendeley.com/documents/?uuid=157ab496-ecad-301f-9337-27cad56dd4b6"]}],"mendeley":{"formattedCitation":"(&lt;i&gt;Standards for the IoT&lt;/i&gt;, 2016)","plainTextFormattedCitation":"(Standards for the IoT, 2016)","previouslyFormattedCitation":"(&lt;i&gt;Standards for the IoT&lt;/i&gt;, 2016)"},"properties":{"noteIndex":0},"schema":"https://github.com/citation-style-language/schema/raw/master/csl-citation.json"}</w:instrText>
      </w:r>
      <w:r w:rsidR="0068564C">
        <w:fldChar w:fldCharType="separate"/>
      </w:r>
      <w:r w:rsidR="0068564C" w:rsidRPr="0068564C">
        <w:t>(</w:t>
      </w:r>
      <w:r w:rsidR="0068564C" w:rsidRPr="0068564C">
        <w:rPr>
          <w:i/>
        </w:rPr>
        <w:t>Standards for the IoT</w:t>
      </w:r>
      <w:r w:rsidR="0068564C" w:rsidRPr="0068564C">
        <w:t>, 2016)</w:t>
      </w:r>
      <w:bookmarkEnd w:id="24"/>
      <w:r w:rsidR="0068564C">
        <w:fldChar w:fldCharType="end"/>
      </w:r>
    </w:p>
    <w:p w14:paraId="4CFD6041" w14:textId="7ED837BB" w:rsidR="00DB53A4" w:rsidRDefault="0068564C" w:rsidP="00C90D24">
      <w:pPr>
        <w:pStyle w:val="BodyText"/>
        <w:rPr>
          <w:rFonts w:asciiTheme="minorHAnsi" w:hAnsiTheme="minorHAnsi"/>
          <w:szCs w:val="22"/>
          <w:lang w:eastAsia="en-NZ"/>
        </w:rPr>
      </w:pPr>
      <w:r>
        <w:t xml:space="preserve">1d. </w:t>
      </w:r>
      <w:r>
        <w:rPr>
          <w:lang w:eastAsia="en-NZ"/>
        </w:rPr>
        <w:t>WiMAX (WorldwIde operability over MicrowAve) is a technology using Microwave links.</w:t>
      </w:r>
      <w:r>
        <w:rPr>
          <w:lang w:eastAsia="en-NZ"/>
        </w:rPr>
        <w:br/>
        <w:t>WiMAX does not require line of sight to operate and has further range than conventional Wifi (30-50km maximum limit for line of sight).  Power usage is very good compared to cellular networks</w:t>
      </w:r>
      <w:r w:rsidR="0003482D">
        <w:rPr>
          <w:lang w:eastAsia="en-NZ"/>
        </w:rPr>
        <w:t xml:space="preserve"> </w:t>
      </w:r>
      <w:r w:rsidR="0003482D">
        <w:rPr>
          <w:lang w:eastAsia="en-NZ"/>
        </w:rPr>
        <w:fldChar w:fldCharType="begin" w:fldLock="1"/>
      </w:r>
      <w:r w:rsidR="0003482D">
        <w:rPr>
          <w:lang w:eastAsia="en-NZ"/>
        </w:rPr>
        <w:instrText>ADDIN CSL_CITATION {"citationItems":[{"id":"ITEM-1","itemData":{"DOI":"10.1109/CTTE.2010.5557715","ISBN":"9781424479887","abstract":"Nowadays, wireless access networks are a large contributor to the CO2 emissions of ICT. Today, ICT is responsible for 4 % of the annual energy consumption and this number is expected to grow drastically in the coming years. The power consumption of these wireless access networks will thus become an important issue in the coming years. In this paper, the power consumption of wireless base stations for mobile WiMAX, HSPA and LTE is modelled and compared for a future scenario. For our research, we assume a suburban area and a physical bit rate of 10 Mbps. We compare the wireless technologies for a SISO and three MIMO systems. For each case, we give a ranking of the wireless technologies as a function of their power consumption, range and energy eff ciency. Based on these results, we cover a specif ed area with each technology and determine which technology is the best solution for the specif ed area. We also compare the power consumption of the wireless access networks with the power consumption of the wired access networks. © 2010 IEEE.","author":[{"dropping-particle":"","family":"Deruyck","given":"Margot","non-dropping-particle":"","parse-names":false,"suffix":""},{"dropping-particle":"","family":"Vereecken","given":"Willem","non-dropping-particle":"","parse-names":false,"suffix":""},{"dropping-particle":"","family":"Tanghe","given":"Emmeric","non-dropping-particle":"","parse-names":false,"suffix":""},{"dropping-particle":"","family":"Joseph","given":"Wout","non-dropping-particle":"","parse-names":false,"suffix":""},{"dropping-particle":"","family":"Pickavet","given":"Mario","non-dropping-particle":"","parse-names":false,"suffix":""},{"dropping-particle":"","family":"Martens","given":"Luc","non-dropping-particle":"","parse-names":false,"suffix":""},{"dropping-particle":"","family":"Demeester","given":"Piet","non-dropping-particle":"","parse-names":false,"suffix":""}],"container-title":"2010 9th Conference of Telecommunication, Media and Internet, CTTE 2010","id":"ITEM-1","issued":{"date-parts":[["2010"]]},"title":"Comparison of power consumption of mobile WiMAX, HSPA and LTE access networks","type":"paper-conference"},"uris":["http://www.mendeley.com/documents/?uuid=1f970913-bf99-3c88-993f-875d26f1ed3e"]}],"mendeley":{"formattedCitation":"(Deruyck et al., 2010)","plainTextFormattedCitation":"(Deruyck et al., 2010)","previouslyFormattedCitation":"(Deruyck et al., 2010)"},"properties":{"noteIndex":0},"schema":"https://github.com/citation-style-language/schema/raw/master/csl-citation.json"}</w:instrText>
      </w:r>
      <w:r w:rsidR="0003482D">
        <w:rPr>
          <w:lang w:eastAsia="en-NZ"/>
        </w:rPr>
        <w:fldChar w:fldCharType="separate"/>
      </w:r>
      <w:r w:rsidR="0003482D" w:rsidRPr="0003482D">
        <w:rPr>
          <w:noProof/>
          <w:lang w:eastAsia="en-NZ"/>
        </w:rPr>
        <w:t>(Deruyck et al., 2010)</w:t>
      </w:r>
      <w:r w:rsidR="0003482D">
        <w:rPr>
          <w:lang w:eastAsia="en-NZ"/>
        </w:rPr>
        <w:fldChar w:fldCharType="end"/>
      </w:r>
      <w:r>
        <w:rPr>
          <w:lang w:eastAsia="en-NZ"/>
        </w:rPr>
        <w:t>. There are two main types of WiMAX; fixed and mobile and these are very different</w:t>
      </w:r>
      <w:r w:rsidR="00F83ED1">
        <w:rPr>
          <w:lang w:eastAsia="en-NZ"/>
        </w:rPr>
        <w:t xml:space="preserve"> in infrastructure</w:t>
      </w:r>
      <w:r>
        <w:rPr>
          <w:lang w:eastAsia="en-NZ"/>
        </w:rPr>
        <w:t xml:space="preserve">. There are few public WiMAX deployments in NZ and none in rural spaces so the farmer would need to invest in WiMAX infrastructure and deploy stations in the appropriate places to get coverage to and from the remote areas. Wimax appears to be losing the battle for spectrum to cellular providers and a “recent” (2017) spectrum analysis report indicates there is little intention for WiMAX to be implemented in a large scale in NZ </w:t>
      </w:r>
      <w:r w:rsidR="0003482D">
        <w:rPr>
          <w:lang w:eastAsia="en-NZ"/>
        </w:rPr>
        <w:fldChar w:fldCharType="begin" w:fldLock="1"/>
      </w:r>
      <w:r w:rsidR="00DB53A4">
        <w:rPr>
          <w:lang w:eastAsia="en-NZ"/>
        </w:rPr>
        <w:instrText>ADDIN CSL_CITATION {"citationItems":[{"id":"ITEM-1","itemData":{"author":[{"dropping-particle":"","family":"New Zealand IoT Alliance","given":"","non-dropping-particle":"","parse-names":false,"suffix":""}],"id":"ITEM-1","issued":{"date-parts":[["2019"]]},"title":"IoT Spectrum in New Zealand Spectrum available in New Zealand for IoT Systems","type":"report"},"uris":["http://www.mendeley.com/documents/?uuid=de3e9cd3-11d9-3fef-8eac-a4f3c707b11b"]}],"mendeley":{"formattedCitation":"(New Zealand IoT Alliance, 2019)","plainTextFormattedCitation":"(New Zealand IoT Alliance, 2019)","previouslyFormattedCitation":"(New Zealand IoT Alliance, 2019)"},"properties":{"noteIndex":0},"schema":"https://github.com/citation-style-language/schema/raw/master/csl-citation.json"}</w:instrText>
      </w:r>
      <w:r w:rsidR="0003482D">
        <w:rPr>
          <w:lang w:eastAsia="en-NZ"/>
        </w:rPr>
        <w:fldChar w:fldCharType="separate"/>
      </w:r>
      <w:r w:rsidR="0003482D" w:rsidRPr="0003482D">
        <w:rPr>
          <w:noProof/>
          <w:lang w:eastAsia="en-NZ"/>
        </w:rPr>
        <w:t>(New Zealand IoT Alliance, 2019)</w:t>
      </w:r>
      <w:r w:rsidR="0003482D">
        <w:rPr>
          <w:lang w:eastAsia="en-NZ"/>
        </w:rPr>
        <w:fldChar w:fldCharType="end"/>
      </w:r>
      <w:r w:rsidR="0003482D">
        <w:rPr>
          <w:lang w:eastAsia="en-NZ"/>
        </w:rPr>
        <w:t xml:space="preserve">. </w:t>
      </w:r>
      <w:r>
        <w:rPr>
          <w:lang w:eastAsia="en-NZ"/>
        </w:rPr>
        <w:t xml:space="preserve">As such, for futureproofing rationales, WiMAX </w:t>
      </w:r>
      <w:r w:rsidR="00F83ED1">
        <w:rPr>
          <w:lang w:eastAsia="en-NZ"/>
        </w:rPr>
        <w:t xml:space="preserve">Is not recommended for use. </w:t>
      </w:r>
      <w:r>
        <w:rPr>
          <w:lang w:eastAsia="en-NZ"/>
        </w:rPr>
        <w:br/>
      </w:r>
      <w:r w:rsidR="00030A9C">
        <w:br/>
      </w:r>
      <w:r w:rsidR="0003482D">
        <w:t xml:space="preserve">1e. SigFox. </w:t>
      </w:r>
      <w:r w:rsidR="0003482D">
        <w:rPr>
          <w:lang w:eastAsia="en-NZ"/>
        </w:rPr>
        <w:t xml:space="preserve">SigFox is a proprietary system where IoT devices connect to base stations which connect to each other via point-point links (max of 50km range) back to the SigFox cloud. Each sensor can report up to 12 bytes in a message (26 bytes in a frame), with a maximum of 140 messages per day. Transmission speed is either 100 or 600 bits per second </w:t>
      </w:r>
      <w:r w:rsidR="00DB53A4">
        <w:rPr>
          <w:lang w:eastAsia="en-NZ"/>
        </w:rPr>
        <w:fldChar w:fldCharType="begin" w:fldLock="1"/>
      </w:r>
      <w:r w:rsidR="00477B51">
        <w:rPr>
          <w:lang w:eastAsia="en-NZ"/>
        </w:rPr>
        <w:instrText>ADDIN CSL_CITATION {"citationItems":[{"id":"ITEM-1","itemData":{"URL":"https://www.sigfox.com/what-is-sigfox/","accessed":{"date-parts":[["2023","8","16"]]},"author":[{"dropping-particle":"","family":"SigFox","given":"","non-dropping-particle":"","parse-names":false,"suffix":""}],"id":"ITEM-1","issued":{"date-parts":[["2023"]]},"title":"What is Sigfox? - Sigfox 0G Technology","type":"webpage"},"uris":["http://www.mendeley.com/documents/?uuid=a90c188b-16df-342b-9e15-99e7b10421d2"]}],"mendeley":{"formattedCitation":"(SigFox, 2023b)","plainTextFormattedCitation":"(SigFox, 2023b)","previouslyFormattedCitation":"(SigFox, 2023b)"},"properties":{"noteIndex":0},"schema":"https://github.com/citation-style-language/schema/raw/master/csl-citation.json"}</w:instrText>
      </w:r>
      <w:r w:rsidR="00DB53A4">
        <w:rPr>
          <w:lang w:eastAsia="en-NZ"/>
        </w:rPr>
        <w:fldChar w:fldCharType="separate"/>
      </w:r>
      <w:r w:rsidR="008533DA" w:rsidRPr="008533DA">
        <w:rPr>
          <w:noProof/>
          <w:lang w:eastAsia="en-NZ"/>
        </w:rPr>
        <w:t>(SigFox, 2023b)</w:t>
      </w:r>
      <w:r w:rsidR="00DB53A4">
        <w:rPr>
          <w:lang w:eastAsia="en-NZ"/>
        </w:rPr>
        <w:fldChar w:fldCharType="end"/>
      </w:r>
      <w:r w:rsidR="00DB53A4">
        <w:rPr>
          <w:lang w:eastAsia="en-NZ"/>
        </w:rPr>
        <w:t>.</w:t>
      </w:r>
      <w:r w:rsidR="0003482D">
        <w:rPr>
          <w:lang w:eastAsia="en-NZ"/>
        </w:rPr>
        <w:br/>
        <w:t xml:space="preserve">Coverage of </w:t>
      </w:r>
      <w:r w:rsidR="00DB53A4">
        <w:rPr>
          <w:lang w:eastAsia="en-NZ"/>
        </w:rPr>
        <w:t xml:space="preserve">some areas in New Zealand </w:t>
      </w:r>
      <w:r w:rsidR="0003482D">
        <w:rPr>
          <w:lang w:eastAsia="en-NZ"/>
        </w:rPr>
        <w:t xml:space="preserve">is suggested at Sigfox’s commercial website </w:t>
      </w:r>
      <w:r w:rsidR="008533DA">
        <w:rPr>
          <w:lang w:eastAsia="en-NZ"/>
        </w:rPr>
        <w:fldChar w:fldCharType="begin" w:fldLock="1"/>
      </w:r>
      <w:r w:rsidR="00477B51">
        <w:rPr>
          <w:lang w:eastAsia="en-NZ"/>
        </w:rPr>
        <w:instrText>ADDIN CSL_CITATION {"citationItems":[{"id":"ITEM-1","itemData":{"author":[{"dropping-particle":"","family":"SigFox","given":"","non-dropping-particle":"","parse-names":false,"suffix":""}],"id":"ITEM-1","issued":{"date-parts":[["2023"]]},"title":"Coverage - Sigfox 0G Technology","type":"book"},"uris":["http://www.mendeley.com/documents/?uuid=a9736393-bbe6-371d-badb-a7a4aa1d02ba"]}],"mendeley":{"formattedCitation":"(SigFox, 2023a)","plainTextFormattedCitation":"(SigFox, 2023a)","previouslyFormattedCitation":"(SigFox, 2023a)"},"properties":{"noteIndex":0},"schema":"https://github.com/citation-style-language/schema/raw/master/csl-citation.json"}</w:instrText>
      </w:r>
      <w:r w:rsidR="008533DA">
        <w:rPr>
          <w:lang w:eastAsia="en-NZ"/>
        </w:rPr>
        <w:fldChar w:fldCharType="separate"/>
      </w:r>
      <w:r w:rsidR="008533DA" w:rsidRPr="008533DA">
        <w:rPr>
          <w:noProof/>
          <w:lang w:eastAsia="en-NZ"/>
        </w:rPr>
        <w:t>(SigFox, 2023a)</w:t>
      </w:r>
      <w:r w:rsidR="008533DA">
        <w:rPr>
          <w:lang w:eastAsia="en-NZ"/>
        </w:rPr>
        <w:fldChar w:fldCharType="end"/>
      </w:r>
      <w:r w:rsidR="008533DA">
        <w:rPr>
          <w:lang w:eastAsia="en-NZ"/>
        </w:rPr>
        <w:t xml:space="preserve"> </w:t>
      </w:r>
      <w:r w:rsidR="0003482D">
        <w:rPr>
          <w:lang w:eastAsia="en-NZ"/>
        </w:rPr>
        <w:t xml:space="preserve">however both the proprietary nature of SigFox and it’s low transmission rates, make it unappealing as a solution, and SigFox </w:t>
      </w:r>
      <w:r w:rsidR="008533DA">
        <w:rPr>
          <w:lang w:eastAsia="en-NZ"/>
        </w:rPr>
        <w:t>is not recommended for use</w:t>
      </w:r>
      <w:r w:rsidR="0003482D">
        <w:rPr>
          <w:lang w:eastAsia="en-NZ"/>
        </w:rPr>
        <w:t>.</w:t>
      </w:r>
      <w:r w:rsidR="00DB53A4">
        <w:rPr>
          <w:lang w:eastAsia="en-NZ"/>
        </w:rPr>
        <w:br/>
      </w:r>
      <w:r w:rsidR="00030A9C">
        <w:rPr>
          <w:rFonts w:asciiTheme="minorHAnsi" w:hAnsiTheme="minorHAnsi"/>
          <w:szCs w:val="22"/>
          <w:lang w:eastAsia="en-NZ"/>
        </w:rPr>
        <w:br/>
      </w:r>
      <w:r w:rsidR="00DB53A4">
        <w:rPr>
          <w:rFonts w:asciiTheme="minorHAnsi" w:hAnsiTheme="minorHAnsi"/>
          <w:szCs w:val="22"/>
          <w:lang w:eastAsia="en-NZ"/>
        </w:rPr>
        <w:lastRenderedPageBreak/>
        <w:t xml:space="preserve">1f. </w:t>
      </w:r>
      <w:r w:rsidR="00DB53A4">
        <w:rPr>
          <w:lang w:val="en-US"/>
        </w:rPr>
        <w:t xml:space="preserve">Lora is a competitor to SigFox. This is a low power communications protocol designed to send small packets of data at regular intervals with low-power usage. It’s a proprietary protocol owned by Semtech. </w:t>
      </w:r>
      <w:r w:rsidR="00DB53A4">
        <w:rPr>
          <w:lang w:val="en-US"/>
        </w:rPr>
        <w:fldChar w:fldCharType="begin" w:fldLock="1"/>
      </w:r>
      <w:r w:rsidR="00DB53A4">
        <w:rPr>
          <w:lang w:val="en-US"/>
        </w:rPr>
        <w:instrText>ADDIN CSL_CITATION {"citationItems":[{"id":"ITEM-1","itemData":{"URL":"https://lora-alliance.org/resource-hub/what-lorawanr","accessed":{"date-parts":[["2020","11","18"]]},"id":"ITEM-1","issued":{"date-parts":[["0"]]},"title":"What is LoRaWAN® | LoRa Alliance®","type":"webpage"},"uris":["http://www.mendeley.com/documents/?uuid=bfa91eb4-8952-304b-97b9-329dc24053b4"]}],"mendeley":{"formattedCitation":"(&lt;i&gt;What Is LoRaWAN® | LoRa Alliance®&lt;/i&gt;, n.d.)","plainTextFormattedCitation":"(What Is LoRaWAN® | LoRa Alliance®, n.d.)","previouslyFormattedCitation":"(&lt;i&gt;What Is LoRaWAN® | LoRa Alliance®&lt;/i&gt;, n.d.)"},"properties":{"noteIndex":0},"schema":"https://github.com/citation-style-language/schema/raw/master/csl-citation.json"}</w:instrText>
      </w:r>
      <w:r w:rsidR="00DB53A4">
        <w:rPr>
          <w:lang w:val="en-US"/>
        </w:rPr>
        <w:fldChar w:fldCharType="separate"/>
      </w:r>
      <w:r w:rsidR="00DB53A4" w:rsidRPr="00DB53A4">
        <w:rPr>
          <w:noProof/>
          <w:lang w:val="en-US"/>
        </w:rPr>
        <w:t>(</w:t>
      </w:r>
      <w:r w:rsidR="00DB53A4" w:rsidRPr="00DB53A4">
        <w:rPr>
          <w:i/>
          <w:noProof/>
          <w:lang w:val="en-US"/>
        </w:rPr>
        <w:t>What Is LoRaWAN® | LoRa Alliance®</w:t>
      </w:r>
      <w:r w:rsidR="00DB53A4" w:rsidRPr="00DB53A4">
        <w:rPr>
          <w:noProof/>
          <w:lang w:val="en-US"/>
        </w:rPr>
        <w:t>, n.d.)</w:t>
      </w:r>
      <w:r w:rsidR="00DB53A4">
        <w:rPr>
          <w:lang w:val="en-US"/>
        </w:rPr>
        <w:fldChar w:fldCharType="end"/>
      </w:r>
      <w:r w:rsidR="00DB53A4">
        <w:rPr>
          <w:lang w:val="en-US"/>
        </w:rPr>
        <w:t xml:space="preserve">LoRaWAN is an open source point to multipoint messaging protocol built to </w:t>
      </w:r>
      <w:r w:rsidR="00DB53A4">
        <w:t>utilise</w:t>
      </w:r>
      <w:r w:rsidR="00DB53A4">
        <w:rPr>
          <w:lang w:val="en-US"/>
        </w:rPr>
        <w:t xml:space="preserve"> the Lora communications protocol. </w:t>
      </w:r>
      <w:r w:rsidR="00DB53A4">
        <w:rPr>
          <w:lang w:val="en-US"/>
        </w:rPr>
        <w:fldChar w:fldCharType="begin" w:fldLock="1"/>
      </w:r>
      <w:r w:rsidR="00DB53A4">
        <w:rPr>
          <w:lang w:val="en-US"/>
        </w:rPr>
        <w:instrText>ADDIN CSL_CITATION {"citationItems":[{"id":"ITEM-1","itemData":{"URL":"https://lora-alliance.org/resource-hub/what-lorawanr","accessed":{"date-parts":[["2020","11","18"]]},"id":"ITEM-1","issued":{"date-parts":[["0"]]},"title":"What is LoRaWAN® | LoRa Alliance®","type":"webpage"},"uris":["http://www.mendeley.com/documents/?uuid=bfa91eb4-8952-304b-97b9-329dc24053b4"]}],"mendeley":{"formattedCitation":"(&lt;i&gt;What Is LoRaWAN® | LoRa Alliance®&lt;/i&gt;, n.d.)","plainTextFormattedCitation":"(What Is LoRaWAN® | LoRa Alliance®, n.d.)","previouslyFormattedCitation":"(&lt;i&gt;What Is LoRaWAN® | LoRa Alliance®&lt;/i&gt;, n.d.)"},"properties":{"noteIndex":0},"schema":"https://github.com/citation-style-language/schema/raw/master/csl-citation.json"}</w:instrText>
      </w:r>
      <w:r w:rsidR="00DB53A4">
        <w:rPr>
          <w:lang w:val="en-US"/>
        </w:rPr>
        <w:fldChar w:fldCharType="separate"/>
      </w:r>
      <w:r w:rsidR="00DB53A4">
        <w:rPr>
          <w:noProof/>
          <w:lang w:val="en-US"/>
        </w:rPr>
        <w:t>(</w:t>
      </w:r>
      <w:r w:rsidR="00DB53A4">
        <w:rPr>
          <w:i/>
          <w:noProof/>
          <w:lang w:val="en-US"/>
        </w:rPr>
        <w:t>What Is LoRaWAN® | LoRa Alliance®</w:t>
      </w:r>
      <w:r w:rsidR="00DB53A4">
        <w:rPr>
          <w:noProof/>
          <w:lang w:val="en-US"/>
        </w:rPr>
        <w:t>, n.d.)</w:t>
      </w:r>
      <w:r w:rsidR="00DB53A4">
        <w:rPr>
          <w:lang w:val="en-US"/>
        </w:rPr>
        <w:fldChar w:fldCharType="end"/>
      </w:r>
      <w:r w:rsidR="00DB53A4">
        <w:rPr>
          <w:lang w:val="en-US"/>
        </w:rPr>
        <w:t xml:space="preserve"> </w:t>
      </w:r>
      <w:r w:rsidR="00DB53A4">
        <w:rPr>
          <w:lang w:val="en-US"/>
        </w:rPr>
        <w:br/>
      </w:r>
      <w:r w:rsidR="00DB53A4">
        <w:rPr>
          <w:lang w:eastAsia="en-NZ"/>
        </w:rPr>
        <w:t xml:space="preserve">LoraWAN has very low power requirements and a practical range of up to 3km in an urban environment </w:t>
      </w:r>
      <w:r w:rsidR="00DB53A4">
        <w:rPr>
          <w:lang w:eastAsia="en-NZ"/>
        </w:rPr>
        <w:fldChar w:fldCharType="begin" w:fldLock="1"/>
      </w:r>
      <w:r w:rsidR="00DB53A4">
        <w:rPr>
          <w:lang w:eastAsia="en-NZ"/>
        </w:rPr>
        <w:instrText>ADDIN CSL_CITATION {"citationItems":[{"id":"ITEM-1","itemData":{"DOI":"10.3390/s16091466","ISSN":"14248220","abstract":"LoRa is a long-range, low-power, low-bitrate, wireless telecommunications system, promoted as an infrastructure solution for the Internet of Things: end-devices use LoRa across a single wireless hop to communicate to gateway(s), connected to the Internet and which act as transparent bridges and relay messages between these end-devices and a central network server. This paper provides an overview of LoRa and an in-depth analysis of its functional components. The physical and data link layer performance is evaluated by field tests and simulations. Based on the analysis and evaluations, some possible solutions for performance enhancements are proposed.","author":[{"dropping-particle":"","family":"Augustin","given":"Aloÿs","non-dropping-particle":"","parse-names":false,"suffix":""},{"dropping-particle":"","family":"Yi","given":"Jiazi","non-dropping-particle":"","parse-names":false,"suffix":""},{"dropping-particle":"","family":"Clausen","given":"Thomas","non-dropping-particle":"","parse-names":false,"suffix":""},{"dropping-particle":"","family":"Townsley","given":"William Mark","non-dropping-particle":"","parse-names":false,"suffix":""}],"container-title":"Sensors (Switzerland)","id":"ITEM-1","issue":"9","issued":{"date-parts":[["2016","9","9"]]},"publisher":"MDPI AG","title":"A study of Lora: Long range &amp; low power networks for the internet of things","type":"article-journal","volume":"16"},"uris":["http://www.mendeley.com/documents/?uuid=3e6514fa-5688-3633-aa50-51e464be926d"]}],"mendeley":{"formattedCitation":"(Augustin et al., 2016)","plainTextFormattedCitation":"(Augustin et al., 2016)","previouslyFormattedCitation":"(Augustin et al., 2016)"},"properties":{"noteIndex":0},"schema":"https://github.com/citation-style-language/schema/raw/master/csl-citation.json"}</w:instrText>
      </w:r>
      <w:r w:rsidR="00DB53A4">
        <w:rPr>
          <w:lang w:eastAsia="en-NZ"/>
        </w:rPr>
        <w:fldChar w:fldCharType="separate"/>
      </w:r>
      <w:r w:rsidR="00DB53A4">
        <w:rPr>
          <w:noProof/>
          <w:lang w:eastAsia="en-NZ"/>
        </w:rPr>
        <w:t>(Augustin et al., 2016)</w:t>
      </w:r>
      <w:r w:rsidR="00DB53A4">
        <w:rPr>
          <w:lang w:eastAsia="en-NZ"/>
        </w:rPr>
        <w:fldChar w:fldCharType="end"/>
      </w:r>
      <w:r w:rsidR="00DB53A4">
        <w:rPr>
          <w:lang w:eastAsia="en-NZ"/>
        </w:rPr>
        <w:t xml:space="preserve"> and up to 15km in an rural environment </w:t>
      </w:r>
      <w:r w:rsidR="00DB53A4">
        <w:rPr>
          <w:lang w:eastAsia="en-NZ"/>
        </w:rPr>
        <w:fldChar w:fldCharType="begin" w:fldLock="1"/>
      </w:r>
      <w:r w:rsidR="00DB53A4">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Pr>
          <w:lang w:eastAsia="en-NZ"/>
        </w:rPr>
        <w:fldChar w:fldCharType="separate"/>
      </w:r>
      <w:r w:rsidR="00DB53A4" w:rsidRPr="00DB53A4">
        <w:rPr>
          <w:noProof/>
          <w:lang w:eastAsia="en-NZ"/>
        </w:rPr>
        <w:t>(Haxhibeqiri et al., 2018a)</w:t>
      </w:r>
      <w:r w:rsidR="00DB53A4">
        <w:rPr>
          <w:lang w:eastAsia="en-NZ"/>
        </w:rPr>
        <w:fldChar w:fldCharType="end"/>
      </w:r>
      <w:r w:rsidR="00DB53A4">
        <w:rPr>
          <w:lang w:eastAsia="en-NZ"/>
        </w:rPr>
        <w:t xml:space="preserve"> but has a duty cycle limit (1% duty equals 36 seconds of communications time per hour for each device). It prefers line-of-sight communication to perform well. </w:t>
      </w:r>
      <w:r w:rsidR="00DB53A4">
        <w:rPr>
          <w:lang w:eastAsia="en-NZ"/>
        </w:rPr>
        <w:fldChar w:fldCharType="begin" w:fldLock="1"/>
      </w:r>
      <w:r w:rsidR="00DB53A4">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Pr>
          <w:lang w:eastAsia="en-NZ"/>
        </w:rPr>
        <w:fldChar w:fldCharType="separate"/>
      </w:r>
      <w:r w:rsidR="00DB53A4" w:rsidRPr="00DB53A4">
        <w:rPr>
          <w:noProof/>
          <w:lang w:eastAsia="en-NZ"/>
        </w:rPr>
        <w:t>(Haxhibeqiri et al., 2018a)</w:t>
      </w:r>
      <w:r w:rsidR="00DB53A4">
        <w:rPr>
          <w:lang w:eastAsia="en-NZ"/>
        </w:rPr>
        <w:fldChar w:fldCharType="end"/>
      </w:r>
      <w:r w:rsidR="00DB53A4">
        <w:rPr>
          <w:lang w:eastAsia="en-NZ"/>
        </w:rPr>
        <w:t xml:space="preserve">. Transmission speed varies from 300bps to 37.5kbps with a maximum payload of 246 bytes. </w:t>
      </w:r>
      <w:r w:rsidR="00DB53A4">
        <w:rPr>
          <w:lang w:eastAsia="en-NZ"/>
        </w:rPr>
        <w:br/>
        <w:t xml:space="preserve">The theoretical maximum nodes in a Lora system are 10,000 but LoraWAN has scaling issues of a maximum of 8,000 devices (1000 nodes per channel with 8 channels) at a collision rate of 95%  </w:t>
      </w:r>
      <w:r w:rsidR="00DB53A4">
        <w:rPr>
          <w:lang w:eastAsia="en-NZ"/>
        </w:rPr>
        <w:fldChar w:fldCharType="begin" w:fldLock="1"/>
      </w:r>
      <w:r w:rsidR="00DB53A4">
        <w:rPr>
          <w:lang w:eastAsia="en-NZ"/>
        </w:rPr>
        <w:instrText>ADDIN CSL_CITATION {"citationItems":[{"id":"ITEM-1","itemData":{"DOI":"10.1155/2018/6730719","ISSN":"15308677","abstract":"The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Computing","id":"ITEM-1","issued":{"date-parts":[["2018"]]},"publisher":"Hindawi Limited","title":"Performance Evaluation of LoRaWAN Communication Scalability in Large-Scale Wireless Sensor Networks","type":"article-journal","volume":"2018"},"uris":["http://www.mendeley.com/documents/?uuid=ee212f9e-960a-30f1-9c8b-c47ab2607493"]}],"mendeley":{"formattedCitation":"(Lavric &amp; Popa, 2018)","plainTextFormattedCitation":"(Lavric &amp; Popa, 2018)","previouslyFormattedCitation":"(Lavric &amp; Popa, 2018)"},"properties":{"noteIndex":0},"schema":"https://github.com/citation-style-language/schema/raw/master/csl-citation.json"}</w:instrText>
      </w:r>
      <w:r w:rsidR="00DB53A4">
        <w:rPr>
          <w:lang w:eastAsia="en-NZ"/>
        </w:rPr>
        <w:fldChar w:fldCharType="separate"/>
      </w:r>
      <w:r w:rsidR="00DB53A4" w:rsidRPr="00DB53A4">
        <w:rPr>
          <w:noProof/>
          <w:lang w:eastAsia="en-NZ"/>
        </w:rPr>
        <w:t>(Lavric &amp; Popa, 2018)</w:t>
      </w:r>
      <w:r w:rsidR="00DB53A4">
        <w:rPr>
          <w:lang w:eastAsia="en-NZ"/>
        </w:rPr>
        <w:fldChar w:fldCharType="end"/>
      </w:r>
      <w:r w:rsidR="00DB53A4">
        <w:rPr>
          <w:lang w:eastAsia="en-NZ"/>
        </w:rPr>
        <w:t xml:space="preserve">. More stations are required in order to alleviate this, which is possible as LoraWAN operates in a star of stars fashion where every station receives the transmissions of all devices around it. </w:t>
      </w:r>
    </w:p>
    <w:p w14:paraId="2F626E2A" w14:textId="5DBECC66" w:rsidR="00DB53A4" w:rsidRDefault="00DB53A4" w:rsidP="00C90D24">
      <w:pPr>
        <w:pStyle w:val="BodyText"/>
        <w:rPr>
          <w:lang w:eastAsia="en-NZ"/>
        </w:rPr>
      </w:pPr>
      <w:r>
        <w:rPr>
          <w:lang w:eastAsia="en-NZ"/>
        </w:rPr>
        <w:t>In NZ, there are two widespread public LoraWan deployments but in</w:t>
      </w:r>
      <w:r w:rsidR="00F83ED1">
        <w:rPr>
          <w:lang w:eastAsia="en-NZ"/>
        </w:rPr>
        <w:t xml:space="preserve"> many sites</w:t>
      </w:r>
      <w:r>
        <w:rPr>
          <w:lang w:eastAsia="en-NZ"/>
        </w:rPr>
        <w:t xml:space="preserve">, the farmer would need to invest in LoraWan infrastructure and deploy stations in the appropriate places to get coverage to and from the </w:t>
      </w:r>
      <w:r w:rsidR="00F83ED1">
        <w:rPr>
          <w:lang w:eastAsia="en-NZ"/>
        </w:rPr>
        <w:t xml:space="preserve">back-end </w:t>
      </w:r>
      <w:r>
        <w:rPr>
          <w:lang w:eastAsia="en-NZ"/>
        </w:rPr>
        <w:t xml:space="preserve">stations. </w:t>
      </w:r>
      <w:r>
        <w:rPr>
          <w:lang w:eastAsia="en-NZ"/>
        </w:rPr>
        <w:br/>
        <w:t xml:space="preserve">There are no fees at present for operating LoraWan systems but a license is required. </w:t>
      </w:r>
      <w:r>
        <w:rPr>
          <w:lang w:eastAsia="en-NZ"/>
        </w:rPr>
        <w:fldChar w:fldCharType="begin" w:fldLock="1"/>
      </w:r>
      <w:r>
        <w:rPr>
          <w:lang w:eastAsia="en-NZ"/>
        </w:rPr>
        <w:instrText>ADDIN CSL_CITATION {"citationItems":[{"id":"ITEM-1","itemData":{"URL":"https://www.rsm.govt.nz/licensing/frequencies-for-anyone/short-range-devices-gurl","accessed":{"date-parts":[["2020","12","10"]]},"id":"ITEM-1","issued":{"date-parts":[["0"]]},"title":"Short Range Devices GURL | Radio Spectrum Management New Zealand","type":"webpage"},"uris":["http://www.mendeley.com/documents/?uuid=c6864e7f-f298-3670-b5c8-41fa693bb786"]}],"mendeley":{"formattedCitation":"(&lt;i&gt;Short Range Devices GURL | Radio Spectrum Management New Zealand&lt;/i&gt;, n.d.)","plainTextFormattedCitation":"(Short Range Devices GURL | Radio Spectrum Management New Zealand, n.d.)","previouslyFormattedCitation":"(&lt;i&gt;Short Range Devices GURL | Radio Spectrum Management New Zealand&lt;/i&gt;, n.d.)"},"properties":{"noteIndex":0},"schema":"https://github.com/citation-style-language/schema/raw/master/csl-citation.json"}</w:instrText>
      </w:r>
      <w:r>
        <w:rPr>
          <w:lang w:eastAsia="en-NZ"/>
        </w:rPr>
        <w:fldChar w:fldCharType="separate"/>
      </w:r>
      <w:r w:rsidRPr="00DB53A4">
        <w:rPr>
          <w:noProof/>
          <w:lang w:eastAsia="en-NZ"/>
        </w:rPr>
        <w:t>(</w:t>
      </w:r>
      <w:r w:rsidRPr="00DB53A4">
        <w:rPr>
          <w:i/>
          <w:noProof/>
          <w:lang w:eastAsia="en-NZ"/>
        </w:rPr>
        <w:t>Short Range Devices GURL | Radio Spectrum Management New Zealand</w:t>
      </w:r>
      <w:r w:rsidRPr="00DB53A4">
        <w:rPr>
          <w:noProof/>
          <w:lang w:eastAsia="en-NZ"/>
        </w:rPr>
        <w:t>, n.d.)</w:t>
      </w:r>
      <w:r>
        <w:rPr>
          <w:lang w:eastAsia="en-NZ"/>
        </w:rPr>
        <w:fldChar w:fldCharType="end"/>
      </w:r>
      <w:r>
        <w:rPr>
          <w:lang w:eastAsia="en-NZ"/>
        </w:rPr>
        <w:br/>
        <w:t>Each LoraWan edge station requires a TCP/IP-based backhaul protocol to deliver content to the cloud. This could be possible within an area covered by one of the 5G protocols.</w:t>
      </w:r>
    </w:p>
    <w:p w14:paraId="206F10C8" w14:textId="77777777" w:rsidR="00F446C9" w:rsidRDefault="00DB53A4" w:rsidP="00F446C9">
      <w:pPr>
        <w:pStyle w:val="BodyText"/>
        <w:rPr>
          <w:lang w:eastAsia="en-NZ"/>
        </w:rPr>
      </w:pPr>
      <w:r>
        <w:rPr>
          <w:rFonts w:asciiTheme="minorHAnsi" w:hAnsiTheme="minorHAnsi"/>
          <w:szCs w:val="22"/>
          <w:lang w:eastAsia="en-NZ"/>
        </w:rPr>
        <w:t xml:space="preserve">1g. </w:t>
      </w:r>
      <w:r>
        <w:rPr>
          <w:lang w:eastAsia="en-NZ"/>
        </w:rPr>
        <w:t xml:space="preserve">Dedicated radio links utilising microwave transmissions are a possible solution but the frequencies used are not generally available for the general public and would require specific designs for each station. Annual licensing costs also apply </w:t>
      </w:r>
      <w:r>
        <w:rPr>
          <w:lang w:eastAsia="en-NZ"/>
        </w:rPr>
        <w:fldChar w:fldCharType="begin" w:fldLock="1"/>
      </w:r>
      <w:r>
        <w:rPr>
          <w:lang w:eastAsia="en-NZ"/>
        </w:rPr>
        <w:instrText>ADDIN CSL_CITATION {"citationItems":[{"id":"ITEM-1","itemData":{"URL":"https://www.rsm.govt.nz/licensing/licences-you-must-pay-for/fixed-location-licences/fixed-link-licence/","accessed":{"date-parts":[["2020","12","7"]]},"id":"ITEM-1","issued":{"date-parts":[["0"]]},"title":"Fixed link licence | Radio Spectrum Management New Zealand","type":"webpage"},"uris":["http://www.mendeley.com/documents/?uuid=30d21364-5dea-397d-9743-8419a15deae0"]}],"mendeley":{"formattedCitation":"(&lt;i&gt;Fixed Link Licence | Radio Spectrum Management New Zealand&lt;/i&gt;, n.d.)","plainTextFormattedCitation":"(Fixed Link Licence | Radio Spectrum Management New Zealand, n.d.)","previouslyFormattedCitation":"(&lt;i&gt;Fixed Link Licence | Radio Spectrum Management New Zealand&lt;/i&gt;, n.d.)"},"properties":{"noteIndex":0},"schema":"https://github.com/citation-style-language/schema/raw/master/csl-citation.json"}</w:instrText>
      </w:r>
      <w:r>
        <w:rPr>
          <w:lang w:eastAsia="en-NZ"/>
        </w:rPr>
        <w:fldChar w:fldCharType="separate"/>
      </w:r>
      <w:r w:rsidRPr="00DB53A4">
        <w:rPr>
          <w:noProof/>
          <w:lang w:eastAsia="en-NZ"/>
        </w:rPr>
        <w:t>(</w:t>
      </w:r>
      <w:r w:rsidRPr="00DB53A4">
        <w:rPr>
          <w:i/>
          <w:noProof/>
          <w:lang w:eastAsia="en-NZ"/>
        </w:rPr>
        <w:t>Fixed Link Licence | Radio Spectrum Management New Zealand</w:t>
      </w:r>
      <w:r w:rsidRPr="00DB53A4">
        <w:rPr>
          <w:noProof/>
          <w:lang w:eastAsia="en-NZ"/>
        </w:rPr>
        <w:t>, n.d.)</w:t>
      </w:r>
      <w:r>
        <w:rPr>
          <w:lang w:eastAsia="en-NZ"/>
        </w:rPr>
        <w:fldChar w:fldCharType="end"/>
      </w:r>
      <w:r w:rsidR="006247D2">
        <w:rPr>
          <w:lang w:eastAsia="en-NZ"/>
        </w:rPr>
        <w:t xml:space="preserve"> </w:t>
      </w:r>
      <w:r>
        <w:rPr>
          <w:lang w:eastAsia="en-NZ"/>
        </w:rPr>
        <w:t>Depending on the distances it might be more cost-effective to implement direct links but this technology implementation would be site-specific and costly, and will not be evaluated in this review.</w:t>
      </w:r>
    </w:p>
    <w:p w14:paraId="68207DA6" w14:textId="77777777" w:rsidR="00F446C9" w:rsidRDefault="00F446C9" w:rsidP="009F0794">
      <w:pPr>
        <w:pStyle w:val="Caption"/>
      </w:pPr>
      <w:r>
        <w:rPr>
          <w:lang w:eastAsia="en-NZ"/>
        </w:rPr>
        <w:br/>
      </w:r>
      <w:r>
        <w:rPr>
          <w:lang w:eastAsia="en-NZ"/>
        </w:rPr>
        <w:br/>
      </w:r>
    </w:p>
    <w:p w14:paraId="14B4D705" w14:textId="77777777" w:rsidR="00F446C9" w:rsidRDefault="00F446C9">
      <w:pPr>
        <w:rPr>
          <w:rFonts w:ascii="Calibri" w:hAnsi="Calibri"/>
          <w:b/>
          <w:bCs/>
          <w:szCs w:val="20"/>
        </w:rPr>
      </w:pPr>
      <w:r>
        <w:br w:type="page"/>
      </w:r>
    </w:p>
    <w:p w14:paraId="696CF11C" w14:textId="554A51F3" w:rsidR="00F446C9" w:rsidRPr="00030A9C" w:rsidRDefault="00F446C9" w:rsidP="009F0794">
      <w:pPr>
        <w:pStyle w:val="Caption"/>
      </w:pPr>
      <w:r>
        <w:lastRenderedPageBreak/>
        <w:t xml:space="preserve">Table </w:t>
      </w:r>
      <w:r w:rsidR="00F7573E">
        <w:fldChar w:fldCharType="begin"/>
      </w:r>
      <w:r w:rsidR="00F7573E">
        <w:instrText xml:space="preserve"> STYLEREF 1 \s </w:instrText>
      </w:r>
      <w:r w:rsidR="00F7573E">
        <w:fldChar w:fldCharType="separate"/>
      </w:r>
      <w:r w:rsidR="00F7573E">
        <w:t>1</w:t>
      </w:r>
      <w:r w:rsidR="00F7573E">
        <w:fldChar w:fldCharType="end"/>
      </w:r>
      <w:r w:rsidR="00F7573E">
        <w:t>.</w:t>
      </w:r>
      <w:r w:rsidR="00F7573E">
        <w:fldChar w:fldCharType="begin"/>
      </w:r>
      <w:r w:rsidR="00F7573E">
        <w:instrText xml:space="preserve"> SEQ Table \* ARABIC \s 1 </w:instrText>
      </w:r>
      <w:r w:rsidR="00F7573E">
        <w:fldChar w:fldCharType="separate"/>
      </w:r>
      <w:r w:rsidR="00F7573E">
        <w:t>1</w:t>
      </w:r>
      <w:r w:rsidR="00F7573E">
        <w:fldChar w:fldCharType="end"/>
      </w:r>
      <w:r>
        <w:t xml:space="preserve"> B</w:t>
      </w:r>
      <w:r w:rsidRPr="00D037B4">
        <w:t xml:space="preserve">ackhaul </w:t>
      </w:r>
      <w:r>
        <w:t xml:space="preserve">(long range) </w:t>
      </w:r>
      <w:r w:rsidRPr="00D037B4">
        <w:t>communication protocols</w:t>
      </w:r>
      <w:r>
        <w:t xml:space="preserve"> compared.</w:t>
      </w:r>
    </w:p>
    <w:tbl>
      <w:tblPr>
        <w:tblStyle w:val="TableGrid"/>
        <w:tblW w:w="9923" w:type="dxa"/>
        <w:tblInd w:w="-289" w:type="dxa"/>
        <w:tblLook w:val="04A0" w:firstRow="1" w:lastRow="0" w:firstColumn="1" w:lastColumn="0" w:noHBand="0" w:noVBand="1"/>
      </w:tblPr>
      <w:tblGrid>
        <w:gridCol w:w="1560"/>
        <w:gridCol w:w="2543"/>
        <w:gridCol w:w="1907"/>
        <w:gridCol w:w="1907"/>
        <w:gridCol w:w="2006"/>
      </w:tblGrid>
      <w:tr w:rsidR="00F446C9" w14:paraId="005075EE" w14:textId="77777777" w:rsidTr="00C347A7">
        <w:trPr>
          <w:trHeight w:val="266"/>
        </w:trPr>
        <w:tc>
          <w:tcPr>
            <w:tcW w:w="1560" w:type="dxa"/>
            <w:tcBorders>
              <w:top w:val="single" w:sz="4" w:space="0" w:color="auto"/>
              <w:left w:val="single" w:sz="4" w:space="0" w:color="auto"/>
              <w:bottom w:val="single" w:sz="4" w:space="0" w:color="auto"/>
              <w:right w:val="single" w:sz="4" w:space="0" w:color="auto"/>
            </w:tcBorders>
            <w:hideMark/>
          </w:tcPr>
          <w:p w14:paraId="136AAC1F" w14:textId="77777777" w:rsidR="00F446C9" w:rsidRDefault="00F446C9" w:rsidP="00C347A7">
            <w:pPr>
              <w:jc w:val="center"/>
              <w:rPr>
                <w:szCs w:val="22"/>
                <w:lang w:eastAsia="en-US"/>
              </w:rPr>
            </w:pPr>
            <w:r>
              <w:t>Protocol</w:t>
            </w:r>
          </w:p>
        </w:tc>
        <w:tc>
          <w:tcPr>
            <w:tcW w:w="2543" w:type="dxa"/>
            <w:tcBorders>
              <w:top w:val="single" w:sz="4" w:space="0" w:color="auto"/>
              <w:left w:val="single" w:sz="4" w:space="0" w:color="auto"/>
              <w:bottom w:val="single" w:sz="4" w:space="0" w:color="auto"/>
              <w:right w:val="single" w:sz="4" w:space="0" w:color="auto"/>
            </w:tcBorders>
            <w:hideMark/>
          </w:tcPr>
          <w:p w14:paraId="7E59D8C8" w14:textId="77777777" w:rsidR="00F446C9" w:rsidRDefault="00F446C9" w:rsidP="00C347A7">
            <w:pPr>
              <w:jc w:val="center"/>
            </w:pPr>
            <w:r>
              <w:t>4G</w:t>
            </w:r>
          </w:p>
        </w:tc>
        <w:tc>
          <w:tcPr>
            <w:tcW w:w="1907" w:type="dxa"/>
            <w:tcBorders>
              <w:top w:val="single" w:sz="4" w:space="0" w:color="auto"/>
              <w:left w:val="single" w:sz="4" w:space="0" w:color="auto"/>
              <w:bottom w:val="single" w:sz="4" w:space="0" w:color="auto"/>
              <w:right w:val="single" w:sz="4" w:space="0" w:color="auto"/>
            </w:tcBorders>
            <w:hideMark/>
          </w:tcPr>
          <w:p w14:paraId="57DE6159" w14:textId="77777777" w:rsidR="00F446C9" w:rsidRDefault="00F446C9" w:rsidP="00C347A7">
            <w:pPr>
              <w:jc w:val="center"/>
            </w:pPr>
            <w:r>
              <w:t>Cat-M1/LTE-M</w:t>
            </w:r>
          </w:p>
        </w:tc>
        <w:tc>
          <w:tcPr>
            <w:tcW w:w="1907" w:type="dxa"/>
            <w:tcBorders>
              <w:top w:val="single" w:sz="4" w:space="0" w:color="auto"/>
              <w:left w:val="single" w:sz="4" w:space="0" w:color="auto"/>
              <w:bottom w:val="single" w:sz="4" w:space="0" w:color="auto"/>
              <w:right w:val="single" w:sz="4" w:space="0" w:color="auto"/>
            </w:tcBorders>
            <w:hideMark/>
          </w:tcPr>
          <w:p w14:paraId="0949745E" w14:textId="77777777" w:rsidR="00F446C9" w:rsidRDefault="00F446C9" w:rsidP="00C347A7">
            <w:pPr>
              <w:jc w:val="center"/>
            </w:pPr>
            <w:r>
              <w:t>NbIoT</w:t>
            </w:r>
          </w:p>
        </w:tc>
        <w:tc>
          <w:tcPr>
            <w:tcW w:w="2006" w:type="dxa"/>
            <w:tcBorders>
              <w:top w:val="single" w:sz="4" w:space="0" w:color="auto"/>
              <w:left w:val="single" w:sz="4" w:space="0" w:color="auto"/>
              <w:bottom w:val="single" w:sz="4" w:space="0" w:color="auto"/>
              <w:right w:val="single" w:sz="4" w:space="0" w:color="auto"/>
            </w:tcBorders>
            <w:hideMark/>
          </w:tcPr>
          <w:p w14:paraId="6201F63D" w14:textId="77777777" w:rsidR="00F446C9" w:rsidRDefault="00F446C9" w:rsidP="00C347A7">
            <w:pPr>
              <w:jc w:val="center"/>
            </w:pPr>
            <w:r>
              <w:t>LoraWan</w:t>
            </w:r>
          </w:p>
        </w:tc>
      </w:tr>
      <w:tr w:rsidR="00F446C9" w14:paraId="1DB3E09F" w14:textId="77777777" w:rsidTr="00C347A7">
        <w:trPr>
          <w:trHeight w:val="251"/>
        </w:trPr>
        <w:tc>
          <w:tcPr>
            <w:tcW w:w="1560" w:type="dxa"/>
            <w:tcBorders>
              <w:top w:val="single" w:sz="4" w:space="0" w:color="auto"/>
              <w:left w:val="single" w:sz="4" w:space="0" w:color="auto"/>
              <w:bottom w:val="single" w:sz="4" w:space="0" w:color="auto"/>
              <w:right w:val="single" w:sz="4" w:space="0" w:color="auto"/>
            </w:tcBorders>
            <w:hideMark/>
          </w:tcPr>
          <w:p w14:paraId="29C8D0ED" w14:textId="77777777" w:rsidR="00F446C9" w:rsidRDefault="00F446C9" w:rsidP="00C347A7">
            <w:pPr>
              <w:jc w:val="center"/>
            </w:pPr>
            <w:r>
              <w:t>Standard</w:t>
            </w:r>
          </w:p>
        </w:tc>
        <w:tc>
          <w:tcPr>
            <w:tcW w:w="2543" w:type="dxa"/>
            <w:tcBorders>
              <w:top w:val="single" w:sz="4" w:space="0" w:color="auto"/>
              <w:left w:val="single" w:sz="4" w:space="0" w:color="auto"/>
              <w:bottom w:val="single" w:sz="4" w:space="0" w:color="auto"/>
              <w:right w:val="single" w:sz="4" w:space="0" w:color="auto"/>
            </w:tcBorders>
          </w:tcPr>
          <w:p w14:paraId="1803E70C" w14:textId="77777777" w:rsidR="00F446C9" w:rsidRDefault="00F446C9" w:rsidP="00C347A7">
            <w:pPr>
              <w:jc w:val="center"/>
            </w:pPr>
          </w:p>
        </w:tc>
        <w:tc>
          <w:tcPr>
            <w:tcW w:w="1907" w:type="dxa"/>
            <w:tcBorders>
              <w:top w:val="single" w:sz="4" w:space="0" w:color="auto"/>
              <w:left w:val="single" w:sz="4" w:space="0" w:color="auto"/>
              <w:bottom w:val="single" w:sz="4" w:space="0" w:color="auto"/>
              <w:right w:val="single" w:sz="4" w:space="0" w:color="auto"/>
            </w:tcBorders>
            <w:hideMark/>
          </w:tcPr>
          <w:p w14:paraId="68C37C24" w14:textId="77777777" w:rsidR="00F446C9" w:rsidRDefault="00F446C9" w:rsidP="00C347A7">
            <w:pPr>
              <w:jc w:val="center"/>
            </w:pPr>
            <w:r>
              <w:t>3GPP LTE CatNB1</w:t>
            </w:r>
          </w:p>
        </w:tc>
        <w:tc>
          <w:tcPr>
            <w:tcW w:w="1907" w:type="dxa"/>
            <w:tcBorders>
              <w:top w:val="single" w:sz="4" w:space="0" w:color="auto"/>
              <w:left w:val="single" w:sz="4" w:space="0" w:color="auto"/>
              <w:bottom w:val="single" w:sz="4" w:space="0" w:color="auto"/>
              <w:right w:val="single" w:sz="4" w:space="0" w:color="auto"/>
            </w:tcBorders>
            <w:hideMark/>
          </w:tcPr>
          <w:p w14:paraId="2E7E678B" w14:textId="77777777" w:rsidR="00F446C9" w:rsidRDefault="00F446C9" w:rsidP="00C347A7">
            <w:pPr>
              <w:jc w:val="center"/>
            </w:pPr>
            <w:r>
              <w:t>3GPP LTE CatNB2</w:t>
            </w:r>
          </w:p>
        </w:tc>
        <w:tc>
          <w:tcPr>
            <w:tcW w:w="2006" w:type="dxa"/>
            <w:tcBorders>
              <w:top w:val="single" w:sz="4" w:space="0" w:color="auto"/>
              <w:left w:val="single" w:sz="4" w:space="0" w:color="auto"/>
              <w:bottom w:val="single" w:sz="4" w:space="0" w:color="auto"/>
              <w:right w:val="single" w:sz="4" w:space="0" w:color="auto"/>
            </w:tcBorders>
            <w:hideMark/>
          </w:tcPr>
          <w:p w14:paraId="4256F9A4" w14:textId="77777777" w:rsidR="00F446C9" w:rsidRDefault="00F446C9" w:rsidP="00C347A7">
            <w:pPr>
              <w:jc w:val="center"/>
            </w:pPr>
            <w:r>
              <w:t>IEEE 802.15.4g</w:t>
            </w:r>
          </w:p>
        </w:tc>
      </w:tr>
      <w:tr w:rsidR="00F446C9" w14:paraId="160010FE" w14:textId="77777777" w:rsidTr="00C347A7">
        <w:trPr>
          <w:trHeight w:val="266"/>
        </w:trPr>
        <w:tc>
          <w:tcPr>
            <w:tcW w:w="1560" w:type="dxa"/>
            <w:tcBorders>
              <w:top w:val="single" w:sz="4" w:space="0" w:color="auto"/>
              <w:left w:val="single" w:sz="4" w:space="0" w:color="auto"/>
              <w:bottom w:val="single" w:sz="4" w:space="0" w:color="auto"/>
              <w:right w:val="single" w:sz="4" w:space="0" w:color="auto"/>
            </w:tcBorders>
            <w:hideMark/>
          </w:tcPr>
          <w:p w14:paraId="18BCF7A6" w14:textId="77777777" w:rsidR="00F446C9" w:rsidRDefault="00F446C9" w:rsidP="00C347A7">
            <w:pPr>
              <w:jc w:val="center"/>
            </w:pPr>
            <w:r>
              <w:t>Frequency</w:t>
            </w:r>
          </w:p>
        </w:tc>
        <w:tc>
          <w:tcPr>
            <w:tcW w:w="2543" w:type="dxa"/>
            <w:tcBorders>
              <w:top w:val="single" w:sz="4" w:space="0" w:color="auto"/>
              <w:left w:val="single" w:sz="4" w:space="0" w:color="auto"/>
              <w:bottom w:val="single" w:sz="4" w:space="0" w:color="auto"/>
              <w:right w:val="single" w:sz="4" w:space="0" w:color="auto"/>
            </w:tcBorders>
            <w:hideMark/>
          </w:tcPr>
          <w:p w14:paraId="24756483" w14:textId="77777777" w:rsidR="00F446C9" w:rsidRDefault="00F446C9" w:rsidP="00C347A7">
            <w:pPr>
              <w:jc w:val="center"/>
            </w:pPr>
            <w:r>
              <w:t>Licensed</w:t>
            </w:r>
          </w:p>
        </w:tc>
        <w:tc>
          <w:tcPr>
            <w:tcW w:w="1907" w:type="dxa"/>
            <w:tcBorders>
              <w:top w:val="single" w:sz="4" w:space="0" w:color="auto"/>
              <w:left w:val="single" w:sz="4" w:space="0" w:color="auto"/>
              <w:bottom w:val="single" w:sz="4" w:space="0" w:color="auto"/>
              <w:right w:val="single" w:sz="4" w:space="0" w:color="auto"/>
            </w:tcBorders>
            <w:hideMark/>
          </w:tcPr>
          <w:p w14:paraId="469DBAD3" w14:textId="77777777" w:rsidR="00F446C9" w:rsidRDefault="00F446C9" w:rsidP="00C347A7">
            <w:pPr>
              <w:jc w:val="center"/>
            </w:pPr>
            <w:r>
              <w:t>Licenced</w:t>
            </w:r>
          </w:p>
        </w:tc>
        <w:tc>
          <w:tcPr>
            <w:tcW w:w="1907" w:type="dxa"/>
            <w:tcBorders>
              <w:top w:val="single" w:sz="4" w:space="0" w:color="auto"/>
              <w:left w:val="single" w:sz="4" w:space="0" w:color="auto"/>
              <w:bottom w:val="single" w:sz="4" w:space="0" w:color="auto"/>
              <w:right w:val="single" w:sz="4" w:space="0" w:color="auto"/>
            </w:tcBorders>
            <w:hideMark/>
          </w:tcPr>
          <w:p w14:paraId="2C150433" w14:textId="77777777" w:rsidR="00F446C9" w:rsidRDefault="00F446C9" w:rsidP="00C347A7">
            <w:pPr>
              <w:jc w:val="center"/>
            </w:pPr>
            <w:r>
              <w:t>Licensed</w:t>
            </w:r>
          </w:p>
        </w:tc>
        <w:tc>
          <w:tcPr>
            <w:tcW w:w="2006" w:type="dxa"/>
            <w:tcBorders>
              <w:top w:val="single" w:sz="4" w:space="0" w:color="auto"/>
              <w:left w:val="single" w:sz="4" w:space="0" w:color="auto"/>
              <w:bottom w:val="single" w:sz="4" w:space="0" w:color="auto"/>
              <w:right w:val="single" w:sz="4" w:space="0" w:color="auto"/>
            </w:tcBorders>
            <w:hideMark/>
          </w:tcPr>
          <w:p w14:paraId="3D4EE04F" w14:textId="77777777" w:rsidR="00F446C9" w:rsidRDefault="00F446C9" w:rsidP="00C347A7">
            <w:pPr>
              <w:jc w:val="center"/>
            </w:pPr>
            <w:r>
              <w:t>915 MHz</w:t>
            </w:r>
          </w:p>
        </w:tc>
      </w:tr>
      <w:tr w:rsidR="00F446C9" w14:paraId="51762685" w14:textId="77777777" w:rsidTr="00C347A7">
        <w:trPr>
          <w:trHeight w:val="251"/>
        </w:trPr>
        <w:tc>
          <w:tcPr>
            <w:tcW w:w="1560" w:type="dxa"/>
            <w:tcBorders>
              <w:top w:val="single" w:sz="4" w:space="0" w:color="auto"/>
              <w:left w:val="single" w:sz="4" w:space="0" w:color="auto"/>
              <w:bottom w:val="single" w:sz="4" w:space="0" w:color="auto"/>
              <w:right w:val="single" w:sz="4" w:space="0" w:color="auto"/>
            </w:tcBorders>
            <w:hideMark/>
          </w:tcPr>
          <w:p w14:paraId="1B988F08" w14:textId="77777777" w:rsidR="00F446C9" w:rsidRDefault="00F446C9" w:rsidP="00C347A7">
            <w:pPr>
              <w:jc w:val="center"/>
            </w:pPr>
            <w:r>
              <w:t>Range</w:t>
            </w:r>
          </w:p>
        </w:tc>
        <w:tc>
          <w:tcPr>
            <w:tcW w:w="2543" w:type="dxa"/>
            <w:tcBorders>
              <w:top w:val="single" w:sz="4" w:space="0" w:color="auto"/>
              <w:left w:val="single" w:sz="4" w:space="0" w:color="auto"/>
              <w:bottom w:val="single" w:sz="4" w:space="0" w:color="auto"/>
              <w:right w:val="single" w:sz="4" w:space="0" w:color="auto"/>
            </w:tcBorders>
            <w:hideMark/>
          </w:tcPr>
          <w:p w14:paraId="46B3E692" w14:textId="77777777" w:rsidR="00F446C9" w:rsidRDefault="00F446C9" w:rsidP="00C347A7">
            <w:pPr>
              <w:jc w:val="center"/>
            </w:pPr>
            <w:r>
              <w:t>10 km</w:t>
            </w:r>
          </w:p>
        </w:tc>
        <w:tc>
          <w:tcPr>
            <w:tcW w:w="1907" w:type="dxa"/>
            <w:tcBorders>
              <w:top w:val="single" w:sz="4" w:space="0" w:color="auto"/>
              <w:left w:val="single" w:sz="4" w:space="0" w:color="auto"/>
              <w:bottom w:val="single" w:sz="4" w:space="0" w:color="auto"/>
              <w:right w:val="single" w:sz="4" w:space="0" w:color="auto"/>
            </w:tcBorders>
            <w:hideMark/>
          </w:tcPr>
          <w:p w14:paraId="7EA13F82" w14:textId="77777777" w:rsidR="00F446C9" w:rsidRDefault="00F446C9" w:rsidP="00C347A7">
            <w:pPr>
              <w:jc w:val="center"/>
            </w:pPr>
            <w:r>
              <w:t>10 km</w:t>
            </w:r>
          </w:p>
        </w:tc>
        <w:tc>
          <w:tcPr>
            <w:tcW w:w="1907" w:type="dxa"/>
            <w:tcBorders>
              <w:top w:val="single" w:sz="4" w:space="0" w:color="auto"/>
              <w:left w:val="single" w:sz="4" w:space="0" w:color="auto"/>
              <w:bottom w:val="single" w:sz="4" w:space="0" w:color="auto"/>
              <w:right w:val="single" w:sz="4" w:space="0" w:color="auto"/>
            </w:tcBorders>
            <w:hideMark/>
          </w:tcPr>
          <w:p w14:paraId="0B0E6194" w14:textId="77777777" w:rsidR="00F446C9" w:rsidRDefault="00F446C9" w:rsidP="00C347A7">
            <w:pPr>
              <w:jc w:val="center"/>
            </w:pPr>
            <w:r>
              <w:t>12 km</w:t>
            </w:r>
          </w:p>
        </w:tc>
        <w:tc>
          <w:tcPr>
            <w:tcW w:w="2006" w:type="dxa"/>
            <w:tcBorders>
              <w:top w:val="single" w:sz="4" w:space="0" w:color="auto"/>
              <w:left w:val="single" w:sz="4" w:space="0" w:color="auto"/>
              <w:bottom w:val="single" w:sz="4" w:space="0" w:color="auto"/>
              <w:right w:val="single" w:sz="4" w:space="0" w:color="auto"/>
            </w:tcBorders>
            <w:hideMark/>
          </w:tcPr>
          <w:p w14:paraId="41C22E47" w14:textId="77777777" w:rsidR="00F446C9" w:rsidRDefault="00F446C9" w:rsidP="00C347A7">
            <w:pPr>
              <w:jc w:val="center"/>
            </w:pPr>
            <w:r>
              <w:t>5 km</w:t>
            </w:r>
          </w:p>
        </w:tc>
      </w:tr>
      <w:tr w:rsidR="00F446C9" w14:paraId="724C5808" w14:textId="77777777" w:rsidTr="00C347A7">
        <w:trPr>
          <w:trHeight w:val="266"/>
        </w:trPr>
        <w:tc>
          <w:tcPr>
            <w:tcW w:w="1560" w:type="dxa"/>
            <w:tcBorders>
              <w:top w:val="single" w:sz="4" w:space="0" w:color="auto"/>
              <w:left w:val="single" w:sz="4" w:space="0" w:color="auto"/>
              <w:bottom w:val="single" w:sz="4" w:space="0" w:color="auto"/>
              <w:right w:val="single" w:sz="4" w:space="0" w:color="auto"/>
            </w:tcBorders>
            <w:hideMark/>
          </w:tcPr>
          <w:p w14:paraId="3CB09628" w14:textId="77777777" w:rsidR="00F446C9" w:rsidRDefault="00F446C9" w:rsidP="00C347A7">
            <w:pPr>
              <w:jc w:val="center"/>
            </w:pPr>
            <w:r>
              <w:t>Transfer Rate</w:t>
            </w:r>
          </w:p>
        </w:tc>
        <w:tc>
          <w:tcPr>
            <w:tcW w:w="2543" w:type="dxa"/>
            <w:tcBorders>
              <w:top w:val="single" w:sz="4" w:space="0" w:color="auto"/>
              <w:left w:val="single" w:sz="4" w:space="0" w:color="auto"/>
              <w:bottom w:val="single" w:sz="4" w:space="0" w:color="auto"/>
              <w:right w:val="single" w:sz="4" w:space="0" w:color="auto"/>
            </w:tcBorders>
            <w:hideMark/>
          </w:tcPr>
          <w:p w14:paraId="5D7D4E34" w14:textId="77777777" w:rsidR="00F446C9" w:rsidRDefault="00F446C9" w:rsidP="00C347A7">
            <w:pPr>
              <w:jc w:val="center"/>
            </w:pPr>
            <w:r>
              <w:t>2 Mbps</w:t>
            </w:r>
          </w:p>
        </w:tc>
        <w:tc>
          <w:tcPr>
            <w:tcW w:w="1907" w:type="dxa"/>
            <w:tcBorders>
              <w:top w:val="single" w:sz="4" w:space="0" w:color="auto"/>
              <w:left w:val="single" w:sz="4" w:space="0" w:color="auto"/>
              <w:bottom w:val="single" w:sz="4" w:space="0" w:color="auto"/>
              <w:right w:val="single" w:sz="4" w:space="0" w:color="auto"/>
            </w:tcBorders>
            <w:hideMark/>
          </w:tcPr>
          <w:p w14:paraId="2B2DFA48" w14:textId="77777777" w:rsidR="00F446C9" w:rsidRDefault="00F446C9" w:rsidP="00C347A7">
            <w:pPr>
              <w:jc w:val="center"/>
            </w:pPr>
            <w:r>
              <w:t>300-400 kbs</w:t>
            </w:r>
          </w:p>
        </w:tc>
        <w:tc>
          <w:tcPr>
            <w:tcW w:w="1907" w:type="dxa"/>
            <w:tcBorders>
              <w:top w:val="single" w:sz="4" w:space="0" w:color="auto"/>
              <w:left w:val="single" w:sz="4" w:space="0" w:color="auto"/>
              <w:bottom w:val="single" w:sz="4" w:space="0" w:color="auto"/>
              <w:right w:val="single" w:sz="4" w:space="0" w:color="auto"/>
            </w:tcBorders>
            <w:hideMark/>
          </w:tcPr>
          <w:p w14:paraId="1DE76A62" w14:textId="77777777" w:rsidR="00F446C9" w:rsidRDefault="00F446C9" w:rsidP="00C347A7">
            <w:pPr>
              <w:jc w:val="center"/>
            </w:pPr>
            <w:r>
              <w:t>20-127 kbs</w:t>
            </w:r>
          </w:p>
        </w:tc>
        <w:tc>
          <w:tcPr>
            <w:tcW w:w="2006" w:type="dxa"/>
            <w:tcBorders>
              <w:top w:val="single" w:sz="4" w:space="0" w:color="auto"/>
              <w:left w:val="single" w:sz="4" w:space="0" w:color="auto"/>
              <w:bottom w:val="single" w:sz="4" w:space="0" w:color="auto"/>
              <w:right w:val="single" w:sz="4" w:space="0" w:color="auto"/>
            </w:tcBorders>
            <w:hideMark/>
          </w:tcPr>
          <w:p w14:paraId="51E8FD5A" w14:textId="77777777" w:rsidR="00F446C9" w:rsidRDefault="00F446C9" w:rsidP="00C347A7">
            <w:pPr>
              <w:jc w:val="center"/>
            </w:pPr>
            <w:r>
              <w:t>50 kbs</w:t>
            </w:r>
          </w:p>
        </w:tc>
      </w:tr>
      <w:tr w:rsidR="00F446C9" w14:paraId="388026B4" w14:textId="77777777" w:rsidTr="00C347A7">
        <w:trPr>
          <w:trHeight w:val="266"/>
        </w:trPr>
        <w:tc>
          <w:tcPr>
            <w:tcW w:w="1560" w:type="dxa"/>
            <w:tcBorders>
              <w:top w:val="single" w:sz="4" w:space="0" w:color="auto"/>
              <w:left w:val="single" w:sz="4" w:space="0" w:color="auto"/>
              <w:bottom w:val="single" w:sz="4" w:space="0" w:color="auto"/>
              <w:right w:val="single" w:sz="4" w:space="0" w:color="auto"/>
            </w:tcBorders>
            <w:hideMark/>
          </w:tcPr>
          <w:p w14:paraId="75DA3226" w14:textId="77777777" w:rsidR="00F446C9" w:rsidRDefault="00F446C9" w:rsidP="00C347A7">
            <w:pPr>
              <w:jc w:val="center"/>
            </w:pPr>
            <w:r>
              <w:t>Power usage</w:t>
            </w:r>
          </w:p>
        </w:tc>
        <w:tc>
          <w:tcPr>
            <w:tcW w:w="2543" w:type="dxa"/>
            <w:tcBorders>
              <w:top w:val="single" w:sz="4" w:space="0" w:color="auto"/>
              <w:left w:val="single" w:sz="4" w:space="0" w:color="auto"/>
              <w:bottom w:val="single" w:sz="4" w:space="0" w:color="auto"/>
              <w:right w:val="single" w:sz="4" w:space="0" w:color="auto"/>
            </w:tcBorders>
            <w:hideMark/>
          </w:tcPr>
          <w:p w14:paraId="4EC2D6C3" w14:textId="77777777" w:rsidR="00F446C9" w:rsidRDefault="00F446C9" w:rsidP="00C347A7">
            <w:pPr>
              <w:jc w:val="center"/>
            </w:pPr>
            <w:r>
              <w:t>250 mW</w:t>
            </w:r>
          </w:p>
        </w:tc>
        <w:tc>
          <w:tcPr>
            <w:tcW w:w="1907" w:type="dxa"/>
            <w:tcBorders>
              <w:top w:val="single" w:sz="4" w:space="0" w:color="auto"/>
              <w:left w:val="single" w:sz="4" w:space="0" w:color="auto"/>
              <w:bottom w:val="single" w:sz="4" w:space="0" w:color="auto"/>
              <w:right w:val="single" w:sz="4" w:space="0" w:color="auto"/>
            </w:tcBorders>
            <w:hideMark/>
          </w:tcPr>
          <w:p w14:paraId="23B5D387" w14:textId="77777777" w:rsidR="00F446C9" w:rsidRDefault="00F446C9" w:rsidP="00C347A7">
            <w:pPr>
              <w:jc w:val="center"/>
            </w:pPr>
            <w:r>
              <w:t>220 mW</w:t>
            </w:r>
          </w:p>
        </w:tc>
        <w:tc>
          <w:tcPr>
            <w:tcW w:w="1907" w:type="dxa"/>
            <w:tcBorders>
              <w:top w:val="single" w:sz="4" w:space="0" w:color="auto"/>
              <w:left w:val="single" w:sz="4" w:space="0" w:color="auto"/>
              <w:bottom w:val="single" w:sz="4" w:space="0" w:color="auto"/>
              <w:right w:val="single" w:sz="4" w:space="0" w:color="auto"/>
            </w:tcBorders>
            <w:hideMark/>
          </w:tcPr>
          <w:p w14:paraId="1180AFF9" w14:textId="77777777" w:rsidR="00F446C9" w:rsidRDefault="00F446C9" w:rsidP="00C347A7">
            <w:pPr>
              <w:jc w:val="center"/>
            </w:pPr>
            <w:r>
              <w:t>200 mW</w:t>
            </w:r>
          </w:p>
        </w:tc>
        <w:tc>
          <w:tcPr>
            <w:tcW w:w="2006" w:type="dxa"/>
            <w:tcBorders>
              <w:top w:val="single" w:sz="4" w:space="0" w:color="auto"/>
              <w:left w:val="single" w:sz="4" w:space="0" w:color="auto"/>
              <w:bottom w:val="single" w:sz="4" w:space="0" w:color="auto"/>
              <w:right w:val="single" w:sz="4" w:space="0" w:color="auto"/>
            </w:tcBorders>
            <w:hideMark/>
          </w:tcPr>
          <w:p w14:paraId="10EB9357" w14:textId="77777777" w:rsidR="00F446C9" w:rsidRDefault="00F446C9" w:rsidP="00C347A7">
            <w:pPr>
              <w:jc w:val="center"/>
            </w:pPr>
            <w:r>
              <w:t>125 mW</w:t>
            </w:r>
          </w:p>
        </w:tc>
      </w:tr>
      <w:tr w:rsidR="00F446C9" w14:paraId="1C66E3B4" w14:textId="77777777" w:rsidTr="00C347A7">
        <w:trPr>
          <w:trHeight w:val="297"/>
        </w:trPr>
        <w:tc>
          <w:tcPr>
            <w:tcW w:w="1560" w:type="dxa"/>
            <w:tcBorders>
              <w:top w:val="single" w:sz="4" w:space="0" w:color="auto"/>
              <w:left w:val="single" w:sz="4" w:space="0" w:color="auto"/>
              <w:bottom w:val="single" w:sz="4" w:space="0" w:color="auto"/>
              <w:right w:val="single" w:sz="4" w:space="0" w:color="auto"/>
            </w:tcBorders>
            <w:hideMark/>
          </w:tcPr>
          <w:p w14:paraId="2759A6C7" w14:textId="77777777" w:rsidR="00F446C9" w:rsidRDefault="00F446C9" w:rsidP="00C347A7">
            <w:pPr>
              <w:jc w:val="center"/>
            </w:pPr>
            <w:r>
              <w:t># clients</w:t>
            </w:r>
          </w:p>
        </w:tc>
        <w:tc>
          <w:tcPr>
            <w:tcW w:w="2543" w:type="dxa"/>
            <w:tcBorders>
              <w:top w:val="single" w:sz="4" w:space="0" w:color="auto"/>
              <w:left w:val="single" w:sz="4" w:space="0" w:color="auto"/>
              <w:bottom w:val="single" w:sz="4" w:space="0" w:color="auto"/>
              <w:right w:val="single" w:sz="4" w:space="0" w:color="auto"/>
            </w:tcBorders>
            <w:hideMark/>
          </w:tcPr>
          <w:p w14:paraId="355FDC89" w14:textId="77777777" w:rsidR="00F446C9" w:rsidRDefault="00F446C9" w:rsidP="00C347A7">
            <w:pPr>
              <w:jc w:val="center"/>
            </w:pPr>
            <w:r>
              <w:t>55,000</w:t>
            </w:r>
          </w:p>
        </w:tc>
        <w:tc>
          <w:tcPr>
            <w:tcW w:w="1907" w:type="dxa"/>
            <w:tcBorders>
              <w:top w:val="single" w:sz="4" w:space="0" w:color="auto"/>
              <w:left w:val="single" w:sz="4" w:space="0" w:color="auto"/>
              <w:bottom w:val="single" w:sz="4" w:space="0" w:color="auto"/>
              <w:right w:val="single" w:sz="4" w:space="0" w:color="auto"/>
            </w:tcBorders>
            <w:hideMark/>
          </w:tcPr>
          <w:p w14:paraId="399C4F1C" w14:textId="77777777" w:rsidR="00F446C9" w:rsidRDefault="00F446C9" w:rsidP="00C347A7">
            <w:pPr>
              <w:jc w:val="center"/>
            </w:pPr>
            <w:r>
              <w:t>55,000</w:t>
            </w:r>
          </w:p>
        </w:tc>
        <w:tc>
          <w:tcPr>
            <w:tcW w:w="1907" w:type="dxa"/>
            <w:tcBorders>
              <w:top w:val="single" w:sz="4" w:space="0" w:color="auto"/>
              <w:left w:val="single" w:sz="4" w:space="0" w:color="auto"/>
              <w:bottom w:val="single" w:sz="4" w:space="0" w:color="auto"/>
              <w:right w:val="single" w:sz="4" w:space="0" w:color="auto"/>
            </w:tcBorders>
            <w:hideMark/>
          </w:tcPr>
          <w:p w14:paraId="3C93A8C2" w14:textId="77777777" w:rsidR="00F446C9" w:rsidRDefault="00F446C9" w:rsidP="00C347A7">
            <w:pPr>
              <w:jc w:val="center"/>
            </w:pPr>
            <w:r>
              <w:t>55,000</w:t>
            </w:r>
          </w:p>
        </w:tc>
        <w:tc>
          <w:tcPr>
            <w:tcW w:w="2006" w:type="dxa"/>
            <w:tcBorders>
              <w:top w:val="single" w:sz="4" w:space="0" w:color="auto"/>
              <w:left w:val="single" w:sz="4" w:space="0" w:color="auto"/>
              <w:bottom w:val="single" w:sz="4" w:space="0" w:color="auto"/>
              <w:right w:val="single" w:sz="4" w:space="0" w:color="auto"/>
            </w:tcBorders>
            <w:hideMark/>
          </w:tcPr>
          <w:p w14:paraId="07BDEE2D" w14:textId="77777777" w:rsidR="00F446C9" w:rsidRDefault="00F446C9" w:rsidP="00C347A7">
            <w:pPr>
              <w:jc w:val="center"/>
            </w:pPr>
            <w:r>
              <w:t>10,000</w:t>
            </w:r>
          </w:p>
        </w:tc>
      </w:tr>
      <w:tr w:rsidR="00F446C9" w14:paraId="3370B3EB" w14:textId="77777777" w:rsidTr="00C347A7">
        <w:trPr>
          <w:trHeight w:val="251"/>
        </w:trPr>
        <w:tc>
          <w:tcPr>
            <w:tcW w:w="1560" w:type="dxa"/>
            <w:tcBorders>
              <w:top w:val="single" w:sz="4" w:space="0" w:color="auto"/>
              <w:left w:val="single" w:sz="4" w:space="0" w:color="auto"/>
              <w:bottom w:val="single" w:sz="4" w:space="0" w:color="auto"/>
              <w:right w:val="single" w:sz="4" w:space="0" w:color="auto"/>
            </w:tcBorders>
            <w:hideMark/>
          </w:tcPr>
          <w:p w14:paraId="323A4270" w14:textId="77777777" w:rsidR="00F446C9" w:rsidRDefault="00F446C9" w:rsidP="00C347A7">
            <w:pPr>
              <w:jc w:val="center"/>
            </w:pPr>
            <w:r>
              <w:t>Availability</w:t>
            </w:r>
          </w:p>
        </w:tc>
        <w:tc>
          <w:tcPr>
            <w:tcW w:w="2543" w:type="dxa"/>
            <w:tcBorders>
              <w:top w:val="single" w:sz="4" w:space="0" w:color="auto"/>
              <w:left w:val="single" w:sz="4" w:space="0" w:color="auto"/>
              <w:bottom w:val="single" w:sz="4" w:space="0" w:color="auto"/>
              <w:right w:val="single" w:sz="4" w:space="0" w:color="auto"/>
            </w:tcBorders>
            <w:hideMark/>
          </w:tcPr>
          <w:p w14:paraId="0013988F" w14:textId="77777777" w:rsidR="00F446C9" w:rsidRDefault="00F446C9" w:rsidP="00C347A7">
            <w:pPr>
              <w:jc w:val="center"/>
            </w:pPr>
            <w:r>
              <w:t>Very high</w:t>
            </w:r>
          </w:p>
        </w:tc>
        <w:tc>
          <w:tcPr>
            <w:tcW w:w="1907" w:type="dxa"/>
            <w:tcBorders>
              <w:top w:val="single" w:sz="4" w:space="0" w:color="auto"/>
              <w:left w:val="single" w:sz="4" w:space="0" w:color="auto"/>
              <w:bottom w:val="single" w:sz="4" w:space="0" w:color="auto"/>
              <w:right w:val="single" w:sz="4" w:space="0" w:color="auto"/>
            </w:tcBorders>
            <w:hideMark/>
          </w:tcPr>
          <w:p w14:paraId="0AD05F93" w14:textId="77777777" w:rsidR="00F446C9" w:rsidRDefault="00F446C9" w:rsidP="00C347A7">
            <w:pPr>
              <w:jc w:val="center"/>
            </w:pPr>
            <w:r>
              <w:t>Very high</w:t>
            </w:r>
          </w:p>
        </w:tc>
        <w:tc>
          <w:tcPr>
            <w:tcW w:w="1907" w:type="dxa"/>
            <w:tcBorders>
              <w:top w:val="single" w:sz="4" w:space="0" w:color="auto"/>
              <w:left w:val="single" w:sz="4" w:space="0" w:color="auto"/>
              <w:bottom w:val="single" w:sz="4" w:space="0" w:color="auto"/>
              <w:right w:val="single" w:sz="4" w:space="0" w:color="auto"/>
            </w:tcBorders>
            <w:hideMark/>
          </w:tcPr>
          <w:p w14:paraId="76EF31AA" w14:textId="77777777" w:rsidR="00F446C9" w:rsidRDefault="00F446C9" w:rsidP="00C347A7">
            <w:pPr>
              <w:jc w:val="center"/>
            </w:pPr>
            <w:r>
              <w:t>Very high</w:t>
            </w:r>
          </w:p>
        </w:tc>
        <w:tc>
          <w:tcPr>
            <w:tcW w:w="2006" w:type="dxa"/>
            <w:tcBorders>
              <w:top w:val="single" w:sz="4" w:space="0" w:color="auto"/>
              <w:left w:val="single" w:sz="4" w:space="0" w:color="auto"/>
              <w:bottom w:val="single" w:sz="4" w:space="0" w:color="auto"/>
              <w:right w:val="single" w:sz="4" w:space="0" w:color="auto"/>
            </w:tcBorders>
            <w:hideMark/>
          </w:tcPr>
          <w:p w14:paraId="51513525" w14:textId="77777777" w:rsidR="00F446C9" w:rsidRDefault="00F446C9" w:rsidP="00C347A7">
            <w:pPr>
              <w:jc w:val="center"/>
            </w:pPr>
            <w:r>
              <w:t>Limited</w:t>
            </w:r>
          </w:p>
        </w:tc>
      </w:tr>
      <w:tr w:rsidR="00F446C9" w14:paraId="7D166162" w14:textId="77777777" w:rsidTr="00C347A7">
        <w:trPr>
          <w:trHeight w:val="532"/>
        </w:trPr>
        <w:tc>
          <w:tcPr>
            <w:tcW w:w="1560" w:type="dxa"/>
            <w:tcBorders>
              <w:top w:val="single" w:sz="4" w:space="0" w:color="auto"/>
              <w:left w:val="single" w:sz="4" w:space="0" w:color="auto"/>
              <w:bottom w:val="single" w:sz="4" w:space="0" w:color="auto"/>
              <w:right w:val="single" w:sz="4" w:space="0" w:color="auto"/>
            </w:tcBorders>
            <w:hideMark/>
          </w:tcPr>
          <w:p w14:paraId="05B3124B" w14:textId="77777777" w:rsidR="00F446C9" w:rsidRDefault="00F446C9" w:rsidP="00C347A7">
            <w:pPr>
              <w:jc w:val="center"/>
            </w:pPr>
            <w:r>
              <w:t>Major Limitations</w:t>
            </w:r>
          </w:p>
        </w:tc>
        <w:tc>
          <w:tcPr>
            <w:tcW w:w="2543" w:type="dxa"/>
            <w:tcBorders>
              <w:top w:val="single" w:sz="4" w:space="0" w:color="auto"/>
              <w:left w:val="single" w:sz="4" w:space="0" w:color="auto"/>
              <w:bottom w:val="single" w:sz="4" w:space="0" w:color="auto"/>
              <w:right w:val="single" w:sz="4" w:space="0" w:color="auto"/>
            </w:tcBorders>
            <w:hideMark/>
          </w:tcPr>
          <w:p w14:paraId="41D18B82" w14:textId="77777777" w:rsidR="00F446C9" w:rsidRDefault="00F446C9" w:rsidP="00C347A7">
            <w:pPr>
              <w:jc w:val="center"/>
            </w:pPr>
            <w:r>
              <w:t>Range</w:t>
            </w:r>
          </w:p>
        </w:tc>
        <w:tc>
          <w:tcPr>
            <w:tcW w:w="1907" w:type="dxa"/>
            <w:tcBorders>
              <w:top w:val="single" w:sz="4" w:space="0" w:color="auto"/>
              <w:left w:val="single" w:sz="4" w:space="0" w:color="auto"/>
              <w:bottom w:val="single" w:sz="4" w:space="0" w:color="auto"/>
              <w:right w:val="single" w:sz="4" w:space="0" w:color="auto"/>
            </w:tcBorders>
            <w:hideMark/>
          </w:tcPr>
          <w:p w14:paraId="1EE1BFEA" w14:textId="77777777" w:rsidR="00F446C9" w:rsidRDefault="00F446C9" w:rsidP="00C347A7">
            <w:pPr>
              <w:jc w:val="center"/>
            </w:pPr>
            <w:r>
              <w:t>Data rate</w:t>
            </w:r>
            <w:r>
              <w:br/>
              <w:t>Capacity</w:t>
            </w:r>
          </w:p>
        </w:tc>
        <w:tc>
          <w:tcPr>
            <w:tcW w:w="1907" w:type="dxa"/>
            <w:tcBorders>
              <w:top w:val="single" w:sz="4" w:space="0" w:color="auto"/>
              <w:left w:val="single" w:sz="4" w:space="0" w:color="auto"/>
              <w:bottom w:val="single" w:sz="4" w:space="0" w:color="auto"/>
              <w:right w:val="single" w:sz="4" w:space="0" w:color="auto"/>
            </w:tcBorders>
            <w:hideMark/>
          </w:tcPr>
          <w:p w14:paraId="558C24A3" w14:textId="77777777" w:rsidR="00F446C9" w:rsidRDefault="00F446C9" w:rsidP="00C347A7">
            <w:pPr>
              <w:jc w:val="center"/>
            </w:pPr>
            <w:r>
              <w:t>Range</w:t>
            </w:r>
            <w:r>
              <w:br/>
              <w:t>Data rate</w:t>
            </w:r>
          </w:p>
        </w:tc>
        <w:tc>
          <w:tcPr>
            <w:tcW w:w="2006" w:type="dxa"/>
            <w:tcBorders>
              <w:top w:val="single" w:sz="4" w:space="0" w:color="auto"/>
              <w:left w:val="single" w:sz="4" w:space="0" w:color="auto"/>
              <w:bottom w:val="single" w:sz="4" w:space="0" w:color="auto"/>
              <w:right w:val="single" w:sz="4" w:space="0" w:color="auto"/>
            </w:tcBorders>
            <w:hideMark/>
          </w:tcPr>
          <w:p w14:paraId="7C6656A1" w14:textId="77777777" w:rsidR="00F446C9" w:rsidRDefault="00F446C9" w:rsidP="00C347A7">
            <w:pPr>
              <w:jc w:val="center"/>
            </w:pPr>
            <w:r>
              <w:t>Data rate</w:t>
            </w:r>
            <w:r>
              <w:br/>
              <w:t>Capacity</w:t>
            </w:r>
          </w:p>
        </w:tc>
      </w:tr>
      <w:tr w:rsidR="00F446C9" w14:paraId="6BDC173C" w14:textId="77777777" w:rsidTr="00C347A7">
        <w:trPr>
          <w:trHeight w:val="517"/>
        </w:trPr>
        <w:tc>
          <w:tcPr>
            <w:tcW w:w="1560" w:type="dxa"/>
            <w:tcBorders>
              <w:top w:val="single" w:sz="4" w:space="0" w:color="auto"/>
              <w:left w:val="single" w:sz="4" w:space="0" w:color="auto"/>
              <w:bottom w:val="single" w:sz="4" w:space="0" w:color="auto"/>
              <w:right w:val="single" w:sz="4" w:space="0" w:color="auto"/>
            </w:tcBorders>
            <w:hideMark/>
          </w:tcPr>
          <w:p w14:paraId="5EA2F964" w14:textId="77777777" w:rsidR="00F446C9" w:rsidRDefault="00F446C9" w:rsidP="00C347A7">
            <w:pPr>
              <w:jc w:val="center"/>
            </w:pPr>
            <w:r>
              <w:t>Applications</w:t>
            </w:r>
          </w:p>
        </w:tc>
        <w:tc>
          <w:tcPr>
            <w:tcW w:w="2543" w:type="dxa"/>
            <w:tcBorders>
              <w:top w:val="single" w:sz="4" w:space="0" w:color="auto"/>
              <w:left w:val="single" w:sz="4" w:space="0" w:color="auto"/>
              <w:bottom w:val="single" w:sz="4" w:space="0" w:color="auto"/>
              <w:right w:val="single" w:sz="4" w:space="0" w:color="auto"/>
            </w:tcBorders>
            <w:hideMark/>
          </w:tcPr>
          <w:p w14:paraId="2D4656DC" w14:textId="77777777" w:rsidR="00F446C9" w:rsidRDefault="00F446C9" w:rsidP="00C347A7">
            <w:r>
              <w:t>Video/Voice required</w:t>
            </w:r>
          </w:p>
        </w:tc>
        <w:tc>
          <w:tcPr>
            <w:tcW w:w="1907" w:type="dxa"/>
            <w:tcBorders>
              <w:top w:val="single" w:sz="4" w:space="0" w:color="auto"/>
              <w:left w:val="single" w:sz="4" w:space="0" w:color="auto"/>
              <w:bottom w:val="single" w:sz="4" w:space="0" w:color="auto"/>
              <w:right w:val="single" w:sz="4" w:space="0" w:color="auto"/>
            </w:tcBorders>
            <w:hideMark/>
          </w:tcPr>
          <w:p w14:paraId="7E7EEE1D" w14:textId="77777777" w:rsidR="00F446C9" w:rsidRDefault="00F446C9" w:rsidP="00C347A7">
            <w:pPr>
              <w:jc w:val="center"/>
            </w:pPr>
            <w:r>
              <w:t>Images/Voice required</w:t>
            </w:r>
          </w:p>
        </w:tc>
        <w:tc>
          <w:tcPr>
            <w:tcW w:w="1907" w:type="dxa"/>
            <w:tcBorders>
              <w:top w:val="single" w:sz="4" w:space="0" w:color="auto"/>
              <w:left w:val="single" w:sz="4" w:space="0" w:color="auto"/>
              <w:bottom w:val="single" w:sz="4" w:space="0" w:color="auto"/>
              <w:right w:val="single" w:sz="4" w:space="0" w:color="auto"/>
            </w:tcBorders>
            <w:hideMark/>
          </w:tcPr>
          <w:p w14:paraId="6681D794" w14:textId="77777777" w:rsidR="00F446C9" w:rsidRDefault="00F446C9" w:rsidP="00C347A7">
            <w:pPr>
              <w:jc w:val="center"/>
            </w:pPr>
            <w:r>
              <w:t>Images required</w:t>
            </w:r>
          </w:p>
        </w:tc>
        <w:tc>
          <w:tcPr>
            <w:tcW w:w="2006" w:type="dxa"/>
            <w:tcBorders>
              <w:top w:val="single" w:sz="4" w:space="0" w:color="auto"/>
              <w:left w:val="single" w:sz="4" w:space="0" w:color="auto"/>
              <w:bottom w:val="single" w:sz="4" w:space="0" w:color="auto"/>
              <w:right w:val="single" w:sz="4" w:space="0" w:color="auto"/>
            </w:tcBorders>
            <w:hideMark/>
          </w:tcPr>
          <w:p w14:paraId="1E382B26" w14:textId="77777777" w:rsidR="00F446C9" w:rsidRDefault="00F446C9" w:rsidP="00C347A7">
            <w:pPr>
              <w:jc w:val="center"/>
            </w:pPr>
            <w:r>
              <w:t>Small datasets generated hourly.</w:t>
            </w:r>
          </w:p>
        </w:tc>
      </w:tr>
    </w:tbl>
    <w:p w14:paraId="593970A3" w14:textId="75744F1B" w:rsidR="00DB53A4" w:rsidRDefault="00DB53A4" w:rsidP="00C90D24">
      <w:pPr>
        <w:pStyle w:val="BodyText"/>
        <w:rPr>
          <w:lang w:eastAsia="en-NZ"/>
        </w:rPr>
      </w:pPr>
    </w:p>
    <w:p w14:paraId="05D2C590" w14:textId="61286ABC" w:rsidR="00F446C9" w:rsidRDefault="00F446C9" w:rsidP="00F446C9">
      <w:pPr>
        <w:pStyle w:val="Heading4"/>
        <w:rPr>
          <w:rStyle w:val="Heading3Char"/>
          <w:lang w:eastAsia="en-US"/>
        </w:rPr>
      </w:pPr>
      <w:r>
        <w:rPr>
          <w:lang w:eastAsia="en-NZ"/>
        </w:rPr>
        <w:t>Short Range</w:t>
      </w:r>
    </w:p>
    <w:p w14:paraId="6C4FF3DE" w14:textId="326F0216" w:rsidR="00B601E9" w:rsidRDefault="00DB53A4" w:rsidP="00C90D24">
      <w:pPr>
        <w:pStyle w:val="BodyText"/>
        <w:rPr>
          <w:rFonts w:asciiTheme="minorHAnsi" w:hAnsiTheme="minorHAnsi"/>
          <w:szCs w:val="22"/>
          <w:lang w:eastAsia="en-NZ"/>
        </w:rPr>
      </w:pPr>
      <w:r>
        <w:rPr>
          <w:rFonts w:asciiTheme="minorHAnsi" w:hAnsiTheme="minorHAnsi"/>
          <w:szCs w:val="22"/>
          <w:lang w:eastAsia="en-NZ"/>
        </w:rPr>
        <w:t xml:space="preserve">1h. </w:t>
      </w:r>
      <w:r>
        <w:rPr>
          <w:lang w:eastAsia="en-NZ"/>
        </w:rPr>
        <w:t xml:space="preserve">ZigBee or 802.15.4 </w:t>
      </w:r>
      <w:r>
        <w:rPr>
          <w:lang w:eastAsia="en-NZ"/>
        </w:rPr>
        <w:fldChar w:fldCharType="begin" w:fldLock="1"/>
      </w:r>
      <w:r w:rsidR="00B601E9">
        <w:rPr>
          <w:lang w:eastAsia="en-NZ"/>
        </w:rPr>
        <w:instrText>ADDIN CSL_CITATION {"citationItems":[{"id":"ITEM-1","itemData":{"author":[{"dropping-particle":"","family":"Baronti, P Pillai, P Chook, V.W.C Chessa, S Gotta, A Hu","given":"F","non-dropping-particle":"","parse-names":false,"suffix":""}],"container-title":"Computer Communications","id":"ITEM-1","issue":"7","issued":{"date-parts":[["2007"]]},"page":"1655-1695","title":"Wireless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2007)","plainTextFormattedCitation":"(Baronti, P Pillai, P Chook, V.W.C Chessa, S Gotta, A Hu, 2007)","previouslyFormattedCitation":"(Baronti, P Pillai, P Chook, V.W.C Chessa, S Gotta, A Hu, 2007)"},"properties":{"noteIndex":0},"schema":"https://github.com/citation-style-language/schema/raw/master/csl-citation.json"}</w:instrText>
      </w:r>
      <w:r>
        <w:rPr>
          <w:lang w:eastAsia="en-NZ"/>
        </w:rPr>
        <w:fldChar w:fldCharType="separate"/>
      </w:r>
      <w:r w:rsidRPr="00DB53A4">
        <w:rPr>
          <w:noProof/>
          <w:lang w:eastAsia="en-NZ"/>
        </w:rPr>
        <w:t>(Baronti, P Pillai, P Chook, V.W.C Chessa, S Gotta, A Hu, 2007)</w:t>
      </w:r>
      <w:r>
        <w:rPr>
          <w:lang w:eastAsia="en-NZ"/>
        </w:rPr>
        <w:fldChar w:fldCharType="end"/>
      </w:r>
      <w:r>
        <w:rPr>
          <w:lang w:eastAsia="en-NZ"/>
        </w:rPr>
        <w:t xml:space="preserve"> is a standard for small personal LAN communication with a range from 10-100m for the standard variant and a practical range of 3.9km for the long range Zigbee variant (15km is advertised). </w:t>
      </w:r>
      <w:r>
        <w:rPr>
          <w:lang w:eastAsia="en-NZ"/>
        </w:rPr>
        <w:fldChar w:fldCharType="begin" w:fldLock="1"/>
      </w:r>
      <w:r>
        <w:rPr>
          <w:lang w:eastAsia="en-NZ"/>
        </w:rPr>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Pr>
          <w:lang w:eastAsia="en-NZ"/>
        </w:rPr>
        <w:fldChar w:fldCharType="separate"/>
      </w:r>
      <w:r w:rsidRPr="00DB53A4">
        <w:rPr>
          <w:noProof/>
          <w:lang w:eastAsia="en-NZ"/>
        </w:rPr>
        <w:t>(Jawad et al., 2017)</w:t>
      </w:r>
      <w:r>
        <w:rPr>
          <w:lang w:eastAsia="en-NZ"/>
        </w:rPr>
        <w:fldChar w:fldCharType="end"/>
      </w:r>
      <w:r>
        <w:rPr>
          <w:lang w:eastAsia="en-NZ"/>
        </w:rPr>
        <w:t>. Maximum nodes are 65,000 which should be ample for even a large farm. Range limitations can be overcome by using repeaters. ZigBee requires line of sight communication which is a limiting factor but has low power requirements. Transmission rate varies from 20 to 250kbs. Zigbee is designed to support multi-hop networks. There are three types of devices in a Zigbee network; FFD (Fully functional device which can also act like a router), a RFD (Reduced Functionality device) and a single coordinator. Routing traffic is in-band with the data.</w:t>
      </w:r>
      <w:r>
        <w:rPr>
          <w:lang w:eastAsia="en-NZ"/>
        </w:rPr>
        <w:br/>
      </w:r>
      <w:r w:rsidR="00030A9C">
        <w:rPr>
          <w:lang w:eastAsia="en-NZ"/>
        </w:rPr>
        <w:t xml:space="preserve">Zigbee </w:t>
      </w:r>
      <w:r>
        <w:rPr>
          <w:lang w:eastAsia="en-NZ"/>
        </w:rPr>
        <w:t xml:space="preserve">is a potential solution provided that the distance between stations does not exceed the line of sight communications range. The main advantage of ZigBee is that it can use bursts which enables the rapid transmission of data </w:t>
      </w:r>
      <w:r w:rsidR="00B601E9">
        <w:rPr>
          <w:lang w:eastAsia="en-NZ"/>
        </w:rPr>
        <w:t>however it is a short range protocol and an intermediary device would be needed</w:t>
      </w:r>
      <w:r w:rsidR="006247D2">
        <w:rPr>
          <w:lang w:eastAsia="en-NZ"/>
        </w:rPr>
        <w:t xml:space="preserve"> to communicate data back to the farmer</w:t>
      </w:r>
      <w:r w:rsidR="00B601E9">
        <w:rPr>
          <w:lang w:eastAsia="en-NZ"/>
        </w:rPr>
        <w:t>. Some e</w:t>
      </w:r>
      <w:r>
        <w:rPr>
          <w:lang w:eastAsia="en-NZ"/>
        </w:rPr>
        <w:t>xtensions to Zigbee are 6loWPAN</w:t>
      </w:r>
      <w:r w:rsidR="00B601E9">
        <w:rPr>
          <w:lang w:eastAsia="en-NZ"/>
        </w:rPr>
        <w:t xml:space="preserve"> </w:t>
      </w:r>
      <w:r w:rsidR="00B601E9">
        <w:rPr>
          <w:lang w:eastAsia="en-NZ"/>
        </w:rPr>
        <w:fldChar w:fldCharType="begin" w:fldLock="1"/>
      </w:r>
      <w:r w:rsidR="00B601E9">
        <w:rPr>
          <w:lang w:eastAsia="en-NZ"/>
        </w:rPr>
        <w:instrText>ADDIN CSL_CITATION {"citationItems":[{"id":"ITEM-1","itemData":{"URL":"https://datatracker.ietf.org/doc/rfc4944/","accessed":{"date-parts":[["2021","1","12"]]},"author":[{"dropping-particle":"","family":"Ietf","given":"","non-dropping-particle":"","parse-names":false,"suffix":""}],"id":"ITEM-1","issued":{"date-parts":[["2020"]]},"title":"RFC 4944 - Transmission of IPv6 Packets over IEEE 802.15.4 Networks","type":"webpage"},"uris":["http://www.mendeley.com/documents/?uuid=33887f97-5e62-361c-b058-fc60b88272d8"]}],"mendeley":{"formattedCitation":"(Ietf, 2020)","plainTextFormattedCitation":"(Ietf, 2020)","previouslyFormattedCitation":"(Ietf, 2020)"},"properties":{"noteIndex":0},"schema":"https://github.com/citation-style-language/schema/raw/master/csl-citation.json"}</w:instrText>
      </w:r>
      <w:r w:rsidR="00B601E9">
        <w:rPr>
          <w:lang w:eastAsia="en-NZ"/>
        </w:rPr>
        <w:fldChar w:fldCharType="separate"/>
      </w:r>
      <w:r w:rsidR="00B601E9" w:rsidRPr="00B601E9">
        <w:rPr>
          <w:noProof/>
          <w:lang w:eastAsia="en-NZ"/>
        </w:rPr>
        <w:t>(Ietf, 2020)</w:t>
      </w:r>
      <w:r w:rsidR="00B601E9">
        <w:rPr>
          <w:lang w:eastAsia="en-NZ"/>
        </w:rPr>
        <w:fldChar w:fldCharType="end"/>
      </w:r>
      <w:r>
        <w:rPr>
          <w:lang w:eastAsia="en-NZ"/>
        </w:rPr>
        <w:t xml:space="preserve"> which is essentially Ipv6 over Zigbee, and Thread</w:t>
      </w:r>
      <w:r w:rsidR="00B601E9">
        <w:rPr>
          <w:lang w:eastAsia="en-NZ"/>
        </w:rPr>
        <w:t xml:space="preserve"> </w:t>
      </w:r>
      <w:r w:rsidR="00B601E9">
        <w:rPr>
          <w:lang w:eastAsia="en-NZ"/>
        </w:rPr>
        <w:fldChar w:fldCharType="begin" w:fldLock="1"/>
      </w:r>
      <w:r w:rsidR="00C90D24">
        <w:rPr>
          <w:lang w:eastAsia="en-NZ"/>
        </w:rPr>
        <w:instrText>ADDIN CSL_CITATION {"citationItems":[{"id":"ITEM-1","itemData":{"URL":"https://www.threadgroup.org/What-is-Thread/Thread-Benefits","accessed":{"date-parts":[["2021","1","12"]]},"author":[{"dropping-particle":"","family":"Threadgroup","given":"","non-dropping-particle":"","parse-names":false,"suffix":""}],"id":"ITEM-1","issued":{"date-parts":[["0"]]},"title":"Thread Benefits","type":"webpage"},"uris":["http://www.mendeley.com/documents/?uuid=f23a9ae8-e538-32b7-8922-5ac241b3c3d6"]}],"mendeley":{"formattedCitation":"(Threadgroup, n.d.)","plainTextFormattedCitation":"(Threadgroup, n.d.)","previouslyFormattedCitation":"(Threadgroup, n.d.)"},"properties":{"noteIndex":0},"schema":"https://github.com/citation-style-language/schema/raw/master/csl-citation.json"}</w:instrText>
      </w:r>
      <w:r w:rsidR="00B601E9">
        <w:rPr>
          <w:lang w:eastAsia="en-NZ"/>
        </w:rPr>
        <w:fldChar w:fldCharType="separate"/>
      </w:r>
      <w:r w:rsidR="00B601E9" w:rsidRPr="00B601E9">
        <w:rPr>
          <w:noProof/>
          <w:lang w:eastAsia="en-NZ"/>
        </w:rPr>
        <w:t>(Threadgroup, n.d.)</w:t>
      </w:r>
      <w:r w:rsidR="00B601E9">
        <w:rPr>
          <w:lang w:eastAsia="en-NZ"/>
        </w:rPr>
        <w:fldChar w:fldCharType="end"/>
      </w:r>
      <w:r>
        <w:rPr>
          <w:lang w:eastAsia="en-NZ"/>
        </w:rPr>
        <w:t xml:space="preserve"> which is an attempt to create a universally utilised Home automation protocol over 6loWPAN. There are no 6LoWPAN devices or Thread devices available in NZ as of writing but it is possible to implement the 6loWPAN and Thread protocols over the top of Zigbee devices with firmware updates. </w:t>
      </w:r>
      <w:r w:rsidR="006247D2">
        <w:rPr>
          <w:lang w:eastAsia="en-NZ"/>
        </w:rPr>
        <w:t>Zigbee is a possible solution for communicated between cattle and to a very local transmission site but other devices will be needed to transmit data back to the farmer</w:t>
      </w:r>
      <w:r>
        <w:rPr>
          <w:lang w:eastAsia="en-NZ"/>
        </w:rPr>
        <w:t>.</w:t>
      </w:r>
      <w:r>
        <w:rPr>
          <w:lang w:eastAsia="en-NZ"/>
        </w:rPr>
        <w:br/>
      </w:r>
      <w:r w:rsidR="00030A9C">
        <w:rPr>
          <w:rFonts w:asciiTheme="minorHAnsi" w:hAnsiTheme="minorHAnsi"/>
          <w:szCs w:val="22"/>
          <w:lang w:eastAsia="en-NZ"/>
        </w:rPr>
        <w:br/>
      </w:r>
      <w:r w:rsidR="00B601E9">
        <w:rPr>
          <w:rFonts w:asciiTheme="minorHAnsi" w:hAnsiTheme="minorHAnsi"/>
          <w:szCs w:val="22"/>
          <w:lang w:eastAsia="en-NZ"/>
        </w:rPr>
        <w:t xml:space="preserve">1i. </w:t>
      </w:r>
      <w:r w:rsidR="00B601E9">
        <w:rPr>
          <w:lang w:eastAsia="en-NZ"/>
        </w:rPr>
        <w:t xml:space="preserve">Dash7 </w:t>
      </w:r>
      <w:r w:rsidR="00B601E9">
        <w:rPr>
          <w:lang w:eastAsia="en-NZ"/>
        </w:rPr>
        <w:fldChar w:fldCharType="begin" w:fldLock="1"/>
      </w:r>
      <w:r w:rsidR="00B601E9">
        <w:rPr>
          <w:lang w:eastAsia="en-NZ"/>
        </w:rPr>
        <w:instrText>ADDIN CSL_CITATION {"citationItems":[{"id":"ITEM-1","itemData":{"URL":"https://dash7-alliance.org/","accessed":{"date-parts":[["2021","1","14"]]},"id":"ITEM-1","issued":{"date-parts":[["0"]]},"title":"DASH7 Alliance – An open specification","type":"webpage"},"uris":["http://www.mendeley.com/documents/?uuid=85f120ab-76df-3446-b24e-7d98b3718ee1"]}],"mendeley":{"formattedCitation":"(&lt;i&gt;DASH7 Alliance – An Open Specification&lt;/i&gt;, n.d.)","plainTextFormattedCitation":"(DASH7 Alliance – An Open Specification, n.d.)","previouslyFormattedCitation":"(&lt;i&gt;DASH7 Alliance – An Open Specification&lt;/i&gt;, n.d.)"},"properties":{"noteIndex":0},"schema":"https://github.com/citation-style-language/schema/raw/master/csl-citation.json"}</w:instrText>
      </w:r>
      <w:r w:rsidR="00B601E9">
        <w:rPr>
          <w:lang w:eastAsia="en-NZ"/>
        </w:rPr>
        <w:fldChar w:fldCharType="separate"/>
      </w:r>
      <w:r w:rsidR="00B601E9">
        <w:rPr>
          <w:noProof/>
          <w:lang w:eastAsia="en-NZ"/>
        </w:rPr>
        <w:t>(</w:t>
      </w:r>
      <w:r w:rsidR="00B601E9">
        <w:rPr>
          <w:i/>
          <w:noProof/>
          <w:lang w:eastAsia="en-NZ"/>
        </w:rPr>
        <w:t>DASH7 Alliance – An Open Specification</w:t>
      </w:r>
      <w:r w:rsidR="00B601E9">
        <w:rPr>
          <w:noProof/>
          <w:lang w:eastAsia="en-NZ"/>
        </w:rPr>
        <w:t>, n.d.)</w:t>
      </w:r>
      <w:r w:rsidR="00B601E9">
        <w:rPr>
          <w:lang w:eastAsia="en-NZ"/>
        </w:rPr>
        <w:fldChar w:fldCharType="end"/>
      </w:r>
      <w:r w:rsidR="00B601E9">
        <w:rPr>
          <w:lang w:eastAsia="en-NZ"/>
        </w:rPr>
        <w:t xml:space="preserve"> arose from military RFID use and primarily utilises the 433MHz band which gives it multi-km range. To improve performance some network cards support the 868 and 915MHz unlicensed ranges as well. Bandwidth is either 25kHz or 200kHz which gives transfer rates of 9.6kbit/s, 55.55kbit/s or 166.7kbit/s. Max packet size is 256 bytes. </w:t>
      </w:r>
      <w:r w:rsidR="00B601E9">
        <w:rPr>
          <w:lang w:eastAsia="en-NZ"/>
        </w:rPr>
        <w:lastRenderedPageBreak/>
        <w:fldChar w:fldCharType="begin" w:fldLock="1"/>
      </w:r>
      <w:r w:rsidR="00B601E9">
        <w:rPr>
          <w:lang w:eastAsia="en-NZ"/>
        </w:rPr>
        <w:instrText>ADDIN CSL_CITATION {"citationItems":[{"id":"ITEM-1","itemData":{"abstract":"A new wireless sensor networking technology, DASH7 uses the ISO/IEC 18000-7 standard for active RFID. It operates in the 433 MHz unlicensed spectrum. DASH7 provides many advantages over other wireless technologies such as multi-year battery life, dynamic range of up to 2 Km (potentially farther) etc.DASH7 is the name of the technology promoted by the non-profit consortium called the DASH7 Alliance. DASH7 follows the ISO/IEC 18000-7 open standard for the license-free 433 MHzISM band air interface for wireless communications. 433 MHz was first reserved for military purpose but is now available for use worldwide. DASH7 networking technology was originally created for military use and is now being re-purposed for many commercial applications in place of wireless protocols like ZigBee or IEEE 802.15.4.","author":[{"dropping-particle":"","family":"Arsalan","given":"Mohammad","non-dropping-particle":"","parse-names":false,"suffix":""},{"dropping-particle":"","family":"Umair","given":"Ahmad","non-dropping-particle":"","parse-names":false,"suffix":""},{"dropping-particle":"","family":"Kumar Verma","given":"Varun","non-dropping-particle":"","parse-names":false,"suffix":""}],"container-title":"IOSR Journal of Electronics and Communication Engineering (IOSRJECE)","id":"ITEM-1","issue":"5","issued":{"date-parts":[["2018"]]},"number-of-pages":"8-11","title":"Dash7: Performance","type":"report","volume":"2"},"uris":["http://www.mendeley.com/documents/?uuid=eccf1c2a-5909-3aab-ab16-af9ea839b366"]}],"mendeley":{"formattedCitation":"(Arsalan et al., 2018)","plainTextFormattedCitation":"(Arsalan et al., 2018)","previouslyFormattedCitation":"(Arsalan et al., 2018)"},"properties":{"noteIndex":0},"schema":"https://github.com/citation-style-language/schema/raw/master/csl-citation.json"}</w:instrText>
      </w:r>
      <w:r w:rsidR="00B601E9">
        <w:rPr>
          <w:lang w:eastAsia="en-NZ"/>
        </w:rPr>
        <w:fldChar w:fldCharType="separate"/>
      </w:r>
      <w:r w:rsidR="00B601E9">
        <w:rPr>
          <w:noProof/>
          <w:lang w:eastAsia="en-NZ"/>
        </w:rPr>
        <w:t>(Arsalan et al., 2018)</w:t>
      </w:r>
      <w:r w:rsidR="00B601E9">
        <w:rPr>
          <w:lang w:eastAsia="en-NZ"/>
        </w:rPr>
        <w:fldChar w:fldCharType="end"/>
      </w:r>
      <w:r w:rsidR="00B601E9">
        <w:rPr>
          <w:lang w:eastAsia="en-NZ"/>
        </w:rPr>
        <w:t>. There are no retail providers of Dash7 devices in NZ so this technology is not recommended.</w:t>
      </w:r>
    </w:p>
    <w:p w14:paraId="712BD1C7" w14:textId="77777777" w:rsidR="00B601E9" w:rsidRDefault="00B601E9" w:rsidP="00C90D24">
      <w:pPr>
        <w:pStyle w:val="BodyText"/>
        <w:rPr>
          <w:rFonts w:asciiTheme="minorHAnsi" w:hAnsiTheme="minorHAnsi"/>
          <w:szCs w:val="22"/>
          <w:lang w:eastAsia="en-US"/>
        </w:rPr>
      </w:pPr>
      <w:r>
        <w:rPr>
          <w:rFonts w:asciiTheme="minorHAnsi" w:hAnsiTheme="minorHAnsi"/>
          <w:szCs w:val="22"/>
          <w:lang w:eastAsia="en-NZ"/>
        </w:rPr>
        <w:t xml:space="preserve">1j. </w:t>
      </w:r>
      <w:r>
        <w:t xml:space="preserve">Wifi HaLow is based on the IEEE 802.11ah standard </w:t>
      </w:r>
      <w:r>
        <w:fldChar w:fldCharType="begin" w:fldLock="1"/>
      </w:r>
      <w:r>
        <w:instrText>ADDIN CSL_CITATION {"citationItems":[{"id":"ITEM-1","itemData":{"author":[{"dropping-particle":"","family":"Shanmuga Sundaram","given":"B","non-dropping-particle":"","parse-names":false,"suffix":""}],"container-title":"International Journal of Latest Research in Engineering and Technology","id":"ITEM-1","issued":{"date-parts":[["2016"]]},"title":"A quantitative analysis of 802.11ah wireless standard","type":"article-journal","volume":"2"},"uris":["http://www.mendeley.com/documents/?uuid=0b2192f3-8ca3-4787-83ef-f204e404b299"]}],"mendeley":{"formattedCitation":"(Shanmuga Sundaram, 2016)","plainTextFormattedCitation":"(Shanmuga Sundaram, 2016)","previouslyFormattedCitation":"(Shanmuga Sundaram, 2016)"},"properties":{"noteIndex":0},"schema":"https://github.com/citation-style-language/schema/raw/master/csl-citation.json"}</w:instrText>
      </w:r>
      <w:r>
        <w:fldChar w:fldCharType="separate"/>
      </w:r>
      <w:r>
        <w:rPr>
          <w:noProof/>
        </w:rPr>
        <w:t>(Shanmuga Sundaram, 2016)</w:t>
      </w:r>
      <w:r>
        <w:fldChar w:fldCharType="end"/>
      </w:r>
      <w:r>
        <w:t xml:space="preserve"> and consumes less power than standard wifi with a longer range; up to 750m using the “unlicensed” frequencies from 915-928MHz. (same as Australia and Japan but Japan only supports 1MHz bandwidth). Being a superset of Wifi, Wifi Halow supports IP based communication and is designed to support a lot of simultaneous clients (up to 8191 as 13 bits are used for an ID) in a star-shaped network with data transmission rates from 150kbs to 347Mbs. Up to 6960 stations can be simultaneously connected over 1km while transmitting 100 bytes of data every 60 seconds without packet loss when tuning TIM (12 groups) and RAW (2 slots) parameters. In essence, sending more data in a single packet increases the number of simultaneous stations available with a maximum packet size of 7991 bytes unaggregated or 65535 aggregated bytes. In terms of power efficiency, 802.11ah enables 500 IoT devices to turn on their radios 3% of the time when transmitting every 60 seconds. </w:t>
      </w:r>
      <w:r>
        <w:fldChar w:fldCharType="begin" w:fldLock="1"/>
      </w:r>
      <w:r>
        <w:instrText>ADDIN CSL_CITATION {"citationItems":[{"id":"ITEM-1","itemData":{"DOI":"10.3390/s18020325","ISBN":"3247902457","ISSN":"14248220","PMID":"29360798","abstract":"So far, existing sub-GHz wireless communication technologies focused on low-bandwidth, long-range communication with large numbers of constrained devices. Although these characteristics are fine for many Internet of Things (IoT) applications, more demanding application requirements could not be met and legacy Internet technologies such as Transmission Control Protocol/Internet Protocol (TCP/IP) could not be used. This has changed with the advent of the new IEEE 802.11ah Wi-Fi standard, which is much more suitable for reliable bidirectional communication and high-throughput applications over a wide area (up to 1 km). The standard offers great possibilities for network performance optimization through a number of physical- and link-layer configurable features. However, given that the optimal configuration parameters depend on traffic patterns, the standard does not dictate how to determine them. Such a large number of configuration options can lead to sub-optimal or even incorrect configurations. Therefore, we investigated how two key mechanisms, Restricted Access Window (RAW) grouping and Traffic Indication Map (TIM) segmentation, influence scalability, throughput, latency and energy efficiency in the presence of bidirectional TCP/IP traffic. We considered both high-throughput video streaming traffic and large-scale reliable sensing traffic and investigated TCP behavior in both scenarios when the link layer introduces long delays. This article presents the relations between attainable throughput per station and attainable number of stations, as well as the influence of RAW, TIM and TCP parameters on both. We found that up to 20 continuously streaming IP-cameras can be reliably connected via IEEE 802.11ah with a maximum average data rate of 160 kbps, whereas 10 IP-cameras can achieve average data rates of up to 255 kbps over 200 m. Up to 6960 stations transmitting every 60 s can be connected over 1 km with no lost packets. The presented results enable the fine tuning of RAW and TIM parameters for throughput-demanding reliable applications (i.e., video streaming, firmware updates) on one hand, and very dense low-throughput reliable networks with bidirectional traffic on the other hand.","author":[{"dropping-particle":"","family":"Šljivo","given":"Amina","non-dropping-particle":"","parse-names":false,"suffix":""},{"dropping-particle":"","family":"Kerkhove","given":"Dwight","non-dropping-particle":"","parse-names":false,"suffix":""},{"dropping-particle":"","family":"Tian","given":"Le","non-dropping-particle":"","parse-names":false,"suffix":""},{"dropping-particle":"","family":"Famaey","given":"Jeroen","non-dropping-particle":"","parse-names":false,"suffix":""},{"dropping-particle":"","family":"Munteanu","given":"Adrian","non-dropping-particle":"","parse-names":false,"suffix":""},{"dropping-particle":"","family":"Moerman","given":"Ingrid","non-dropping-particle":"","parse-names":false,"suffix":""},{"dropping-particle":"","family":"Hoebeke","given":"Jeroen","non-dropping-particle":"","parse-names":false,"suffix":""},{"dropping-particle":"","family":"Poorter","given":"Eli","non-dropping-particle":"De","parse-names":false,"suffix":""}],"container-title":"Sensors (Switzerland)","id":"ITEM-1","issue":"2","issued":{"date-parts":[["2018"]]},"page":"1-28","title":"Performance evaluation of IEEE 802.11ah networks with high-throughput bidirectional traffic","type":"article-journal","volume":"18"},"uris":["http://www.mendeley.com/documents/?uuid=6a1d3735-e592-47ca-94be-05847e93e792"]}],"mendeley":{"formattedCitation":"(Šljivo et al., 2018)","plainTextFormattedCitation":"(Šljivo et al., 2018)","previouslyFormattedCitation":"(Šljivo et al., 2018)"},"properties":{"noteIndex":0},"schema":"https://github.com/citation-style-language/schema/raw/master/csl-citation.json"}</w:instrText>
      </w:r>
      <w:r>
        <w:fldChar w:fldCharType="separate"/>
      </w:r>
      <w:r>
        <w:rPr>
          <w:noProof/>
        </w:rPr>
        <w:t>(Šljivo et al., 2018)</w:t>
      </w:r>
      <w:r>
        <w:fldChar w:fldCharType="end"/>
      </w:r>
      <w:r>
        <w:t>. Wifi-HaLow is included here despite there being no retail supply of network cards in New Zealand as it has some distinct advantages that may make it worthwhile to source parts from overseas. One of these advantages is the multihop relay support integrated with the technology.</w:t>
      </w:r>
    </w:p>
    <w:p w14:paraId="3BFEC80C" w14:textId="67AFC933" w:rsidR="00C90D24" w:rsidRDefault="00B601E9" w:rsidP="00C90D24">
      <w:pPr>
        <w:pStyle w:val="BodyText"/>
      </w:pPr>
      <w:r>
        <w:rPr>
          <w:lang w:eastAsia="en-NZ"/>
        </w:rPr>
        <w:t xml:space="preserve">1k. </w:t>
      </w:r>
      <w:r>
        <w:t xml:space="preserve">Bluetooth V5 was released as an enhancement for IoT devices. The theoretical range (240m@125kbps) is 2 times that of Bluetooth Low Energy (mentioned below) but requires significantly more rf output power (from 10mW to 100mW). </w:t>
      </w:r>
      <w:r>
        <w:fldChar w:fldCharType="begin" w:fldLock="1"/>
      </w:r>
      <w:r>
        <w:instrText>ADDIN CSL_CITATION {"citationItems":[{"id":"ITEM-1","itemData":{"URL":"https://www.eedesignit.com/bluetooth-5-range-put-to-the-test/","accessed":{"date-parts":[["2021","1","6"]]},"author":[{"dropping-particle":"","family":"Team","given":"Editorial","non-dropping-particle":"","parse-names":false,"suffix":""}],"id":"ITEM-1","issued":{"date-parts":[["2019"]]},"title":"Bluetooth 5 range put to the test","type":"webpage"},"uris":["http://www.mendeley.com/documents/?uuid=78edf6f3-8a14-30ca-921b-3ef4059daf14"]}],"mendeley":{"formattedCitation":"(Team, 2019)","plainTextFormattedCitation":"(Team, 2019)","previouslyFormattedCitation":"(Team, 2019)"},"properties":{"noteIndex":0},"schema":"https://github.com/citation-style-language/schema/raw/master/csl-citation.json"}</w:instrText>
      </w:r>
      <w:r>
        <w:fldChar w:fldCharType="separate"/>
      </w:r>
      <w:r>
        <w:rPr>
          <w:noProof/>
        </w:rPr>
        <w:t>(Team, 2019)</w:t>
      </w:r>
      <w:r>
        <w:fldChar w:fldCharType="end"/>
      </w:r>
      <w:r>
        <w:t xml:space="preserve"> The Bluetooth V5 protocol stack supports IP based communication natively which is an advantage. There are four data transfer rates of 2Mbps, 1Mbps, 500kbps and 125kbps, with increased range at each reduction of rate.</w:t>
      </w:r>
      <w:r>
        <w:br/>
      </w:r>
      <w:r>
        <w:rPr>
          <w:lang w:eastAsia="en-NZ"/>
        </w:rPr>
        <w:t>For both power usage and connection speed advantages, Bluetooth is very attractive. Bluetooth 5 also includes mesh networking, making this a significant challenger to ZigBee.</w:t>
      </w:r>
      <w:r w:rsidR="006247D2">
        <w:rPr>
          <w:lang w:eastAsia="en-NZ"/>
        </w:rPr>
        <w:br/>
      </w:r>
      <w:r w:rsidR="00C90D24">
        <w:rPr>
          <w:lang w:eastAsia="en-NZ"/>
        </w:rPr>
        <w:br/>
      </w:r>
      <w:r>
        <w:rPr>
          <w:lang w:eastAsia="en-NZ"/>
        </w:rPr>
        <w:t xml:space="preserve">1l. RFID is short range only (less than 2m) but has extremely low power usage. </w:t>
      </w:r>
      <w:r w:rsidR="00C90D24">
        <w:rPr>
          <w:lang w:eastAsia="en-NZ"/>
        </w:rPr>
        <w:fldChar w:fldCharType="begin" w:fldLock="1"/>
      </w:r>
      <w:r w:rsidR="00C90D24">
        <w:rPr>
          <w:lang w:eastAsia="en-NZ"/>
        </w:rPr>
        <w:instrText>ADDIN CSL_CITATION {"citationItems":[{"id":"ITEM-1","itemData":{"DOI":"10.3390/S22197523","ISSN":"1424-8220","PMID":"36236622","abstract":"RFID (radio frequency identification) technology appeared nearly 70 years ago. Deployed more widely only from the early 2000s, it is now booming and its development is still accelerating. As its name indicates, its original function was the identification (of objects, animals, people) and its applications were then essentially aimed at traceability, access control and logistics. If this type of use is still relevant today with more and more new application contexts and more and more efficient RFID tags, RFID has also evolved by integrating new capabilities. These new tags, known as augmented tags, include an information capture function. With the explosion of connected objects and the emergence of the Internet of Things (IoT), this old technology that is RFID still has a promising future and will probably be more and more present in our private and professional environments in all fields: logistics, industry, agriculture, building, health and even space.","author":[{"dropping-particle":"","family":"Duroc","given":"Yvan","non-dropping-particle":"","parse-names":false,"suffix":""}],"container-title":"Sensors 2022, Vol. 22, Page 7523","id":"ITEM-1","issue":"19","issued":{"date-parts":[["2022","10","4"]]},"page":"7523","publisher":"Multidisciplinary Digital Publishing Institute","title":"From Identification to Sensing: RFID Is One of the Key Technologies in the IoT Field","type":"article-journal","volume":"22"},"uris":["http://www.mendeley.com/documents/?uuid=93db4a64-ae91-31d9-ac4a-c8e802aecbed"]},{"id":"ITEM-2","itemData":{"DOI":"10.1109/CECNET.2012.6201508","ISBN":"9781457714153","abstract":"Radio frequency identification system (RFID) is an automatic technology and aids machines or computers to identify objects, record metadata or control individual target through radio waves. Connecting RFID reader to the terminal of Internet, the readers can identify, track and monitor the objects attached with tags globally, automatically, and in real time, if needed. This is the so-called Internet of Things (IoT). RFID is often seen as a prerequisite for the IoT. This paper introduces the technologies of RFID and IoT, discusses the applications and challenges of RFID technology used in IoT. © 2012 IEEE.","author":[{"dropping-particle":"","family":"Jia","given":"Xiaolin","non-dropping-particle":"","parse-names":false,"suffix":""},{"dropping-particle":"","family":"Feng","given":"Quanyuan","non-dropping-particle":"","parse-names":false,"suffix":""},{"dropping-particle":"","family":"Fan","given":"Taihua","non-dropping-particle":"","parse-names":false,"suffix":""},{"dropping-particle":"","family":"Lei","given":"Quanshui","non-dropping-particle":"","parse-names":false,"suffix":""}],"container-title":"2012 2nd International Conference on Consumer Electronics, Communications and Networks, CECNet 2012 - Proceedings","id":"ITEM-2","issued":{"date-parts":[["2012"]]},"page":"1282-1285","title":"RFID technology and its applications in Internet of Things (IoT)","type":"article-journal"},"uris":["http://www.mendeley.com/documents/?uuid=8d14b74b-9858-35e9-97ef-0d4e0b13b1dd"]},{"id":"ITEM-3","itemData":{"DOI":"10.3390/S20092495","ISSN":"1424-8220","PMID":"32354063","abstract":"Radio frequency identification (RFID) and wireless sensors networks (WSNs) are two fundamental pillars that enable the Internet of Things (IoT). RFID systems are able to identify and track devices, whilst WSNs cooperate to gather and provide information from interconnected sensors. This involves challenges, for example, in transforming RFID systems with identification capabilities into sensing and computational platforms, as well as considering them as architectures of wirelessly connected sensing tags. This, together with the latest advances in WSNs and with the integration of both technologies, has resulted in the opportunity to develop novel IoT applications. This paper presents a review of these two technologies and the obstacles and challenges that need to be overcome. Some of these challenges are the efficiency of the energy harvesting, communication interference, fault tolerance, higher capacities to handling data processing, cost feasibility, and an appropriate integration of these factors. Additionally, two emerging trends in IoT are reviewed: the combination of RFID and WSNs in order to exploit their advantages and complement their limitations, and wearable sensors, which enable new promising IoT applications.","author":[{"dropping-particle":"","family":"Landaluce","given":"Hugo","non-dropping-particle":"","parse-names":false,"suffix":""},{"dropping-particle":"","family":"Arjona","given":"Laura","non-dropping-particle":"","parse-names":false,"suffix":""},{"dropping-particle":"","family":"Perallos","given":"Asier","non-dropping-particle":"","parse-names":false,"suffix":""},{"dropping-particle":"","family":"Falcone","given":"Francisco","non-dropping-particle":"","parse-names":false,"suffix":""},{"dropping-particle":"","family":"Angulo","given":"Ignacio","non-dropping-particle":"","parse-names":false,"suffix":""},{"dropping-particle":"","family":"Muralter","given":"Florian","non-dropping-particle":"","parse-names":false,"suffix":""}],"container-title":"Sensors 2020, Vol. 20, Page 2495","id":"ITEM-3","issue":"9","issued":{"date-parts":[["2020","4","28"]]},"page":"2495","publisher":"Multidisciplinary Digital Publishing Institute","title":"A Review of IoT Sensing Applications and Challenges Using RFID and Wireless Sensor Networks","type":"article-journal","volume":"20"},"uris":["http://www.mendeley.com/documents/?uuid=0e04def9-ff6a-35f6-b46f-60ca3cdf4678"]}],"mendeley":{"formattedCitation":"(Duroc, 2022; Jia et al., 2012; Landaluce et al., 2020)","plainTextFormattedCitation":"(Duroc, 2022; Jia et al., 2012; Landaluce et al., 2020)","previouslyFormattedCitation":"(Duroc, 2022; Jia et al., 2012; Landaluce et al., 2020)"},"properties":{"noteIndex":0},"schema":"https://github.com/citation-style-language/schema/raw/master/csl-citation.json"}</w:instrText>
      </w:r>
      <w:r w:rsidR="00C90D24">
        <w:rPr>
          <w:lang w:eastAsia="en-NZ"/>
        </w:rPr>
        <w:fldChar w:fldCharType="separate"/>
      </w:r>
      <w:r w:rsidR="00C90D24" w:rsidRPr="00C90D24">
        <w:rPr>
          <w:noProof/>
          <w:lang w:eastAsia="en-NZ"/>
        </w:rPr>
        <w:t>(Duroc, 2022; Jia et al., 2012; Landaluce et al., 2020)</w:t>
      </w:r>
      <w:r w:rsidR="00C90D24">
        <w:rPr>
          <w:lang w:eastAsia="en-NZ"/>
        </w:rPr>
        <w:fldChar w:fldCharType="end"/>
      </w:r>
      <w:r w:rsidR="00C90D24">
        <w:rPr>
          <w:lang w:eastAsia="en-NZ"/>
        </w:rPr>
        <w:t xml:space="preserve"> </w:t>
      </w:r>
      <w:r>
        <w:rPr>
          <w:lang w:eastAsia="en-NZ"/>
        </w:rPr>
        <w:t>RFID tags are required for cattle identification in NZ</w:t>
      </w:r>
      <w:r w:rsidR="00C90D24">
        <w:rPr>
          <w:lang w:eastAsia="en-NZ"/>
        </w:rPr>
        <w:t xml:space="preserve"> </w:t>
      </w:r>
      <w:r w:rsidR="00C90D24">
        <w:rPr>
          <w:lang w:eastAsia="en-NZ"/>
        </w:rPr>
        <w:fldChar w:fldCharType="begin" w:fldLock="1"/>
      </w:r>
      <w:r w:rsidR="00D17BAE">
        <w:rPr>
          <w:lang w:eastAsia="en-NZ"/>
        </w:rPr>
        <w:instrText>ADDIN CSL_CITATION {"citationItems":[{"id":"ITEM-1","itemData":{"URL":"https://www.mpi.govt.nz/animals/national-animal-identification-tracing-nait-programme/","accessed":{"date-parts":[["2023","8","16"]]},"author":[{"dropping-particle":"","family":"NZ Government","given":"","non-dropping-particle":"","parse-names":false,"suffix":""}],"id":"ITEM-1","issued":{"date-parts":[["2018"]]},"title":"National Animal Identification and Tracing (NAIT) programme | NZ Government","type":"webpage"},"uris":["http://www.mendeley.com/documents/?uuid=3bae8634-7e2e-316d-bc1f-2461379455b9"]}],"mendeley":{"formattedCitation":"(NZ Government, 2018)","plainTextFormattedCitation":"(NZ Government, 2018)","previouslyFormattedCitation":"(NZ Government, 2018)"},"properties":{"noteIndex":0},"schema":"https://github.com/citation-style-language/schema/raw/master/csl-citation.json"}</w:instrText>
      </w:r>
      <w:r w:rsidR="00C90D24">
        <w:rPr>
          <w:lang w:eastAsia="en-NZ"/>
        </w:rPr>
        <w:fldChar w:fldCharType="separate"/>
      </w:r>
      <w:r w:rsidR="00C90D24" w:rsidRPr="00C90D24">
        <w:rPr>
          <w:noProof/>
          <w:lang w:eastAsia="en-NZ"/>
        </w:rPr>
        <w:t>(NZ Government, 2018)</w:t>
      </w:r>
      <w:r w:rsidR="00C90D24">
        <w:rPr>
          <w:lang w:eastAsia="en-NZ"/>
        </w:rPr>
        <w:fldChar w:fldCharType="end"/>
      </w:r>
      <w:r>
        <w:rPr>
          <w:lang w:eastAsia="en-NZ"/>
        </w:rPr>
        <w:t xml:space="preserve"> so these tags will be present, regardless of any other technologies chosen</w:t>
      </w:r>
      <w:r w:rsidR="00C90D24">
        <w:rPr>
          <w:lang w:eastAsia="en-NZ"/>
        </w:rPr>
        <w:t xml:space="preserve"> </w:t>
      </w:r>
      <w:r w:rsidR="00C90D24">
        <w:rPr>
          <w:lang w:eastAsia="en-NZ"/>
        </w:rPr>
        <w:fldChar w:fldCharType="begin" w:fldLock="1"/>
      </w:r>
      <w:r w:rsidR="00C90D24">
        <w:rPr>
          <w:lang w:eastAsia="en-NZ"/>
        </w:rPr>
        <w:instrText>ADDIN CSL_CITATION {"citationItems":[{"id":"ITEM-1","itemData":{"DOI":"10.1016/j.compag.2018.11.025","ISSN":"01681699","abstract":"Current recommendations for the provision of water points for grazing beef cattle in northern Australia are based on effective grazing distribution rather than cattle water point use. Scientific examination of cattle watering behaviour under varying conditions of climate, pasture and water availability (i.e. distances between water points) is required to inform water infrastructure development recommendations and maximise cattle productivity. This study assessed the potential of Radio Frequency IDentification (RFID) reader data from remote weighing technology to examine cattle visit times and time intervals between cattle visits to water points. Data from three cattle stations in northern Australia was used. Daily weather data (temperature, humidity, wind speed, cloud cover, solar exposure and rainfall) were obtained from official weather stations located at or near each experiment site. Linear mixed-effects models were used to detect variation in cattle behaviour within and between stations. The RFID reader data showed that most cattle visits to water points occurred during daylight hours (between 06:00 and 19:00 h) and within 48 h of a previous visit. The time of day that cattle visited water points did not differ between stations (P &gt; 0.05) but varied according to month (P = 0.001), period of day (P &lt; 0.001), time since last visit (P = 0.013) and cloud cover (P = 0.043). Time intervals between cattle visits to water points differed considerably between stations (P &lt; 0.002) and appeared to reflect seasonal conditions and water availability at each station. Time intervals between visits to water points also varied according to month (P &lt; 0.001), period of day (P &lt; 0.001), temperature-humidity index (P = 0.035) and cloud cover (P = 0.029). The results of the study show that RFID reader data is able to detect behavioural differences according to climate and water availability and is a suitable tool to study cattle water point use. Cattle water point use data could be used to aid mustering and trapping cattle, identify animals that fail to visit a water point, better understand pasture conditions, predict the amount and consistency of weight data collected from remote weighing technology, improve decision making by graziers and inform recommendations for the optimal number and distribution of water points.","author":[{"dropping-particle":"","family":"Williams","given":"Lauren R.","non-dropping-particle":"","parse-names":false,"suffix":""},{"dropping-particle":"","family":"Fox","given":"David R.","non-dropping-particle":"","parse-names":false,"suffix":""},{"dropping-particle":"","family":"Bishop-Hurley","given":"Greg J.","non-dropping-particle":"","parse-names":false,"suffix":""},{"dropping-particle":"","family":"Swain","given":"Dave L.","non-dropping-particle":"","parse-names":false,"suffix":""}],"container-title":"Computers and Electronics in Agriculture","id":"ITEM-1","issued":{"date-parts":[["2019","1","1"]]},"page":"193-202","publisher":"Elsevier B.V.","title":"Use of radio frequency identification (RFID) technology to record grazing beef cattle water point use","type":"article-journal","volume":"156"},"uris":["http://www.mendeley.com/documents/?uuid=793215b1-790d-3e09-a242-4a326a3a6191"]}],"mendeley":{"formattedCitation":"(Williams et al., 2019)","plainTextFormattedCitation":"(Williams et al., 2019)","previouslyFormattedCitation":"(Williams et al., 2019)"},"properties":{"noteIndex":0},"schema":"https://github.com/citation-style-language/schema/raw/master/csl-citation.json"}</w:instrText>
      </w:r>
      <w:r w:rsidR="00C90D24">
        <w:rPr>
          <w:lang w:eastAsia="en-NZ"/>
        </w:rPr>
        <w:fldChar w:fldCharType="separate"/>
      </w:r>
      <w:r w:rsidR="00C90D24" w:rsidRPr="00C90D24">
        <w:rPr>
          <w:noProof/>
          <w:lang w:eastAsia="en-NZ"/>
        </w:rPr>
        <w:t>(Williams et al., 2019)</w:t>
      </w:r>
      <w:r w:rsidR="00C90D24">
        <w:rPr>
          <w:lang w:eastAsia="en-NZ"/>
        </w:rPr>
        <w:fldChar w:fldCharType="end"/>
      </w:r>
      <w:r w:rsidR="00C90D24">
        <w:rPr>
          <w:lang w:eastAsia="en-NZ"/>
        </w:rPr>
        <w:t>.</w:t>
      </w:r>
    </w:p>
    <w:p w14:paraId="4C1EFCA1" w14:textId="77777777" w:rsidR="00030A9C" w:rsidRDefault="00030A9C">
      <w:pPr>
        <w:rPr>
          <w:rFonts w:ascii="Calibri" w:hAnsi="Calibri"/>
          <w:b/>
          <w:bCs/>
          <w:szCs w:val="20"/>
        </w:rPr>
      </w:pPr>
      <w:r>
        <w:br w:type="page"/>
      </w:r>
    </w:p>
    <w:p w14:paraId="529818E7" w14:textId="5DC7D3A8" w:rsidR="00D2502A" w:rsidRDefault="00D2502A" w:rsidP="009F0794">
      <w:pPr>
        <w:pStyle w:val="Caption"/>
      </w:pPr>
      <w:bookmarkStart w:id="29" w:name="_Toc143358128"/>
      <w:r>
        <w:lastRenderedPageBreak/>
        <w:t xml:space="preserve">Table </w:t>
      </w:r>
      <w:r w:rsidR="00F7573E">
        <w:fldChar w:fldCharType="begin"/>
      </w:r>
      <w:r w:rsidR="00F7573E">
        <w:instrText xml:space="preserve"> STYLEREF 1 \s </w:instrText>
      </w:r>
      <w:r w:rsidR="00F7573E">
        <w:fldChar w:fldCharType="separate"/>
      </w:r>
      <w:r w:rsidR="00F7573E">
        <w:t>1</w:t>
      </w:r>
      <w:r w:rsidR="00F7573E">
        <w:fldChar w:fldCharType="end"/>
      </w:r>
      <w:r w:rsidR="00F7573E">
        <w:t>.</w:t>
      </w:r>
      <w:r w:rsidR="00F7573E">
        <w:fldChar w:fldCharType="begin"/>
      </w:r>
      <w:r w:rsidR="00F7573E">
        <w:instrText xml:space="preserve"> SEQ Table \* ARABIC \s 1 </w:instrText>
      </w:r>
      <w:r w:rsidR="00F7573E">
        <w:fldChar w:fldCharType="separate"/>
      </w:r>
      <w:r w:rsidR="00F7573E">
        <w:t>2</w:t>
      </w:r>
      <w:r w:rsidR="00F7573E">
        <w:fldChar w:fldCharType="end"/>
      </w:r>
      <w:r>
        <w:t xml:space="preserve">  Short range communication protocols compared</w:t>
      </w:r>
      <w:bookmarkEnd w:id="29"/>
    </w:p>
    <w:tbl>
      <w:tblPr>
        <w:tblStyle w:val="TableGrid"/>
        <w:tblW w:w="9210" w:type="dxa"/>
        <w:tblLayout w:type="fixed"/>
        <w:tblLook w:val="04A0" w:firstRow="1" w:lastRow="0" w:firstColumn="1" w:lastColumn="0" w:noHBand="0" w:noVBand="1"/>
      </w:tblPr>
      <w:tblGrid>
        <w:gridCol w:w="1272"/>
        <w:gridCol w:w="702"/>
        <w:gridCol w:w="999"/>
        <w:gridCol w:w="1134"/>
        <w:gridCol w:w="1134"/>
        <w:gridCol w:w="1134"/>
        <w:gridCol w:w="1134"/>
        <w:gridCol w:w="1701"/>
      </w:tblGrid>
      <w:tr w:rsidR="00D2502A" w14:paraId="1B671D7F" w14:textId="77777777" w:rsidTr="00D2502A">
        <w:tc>
          <w:tcPr>
            <w:tcW w:w="1271" w:type="dxa"/>
            <w:tcBorders>
              <w:top w:val="single" w:sz="4" w:space="0" w:color="auto"/>
              <w:left w:val="single" w:sz="4" w:space="0" w:color="auto"/>
              <w:bottom w:val="single" w:sz="4" w:space="0" w:color="auto"/>
              <w:right w:val="single" w:sz="4" w:space="0" w:color="auto"/>
            </w:tcBorders>
            <w:hideMark/>
          </w:tcPr>
          <w:p w14:paraId="4240B5A4" w14:textId="77777777" w:rsidR="00D2502A" w:rsidRDefault="00D2502A" w:rsidP="00D2502A">
            <w:pPr>
              <w:rPr>
                <w:szCs w:val="22"/>
                <w:lang w:val="en-US" w:eastAsia="en-US"/>
              </w:rPr>
            </w:pPr>
            <w:r>
              <w:rPr>
                <w:lang w:val="en-US"/>
              </w:rPr>
              <w:t>Parameter</w:t>
            </w:r>
          </w:p>
        </w:tc>
        <w:tc>
          <w:tcPr>
            <w:tcW w:w="702" w:type="dxa"/>
            <w:tcBorders>
              <w:top w:val="single" w:sz="4" w:space="0" w:color="auto"/>
              <w:left w:val="single" w:sz="4" w:space="0" w:color="auto"/>
              <w:bottom w:val="single" w:sz="4" w:space="0" w:color="auto"/>
              <w:right w:val="single" w:sz="4" w:space="0" w:color="auto"/>
            </w:tcBorders>
            <w:hideMark/>
          </w:tcPr>
          <w:p w14:paraId="478537DC" w14:textId="77777777" w:rsidR="00D2502A" w:rsidRDefault="00D2502A" w:rsidP="00D2502A">
            <w:pPr>
              <w:rPr>
                <w:lang w:val="en-US"/>
              </w:rPr>
            </w:pPr>
            <w:r>
              <w:rPr>
                <w:lang w:val="en-US"/>
              </w:rPr>
              <w:t>RFID</w:t>
            </w:r>
          </w:p>
        </w:tc>
        <w:tc>
          <w:tcPr>
            <w:tcW w:w="999" w:type="dxa"/>
            <w:tcBorders>
              <w:top w:val="single" w:sz="4" w:space="0" w:color="auto"/>
              <w:left w:val="single" w:sz="4" w:space="0" w:color="auto"/>
              <w:bottom w:val="single" w:sz="4" w:space="0" w:color="auto"/>
              <w:right w:val="single" w:sz="4" w:space="0" w:color="auto"/>
            </w:tcBorders>
            <w:hideMark/>
          </w:tcPr>
          <w:p w14:paraId="5CBCC03F" w14:textId="77777777" w:rsidR="00D2502A" w:rsidRDefault="00D2502A" w:rsidP="00D2502A">
            <w:pPr>
              <w:rPr>
                <w:lang w:val="en-US"/>
              </w:rPr>
            </w:pPr>
            <w:r>
              <w:rPr>
                <w:lang w:val="en-US"/>
              </w:rPr>
              <w:t>ZigBee</w:t>
            </w:r>
            <w:r>
              <w:rPr>
                <w:lang w:val="en-US"/>
              </w:rPr>
              <w:br/>
              <w:t>std</w:t>
            </w:r>
          </w:p>
        </w:tc>
        <w:tc>
          <w:tcPr>
            <w:tcW w:w="1134" w:type="dxa"/>
            <w:tcBorders>
              <w:top w:val="single" w:sz="4" w:space="0" w:color="auto"/>
              <w:left w:val="single" w:sz="4" w:space="0" w:color="auto"/>
              <w:bottom w:val="single" w:sz="4" w:space="0" w:color="auto"/>
              <w:right w:val="single" w:sz="4" w:space="0" w:color="auto"/>
            </w:tcBorders>
            <w:hideMark/>
          </w:tcPr>
          <w:p w14:paraId="50281C1C" w14:textId="77777777" w:rsidR="00D2502A" w:rsidRDefault="00D2502A" w:rsidP="00D2502A">
            <w:pPr>
              <w:rPr>
                <w:lang w:val="en-US"/>
              </w:rPr>
            </w:pPr>
            <w:r>
              <w:rPr>
                <w:lang w:val="en-US"/>
              </w:rPr>
              <w:t>ZigBee</w:t>
            </w:r>
            <w:r>
              <w:rPr>
                <w:lang w:val="en-US"/>
              </w:rPr>
              <w:br/>
              <w:t>LR</w:t>
            </w:r>
          </w:p>
        </w:tc>
        <w:tc>
          <w:tcPr>
            <w:tcW w:w="1134" w:type="dxa"/>
            <w:tcBorders>
              <w:top w:val="single" w:sz="4" w:space="0" w:color="auto"/>
              <w:left w:val="single" w:sz="4" w:space="0" w:color="auto"/>
              <w:bottom w:val="single" w:sz="4" w:space="0" w:color="auto"/>
              <w:right w:val="single" w:sz="4" w:space="0" w:color="auto"/>
            </w:tcBorders>
            <w:hideMark/>
          </w:tcPr>
          <w:p w14:paraId="2DCB353D" w14:textId="77777777" w:rsidR="00D2502A" w:rsidRDefault="00D2502A" w:rsidP="00D2502A">
            <w:pPr>
              <w:rPr>
                <w:lang w:val="en-US"/>
              </w:rPr>
            </w:pPr>
            <w:r>
              <w:rPr>
                <w:lang w:val="en-US"/>
              </w:rPr>
              <w:t>BLE</w:t>
            </w:r>
          </w:p>
        </w:tc>
        <w:tc>
          <w:tcPr>
            <w:tcW w:w="1134" w:type="dxa"/>
            <w:tcBorders>
              <w:top w:val="single" w:sz="4" w:space="0" w:color="auto"/>
              <w:left w:val="single" w:sz="4" w:space="0" w:color="auto"/>
              <w:bottom w:val="single" w:sz="4" w:space="0" w:color="auto"/>
              <w:right w:val="single" w:sz="4" w:space="0" w:color="auto"/>
            </w:tcBorders>
            <w:hideMark/>
          </w:tcPr>
          <w:p w14:paraId="67C6418B" w14:textId="77777777" w:rsidR="00D2502A" w:rsidRDefault="00D2502A" w:rsidP="00D2502A">
            <w:pPr>
              <w:rPr>
                <w:lang w:val="en-US"/>
              </w:rPr>
            </w:pPr>
            <w:r>
              <w:rPr>
                <w:lang w:val="en-US"/>
              </w:rPr>
              <w:t>BT5</w:t>
            </w:r>
          </w:p>
        </w:tc>
        <w:tc>
          <w:tcPr>
            <w:tcW w:w="1134" w:type="dxa"/>
            <w:tcBorders>
              <w:top w:val="single" w:sz="4" w:space="0" w:color="auto"/>
              <w:left w:val="single" w:sz="4" w:space="0" w:color="auto"/>
              <w:bottom w:val="single" w:sz="4" w:space="0" w:color="auto"/>
              <w:right w:val="single" w:sz="4" w:space="0" w:color="auto"/>
            </w:tcBorders>
            <w:hideMark/>
          </w:tcPr>
          <w:p w14:paraId="3BCD7046" w14:textId="77777777" w:rsidR="00D2502A" w:rsidRDefault="00D2502A" w:rsidP="00D2502A">
            <w:pPr>
              <w:rPr>
                <w:lang w:val="en-US"/>
              </w:rPr>
            </w:pPr>
            <w:r>
              <w:rPr>
                <w:lang w:val="en-US"/>
              </w:rPr>
              <w:t>LoraWan</w:t>
            </w:r>
          </w:p>
        </w:tc>
        <w:tc>
          <w:tcPr>
            <w:tcW w:w="1701" w:type="dxa"/>
            <w:tcBorders>
              <w:top w:val="single" w:sz="4" w:space="0" w:color="auto"/>
              <w:left w:val="single" w:sz="4" w:space="0" w:color="auto"/>
              <w:bottom w:val="single" w:sz="4" w:space="0" w:color="auto"/>
              <w:right w:val="single" w:sz="4" w:space="0" w:color="auto"/>
            </w:tcBorders>
            <w:hideMark/>
          </w:tcPr>
          <w:p w14:paraId="53591428" w14:textId="77777777" w:rsidR="00D2502A" w:rsidRDefault="00D2502A" w:rsidP="00D2502A">
            <w:pPr>
              <w:rPr>
                <w:lang w:val="en-US"/>
              </w:rPr>
            </w:pPr>
            <w:r>
              <w:rPr>
                <w:lang w:val="en-US"/>
              </w:rPr>
              <w:t>Wifi HaLow</w:t>
            </w:r>
          </w:p>
        </w:tc>
      </w:tr>
      <w:tr w:rsidR="00D2502A" w14:paraId="15FDA8E8" w14:textId="77777777" w:rsidTr="00D2502A">
        <w:tc>
          <w:tcPr>
            <w:tcW w:w="1271" w:type="dxa"/>
            <w:tcBorders>
              <w:top w:val="single" w:sz="4" w:space="0" w:color="auto"/>
              <w:left w:val="single" w:sz="4" w:space="0" w:color="auto"/>
              <w:bottom w:val="single" w:sz="4" w:space="0" w:color="auto"/>
              <w:right w:val="single" w:sz="4" w:space="0" w:color="auto"/>
            </w:tcBorders>
            <w:hideMark/>
          </w:tcPr>
          <w:p w14:paraId="5DE3583E" w14:textId="77777777" w:rsidR="00D2502A" w:rsidRDefault="00D2502A" w:rsidP="00D2502A">
            <w:pPr>
              <w:rPr>
                <w:lang w:val="en-US"/>
              </w:rPr>
            </w:pPr>
            <w:r>
              <w:rPr>
                <w:lang w:val="en-US"/>
              </w:rPr>
              <w:t>Standard</w:t>
            </w:r>
          </w:p>
        </w:tc>
        <w:tc>
          <w:tcPr>
            <w:tcW w:w="702" w:type="dxa"/>
            <w:tcBorders>
              <w:top w:val="single" w:sz="4" w:space="0" w:color="auto"/>
              <w:left w:val="single" w:sz="4" w:space="0" w:color="auto"/>
              <w:bottom w:val="single" w:sz="4" w:space="0" w:color="auto"/>
              <w:right w:val="single" w:sz="4" w:space="0" w:color="auto"/>
            </w:tcBorders>
            <w:hideMark/>
          </w:tcPr>
          <w:p w14:paraId="75BD2AD2" w14:textId="77777777" w:rsidR="00D2502A" w:rsidRDefault="00D2502A" w:rsidP="00D2502A">
            <w:pPr>
              <w:rPr>
                <w:lang w:val="en-US"/>
              </w:rPr>
            </w:pPr>
            <w:r>
              <w:rPr>
                <w:lang w:val="en-US"/>
              </w:rPr>
              <w:t>RFID</w:t>
            </w:r>
          </w:p>
        </w:tc>
        <w:tc>
          <w:tcPr>
            <w:tcW w:w="999" w:type="dxa"/>
            <w:tcBorders>
              <w:top w:val="single" w:sz="4" w:space="0" w:color="auto"/>
              <w:left w:val="single" w:sz="4" w:space="0" w:color="auto"/>
              <w:bottom w:val="single" w:sz="4" w:space="0" w:color="auto"/>
              <w:right w:val="single" w:sz="4" w:space="0" w:color="auto"/>
            </w:tcBorders>
            <w:hideMark/>
          </w:tcPr>
          <w:p w14:paraId="7520B47F" w14:textId="77777777" w:rsidR="00D2502A" w:rsidRDefault="00D2502A" w:rsidP="00D2502A">
            <w:pPr>
              <w:rPr>
                <w:lang w:val="en-US"/>
              </w:rPr>
            </w:pPr>
            <w:r>
              <w:rPr>
                <w:lang w:val="en-US"/>
              </w:rPr>
              <w:t>IEEE 802.15.4</w:t>
            </w:r>
          </w:p>
        </w:tc>
        <w:tc>
          <w:tcPr>
            <w:tcW w:w="1134" w:type="dxa"/>
            <w:tcBorders>
              <w:top w:val="single" w:sz="4" w:space="0" w:color="auto"/>
              <w:left w:val="single" w:sz="4" w:space="0" w:color="auto"/>
              <w:bottom w:val="single" w:sz="4" w:space="0" w:color="auto"/>
              <w:right w:val="single" w:sz="4" w:space="0" w:color="auto"/>
            </w:tcBorders>
            <w:hideMark/>
          </w:tcPr>
          <w:p w14:paraId="02B94FDF" w14:textId="77777777" w:rsidR="00D2502A" w:rsidRDefault="00D2502A" w:rsidP="00D2502A">
            <w:pPr>
              <w:rPr>
                <w:lang w:val="en-US"/>
              </w:rPr>
            </w:pPr>
            <w:r>
              <w:rPr>
                <w:lang w:val="en-US"/>
              </w:rPr>
              <w:t>IEEE 802.15.4</w:t>
            </w:r>
          </w:p>
        </w:tc>
        <w:tc>
          <w:tcPr>
            <w:tcW w:w="1134" w:type="dxa"/>
            <w:tcBorders>
              <w:top w:val="single" w:sz="4" w:space="0" w:color="auto"/>
              <w:left w:val="single" w:sz="4" w:space="0" w:color="auto"/>
              <w:bottom w:val="single" w:sz="4" w:space="0" w:color="auto"/>
              <w:right w:val="single" w:sz="4" w:space="0" w:color="auto"/>
            </w:tcBorders>
            <w:hideMark/>
          </w:tcPr>
          <w:p w14:paraId="1A39C880" w14:textId="77777777" w:rsidR="00D2502A" w:rsidRDefault="00D2502A" w:rsidP="00D2502A">
            <w:pPr>
              <w:rPr>
                <w:lang w:val="en-US"/>
              </w:rPr>
            </w:pPr>
            <w:r>
              <w:rPr>
                <w:lang w:val="en-US"/>
              </w:rPr>
              <w:t>IEEE 802.15.4</w:t>
            </w:r>
          </w:p>
        </w:tc>
        <w:tc>
          <w:tcPr>
            <w:tcW w:w="1134" w:type="dxa"/>
            <w:tcBorders>
              <w:top w:val="single" w:sz="4" w:space="0" w:color="auto"/>
              <w:left w:val="single" w:sz="4" w:space="0" w:color="auto"/>
              <w:bottom w:val="single" w:sz="4" w:space="0" w:color="auto"/>
              <w:right w:val="single" w:sz="4" w:space="0" w:color="auto"/>
            </w:tcBorders>
            <w:hideMark/>
          </w:tcPr>
          <w:p w14:paraId="35CD899B" w14:textId="77777777" w:rsidR="00D2502A" w:rsidRDefault="00D2502A" w:rsidP="00D2502A">
            <w:pPr>
              <w:rPr>
                <w:lang w:val="en-US"/>
              </w:rPr>
            </w:pPr>
            <w:r>
              <w:rPr>
                <w:lang w:val="en-US"/>
              </w:rPr>
              <w:t>IEEE 802.15.4</w:t>
            </w:r>
          </w:p>
        </w:tc>
        <w:tc>
          <w:tcPr>
            <w:tcW w:w="1134" w:type="dxa"/>
            <w:tcBorders>
              <w:top w:val="single" w:sz="4" w:space="0" w:color="auto"/>
              <w:left w:val="single" w:sz="4" w:space="0" w:color="auto"/>
              <w:bottom w:val="single" w:sz="4" w:space="0" w:color="auto"/>
              <w:right w:val="single" w:sz="4" w:space="0" w:color="auto"/>
            </w:tcBorders>
            <w:hideMark/>
          </w:tcPr>
          <w:p w14:paraId="2924C525" w14:textId="77777777" w:rsidR="00D2502A" w:rsidRDefault="00D2502A" w:rsidP="00D2502A">
            <w:pPr>
              <w:rPr>
                <w:lang w:val="en-US"/>
              </w:rPr>
            </w:pPr>
            <w:r>
              <w:rPr>
                <w:lang w:val="en-US"/>
              </w:rPr>
              <w:t>IEEE 802.15.4g</w:t>
            </w:r>
          </w:p>
        </w:tc>
        <w:tc>
          <w:tcPr>
            <w:tcW w:w="1701" w:type="dxa"/>
            <w:tcBorders>
              <w:top w:val="single" w:sz="4" w:space="0" w:color="auto"/>
              <w:left w:val="single" w:sz="4" w:space="0" w:color="auto"/>
              <w:bottom w:val="single" w:sz="4" w:space="0" w:color="auto"/>
              <w:right w:val="single" w:sz="4" w:space="0" w:color="auto"/>
            </w:tcBorders>
            <w:hideMark/>
          </w:tcPr>
          <w:p w14:paraId="02ABDB03" w14:textId="77777777" w:rsidR="00D2502A" w:rsidRDefault="00D2502A" w:rsidP="00D2502A">
            <w:pPr>
              <w:rPr>
                <w:lang w:val="en-US"/>
              </w:rPr>
            </w:pPr>
            <w:r>
              <w:rPr>
                <w:lang w:val="en-US"/>
              </w:rPr>
              <w:t>IEEE 802.11ah</w:t>
            </w:r>
          </w:p>
        </w:tc>
      </w:tr>
      <w:tr w:rsidR="00D2502A" w14:paraId="17C1E16B" w14:textId="77777777" w:rsidTr="00D2502A">
        <w:tc>
          <w:tcPr>
            <w:tcW w:w="1271" w:type="dxa"/>
            <w:tcBorders>
              <w:top w:val="single" w:sz="4" w:space="0" w:color="auto"/>
              <w:left w:val="single" w:sz="4" w:space="0" w:color="auto"/>
              <w:bottom w:val="single" w:sz="4" w:space="0" w:color="auto"/>
              <w:right w:val="single" w:sz="4" w:space="0" w:color="auto"/>
            </w:tcBorders>
            <w:hideMark/>
          </w:tcPr>
          <w:p w14:paraId="3F458335" w14:textId="77777777" w:rsidR="00D2502A" w:rsidRDefault="00D2502A" w:rsidP="00D2502A">
            <w:pPr>
              <w:rPr>
                <w:lang w:val="en-US"/>
              </w:rPr>
            </w:pPr>
            <w:r>
              <w:rPr>
                <w:lang w:val="en-US"/>
              </w:rPr>
              <w:t>Frequency</w:t>
            </w:r>
          </w:p>
        </w:tc>
        <w:tc>
          <w:tcPr>
            <w:tcW w:w="702" w:type="dxa"/>
            <w:tcBorders>
              <w:top w:val="single" w:sz="4" w:space="0" w:color="auto"/>
              <w:left w:val="single" w:sz="4" w:space="0" w:color="auto"/>
              <w:bottom w:val="single" w:sz="4" w:space="0" w:color="auto"/>
              <w:right w:val="single" w:sz="4" w:space="0" w:color="auto"/>
            </w:tcBorders>
            <w:hideMark/>
          </w:tcPr>
          <w:p w14:paraId="68C75833" w14:textId="77777777" w:rsidR="00D2502A" w:rsidRDefault="00D2502A" w:rsidP="00D2502A">
            <w:pPr>
              <w:rPr>
                <w:lang w:val="en-US"/>
              </w:rPr>
            </w:pPr>
            <w:r>
              <w:rPr>
                <w:lang w:val="en-US"/>
              </w:rPr>
              <w:t>433Mhz</w:t>
            </w:r>
          </w:p>
        </w:tc>
        <w:tc>
          <w:tcPr>
            <w:tcW w:w="999" w:type="dxa"/>
            <w:tcBorders>
              <w:top w:val="single" w:sz="4" w:space="0" w:color="auto"/>
              <w:left w:val="single" w:sz="4" w:space="0" w:color="auto"/>
              <w:bottom w:val="single" w:sz="4" w:space="0" w:color="auto"/>
              <w:right w:val="single" w:sz="4" w:space="0" w:color="auto"/>
            </w:tcBorders>
            <w:hideMark/>
          </w:tcPr>
          <w:p w14:paraId="428F9576" w14:textId="77777777" w:rsidR="00D2502A" w:rsidRDefault="00D2502A" w:rsidP="00D2502A">
            <w:pPr>
              <w:rPr>
                <w:lang w:val="en-US"/>
              </w:rPr>
            </w:pPr>
            <w:r>
              <w:rPr>
                <w:lang w:val="en-US"/>
              </w:rPr>
              <w:t>2.4 GHz</w:t>
            </w:r>
          </w:p>
        </w:tc>
        <w:tc>
          <w:tcPr>
            <w:tcW w:w="1134" w:type="dxa"/>
            <w:tcBorders>
              <w:top w:val="single" w:sz="4" w:space="0" w:color="auto"/>
              <w:left w:val="single" w:sz="4" w:space="0" w:color="auto"/>
              <w:bottom w:val="single" w:sz="4" w:space="0" w:color="auto"/>
              <w:right w:val="single" w:sz="4" w:space="0" w:color="auto"/>
            </w:tcBorders>
            <w:hideMark/>
          </w:tcPr>
          <w:p w14:paraId="1965B027" w14:textId="77777777" w:rsidR="00D2502A" w:rsidRDefault="00D2502A" w:rsidP="00D2502A">
            <w:pPr>
              <w:rPr>
                <w:lang w:val="en-US"/>
              </w:rPr>
            </w:pPr>
            <w:r>
              <w:rPr>
                <w:lang w:val="en-US"/>
              </w:rPr>
              <w:t>915</w:t>
            </w:r>
            <w:r>
              <w:rPr>
                <w:lang w:val="en-US"/>
              </w:rPr>
              <w:br/>
              <w:t>MHz</w:t>
            </w:r>
          </w:p>
        </w:tc>
        <w:tc>
          <w:tcPr>
            <w:tcW w:w="1134" w:type="dxa"/>
            <w:tcBorders>
              <w:top w:val="single" w:sz="4" w:space="0" w:color="auto"/>
              <w:left w:val="single" w:sz="4" w:space="0" w:color="auto"/>
              <w:bottom w:val="single" w:sz="4" w:space="0" w:color="auto"/>
              <w:right w:val="single" w:sz="4" w:space="0" w:color="auto"/>
            </w:tcBorders>
            <w:hideMark/>
          </w:tcPr>
          <w:p w14:paraId="6D238B4D" w14:textId="77777777" w:rsidR="00D2502A" w:rsidRDefault="00D2502A" w:rsidP="00D2502A">
            <w:pPr>
              <w:rPr>
                <w:lang w:val="en-US"/>
              </w:rPr>
            </w:pPr>
            <w:r>
              <w:rPr>
                <w:lang w:val="en-US"/>
              </w:rPr>
              <w:t>2.4 GHz</w:t>
            </w:r>
          </w:p>
        </w:tc>
        <w:tc>
          <w:tcPr>
            <w:tcW w:w="1134" w:type="dxa"/>
            <w:tcBorders>
              <w:top w:val="single" w:sz="4" w:space="0" w:color="auto"/>
              <w:left w:val="single" w:sz="4" w:space="0" w:color="auto"/>
              <w:bottom w:val="single" w:sz="4" w:space="0" w:color="auto"/>
              <w:right w:val="single" w:sz="4" w:space="0" w:color="auto"/>
            </w:tcBorders>
            <w:hideMark/>
          </w:tcPr>
          <w:p w14:paraId="07A3FF97" w14:textId="77777777" w:rsidR="00D2502A" w:rsidRDefault="00D2502A" w:rsidP="00D2502A">
            <w:pPr>
              <w:rPr>
                <w:lang w:val="en-US"/>
              </w:rPr>
            </w:pPr>
            <w:r>
              <w:rPr>
                <w:lang w:val="en-US"/>
              </w:rPr>
              <w:t>2.4 GHz</w:t>
            </w:r>
          </w:p>
        </w:tc>
        <w:tc>
          <w:tcPr>
            <w:tcW w:w="1134" w:type="dxa"/>
            <w:tcBorders>
              <w:top w:val="single" w:sz="4" w:space="0" w:color="auto"/>
              <w:left w:val="single" w:sz="4" w:space="0" w:color="auto"/>
              <w:bottom w:val="single" w:sz="4" w:space="0" w:color="auto"/>
              <w:right w:val="single" w:sz="4" w:space="0" w:color="auto"/>
            </w:tcBorders>
            <w:hideMark/>
          </w:tcPr>
          <w:p w14:paraId="3990E5A6" w14:textId="77777777" w:rsidR="00D2502A" w:rsidRDefault="00D2502A" w:rsidP="00D2502A">
            <w:pPr>
              <w:rPr>
                <w:lang w:val="en-US"/>
              </w:rPr>
            </w:pPr>
            <w:r>
              <w:rPr>
                <w:lang w:val="en-US"/>
              </w:rPr>
              <w:t>915 MHz</w:t>
            </w:r>
          </w:p>
        </w:tc>
        <w:tc>
          <w:tcPr>
            <w:tcW w:w="1701" w:type="dxa"/>
            <w:tcBorders>
              <w:top w:val="single" w:sz="4" w:space="0" w:color="auto"/>
              <w:left w:val="single" w:sz="4" w:space="0" w:color="auto"/>
              <w:bottom w:val="single" w:sz="4" w:space="0" w:color="auto"/>
              <w:right w:val="single" w:sz="4" w:space="0" w:color="auto"/>
            </w:tcBorders>
            <w:hideMark/>
          </w:tcPr>
          <w:p w14:paraId="06C6E813" w14:textId="77777777" w:rsidR="00D2502A" w:rsidRDefault="00D2502A" w:rsidP="00D2502A">
            <w:pPr>
              <w:rPr>
                <w:lang w:val="en-US"/>
              </w:rPr>
            </w:pPr>
            <w:r>
              <w:rPr>
                <w:lang w:val="en-US"/>
              </w:rPr>
              <w:t>915-930 MHz</w:t>
            </w:r>
          </w:p>
        </w:tc>
      </w:tr>
      <w:tr w:rsidR="00D2502A" w14:paraId="3F2C9AC3" w14:textId="77777777" w:rsidTr="00D2502A">
        <w:tc>
          <w:tcPr>
            <w:tcW w:w="1271" w:type="dxa"/>
            <w:tcBorders>
              <w:top w:val="single" w:sz="4" w:space="0" w:color="auto"/>
              <w:left w:val="single" w:sz="4" w:space="0" w:color="auto"/>
              <w:bottom w:val="single" w:sz="4" w:space="0" w:color="auto"/>
              <w:right w:val="single" w:sz="4" w:space="0" w:color="auto"/>
            </w:tcBorders>
            <w:hideMark/>
          </w:tcPr>
          <w:p w14:paraId="03F18869" w14:textId="77777777" w:rsidR="00D2502A" w:rsidRDefault="00D2502A" w:rsidP="00D2502A">
            <w:pPr>
              <w:rPr>
                <w:lang w:val="en-US"/>
              </w:rPr>
            </w:pPr>
            <w:r>
              <w:rPr>
                <w:lang w:val="en-US"/>
              </w:rPr>
              <w:t>Range</w:t>
            </w:r>
          </w:p>
        </w:tc>
        <w:tc>
          <w:tcPr>
            <w:tcW w:w="702" w:type="dxa"/>
            <w:tcBorders>
              <w:top w:val="single" w:sz="4" w:space="0" w:color="auto"/>
              <w:left w:val="single" w:sz="4" w:space="0" w:color="auto"/>
              <w:bottom w:val="single" w:sz="4" w:space="0" w:color="auto"/>
              <w:right w:val="single" w:sz="4" w:space="0" w:color="auto"/>
            </w:tcBorders>
            <w:hideMark/>
          </w:tcPr>
          <w:p w14:paraId="640AE302" w14:textId="77777777" w:rsidR="00D2502A" w:rsidRDefault="00D2502A" w:rsidP="00D2502A">
            <w:pPr>
              <w:rPr>
                <w:lang w:val="en-US"/>
              </w:rPr>
            </w:pPr>
            <w:r>
              <w:rPr>
                <w:lang w:val="en-US"/>
              </w:rPr>
              <w:t>2m</w:t>
            </w:r>
          </w:p>
        </w:tc>
        <w:tc>
          <w:tcPr>
            <w:tcW w:w="999" w:type="dxa"/>
            <w:tcBorders>
              <w:top w:val="single" w:sz="4" w:space="0" w:color="auto"/>
              <w:left w:val="single" w:sz="4" w:space="0" w:color="auto"/>
              <w:bottom w:val="single" w:sz="4" w:space="0" w:color="auto"/>
              <w:right w:val="single" w:sz="4" w:space="0" w:color="auto"/>
            </w:tcBorders>
            <w:hideMark/>
          </w:tcPr>
          <w:p w14:paraId="10B3ACC7" w14:textId="77777777" w:rsidR="00D2502A" w:rsidRDefault="00D2502A" w:rsidP="00D2502A">
            <w:pPr>
              <w:rPr>
                <w:lang w:val="en-US"/>
              </w:rPr>
            </w:pPr>
            <w:r>
              <w:rPr>
                <w:lang w:val="en-US"/>
              </w:rPr>
              <w:t>60 m</w:t>
            </w:r>
            <w:r>
              <w:rPr>
                <w:lang w:val="en-US"/>
              </w:rPr>
              <w:br/>
            </w:r>
          </w:p>
        </w:tc>
        <w:tc>
          <w:tcPr>
            <w:tcW w:w="1134" w:type="dxa"/>
            <w:tcBorders>
              <w:top w:val="single" w:sz="4" w:space="0" w:color="auto"/>
              <w:left w:val="single" w:sz="4" w:space="0" w:color="auto"/>
              <w:bottom w:val="single" w:sz="4" w:space="0" w:color="auto"/>
              <w:right w:val="single" w:sz="4" w:space="0" w:color="auto"/>
            </w:tcBorders>
            <w:hideMark/>
          </w:tcPr>
          <w:p w14:paraId="57F81B18" w14:textId="77777777" w:rsidR="00D2502A" w:rsidRDefault="00D2502A" w:rsidP="00D2502A">
            <w:pPr>
              <w:rPr>
                <w:lang w:val="en-US"/>
              </w:rPr>
            </w:pPr>
            <w:r>
              <w:rPr>
                <w:lang w:val="en-US"/>
              </w:rPr>
              <w:t>14km /</w:t>
            </w:r>
            <w:r>
              <w:rPr>
                <w:lang w:val="en-US"/>
              </w:rPr>
              <w:br/>
              <w:t>6.5km</w:t>
            </w:r>
          </w:p>
        </w:tc>
        <w:tc>
          <w:tcPr>
            <w:tcW w:w="1134" w:type="dxa"/>
            <w:tcBorders>
              <w:top w:val="single" w:sz="4" w:space="0" w:color="auto"/>
              <w:left w:val="single" w:sz="4" w:space="0" w:color="auto"/>
              <w:bottom w:val="single" w:sz="4" w:space="0" w:color="auto"/>
              <w:right w:val="single" w:sz="4" w:space="0" w:color="auto"/>
            </w:tcBorders>
            <w:hideMark/>
          </w:tcPr>
          <w:p w14:paraId="64344886" w14:textId="77777777" w:rsidR="00D2502A" w:rsidRDefault="00D2502A" w:rsidP="00D2502A">
            <w:pPr>
              <w:rPr>
                <w:lang w:val="en-US"/>
              </w:rPr>
            </w:pPr>
            <w:r>
              <w:rPr>
                <w:lang w:val="en-US"/>
              </w:rPr>
              <w:t>10m</w:t>
            </w:r>
          </w:p>
        </w:tc>
        <w:tc>
          <w:tcPr>
            <w:tcW w:w="1134" w:type="dxa"/>
            <w:tcBorders>
              <w:top w:val="single" w:sz="4" w:space="0" w:color="auto"/>
              <w:left w:val="single" w:sz="4" w:space="0" w:color="auto"/>
              <w:bottom w:val="single" w:sz="4" w:space="0" w:color="auto"/>
              <w:right w:val="single" w:sz="4" w:space="0" w:color="auto"/>
            </w:tcBorders>
            <w:hideMark/>
          </w:tcPr>
          <w:p w14:paraId="44CF3098" w14:textId="77777777" w:rsidR="00D2502A" w:rsidRDefault="00D2502A" w:rsidP="00D2502A">
            <w:pPr>
              <w:rPr>
                <w:lang w:val="en-US"/>
              </w:rPr>
            </w:pPr>
            <w:r>
              <w:rPr>
                <w:lang w:val="en-US"/>
              </w:rPr>
              <w:t>750m</w:t>
            </w:r>
          </w:p>
        </w:tc>
        <w:tc>
          <w:tcPr>
            <w:tcW w:w="1134" w:type="dxa"/>
            <w:tcBorders>
              <w:top w:val="single" w:sz="4" w:space="0" w:color="auto"/>
              <w:left w:val="single" w:sz="4" w:space="0" w:color="auto"/>
              <w:bottom w:val="single" w:sz="4" w:space="0" w:color="auto"/>
              <w:right w:val="single" w:sz="4" w:space="0" w:color="auto"/>
            </w:tcBorders>
            <w:hideMark/>
          </w:tcPr>
          <w:p w14:paraId="5B8810FB" w14:textId="77777777" w:rsidR="00D2502A" w:rsidRDefault="00D2502A" w:rsidP="00D2502A">
            <w:pPr>
              <w:rPr>
                <w:lang w:val="en-US"/>
              </w:rPr>
            </w:pPr>
            <w:r>
              <w:rPr>
                <w:lang w:val="en-US"/>
              </w:rPr>
              <w:t>5km</w:t>
            </w:r>
          </w:p>
        </w:tc>
        <w:tc>
          <w:tcPr>
            <w:tcW w:w="1701" w:type="dxa"/>
            <w:tcBorders>
              <w:top w:val="single" w:sz="4" w:space="0" w:color="auto"/>
              <w:left w:val="single" w:sz="4" w:space="0" w:color="auto"/>
              <w:bottom w:val="single" w:sz="4" w:space="0" w:color="auto"/>
              <w:right w:val="single" w:sz="4" w:space="0" w:color="auto"/>
            </w:tcBorders>
            <w:hideMark/>
          </w:tcPr>
          <w:p w14:paraId="0E005E41" w14:textId="77777777" w:rsidR="00D2502A" w:rsidRDefault="00D2502A" w:rsidP="00D2502A">
            <w:pPr>
              <w:rPr>
                <w:lang w:val="en-US"/>
              </w:rPr>
            </w:pPr>
            <w:r>
              <w:rPr>
                <w:lang w:val="en-US"/>
              </w:rPr>
              <w:t>1km</w:t>
            </w:r>
          </w:p>
        </w:tc>
      </w:tr>
      <w:tr w:rsidR="00D2502A" w14:paraId="3D7E802A" w14:textId="77777777" w:rsidTr="00D2502A">
        <w:tc>
          <w:tcPr>
            <w:tcW w:w="1271" w:type="dxa"/>
            <w:tcBorders>
              <w:top w:val="single" w:sz="4" w:space="0" w:color="auto"/>
              <w:left w:val="single" w:sz="4" w:space="0" w:color="auto"/>
              <w:bottom w:val="single" w:sz="4" w:space="0" w:color="auto"/>
              <w:right w:val="single" w:sz="4" w:space="0" w:color="auto"/>
            </w:tcBorders>
            <w:hideMark/>
          </w:tcPr>
          <w:p w14:paraId="2D39F8B1" w14:textId="77777777" w:rsidR="00D2502A" w:rsidRDefault="00D2502A" w:rsidP="00D2502A">
            <w:pPr>
              <w:rPr>
                <w:lang w:val="en-US"/>
              </w:rPr>
            </w:pPr>
            <w:r>
              <w:rPr>
                <w:lang w:val="en-US"/>
              </w:rPr>
              <w:t>Data rate</w:t>
            </w:r>
          </w:p>
        </w:tc>
        <w:tc>
          <w:tcPr>
            <w:tcW w:w="702" w:type="dxa"/>
            <w:tcBorders>
              <w:top w:val="single" w:sz="4" w:space="0" w:color="auto"/>
              <w:left w:val="single" w:sz="4" w:space="0" w:color="auto"/>
              <w:bottom w:val="single" w:sz="4" w:space="0" w:color="auto"/>
              <w:right w:val="single" w:sz="4" w:space="0" w:color="auto"/>
            </w:tcBorders>
            <w:hideMark/>
          </w:tcPr>
          <w:p w14:paraId="24066D94" w14:textId="77777777" w:rsidR="00D2502A" w:rsidRDefault="00D2502A" w:rsidP="00D2502A">
            <w:pPr>
              <w:rPr>
                <w:lang w:val="en-US"/>
              </w:rPr>
            </w:pPr>
            <w:r>
              <w:rPr>
                <w:lang w:val="en-US"/>
              </w:rPr>
              <w:t>n/a</w:t>
            </w:r>
          </w:p>
        </w:tc>
        <w:tc>
          <w:tcPr>
            <w:tcW w:w="999" w:type="dxa"/>
            <w:tcBorders>
              <w:top w:val="single" w:sz="4" w:space="0" w:color="auto"/>
              <w:left w:val="single" w:sz="4" w:space="0" w:color="auto"/>
              <w:bottom w:val="single" w:sz="4" w:space="0" w:color="auto"/>
              <w:right w:val="single" w:sz="4" w:space="0" w:color="auto"/>
            </w:tcBorders>
            <w:hideMark/>
          </w:tcPr>
          <w:p w14:paraId="25A680FD" w14:textId="77777777" w:rsidR="00D2502A" w:rsidRDefault="00D2502A" w:rsidP="00D2502A">
            <w:pPr>
              <w:rPr>
                <w:lang w:val="en-US"/>
              </w:rPr>
            </w:pPr>
            <w:r>
              <w:rPr>
                <w:lang w:val="en-US"/>
              </w:rPr>
              <w:t>250</w:t>
            </w:r>
            <w:r>
              <w:rPr>
                <w:lang w:val="en-US"/>
              </w:rPr>
              <w:br/>
              <w:t>kbs</w:t>
            </w:r>
          </w:p>
        </w:tc>
        <w:tc>
          <w:tcPr>
            <w:tcW w:w="1134" w:type="dxa"/>
            <w:tcBorders>
              <w:top w:val="single" w:sz="4" w:space="0" w:color="auto"/>
              <w:left w:val="single" w:sz="4" w:space="0" w:color="auto"/>
              <w:bottom w:val="single" w:sz="4" w:space="0" w:color="auto"/>
              <w:right w:val="single" w:sz="4" w:space="0" w:color="auto"/>
            </w:tcBorders>
            <w:hideMark/>
          </w:tcPr>
          <w:p w14:paraId="7FAF228D" w14:textId="77777777" w:rsidR="00D2502A" w:rsidRDefault="00D2502A" w:rsidP="00D2502A">
            <w:pPr>
              <w:rPr>
                <w:lang w:val="en-US"/>
              </w:rPr>
            </w:pPr>
            <w:r>
              <w:rPr>
                <w:lang w:val="en-US"/>
              </w:rPr>
              <w:t>10 / 200</w:t>
            </w:r>
            <w:r>
              <w:rPr>
                <w:lang w:val="en-US"/>
              </w:rPr>
              <w:br/>
              <w:t>kbs</w:t>
            </w:r>
          </w:p>
        </w:tc>
        <w:tc>
          <w:tcPr>
            <w:tcW w:w="1134" w:type="dxa"/>
            <w:tcBorders>
              <w:top w:val="single" w:sz="4" w:space="0" w:color="auto"/>
              <w:left w:val="single" w:sz="4" w:space="0" w:color="auto"/>
              <w:bottom w:val="single" w:sz="4" w:space="0" w:color="auto"/>
              <w:right w:val="single" w:sz="4" w:space="0" w:color="auto"/>
            </w:tcBorders>
            <w:hideMark/>
          </w:tcPr>
          <w:p w14:paraId="7CCD87B6" w14:textId="77777777" w:rsidR="00D2502A" w:rsidRDefault="00D2502A" w:rsidP="00D2502A">
            <w:pPr>
              <w:rPr>
                <w:lang w:val="en-US"/>
              </w:rPr>
            </w:pPr>
            <w:r>
              <w:rPr>
                <w:lang w:val="en-US"/>
              </w:rPr>
              <w:t>1 Mbps</w:t>
            </w:r>
          </w:p>
        </w:tc>
        <w:tc>
          <w:tcPr>
            <w:tcW w:w="1134" w:type="dxa"/>
            <w:tcBorders>
              <w:top w:val="single" w:sz="4" w:space="0" w:color="auto"/>
              <w:left w:val="single" w:sz="4" w:space="0" w:color="auto"/>
              <w:bottom w:val="single" w:sz="4" w:space="0" w:color="auto"/>
              <w:right w:val="single" w:sz="4" w:space="0" w:color="auto"/>
            </w:tcBorders>
            <w:hideMark/>
          </w:tcPr>
          <w:p w14:paraId="73DC4122" w14:textId="77777777" w:rsidR="00D2502A" w:rsidRDefault="00D2502A" w:rsidP="00D2502A">
            <w:pPr>
              <w:rPr>
                <w:lang w:val="en-US"/>
              </w:rPr>
            </w:pPr>
            <w:r>
              <w:rPr>
                <w:lang w:val="en-US"/>
              </w:rPr>
              <w:t>125kbps-2 Mbps</w:t>
            </w:r>
          </w:p>
        </w:tc>
        <w:tc>
          <w:tcPr>
            <w:tcW w:w="1134" w:type="dxa"/>
            <w:tcBorders>
              <w:top w:val="single" w:sz="4" w:space="0" w:color="auto"/>
              <w:left w:val="single" w:sz="4" w:space="0" w:color="auto"/>
              <w:bottom w:val="single" w:sz="4" w:space="0" w:color="auto"/>
              <w:right w:val="single" w:sz="4" w:space="0" w:color="auto"/>
            </w:tcBorders>
            <w:hideMark/>
          </w:tcPr>
          <w:p w14:paraId="63BBA478" w14:textId="77777777" w:rsidR="00D2502A" w:rsidRDefault="00D2502A" w:rsidP="00D2502A">
            <w:pPr>
              <w:rPr>
                <w:lang w:val="en-US"/>
              </w:rPr>
            </w:pPr>
            <w:r>
              <w:rPr>
                <w:lang w:val="en-US"/>
              </w:rPr>
              <w:t>50 kbps</w:t>
            </w:r>
          </w:p>
        </w:tc>
        <w:tc>
          <w:tcPr>
            <w:tcW w:w="1701" w:type="dxa"/>
            <w:tcBorders>
              <w:top w:val="single" w:sz="4" w:space="0" w:color="auto"/>
              <w:left w:val="single" w:sz="4" w:space="0" w:color="auto"/>
              <w:bottom w:val="single" w:sz="4" w:space="0" w:color="auto"/>
              <w:right w:val="single" w:sz="4" w:space="0" w:color="auto"/>
            </w:tcBorders>
            <w:hideMark/>
          </w:tcPr>
          <w:p w14:paraId="30A177D2" w14:textId="77777777" w:rsidR="00D2502A" w:rsidRDefault="00D2502A" w:rsidP="00D2502A">
            <w:pPr>
              <w:rPr>
                <w:lang w:val="en-US"/>
              </w:rPr>
            </w:pPr>
            <w:r>
              <w:rPr>
                <w:lang w:val="en-US"/>
              </w:rPr>
              <w:t>150 kbs (1km range) – 80Mbps</w:t>
            </w:r>
          </w:p>
        </w:tc>
      </w:tr>
      <w:tr w:rsidR="00D2502A" w14:paraId="27BCEA74" w14:textId="77777777" w:rsidTr="00D2502A">
        <w:tc>
          <w:tcPr>
            <w:tcW w:w="1271" w:type="dxa"/>
            <w:tcBorders>
              <w:top w:val="single" w:sz="4" w:space="0" w:color="auto"/>
              <w:left w:val="single" w:sz="4" w:space="0" w:color="auto"/>
              <w:bottom w:val="single" w:sz="4" w:space="0" w:color="auto"/>
              <w:right w:val="single" w:sz="4" w:space="0" w:color="auto"/>
            </w:tcBorders>
            <w:hideMark/>
          </w:tcPr>
          <w:p w14:paraId="3907B309" w14:textId="77777777" w:rsidR="00D2502A" w:rsidRDefault="00D2502A" w:rsidP="00D2502A">
            <w:pPr>
              <w:rPr>
                <w:lang w:val="en-US"/>
              </w:rPr>
            </w:pPr>
            <w:r>
              <w:rPr>
                <w:lang w:val="en-US"/>
              </w:rPr>
              <w:t>Power use</w:t>
            </w:r>
          </w:p>
        </w:tc>
        <w:tc>
          <w:tcPr>
            <w:tcW w:w="702" w:type="dxa"/>
            <w:tcBorders>
              <w:top w:val="single" w:sz="4" w:space="0" w:color="auto"/>
              <w:left w:val="single" w:sz="4" w:space="0" w:color="auto"/>
              <w:bottom w:val="single" w:sz="4" w:space="0" w:color="auto"/>
              <w:right w:val="single" w:sz="4" w:space="0" w:color="auto"/>
            </w:tcBorders>
          </w:tcPr>
          <w:p w14:paraId="776C29B2" w14:textId="77777777" w:rsidR="00D2502A" w:rsidRDefault="00D2502A" w:rsidP="00D2502A">
            <w:pPr>
              <w:rPr>
                <w:lang w:val="en-US"/>
              </w:rPr>
            </w:pPr>
          </w:p>
        </w:tc>
        <w:tc>
          <w:tcPr>
            <w:tcW w:w="999" w:type="dxa"/>
            <w:tcBorders>
              <w:top w:val="single" w:sz="4" w:space="0" w:color="auto"/>
              <w:left w:val="single" w:sz="4" w:space="0" w:color="auto"/>
              <w:bottom w:val="single" w:sz="4" w:space="0" w:color="auto"/>
              <w:right w:val="single" w:sz="4" w:space="0" w:color="auto"/>
            </w:tcBorders>
            <w:hideMark/>
          </w:tcPr>
          <w:p w14:paraId="0B88922B" w14:textId="77777777" w:rsidR="00D2502A" w:rsidRDefault="00D2502A" w:rsidP="00D2502A">
            <w:pPr>
              <w:rPr>
                <w:lang w:val="en-US"/>
              </w:rPr>
            </w:pPr>
            <w:r>
              <w:rPr>
                <w:lang w:val="en-US"/>
              </w:rPr>
              <w:t>36.9</w:t>
            </w:r>
            <w:r>
              <w:rPr>
                <w:lang w:val="en-US"/>
              </w:rPr>
              <w:br/>
              <w:t xml:space="preserve"> mW</w:t>
            </w:r>
          </w:p>
        </w:tc>
        <w:tc>
          <w:tcPr>
            <w:tcW w:w="1134" w:type="dxa"/>
            <w:tcBorders>
              <w:top w:val="single" w:sz="4" w:space="0" w:color="auto"/>
              <w:left w:val="single" w:sz="4" w:space="0" w:color="auto"/>
              <w:bottom w:val="single" w:sz="4" w:space="0" w:color="auto"/>
              <w:right w:val="single" w:sz="4" w:space="0" w:color="auto"/>
            </w:tcBorders>
            <w:hideMark/>
          </w:tcPr>
          <w:p w14:paraId="115C42E2" w14:textId="77777777" w:rsidR="00D2502A" w:rsidRDefault="00D2502A" w:rsidP="00D2502A">
            <w:pPr>
              <w:rPr>
                <w:lang w:val="en-US"/>
              </w:rPr>
            </w:pPr>
            <w:r>
              <w:rPr>
                <w:lang w:val="en-US"/>
              </w:rPr>
              <w:t>&lt;250mW</w:t>
            </w:r>
          </w:p>
        </w:tc>
        <w:tc>
          <w:tcPr>
            <w:tcW w:w="1134" w:type="dxa"/>
            <w:tcBorders>
              <w:top w:val="single" w:sz="4" w:space="0" w:color="auto"/>
              <w:left w:val="single" w:sz="4" w:space="0" w:color="auto"/>
              <w:bottom w:val="single" w:sz="4" w:space="0" w:color="auto"/>
              <w:right w:val="single" w:sz="4" w:space="0" w:color="auto"/>
            </w:tcBorders>
            <w:hideMark/>
          </w:tcPr>
          <w:p w14:paraId="1B7E819D" w14:textId="77777777" w:rsidR="00D2502A" w:rsidRDefault="00D2502A" w:rsidP="00D2502A">
            <w:pPr>
              <w:rPr>
                <w:lang w:val="en-US"/>
              </w:rPr>
            </w:pPr>
            <w:r>
              <w:rPr>
                <w:lang w:val="en-US"/>
              </w:rPr>
              <w:t>10 mW</w:t>
            </w:r>
          </w:p>
        </w:tc>
        <w:tc>
          <w:tcPr>
            <w:tcW w:w="1134" w:type="dxa"/>
            <w:tcBorders>
              <w:top w:val="single" w:sz="4" w:space="0" w:color="auto"/>
              <w:left w:val="single" w:sz="4" w:space="0" w:color="auto"/>
              <w:bottom w:val="single" w:sz="4" w:space="0" w:color="auto"/>
              <w:right w:val="single" w:sz="4" w:space="0" w:color="auto"/>
            </w:tcBorders>
            <w:hideMark/>
          </w:tcPr>
          <w:p w14:paraId="5F3F2FA3" w14:textId="77777777" w:rsidR="00D2502A" w:rsidRDefault="00D2502A" w:rsidP="00D2502A">
            <w:pPr>
              <w:rPr>
                <w:lang w:val="en-US"/>
              </w:rPr>
            </w:pPr>
            <w:r>
              <w:rPr>
                <w:lang w:val="en-US"/>
              </w:rPr>
              <w:t>10 mW</w:t>
            </w:r>
          </w:p>
        </w:tc>
        <w:tc>
          <w:tcPr>
            <w:tcW w:w="1134" w:type="dxa"/>
            <w:tcBorders>
              <w:top w:val="single" w:sz="4" w:space="0" w:color="auto"/>
              <w:left w:val="single" w:sz="4" w:space="0" w:color="auto"/>
              <w:bottom w:val="single" w:sz="4" w:space="0" w:color="auto"/>
              <w:right w:val="single" w:sz="4" w:space="0" w:color="auto"/>
            </w:tcBorders>
            <w:hideMark/>
          </w:tcPr>
          <w:p w14:paraId="1613649F" w14:textId="77777777" w:rsidR="00D2502A" w:rsidRDefault="00D2502A" w:rsidP="00D2502A">
            <w:pPr>
              <w:rPr>
                <w:lang w:val="en-US"/>
              </w:rPr>
            </w:pPr>
            <w:r>
              <w:rPr>
                <w:lang w:val="en-US"/>
              </w:rPr>
              <w:t>125 mW</w:t>
            </w:r>
          </w:p>
        </w:tc>
        <w:tc>
          <w:tcPr>
            <w:tcW w:w="1701" w:type="dxa"/>
            <w:tcBorders>
              <w:top w:val="single" w:sz="4" w:space="0" w:color="auto"/>
              <w:left w:val="single" w:sz="4" w:space="0" w:color="auto"/>
              <w:bottom w:val="single" w:sz="4" w:space="0" w:color="auto"/>
              <w:right w:val="single" w:sz="4" w:space="0" w:color="auto"/>
            </w:tcBorders>
            <w:hideMark/>
          </w:tcPr>
          <w:p w14:paraId="0107EA87" w14:textId="77777777" w:rsidR="00D2502A" w:rsidRDefault="00D2502A" w:rsidP="00D2502A">
            <w:pPr>
              <w:rPr>
                <w:lang w:val="en-US"/>
              </w:rPr>
            </w:pPr>
            <w:r>
              <w:rPr>
                <w:lang w:val="en-US"/>
              </w:rPr>
              <w:t>11mW</w:t>
            </w:r>
          </w:p>
        </w:tc>
      </w:tr>
      <w:tr w:rsidR="00D2502A" w14:paraId="223336B1" w14:textId="77777777" w:rsidTr="00D2502A">
        <w:tc>
          <w:tcPr>
            <w:tcW w:w="1271" w:type="dxa"/>
            <w:tcBorders>
              <w:top w:val="single" w:sz="4" w:space="0" w:color="auto"/>
              <w:left w:val="single" w:sz="4" w:space="0" w:color="auto"/>
              <w:bottom w:val="single" w:sz="4" w:space="0" w:color="auto"/>
              <w:right w:val="single" w:sz="4" w:space="0" w:color="auto"/>
            </w:tcBorders>
            <w:hideMark/>
          </w:tcPr>
          <w:p w14:paraId="157B1A78" w14:textId="77777777" w:rsidR="00D2502A" w:rsidRDefault="00D2502A" w:rsidP="00D2502A">
            <w:pPr>
              <w:rPr>
                <w:lang w:val="en-US"/>
              </w:rPr>
            </w:pPr>
            <w:r>
              <w:rPr>
                <w:lang w:val="en-US"/>
              </w:rPr>
              <w:t>Network size</w:t>
            </w:r>
          </w:p>
        </w:tc>
        <w:tc>
          <w:tcPr>
            <w:tcW w:w="702" w:type="dxa"/>
            <w:tcBorders>
              <w:top w:val="single" w:sz="4" w:space="0" w:color="auto"/>
              <w:left w:val="single" w:sz="4" w:space="0" w:color="auto"/>
              <w:bottom w:val="single" w:sz="4" w:space="0" w:color="auto"/>
              <w:right w:val="single" w:sz="4" w:space="0" w:color="auto"/>
            </w:tcBorders>
          </w:tcPr>
          <w:p w14:paraId="2EB320A9" w14:textId="77777777" w:rsidR="00D2502A" w:rsidRDefault="00D2502A" w:rsidP="00D2502A">
            <w:pPr>
              <w:rPr>
                <w:lang w:val="en-US"/>
              </w:rPr>
            </w:pPr>
          </w:p>
        </w:tc>
        <w:tc>
          <w:tcPr>
            <w:tcW w:w="999" w:type="dxa"/>
            <w:tcBorders>
              <w:top w:val="single" w:sz="4" w:space="0" w:color="auto"/>
              <w:left w:val="single" w:sz="4" w:space="0" w:color="auto"/>
              <w:bottom w:val="single" w:sz="4" w:space="0" w:color="auto"/>
              <w:right w:val="single" w:sz="4" w:space="0" w:color="auto"/>
            </w:tcBorders>
            <w:hideMark/>
          </w:tcPr>
          <w:p w14:paraId="28F8B1ED" w14:textId="77777777" w:rsidR="00D2502A" w:rsidRDefault="00D2502A" w:rsidP="00D2502A">
            <w:pPr>
              <w:rPr>
                <w:lang w:val="en-US"/>
              </w:rPr>
            </w:pPr>
            <w:r>
              <w:rPr>
                <w:lang w:val="en-US"/>
              </w:rPr>
              <w:t>65,000</w:t>
            </w:r>
          </w:p>
        </w:tc>
        <w:tc>
          <w:tcPr>
            <w:tcW w:w="1134" w:type="dxa"/>
            <w:tcBorders>
              <w:top w:val="single" w:sz="4" w:space="0" w:color="auto"/>
              <w:left w:val="single" w:sz="4" w:space="0" w:color="auto"/>
              <w:bottom w:val="single" w:sz="4" w:space="0" w:color="auto"/>
              <w:right w:val="single" w:sz="4" w:space="0" w:color="auto"/>
            </w:tcBorders>
            <w:hideMark/>
          </w:tcPr>
          <w:p w14:paraId="67CE879B" w14:textId="77777777" w:rsidR="00D2502A" w:rsidRDefault="00D2502A" w:rsidP="00D2502A">
            <w:pPr>
              <w:rPr>
                <w:lang w:val="en-US"/>
              </w:rPr>
            </w:pPr>
            <w:r>
              <w:rPr>
                <w:lang w:val="en-US"/>
              </w:rPr>
              <w:t>65,000</w:t>
            </w:r>
          </w:p>
        </w:tc>
        <w:tc>
          <w:tcPr>
            <w:tcW w:w="1134" w:type="dxa"/>
            <w:tcBorders>
              <w:top w:val="single" w:sz="4" w:space="0" w:color="auto"/>
              <w:left w:val="single" w:sz="4" w:space="0" w:color="auto"/>
              <w:bottom w:val="single" w:sz="4" w:space="0" w:color="auto"/>
              <w:right w:val="single" w:sz="4" w:space="0" w:color="auto"/>
            </w:tcBorders>
            <w:hideMark/>
          </w:tcPr>
          <w:p w14:paraId="793537D5" w14:textId="77777777" w:rsidR="00D2502A" w:rsidRDefault="00D2502A" w:rsidP="00D2502A">
            <w:pPr>
              <w:rPr>
                <w:lang w:val="en-US"/>
              </w:rPr>
            </w:pPr>
            <w:r>
              <w:rPr>
                <w:lang w:val="en-US"/>
              </w:rPr>
              <w:t>App-defined</w:t>
            </w:r>
          </w:p>
        </w:tc>
        <w:tc>
          <w:tcPr>
            <w:tcW w:w="1134" w:type="dxa"/>
            <w:tcBorders>
              <w:top w:val="single" w:sz="4" w:space="0" w:color="auto"/>
              <w:left w:val="single" w:sz="4" w:space="0" w:color="auto"/>
              <w:bottom w:val="single" w:sz="4" w:space="0" w:color="auto"/>
              <w:right w:val="single" w:sz="4" w:space="0" w:color="auto"/>
            </w:tcBorders>
            <w:hideMark/>
          </w:tcPr>
          <w:p w14:paraId="09ABEBE8" w14:textId="77777777" w:rsidR="00D2502A" w:rsidRDefault="00D2502A" w:rsidP="00D2502A">
            <w:pPr>
              <w:rPr>
                <w:lang w:val="en-US"/>
              </w:rPr>
            </w:pPr>
            <w:r>
              <w:rPr>
                <w:lang w:val="en-US"/>
              </w:rPr>
              <w:t>App-defined</w:t>
            </w:r>
          </w:p>
        </w:tc>
        <w:tc>
          <w:tcPr>
            <w:tcW w:w="1134" w:type="dxa"/>
            <w:tcBorders>
              <w:top w:val="single" w:sz="4" w:space="0" w:color="auto"/>
              <w:left w:val="single" w:sz="4" w:space="0" w:color="auto"/>
              <w:bottom w:val="single" w:sz="4" w:space="0" w:color="auto"/>
              <w:right w:val="single" w:sz="4" w:space="0" w:color="auto"/>
            </w:tcBorders>
            <w:hideMark/>
          </w:tcPr>
          <w:p w14:paraId="2385CAC5" w14:textId="77777777" w:rsidR="00D2502A" w:rsidRDefault="00D2502A" w:rsidP="00D2502A">
            <w:pPr>
              <w:rPr>
                <w:lang w:val="en-US"/>
              </w:rPr>
            </w:pPr>
            <w:r>
              <w:rPr>
                <w:lang w:val="en-US"/>
              </w:rPr>
              <w:t>10,000</w:t>
            </w:r>
          </w:p>
        </w:tc>
        <w:tc>
          <w:tcPr>
            <w:tcW w:w="1701" w:type="dxa"/>
            <w:tcBorders>
              <w:top w:val="single" w:sz="4" w:space="0" w:color="auto"/>
              <w:left w:val="single" w:sz="4" w:space="0" w:color="auto"/>
              <w:bottom w:val="single" w:sz="4" w:space="0" w:color="auto"/>
              <w:right w:val="single" w:sz="4" w:space="0" w:color="auto"/>
            </w:tcBorders>
            <w:hideMark/>
          </w:tcPr>
          <w:p w14:paraId="5EC0B6D7" w14:textId="77777777" w:rsidR="00D2502A" w:rsidRDefault="00D2502A" w:rsidP="00D2502A">
            <w:pPr>
              <w:rPr>
                <w:lang w:val="en-US"/>
              </w:rPr>
            </w:pPr>
            <w:r>
              <w:rPr>
                <w:lang w:val="en-US"/>
              </w:rPr>
              <w:t>8,191 per AP</w:t>
            </w:r>
          </w:p>
        </w:tc>
      </w:tr>
      <w:tr w:rsidR="00D2502A" w14:paraId="47C050A0" w14:textId="77777777" w:rsidTr="00D2502A">
        <w:tc>
          <w:tcPr>
            <w:tcW w:w="1271" w:type="dxa"/>
            <w:tcBorders>
              <w:top w:val="single" w:sz="4" w:space="0" w:color="auto"/>
              <w:left w:val="single" w:sz="4" w:space="0" w:color="auto"/>
              <w:bottom w:val="single" w:sz="4" w:space="0" w:color="auto"/>
              <w:right w:val="single" w:sz="4" w:space="0" w:color="auto"/>
            </w:tcBorders>
            <w:hideMark/>
          </w:tcPr>
          <w:p w14:paraId="21C5DCF3" w14:textId="77777777" w:rsidR="00D2502A" w:rsidRDefault="00D2502A" w:rsidP="00D2502A">
            <w:pPr>
              <w:rPr>
                <w:lang w:val="en-US"/>
              </w:rPr>
            </w:pPr>
            <w:r>
              <w:rPr>
                <w:lang w:val="en-US"/>
              </w:rPr>
              <w:t>Network topologies</w:t>
            </w:r>
          </w:p>
        </w:tc>
        <w:tc>
          <w:tcPr>
            <w:tcW w:w="702" w:type="dxa"/>
            <w:tcBorders>
              <w:top w:val="single" w:sz="4" w:space="0" w:color="auto"/>
              <w:left w:val="single" w:sz="4" w:space="0" w:color="auto"/>
              <w:bottom w:val="single" w:sz="4" w:space="0" w:color="auto"/>
              <w:right w:val="single" w:sz="4" w:space="0" w:color="auto"/>
            </w:tcBorders>
          </w:tcPr>
          <w:p w14:paraId="3EBA160B" w14:textId="77777777" w:rsidR="00D2502A" w:rsidRDefault="00D2502A" w:rsidP="00D2502A">
            <w:pPr>
              <w:rPr>
                <w:lang w:val="en-US"/>
              </w:rPr>
            </w:pPr>
          </w:p>
        </w:tc>
        <w:tc>
          <w:tcPr>
            <w:tcW w:w="999" w:type="dxa"/>
            <w:tcBorders>
              <w:top w:val="single" w:sz="4" w:space="0" w:color="auto"/>
              <w:left w:val="single" w:sz="4" w:space="0" w:color="auto"/>
              <w:bottom w:val="single" w:sz="4" w:space="0" w:color="auto"/>
              <w:right w:val="single" w:sz="4" w:space="0" w:color="auto"/>
            </w:tcBorders>
            <w:hideMark/>
          </w:tcPr>
          <w:p w14:paraId="03EC6D94" w14:textId="77777777" w:rsidR="00D2502A" w:rsidRDefault="00D2502A" w:rsidP="00D2502A">
            <w:pPr>
              <w:rPr>
                <w:lang w:val="en-US"/>
              </w:rPr>
            </w:pPr>
            <w:r>
              <w:rPr>
                <w:lang w:val="en-US"/>
              </w:rPr>
              <w:t>P2p, tree, Star, mesh</w:t>
            </w:r>
          </w:p>
        </w:tc>
        <w:tc>
          <w:tcPr>
            <w:tcW w:w="1134" w:type="dxa"/>
            <w:tcBorders>
              <w:top w:val="single" w:sz="4" w:space="0" w:color="auto"/>
              <w:left w:val="single" w:sz="4" w:space="0" w:color="auto"/>
              <w:bottom w:val="single" w:sz="4" w:space="0" w:color="auto"/>
              <w:right w:val="single" w:sz="4" w:space="0" w:color="auto"/>
            </w:tcBorders>
            <w:hideMark/>
          </w:tcPr>
          <w:p w14:paraId="2034887B" w14:textId="77777777" w:rsidR="00D2502A" w:rsidRDefault="00D2502A" w:rsidP="00D2502A">
            <w:pPr>
              <w:rPr>
                <w:lang w:val="en-US"/>
              </w:rPr>
            </w:pPr>
            <w:r>
              <w:rPr>
                <w:lang w:val="en-US"/>
              </w:rPr>
              <w:t>P2p, tree, Star, mesh</w:t>
            </w:r>
          </w:p>
        </w:tc>
        <w:tc>
          <w:tcPr>
            <w:tcW w:w="1134" w:type="dxa"/>
            <w:tcBorders>
              <w:top w:val="single" w:sz="4" w:space="0" w:color="auto"/>
              <w:left w:val="single" w:sz="4" w:space="0" w:color="auto"/>
              <w:bottom w:val="single" w:sz="4" w:space="0" w:color="auto"/>
              <w:right w:val="single" w:sz="4" w:space="0" w:color="auto"/>
            </w:tcBorders>
            <w:hideMark/>
          </w:tcPr>
          <w:p w14:paraId="1A6495A0" w14:textId="77777777" w:rsidR="00D2502A" w:rsidRDefault="00D2502A" w:rsidP="00D2502A">
            <w:pPr>
              <w:rPr>
                <w:lang w:val="en-US"/>
              </w:rPr>
            </w:pPr>
            <w:r>
              <w:rPr>
                <w:lang w:val="en-US"/>
              </w:rPr>
              <w:t>Star</w:t>
            </w:r>
          </w:p>
        </w:tc>
        <w:tc>
          <w:tcPr>
            <w:tcW w:w="1134" w:type="dxa"/>
            <w:tcBorders>
              <w:top w:val="single" w:sz="4" w:space="0" w:color="auto"/>
              <w:left w:val="single" w:sz="4" w:space="0" w:color="auto"/>
              <w:bottom w:val="single" w:sz="4" w:space="0" w:color="auto"/>
              <w:right w:val="single" w:sz="4" w:space="0" w:color="auto"/>
            </w:tcBorders>
            <w:hideMark/>
          </w:tcPr>
          <w:p w14:paraId="1FCCE4C8" w14:textId="77777777" w:rsidR="00D2502A" w:rsidRDefault="00D2502A" w:rsidP="00D2502A">
            <w:pPr>
              <w:rPr>
                <w:lang w:val="en-US"/>
              </w:rPr>
            </w:pPr>
            <w:r>
              <w:rPr>
                <w:lang w:val="en-US"/>
              </w:rPr>
              <w:t>Star</w:t>
            </w:r>
          </w:p>
        </w:tc>
        <w:tc>
          <w:tcPr>
            <w:tcW w:w="1134" w:type="dxa"/>
            <w:tcBorders>
              <w:top w:val="single" w:sz="4" w:space="0" w:color="auto"/>
              <w:left w:val="single" w:sz="4" w:space="0" w:color="auto"/>
              <w:bottom w:val="single" w:sz="4" w:space="0" w:color="auto"/>
              <w:right w:val="single" w:sz="4" w:space="0" w:color="auto"/>
            </w:tcBorders>
            <w:hideMark/>
          </w:tcPr>
          <w:p w14:paraId="12719557" w14:textId="77777777" w:rsidR="00D2502A" w:rsidRDefault="00D2502A" w:rsidP="00D2502A">
            <w:pPr>
              <w:rPr>
                <w:lang w:val="en-US"/>
              </w:rPr>
            </w:pPr>
            <w:r>
              <w:rPr>
                <w:lang w:val="en-US"/>
              </w:rPr>
              <w:t>Star of stars</w:t>
            </w:r>
          </w:p>
        </w:tc>
        <w:tc>
          <w:tcPr>
            <w:tcW w:w="1701" w:type="dxa"/>
            <w:tcBorders>
              <w:top w:val="single" w:sz="4" w:space="0" w:color="auto"/>
              <w:left w:val="single" w:sz="4" w:space="0" w:color="auto"/>
              <w:bottom w:val="single" w:sz="4" w:space="0" w:color="auto"/>
              <w:right w:val="single" w:sz="4" w:space="0" w:color="auto"/>
            </w:tcBorders>
            <w:hideMark/>
          </w:tcPr>
          <w:p w14:paraId="2A7AE56D" w14:textId="77777777" w:rsidR="00D2502A" w:rsidRDefault="00D2502A" w:rsidP="00D2502A">
            <w:pPr>
              <w:rPr>
                <w:lang w:val="en-US"/>
              </w:rPr>
            </w:pPr>
            <w:r>
              <w:rPr>
                <w:lang w:val="en-US"/>
              </w:rPr>
              <w:t>Star,Relays</w:t>
            </w:r>
          </w:p>
        </w:tc>
      </w:tr>
      <w:tr w:rsidR="00D2502A" w14:paraId="135CA5F6" w14:textId="77777777" w:rsidTr="00D2502A">
        <w:tc>
          <w:tcPr>
            <w:tcW w:w="1271" w:type="dxa"/>
            <w:tcBorders>
              <w:top w:val="single" w:sz="4" w:space="0" w:color="auto"/>
              <w:left w:val="single" w:sz="4" w:space="0" w:color="auto"/>
              <w:bottom w:val="single" w:sz="4" w:space="0" w:color="auto"/>
              <w:right w:val="single" w:sz="4" w:space="0" w:color="auto"/>
            </w:tcBorders>
            <w:hideMark/>
          </w:tcPr>
          <w:p w14:paraId="37E1F5A6" w14:textId="77777777" w:rsidR="00D2502A" w:rsidRDefault="00D2502A" w:rsidP="00D2502A">
            <w:pPr>
              <w:rPr>
                <w:lang w:val="en-US"/>
              </w:rPr>
            </w:pPr>
            <w:r>
              <w:rPr>
                <w:lang w:val="en-US"/>
              </w:rPr>
              <w:t>Native IP</w:t>
            </w:r>
          </w:p>
        </w:tc>
        <w:tc>
          <w:tcPr>
            <w:tcW w:w="702" w:type="dxa"/>
            <w:tcBorders>
              <w:top w:val="single" w:sz="4" w:space="0" w:color="auto"/>
              <w:left w:val="single" w:sz="4" w:space="0" w:color="auto"/>
              <w:bottom w:val="single" w:sz="4" w:space="0" w:color="auto"/>
              <w:right w:val="single" w:sz="4" w:space="0" w:color="auto"/>
            </w:tcBorders>
          </w:tcPr>
          <w:p w14:paraId="7299ADE1" w14:textId="77777777" w:rsidR="00D2502A" w:rsidRDefault="00D2502A" w:rsidP="00D2502A">
            <w:pPr>
              <w:rPr>
                <w:lang w:val="en-US"/>
              </w:rPr>
            </w:pPr>
          </w:p>
        </w:tc>
        <w:tc>
          <w:tcPr>
            <w:tcW w:w="999" w:type="dxa"/>
            <w:tcBorders>
              <w:top w:val="single" w:sz="4" w:space="0" w:color="auto"/>
              <w:left w:val="single" w:sz="4" w:space="0" w:color="auto"/>
              <w:bottom w:val="single" w:sz="4" w:space="0" w:color="auto"/>
              <w:right w:val="single" w:sz="4" w:space="0" w:color="auto"/>
            </w:tcBorders>
            <w:hideMark/>
          </w:tcPr>
          <w:p w14:paraId="0CB08302" w14:textId="77777777" w:rsidR="00D2502A" w:rsidRDefault="00D2502A" w:rsidP="00D2502A">
            <w:pPr>
              <w:rPr>
                <w:lang w:val="en-US"/>
              </w:rPr>
            </w:pPr>
            <w:r>
              <w:rPr>
                <w:lang w:val="en-US"/>
              </w:rPr>
              <w:t>No</w:t>
            </w:r>
          </w:p>
        </w:tc>
        <w:tc>
          <w:tcPr>
            <w:tcW w:w="1134" w:type="dxa"/>
            <w:tcBorders>
              <w:top w:val="single" w:sz="4" w:space="0" w:color="auto"/>
              <w:left w:val="single" w:sz="4" w:space="0" w:color="auto"/>
              <w:bottom w:val="single" w:sz="4" w:space="0" w:color="auto"/>
              <w:right w:val="single" w:sz="4" w:space="0" w:color="auto"/>
            </w:tcBorders>
            <w:hideMark/>
          </w:tcPr>
          <w:p w14:paraId="6A9E975A" w14:textId="77777777" w:rsidR="00D2502A" w:rsidRDefault="00D2502A" w:rsidP="00D2502A">
            <w:pPr>
              <w:rPr>
                <w:lang w:val="en-US"/>
              </w:rPr>
            </w:pPr>
            <w:r>
              <w:rPr>
                <w:lang w:val="en-US"/>
              </w:rPr>
              <w:t>No</w:t>
            </w:r>
          </w:p>
        </w:tc>
        <w:tc>
          <w:tcPr>
            <w:tcW w:w="1134" w:type="dxa"/>
            <w:tcBorders>
              <w:top w:val="single" w:sz="4" w:space="0" w:color="auto"/>
              <w:left w:val="single" w:sz="4" w:space="0" w:color="auto"/>
              <w:bottom w:val="single" w:sz="4" w:space="0" w:color="auto"/>
              <w:right w:val="single" w:sz="4" w:space="0" w:color="auto"/>
            </w:tcBorders>
            <w:hideMark/>
          </w:tcPr>
          <w:p w14:paraId="6121374D" w14:textId="77777777" w:rsidR="00D2502A" w:rsidRDefault="00D2502A" w:rsidP="00D2502A">
            <w:pPr>
              <w:rPr>
                <w:lang w:val="en-US"/>
              </w:rPr>
            </w:pPr>
            <w:r>
              <w:rPr>
                <w:lang w:val="en-US"/>
              </w:rPr>
              <w:t>NIC-Specific</w:t>
            </w:r>
          </w:p>
        </w:tc>
        <w:tc>
          <w:tcPr>
            <w:tcW w:w="1134" w:type="dxa"/>
            <w:tcBorders>
              <w:top w:val="single" w:sz="4" w:space="0" w:color="auto"/>
              <w:left w:val="single" w:sz="4" w:space="0" w:color="auto"/>
              <w:bottom w:val="single" w:sz="4" w:space="0" w:color="auto"/>
              <w:right w:val="single" w:sz="4" w:space="0" w:color="auto"/>
            </w:tcBorders>
            <w:hideMark/>
          </w:tcPr>
          <w:p w14:paraId="52537C7C" w14:textId="77777777" w:rsidR="00D2502A" w:rsidRDefault="00D2502A" w:rsidP="00D2502A">
            <w:pPr>
              <w:rPr>
                <w:lang w:val="en-US"/>
              </w:rPr>
            </w:pPr>
            <w:r>
              <w:rPr>
                <w:lang w:val="en-US"/>
              </w:rPr>
              <w:t>NIC-Specific</w:t>
            </w:r>
          </w:p>
        </w:tc>
        <w:tc>
          <w:tcPr>
            <w:tcW w:w="1134" w:type="dxa"/>
            <w:tcBorders>
              <w:top w:val="single" w:sz="4" w:space="0" w:color="auto"/>
              <w:left w:val="single" w:sz="4" w:space="0" w:color="auto"/>
              <w:bottom w:val="single" w:sz="4" w:space="0" w:color="auto"/>
              <w:right w:val="single" w:sz="4" w:space="0" w:color="auto"/>
            </w:tcBorders>
            <w:hideMark/>
          </w:tcPr>
          <w:p w14:paraId="67DB7005" w14:textId="77777777" w:rsidR="00D2502A" w:rsidRDefault="00D2502A" w:rsidP="00D2502A">
            <w:pPr>
              <w:rPr>
                <w:lang w:val="en-US"/>
              </w:rPr>
            </w:pPr>
            <w:r>
              <w:rPr>
                <w:lang w:val="en-US"/>
              </w:rPr>
              <w:t>No</w:t>
            </w:r>
          </w:p>
        </w:tc>
        <w:tc>
          <w:tcPr>
            <w:tcW w:w="1701" w:type="dxa"/>
            <w:tcBorders>
              <w:top w:val="single" w:sz="4" w:space="0" w:color="auto"/>
              <w:left w:val="single" w:sz="4" w:space="0" w:color="auto"/>
              <w:bottom w:val="single" w:sz="4" w:space="0" w:color="auto"/>
              <w:right w:val="single" w:sz="4" w:space="0" w:color="auto"/>
            </w:tcBorders>
            <w:hideMark/>
          </w:tcPr>
          <w:p w14:paraId="68655AE3" w14:textId="77777777" w:rsidR="00D2502A" w:rsidRDefault="00D2502A" w:rsidP="00D2502A">
            <w:pPr>
              <w:rPr>
                <w:lang w:val="en-US"/>
              </w:rPr>
            </w:pPr>
            <w:r>
              <w:rPr>
                <w:lang w:val="en-US"/>
              </w:rPr>
              <w:t>Yes</w:t>
            </w:r>
          </w:p>
        </w:tc>
      </w:tr>
      <w:tr w:rsidR="00D2502A" w14:paraId="5EFAF027" w14:textId="77777777" w:rsidTr="00D2502A">
        <w:tc>
          <w:tcPr>
            <w:tcW w:w="1271" w:type="dxa"/>
            <w:tcBorders>
              <w:top w:val="single" w:sz="4" w:space="0" w:color="auto"/>
              <w:left w:val="single" w:sz="4" w:space="0" w:color="auto"/>
              <w:bottom w:val="single" w:sz="4" w:space="0" w:color="auto"/>
              <w:right w:val="single" w:sz="4" w:space="0" w:color="auto"/>
            </w:tcBorders>
            <w:hideMark/>
          </w:tcPr>
          <w:p w14:paraId="64578CA1" w14:textId="77777777" w:rsidR="00D2502A" w:rsidRDefault="00D2502A" w:rsidP="00D2502A">
            <w:pPr>
              <w:rPr>
                <w:lang w:val="en-US"/>
              </w:rPr>
            </w:pPr>
            <w:r>
              <w:rPr>
                <w:lang w:val="en-US"/>
              </w:rPr>
              <w:t>Limitations</w:t>
            </w:r>
          </w:p>
        </w:tc>
        <w:tc>
          <w:tcPr>
            <w:tcW w:w="702" w:type="dxa"/>
            <w:tcBorders>
              <w:top w:val="single" w:sz="4" w:space="0" w:color="auto"/>
              <w:left w:val="single" w:sz="4" w:space="0" w:color="auto"/>
              <w:bottom w:val="single" w:sz="4" w:space="0" w:color="auto"/>
              <w:right w:val="single" w:sz="4" w:space="0" w:color="auto"/>
            </w:tcBorders>
          </w:tcPr>
          <w:p w14:paraId="0DBAFA85" w14:textId="77777777" w:rsidR="00D2502A" w:rsidRDefault="00D2502A" w:rsidP="00D2502A">
            <w:pPr>
              <w:rPr>
                <w:lang w:val="en-US"/>
              </w:rPr>
            </w:pPr>
          </w:p>
        </w:tc>
        <w:tc>
          <w:tcPr>
            <w:tcW w:w="999" w:type="dxa"/>
            <w:tcBorders>
              <w:top w:val="single" w:sz="4" w:space="0" w:color="auto"/>
              <w:left w:val="single" w:sz="4" w:space="0" w:color="auto"/>
              <w:bottom w:val="single" w:sz="4" w:space="0" w:color="auto"/>
              <w:right w:val="single" w:sz="4" w:space="0" w:color="auto"/>
            </w:tcBorders>
            <w:hideMark/>
          </w:tcPr>
          <w:p w14:paraId="592987B9" w14:textId="77777777" w:rsidR="00D2502A" w:rsidRDefault="00D2502A" w:rsidP="00D2502A">
            <w:pPr>
              <w:rPr>
                <w:lang w:val="en-US"/>
              </w:rPr>
            </w:pPr>
            <w:r>
              <w:rPr>
                <w:lang w:val="en-US"/>
              </w:rPr>
              <w:t>Line of sight</w:t>
            </w:r>
          </w:p>
        </w:tc>
        <w:tc>
          <w:tcPr>
            <w:tcW w:w="1134" w:type="dxa"/>
            <w:tcBorders>
              <w:top w:val="single" w:sz="4" w:space="0" w:color="auto"/>
              <w:left w:val="single" w:sz="4" w:space="0" w:color="auto"/>
              <w:bottom w:val="single" w:sz="4" w:space="0" w:color="auto"/>
              <w:right w:val="single" w:sz="4" w:space="0" w:color="auto"/>
            </w:tcBorders>
            <w:hideMark/>
          </w:tcPr>
          <w:p w14:paraId="2948A205" w14:textId="77777777" w:rsidR="00D2502A" w:rsidRDefault="00D2502A" w:rsidP="00D2502A">
            <w:pPr>
              <w:rPr>
                <w:lang w:val="en-US"/>
              </w:rPr>
            </w:pPr>
            <w:r>
              <w:rPr>
                <w:lang w:val="en-US"/>
              </w:rPr>
              <w:t>Power usage</w:t>
            </w:r>
          </w:p>
        </w:tc>
        <w:tc>
          <w:tcPr>
            <w:tcW w:w="1134" w:type="dxa"/>
            <w:tcBorders>
              <w:top w:val="single" w:sz="4" w:space="0" w:color="auto"/>
              <w:left w:val="single" w:sz="4" w:space="0" w:color="auto"/>
              <w:bottom w:val="single" w:sz="4" w:space="0" w:color="auto"/>
              <w:right w:val="single" w:sz="4" w:space="0" w:color="auto"/>
            </w:tcBorders>
            <w:hideMark/>
          </w:tcPr>
          <w:p w14:paraId="627C5D2D" w14:textId="77777777" w:rsidR="00D2502A" w:rsidRDefault="00D2502A" w:rsidP="00D2502A">
            <w:pPr>
              <w:rPr>
                <w:lang w:val="en-US"/>
              </w:rPr>
            </w:pPr>
            <w:r>
              <w:rPr>
                <w:lang w:val="en-US"/>
              </w:rPr>
              <w:t>Short range</w:t>
            </w:r>
          </w:p>
        </w:tc>
        <w:tc>
          <w:tcPr>
            <w:tcW w:w="1134" w:type="dxa"/>
            <w:tcBorders>
              <w:top w:val="single" w:sz="4" w:space="0" w:color="auto"/>
              <w:left w:val="single" w:sz="4" w:space="0" w:color="auto"/>
              <w:bottom w:val="single" w:sz="4" w:space="0" w:color="auto"/>
              <w:right w:val="single" w:sz="4" w:space="0" w:color="auto"/>
            </w:tcBorders>
            <w:hideMark/>
          </w:tcPr>
          <w:p w14:paraId="580F6C80" w14:textId="77777777" w:rsidR="00D2502A" w:rsidRDefault="00D2502A" w:rsidP="00D2502A">
            <w:pPr>
              <w:rPr>
                <w:lang w:val="en-US"/>
              </w:rPr>
            </w:pPr>
            <w:r>
              <w:rPr>
                <w:lang w:val="en-US"/>
              </w:rPr>
              <w:t>No mesh support</w:t>
            </w:r>
          </w:p>
        </w:tc>
        <w:tc>
          <w:tcPr>
            <w:tcW w:w="1134" w:type="dxa"/>
            <w:tcBorders>
              <w:top w:val="single" w:sz="4" w:space="0" w:color="auto"/>
              <w:left w:val="single" w:sz="4" w:space="0" w:color="auto"/>
              <w:bottom w:val="single" w:sz="4" w:space="0" w:color="auto"/>
              <w:right w:val="single" w:sz="4" w:space="0" w:color="auto"/>
            </w:tcBorders>
            <w:hideMark/>
          </w:tcPr>
          <w:p w14:paraId="62C24C94" w14:textId="77777777" w:rsidR="00D2502A" w:rsidRDefault="00D2502A" w:rsidP="00D2502A">
            <w:pPr>
              <w:rPr>
                <w:lang w:val="en-US"/>
              </w:rPr>
            </w:pPr>
            <w:r>
              <w:rPr>
                <w:lang w:val="en-US"/>
              </w:rPr>
              <w:t>Data rate, capacity</w:t>
            </w:r>
          </w:p>
        </w:tc>
        <w:tc>
          <w:tcPr>
            <w:tcW w:w="1701" w:type="dxa"/>
            <w:tcBorders>
              <w:top w:val="single" w:sz="4" w:space="0" w:color="auto"/>
              <w:left w:val="single" w:sz="4" w:space="0" w:color="auto"/>
              <w:bottom w:val="single" w:sz="4" w:space="0" w:color="auto"/>
              <w:right w:val="single" w:sz="4" w:space="0" w:color="auto"/>
            </w:tcBorders>
            <w:hideMark/>
          </w:tcPr>
          <w:p w14:paraId="5300C10D" w14:textId="77777777" w:rsidR="00D2502A" w:rsidRDefault="00D2502A" w:rsidP="00D2502A">
            <w:pPr>
              <w:rPr>
                <w:lang w:val="en-US"/>
              </w:rPr>
            </w:pPr>
            <w:r>
              <w:rPr>
                <w:lang w:val="en-US"/>
              </w:rPr>
              <w:t>Limited devices</w:t>
            </w:r>
          </w:p>
        </w:tc>
      </w:tr>
    </w:tbl>
    <w:p w14:paraId="1AEA8E60" w14:textId="77777777" w:rsidR="00030A9C" w:rsidRDefault="00D2502A" w:rsidP="009F0794">
      <w:pPr>
        <w:pStyle w:val="Caption"/>
      </w:pPr>
      <w:r>
        <w:br/>
      </w:r>
    </w:p>
    <w:p w14:paraId="38A4E553" w14:textId="77777777" w:rsidR="00030A9C" w:rsidRDefault="00030A9C">
      <w:pPr>
        <w:rPr>
          <w:rFonts w:ascii="Calibri" w:hAnsi="Calibri"/>
          <w:b/>
          <w:bCs/>
          <w:szCs w:val="20"/>
        </w:rPr>
      </w:pPr>
      <w:r>
        <w:br w:type="page"/>
      </w:r>
    </w:p>
    <w:p w14:paraId="0F0CCF7E" w14:textId="20A28956" w:rsidR="00F446C9" w:rsidRDefault="00D2502A" w:rsidP="009F0794">
      <w:pPr>
        <w:pStyle w:val="Caption"/>
      </w:pPr>
      <w:bookmarkStart w:id="30" w:name="_Toc143358129"/>
      <w:r>
        <w:lastRenderedPageBreak/>
        <w:t xml:space="preserve">Table </w:t>
      </w:r>
      <w:r w:rsidR="00F7573E">
        <w:fldChar w:fldCharType="begin"/>
      </w:r>
      <w:r w:rsidR="00F7573E">
        <w:instrText xml:space="preserve"> STYLEREF 1 \s </w:instrText>
      </w:r>
      <w:r w:rsidR="00F7573E">
        <w:fldChar w:fldCharType="separate"/>
      </w:r>
      <w:r w:rsidR="00F7573E">
        <w:t>1</w:t>
      </w:r>
      <w:r w:rsidR="00F7573E">
        <w:fldChar w:fldCharType="end"/>
      </w:r>
      <w:r w:rsidR="00F7573E">
        <w:t>.</w:t>
      </w:r>
      <w:r w:rsidR="00F7573E">
        <w:fldChar w:fldCharType="begin"/>
      </w:r>
      <w:r w:rsidR="00F7573E">
        <w:instrText xml:space="preserve"> SEQ Table \* ARABIC \s 1 </w:instrText>
      </w:r>
      <w:r w:rsidR="00F7573E">
        <w:fldChar w:fldCharType="separate"/>
      </w:r>
      <w:r w:rsidR="00F7573E">
        <w:t>3</w:t>
      </w:r>
      <w:r w:rsidR="00F7573E">
        <w:fldChar w:fldCharType="end"/>
      </w:r>
      <w:r>
        <w:t xml:space="preserve">  Communication protool</w:t>
      </w:r>
      <w:r w:rsidR="00424FD0">
        <w:t xml:space="preserve"> options available on a range of microcomputers</w:t>
      </w:r>
      <w:bookmarkEnd w:id="30"/>
    </w:p>
    <w:p w14:paraId="5CD41A87" w14:textId="3C8B92C0" w:rsidR="00D2502A" w:rsidRDefault="00F446C9" w:rsidP="009F0794">
      <w:pPr>
        <w:pStyle w:val="Caption"/>
      </w:pPr>
      <w:r>
        <w:t>Key: I=Inbuilt, M=Module available in NZ,O=Module available from Overseas and X=Not Suitable</w:t>
      </w:r>
    </w:p>
    <w:tbl>
      <w:tblPr>
        <w:tblStyle w:val="TableGrid"/>
        <w:tblW w:w="0" w:type="auto"/>
        <w:jc w:val="center"/>
        <w:tblLook w:val="04A0" w:firstRow="1" w:lastRow="0" w:firstColumn="1" w:lastColumn="0" w:noHBand="0" w:noVBand="1"/>
      </w:tblPr>
      <w:tblGrid>
        <w:gridCol w:w="1051"/>
        <w:gridCol w:w="459"/>
        <w:gridCol w:w="746"/>
        <w:gridCol w:w="787"/>
        <w:gridCol w:w="776"/>
        <w:gridCol w:w="954"/>
        <w:gridCol w:w="981"/>
        <w:gridCol w:w="762"/>
      </w:tblGrid>
      <w:tr w:rsidR="00D2502A" w14:paraId="659FF0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00A950B" w14:textId="77777777" w:rsidR="00D2502A" w:rsidRDefault="00D2502A">
            <w:pPr>
              <w:rPr>
                <w:szCs w:val="22"/>
                <w:lang w:val="en-US" w:eastAsia="en-US"/>
              </w:rPr>
            </w:pPr>
            <w:r>
              <w:rPr>
                <w:lang w:val="en-US"/>
              </w:rPr>
              <w:t>Comms option</w:t>
            </w:r>
          </w:p>
        </w:tc>
        <w:tc>
          <w:tcPr>
            <w:tcW w:w="459" w:type="dxa"/>
            <w:tcBorders>
              <w:top w:val="single" w:sz="4" w:space="0" w:color="auto"/>
              <w:left w:val="single" w:sz="4" w:space="0" w:color="auto"/>
              <w:bottom w:val="single" w:sz="4" w:space="0" w:color="auto"/>
              <w:right w:val="single" w:sz="4" w:space="0" w:color="auto"/>
            </w:tcBorders>
            <w:hideMark/>
          </w:tcPr>
          <w:p w14:paraId="4104A555" w14:textId="77777777" w:rsidR="00D2502A" w:rsidRDefault="00D2502A">
            <w:pPr>
              <w:rPr>
                <w:lang w:val="en-US"/>
              </w:rPr>
            </w:pPr>
            <w:r>
              <w:rPr>
                <w:lang w:val="en-US"/>
              </w:rPr>
              <w:t>Pi V4</w:t>
            </w:r>
          </w:p>
        </w:tc>
        <w:tc>
          <w:tcPr>
            <w:tcW w:w="746" w:type="dxa"/>
            <w:tcBorders>
              <w:top w:val="single" w:sz="4" w:space="0" w:color="auto"/>
              <w:left w:val="single" w:sz="4" w:space="0" w:color="auto"/>
              <w:bottom w:val="single" w:sz="4" w:space="0" w:color="auto"/>
              <w:right w:val="single" w:sz="4" w:space="0" w:color="auto"/>
            </w:tcBorders>
            <w:hideMark/>
          </w:tcPr>
          <w:p w14:paraId="6A477BA7" w14:textId="77777777" w:rsidR="00D2502A" w:rsidRDefault="00D2502A">
            <w:pPr>
              <w:rPr>
                <w:lang w:val="en-US"/>
              </w:rPr>
            </w:pPr>
            <w:r>
              <w:rPr>
                <w:lang w:val="en-US"/>
              </w:rPr>
              <w:t>Rock</w:t>
            </w:r>
            <w:r>
              <w:rPr>
                <w:lang w:val="en-US"/>
              </w:rPr>
              <w:br/>
              <w:t>Pro64</w:t>
            </w:r>
          </w:p>
        </w:tc>
        <w:tc>
          <w:tcPr>
            <w:tcW w:w="787" w:type="dxa"/>
            <w:tcBorders>
              <w:top w:val="single" w:sz="4" w:space="0" w:color="auto"/>
              <w:left w:val="single" w:sz="4" w:space="0" w:color="auto"/>
              <w:bottom w:val="single" w:sz="4" w:space="0" w:color="auto"/>
              <w:right w:val="single" w:sz="4" w:space="0" w:color="auto"/>
            </w:tcBorders>
            <w:hideMark/>
          </w:tcPr>
          <w:p w14:paraId="535FA456" w14:textId="77777777" w:rsidR="00D2502A" w:rsidRDefault="00D2502A">
            <w:pPr>
              <w:rPr>
                <w:lang w:val="en-US"/>
              </w:rPr>
            </w:pPr>
            <w:r>
              <w:rPr>
                <w:lang w:val="en-US"/>
              </w:rPr>
              <w:t>Jetson</w:t>
            </w:r>
            <w:r>
              <w:rPr>
                <w:lang w:val="en-US"/>
              </w:rPr>
              <w:br/>
              <w:t>Nano</w:t>
            </w:r>
          </w:p>
        </w:tc>
        <w:tc>
          <w:tcPr>
            <w:tcW w:w="776" w:type="dxa"/>
            <w:tcBorders>
              <w:top w:val="single" w:sz="4" w:space="0" w:color="auto"/>
              <w:left w:val="single" w:sz="4" w:space="0" w:color="auto"/>
              <w:bottom w:val="single" w:sz="4" w:space="0" w:color="auto"/>
              <w:right w:val="single" w:sz="4" w:space="0" w:color="auto"/>
            </w:tcBorders>
            <w:hideMark/>
          </w:tcPr>
          <w:p w14:paraId="17305BF3" w14:textId="77777777" w:rsidR="00D2502A" w:rsidRDefault="00D2502A">
            <w:pPr>
              <w:rPr>
                <w:lang w:val="en-US"/>
              </w:rPr>
            </w:pPr>
            <w:r>
              <w:rPr>
                <w:lang w:val="en-US"/>
              </w:rPr>
              <w:t>Tinker</w:t>
            </w:r>
            <w:r>
              <w:rPr>
                <w:lang w:val="en-US"/>
              </w:rPr>
              <w:br/>
              <w:t>EdgeT</w:t>
            </w:r>
          </w:p>
        </w:tc>
        <w:tc>
          <w:tcPr>
            <w:tcW w:w="954" w:type="dxa"/>
            <w:tcBorders>
              <w:top w:val="single" w:sz="4" w:space="0" w:color="auto"/>
              <w:left w:val="single" w:sz="4" w:space="0" w:color="auto"/>
              <w:bottom w:val="single" w:sz="4" w:space="0" w:color="auto"/>
              <w:right w:val="single" w:sz="4" w:space="0" w:color="auto"/>
            </w:tcBorders>
            <w:hideMark/>
          </w:tcPr>
          <w:p w14:paraId="3544318D" w14:textId="77777777" w:rsidR="00D2502A" w:rsidRDefault="00D2502A">
            <w:pPr>
              <w:rPr>
                <w:lang w:val="en-US"/>
              </w:rPr>
            </w:pPr>
            <w:r>
              <w:rPr>
                <w:lang w:val="en-US"/>
              </w:rPr>
              <w:t>Arduino</w:t>
            </w:r>
            <w:r>
              <w:rPr>
                <w:lang w:val="en-US"/>
              </w:rPr>
              <w:br/>
              <w:t>MegaR3</w:t>
            </w:r>
          </w:p>
        </w:tc>
        <w:tc>
          <w:tcPr>
            <w:tcW w:w="981" w:type="dxa"/>
            <w:tcBorders>
              <w:top w:val="single" w:sz="4" w:space="0" w:color="auto"/>
              <w:left w:val="single" w:sz="4" w:space="0" w:color="auto"/>
              <w:bottom w:val="single" w:sz="4" w:space="0" w:color="auto"/>
              <w:right w:val="single" w:sz="4" w:space="0" w:color="auto"/>
            </w:tcBorders>
            <w:hideMark/>
          </w:tcPr>
          <w:p w14:paraId="142DB183" w14:textId="77777777" w:rsidR="00D2502A" w:rsidRDefault="00D2502A">
            <w:pPr>
              <w:rPr>
                <w:lang w:val="en-US"/>
              </w:rPr>
            </w:pPr>
            <w:r>
              <w:rPr>
                <w:lang w:val="en-US"/>
              </w:rPr>
              <w:t>Microbit</w:t>
            </w:r>
          </w:p>
        </w:tc>
        <w:tc>
          <w:tcPr>
            <w:tcW w:w="762" w:type="dxa"/>
            <w:tcBorders>
              <w:top w:val="single" w:sz="4" w:space="0" w:color="auto"/>
              <w:left w:val="single" w:sz="4" w:space="0" w:color="auto"/>
              <w:bottom w:val="single" w:sz="4" w:space="0" w:color="auto"/>
              <w:right w:val="single" w:sz="4" w:space="0" w:color="auto"/>
            </w:tcBorders>
            <w:hideMark/>
          </w:tcPr>
          <w:p w14:paraId="37FFA66A" w14:textId="77777777" w:rsidR="00D2502A" w:rsidRDefault="00D2502A">
            <w:pPr>
              <w:rPr>
                <w:lang w:val="en-US"/>
              </w:rPr>
            </w:pPr>
            <w:r>
              <w:rPr>
                <w:lang w:val="en-US"/>
              </w:rPr>
              <w:t>ESP32</w:t>
            </w:r>
          </w:p>
        </w:tc>
      </w:tr>
      <w:tr w:rsidR="00D2502A" w14:paraId="1A99E4F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43D456E1" w14:textId="77777777" w:rsidR="00D2502A" w:rsidRDefault="00D2502A">
            <w:pPr>
              <w:rPr>
                <w:lang w:val="en-US"/>
              </w:rPr>
            </w:pPr>
            <w:r>
              <w:rPr>
                <w:lang w:val="en-US"/>
              </w:rPr>
              <w:t>GPS</w:t>
            </w:r>
          </w:p>
        </w:tc>
        <w:tc>
          <w:tcPr>
            <w:tcW w:w="459" w:type="dxa"/>
            <w:tcBorders>
              <w:top w:val="single" w:sz="4" w:space="0" w:color="auto"/>
              <w:left w:val="single" w:sz="4" w:space="0" w:color="auto"/>
              <w:bottom w:val="single" w:sz="4" w:space="0" w:color="auto"/>
              <w:right w:val="single" w:sz="4" w:space="0" w:color="auto"/>
            </w:tcBorders>
            <w:hideMark/>
          </w:tcPr>
          <w:p w14:paraId="4415D9B1" w14:textId="77777777" w:rsidR="00D2502A" w:rsidRDefault="00D2502A">
            <w:pPr>
              <w:rPr>
                <w:highlight w:val="green"/>
                <w:lang w:val="en-US"/>
              </w:rPr>
            </w:pPr>
            <w:r>
              <w:rPr>
                <w:highlight w:val="green"/>
                <w:lang w:val="en-US"/>
              </w:rPr>
              <w:t>M</w:t>
            </w:r>
          </w:p>
        </w:tc>
        <w:tc>
          <w:tcPr>
            <w:tcW w:w="746" w:type="dxa"/>
            <w:tcBorders>
              <w:top w:val="single" w:sz="4" w:space="0" w:color="auto"/>
              <w:left w:val="single" w:sz="4" w:space="0" w:color="auto"/>
              <w:bottom w:val="single" w:sz="4" w:space="0" w:color="auto"/>
              <w:right w:val="single" w:sz="4" w:space="0" w:color="auto"/>
            </w:tcBorders>
            <w:hideMark/>
          </w:tcPr>
          <w:p w14:paraId="154D40FB" w14:textId="77777777" w:rsidR="00D2502A" w:rsidRDefault="00D2502A">
            <w:pPr>
              <w:rPr>
                <w:highlight w:val="green"/>
                <w:lang w:val="en-US"/>
              </w:rPr>
            </w:pPr>
            <w:r>
              <w:rPr>
                <w:highlight w:val="green"/>
                <w:lang w:val="en-US"/>
              </w:rPr>
              <w:t>M</w:t>
            </w:r>
          </w:p>
        </w:tc>
        <w:tc>
          <w:tcPr>
            <w:tcW w:w="787" w:type="dxa"/>
            <w:tcBorders>
              <w:top w:val="single" w:sz="4" w:space="0" w:color="auto"/>
              <w:left w:val="single" w:sz="4" w:space="0" w:color="auto"/>
              <w:bottom w:val="single" w:sz="4" w:space="0" w:color="auto"/>
              <w:right w:val="single" w:sz="4" w:space="0" w:color="auto"/>
            </w:tcBorders>
            <w:hideMark/>
          </w:tcPr>
          <w:p w14:paraId="4FC2A351" w14:textId="77777777" w:rsidR="00D2502A" w:rsidRDefault="00D2502A">
            <w:pPr>
              <w:rPr>
                <w:highlight w:val="green"/>
                <w:lang w:val="en-US"/>
              </w:rPr>
            </w:pPr>
            <w:r>
              <w:rPr>
                <w:highlight w:val="green"/>
                <w:lang w:val="en-US"/>
              </w:rPr>
              <w:t>M</w:t>
            </w:r>
          </w:p>
        </w:tc>
        <w:tc>
          <w:tcPr>
            <w:tcW w:w="776" w:type="dxa"/>
            <w:tcBorders>
              <w:top w:val="single" w:sz="4" w:space="0" w:color="auto"/>
              <w:left w:val="single" w:sz="4" w:space="0" w:color="auto"/>
              <w:bottom w:val="single" w:sz="4" w:space="0" w:color="auto"/>
              <w:right w:val="single" w:sz="4" w:space="0" w:color="auto"/>
            </w:tcBorders>
            <w:hideMark/>
          </w:tcPr>
          <w:p w14:paraId="790034DC" w14:textId="77777777" w:rsidR="00D2502A" w:rsidRDefault="00D2502A">
            <w:pPr>
              <w:rPr>
                <w:highlight w:val="green"/>
                <w:lang w:val="en-US"/>
              </w:rPr>
            </w:pPr>
            <w:r>
              <w:rPr>
                <w:highlight w:val="green"/>
                <w:lang w:val="en-US"/>
              </w:rPr>
              <w:t>M</w:t>
            </w:r>
          </w:p>
        </w:tc>
        <w:tc>
          <w:tcPr>
            <w:tcW w:w="954" w:type="dxa"/>
            <w:tcBorders>
              <w:top w:val="single" w:sz="4" w:space="0" w:color="auto"/>
              <w:left w:val="single" w:sz="4" w:space="0" w:color="auto"/>
              <w:bottom w:val="single" w:sz="4" w:space="0" w:color="auto"/>
              <w:right w:val="single" w:sz="4" w:space="0" w:color="auto"/>
            </w:tcBorders>
            <w:hideMark/>
          </w:tcPr>
          <w:p w14:paraId="17F8E558" w14:textId="77777777" w:rsidR="00D2502A" w:rsidRDefault="00D2502A">
            <w:pPr>
              <w:rPr>
                <w:lang w:val="en-US"/>
              </w:rPr>
            </w:pPr>
            <w:r>
              <w:rPr>
                <w:highlight w:val="green"/>
                <w:lang w:val="en-US"/>
              </w:rPr>
              <w:t>M</w:t>
            </w:r>
          </w:p>
        </w:tc>
        <w:tc>
          <w:tcPr>
            <w:tcW w:w="981" w:type="dxa"/>
            <w:tcBorders>
              <w:top w:val="single" w:sz="4" w:space="0" w:color="auto"/>
              <w:left w:val="single" w:sz="4" w:space="0" w:color="auto"/>
              <w:bottom w:val="single" w:sz="4" w:space="0" w:color="auto"/>
              <w:right w:val="single" w:sz="4" w:space="0" w:color="auto"/>
            </w:tcBorders>
            <w:hideMark/>
          </w:tcPr>
          <w:p w14:paraId="4283198A" w14:textId="77777777" w:rsidR="00D2502A" w:rsidRDefault="00D2502A">
            <w:pPr>
              <w:rPr>
                <w:lang w:val="en-US"/>
              </w:rPr>
            </w:pPr>
            <w:r>
              <w:rPr>
                <w:lang w:val="en-US"/>
              </w:rPr>
              <w:t>O</w:t>
            </w:r>
          </w:p>
        </w:tc>
        <w:tc>
          <w:tcPr>
            <w:tcW w:w="762" w:type="dxa"/>
            <w:tcBorders>
              <w:top w:val="single" w:sz="4" w:space="0" w:color="auto"/>
              <w:left w:val="single" w:sz="4" w:space="0" w:color="auto"/>
              <w:bottom w:val="single" w:sz="4" w:space="0" w:color="auto"/>
              <w:right w:val="single" w:sz="4" w:space="0" w:color="auto"/>
            </w:tcBorders>
            <w:hideMark/>
          </w:tcPr>
          <w:p w14:paraId="3A77A24B" w14:textId="77777777" w:rsidR="00D2502A" w:rsidRDefault="00D2502A">
            <w:pPr>
              <w:rPr>
                <w:lang w:val="en-US"/>
              </w:rPr>
            </w:pPr>
            <w:r>
              <w:rPr>
                <w:lang w:val="en-US"/>
              </w:rPr>
              <w:t>O</w:t>
            </w:r>
          </w:p>
        </w:tc>
      </w:tr>
      <w:tr w:rsidR="00D2502A" w14:paraId="73C8B766"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CF0FF9E" w14:textId="77777777" w:rsidR="00D2502A" w:rsidRDefault="00D2502A">
            <w:pPr>
              <w:rPr>
                <w:lang w:val="en-US"/>
              </w:rPr>
            </w:pPr>
            <w:r>
              <w:rPr>
                <w:lang w:val="en-US"/>
              </w:rPr>
              <w:t>802.11ah</w:t>
            </w:r>
          </w:p>
        </w:tc>
        <w:tc>
          <w:tcPr>
            <w:tcW w:w="459" w:type="dxa"/>
            <w:tcBorders>
              <w:top w:val="single" w:sz="4" w:space="0" w:color="auto"/>
              <w:left w:val="single" w:sz="4" w:space="0" w:color="auto"/>
              <w:bottom w:val="single" w:sz="4" w:space="0" w:color="auto"/>
              <w:right w:val="single" w:sz="4" w:space="0" w:color="auto"/>
            </w:tcBorders>
            <w:hideMark/>
          </w:tcPr>
          <w:p w14:paraId="648B12DC" w14:textId="77777777" w:rsidR="00D2502A" w:rsidRDefault="00D2502A">
            <w:pPr>
              <w:rPr>
                <w:lang w:val="en-US"/>
              </w:rPr>
            </w:pPr>
            <w:r>
              <w:rPr>
                <w:lang w:val="en-US"/>
              </w:rPr>
              <w:t>O</w:t>
            </w:r>
          </w:p>
        </w:tc>
        <w:tc>
          <w:tcPr>
            <w:tcW w:w="746" w:type="dxa"/>
            <w:tcBorders>
              <w:top w:val="single" w:sz="4" w:space="0" w:color="auto"/>
              <w:left w:val="single" w:sz="4" w:space="0" w:color="auto"/>
              <w:bottom w:val="single" w:sz="4" w:space="0" w:color="auto"/>
              <w:right w:val="single" w:sz="4" w:space="0" w:color="auto"/>
            </w:tcBorders>
            <w:hideMark/>
          </w:tcPr>
          <w:p w14:paraId="465F602E" w14:textId="77777777" w:rsidR="00D2502A" w:rsidRDefault="00D2502A">
            <w:pPr>
              <w:rPr>
                <w:lang w:val="en-US"/>
              </w:rPr>
            </w:pPr>
            <w:r>
              <w:rPr>
                <w:lang w:val="en-US"/>
              </w:rPr>
              <w:t>O</w:t>
            </w:r>
          </w:p>
        </w:tc>
        <w:tc>
          <w:tcPr>
            <w:tcW w:w="787" w:type="dxa"/>
            <w:tcBorders>
              <w:top w:val="single" w:sz="4" w:space="0" w:color="auto"/>
              <w:left w:val="single" w:sz="4" w:space="0" w:color="auto"/>
              <w:bottom w:val="single" w:sz="4" w:space="0" w:color="auto"/>
              <w:right w:val="single" w:sz="4" w:space="0" w:color="auto"/>
            </w:tcBorders>
            <w:hideMark/>
          </w:tcPr>
          <w:p w14:paraId="53F9B1E1" w14:textId="77777777" w:rsidR="00D2502A" w:rsidRDefault="00D2502A">
            <w:pPr>
              <w:rPr>
                <w:lang w:val="en-US"/>
              </w:rPr>
            </w:pPr>
            <w:r>
              <w:rPr>
                <w:lang w:val="en-US"/>
              </w:rPr>
              <w:t>O</w:t>
            </w:r>
          </w:p>
        </w:tc>
        <w:tc>
          <w:tcPr>
            <w:tcW w:w="776" w:type="dxa"/>
            <w:tcBorders>
              <w:top w:val="single" w:sz="4" w:space="0" w:color="auto"/>
              <w:left w:val="single" w:sz="4" w:space="0" w:color="auto"/>
              <w:bottom w:val="single" w:sz="4" w:space="0" w:color="auto"/>
              <w:right w:val="single" w:sz="4" w:space="0" w:color="auto"/>
            </w:tcBorders>
            <w:hideMark/>
          </w:tcPr>
          <w:p w14:paraId="2D29F788" w14:textId="77777777" w:rsidR="00D2502A" w:rsidRDefault="00D2502A">
            <w:pPr>
              <w:rPr>
                <w:lang w:val="en-US"/>
              </w:rPr>
            </w:pPr>
            <w:r>
              <w:rPr>
                <w:lang w:val="en-US"/>
              </w:rPr>
              <w:t>O</w:t>
            </w:r>
          </w:p>
        </w:tc>
        <w:tc>
          <w:tcPr>
            <w:tcW w:w="954" w:type="dxa"/>
            <w:tcBorders>
              <w:top w:val="single" w:sz="4" w:space="0" w:color="auto"/>
              <w:left w:val="single" w:sz="4" w:space="0" w:color="auto"/>
              <w:bottom w:val="single" w:sz="4" w:space="0" w:color="auto"/>
              <w:right w:val="single" w:sz="4" w:space="0" w:color="auto"/>
            </w:tcBorders>
            <w:hideMark/>
          </w:tcPr>
          <w:p w14:paraId="3E09DA5F" w14:textId="77777777" w:rsidR="00D2502A" w:rsidRDefault="00D2502A">
            <w:pPr>
              <w:rPr>
                <w:lang w:val="en-US"/>
              </w:rPr>
            </w:pPr>
            <w:r>
              <w:rPr>
                <w:lang w:val="en-US"/>
              </w:rPr>
              <w:t>O</w:t>
            </w:r>
          </w:p>
        </w:tc>
        <w:tc>
          <w:tcPr>
            <w:tcW w:w="981" w:type="dxa"/>
            <w:tcBorders>
              <w:top w:val="single" w:sz="4" w:space="0" w:color="auto"/>
              <w:left w:val="single" w:sz="4" w:space="0" w:color="auto"/>
              <w:bottom w:val="single" w:sz="4" w:space="0" w:color="auto"/>
              <w:right w:val="single" w:sz="4" w:space="0" w:color="auto"/>
            </w:tcBorders>
            <w:hideMark/>
          </w:tcPr>
          <w:p w14:paraId="1B0B50AC" w14:textId="77777777" w:rsidR="00D2502A" w:rsidRDefault="00D2502A">
            <w:pPr>
              <w:rPr>
                <w:lang w:val="en-US"/>
              </w:rPr>
            </w:pPr>
            <w:r>
              <w:rPr>
                <w:lang w:val="en-US"/>
              </w:rPr>
              <w:t>O</w:t>
            </w:r>
          </w:p>
        </w:tc>
        <w:tc>
          <w:tcPr>
            <w:tcW w:w="762" w:type="dxa"/>
            <w:tcBorders>
              <w:top w:val="single" w:sz="4" w:space="0" w:color="auto"/>
              <w:left w:val="single" w:sz="4" w:space="0" w:color="auto"/>
              <w:bottom w:val="single" w:sz="4" w:space="0" w:color="auto"/>
              <w:right w:val="single" w:sz="4" w:space="0" w:color="auto"/>
            </w:tcBorders>
            <w:hideMark/>
          </w:tcPr>
          <w:p w14:paraId="1C228804" w14:textId="77777777" w:rsidR="00D2502A" w:rsidRDefault="00D2502A">
            <w:pPr>
              <w:rPr>
                <w:lang w:val="en-US"/>
              </w:rPr>
            </w:pPr>
            <w:r>
              <w:rPr>
                <w:lang w:val="en-US"/>
              </w:rPr>
              <w:t>O</w:t>
            </w:r>
          </w:p>
        </w:tc>
      </w:tr>
      <w:tr w:rsidR="00D2502A" w14:paraId="3EBFC5A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7630BBDD" w14:textId="77777777" w:rsidR="00D2502A" w:rsidRDefault="00D2502A">
            <w:pPr>
              <w:rPr>
                <w:lang w:val="en-US"/>
              </w:rPr>
            </w:pPr>
            <w:r>
              <w:rPr>
                <w:lang w:val="en-US"/>
              </w:rPr>
              <w:t>BT 5</w:t>
            </w:r>
          </w:p>
        </w:tc>
        <w:tc>
          <w:tcPr>
            <w:tcW w:w="459" w:type="dxa"/>
            <w:tcBorders>
              <w:top w:val="single" w:sz="4" w:space="0" w:color="auto"/>
              <w:left w:val="single" w:sz="4" w:space="0" w:color="auto"/>
              <w:bottom w:val="single" w:sz="4" w:space="0" w:color="auto"/>
              <w:right w:val="single" w:sz="4" w:space="0" w:color="auto"/>
            </w:tcBorders>
            <w:hideMark/>
          </w:tcPr>
          <w:p w14:paraId="46A3F835" w14:textId="77777777" w:rsidR="00D2502A" w:rsidRDefault="00D2502A">
            <w:pPr>
              <w:rPr>
                <w:highlight w:val="green"/>
                <w:lang w:val="en-US"/>
              </w:rPr>
            </w:pPr>
            <w:r>
              <w:rPr>
                <w:highlight w:val="green"/>
                <w:lang w:val="en-US"/>
              </w:rPr>
              <w:t>I</w:t>
            </w:r>
          </w:p>
        </w:tc>
        <w:tc>
          <w:tcPr>
            <w:tcW w:w="746" w:type="dxa"/>
            <w:tcBorders>
              <w:top w:val="single" w:sz="4" w:space="0" w:color="auto"/>
              <w:left w:val="single" w:sz="4" w:space="0" w:color="auto"/>
              <w:bottom w:val="single" w:sz="4" w:space="0" w:color="auto"/>
              <w:right w:val="single" w:sz="4" w:space="0" w:color="auto"/>
            </w:tcBorders>
            <w:hideMark/>
          </w:tcPr>
          <w:p w14:paraId="1B75EAE3" w14:textId="77777777" w:rsidR="00D2502A" w:rsidRDefault="00D2502A">
            <w:pPr>
              <w:rPr>
                <w:highlight w:val="green"/>
                <w:lang w:val="en-US"/>
              </w:rPr>
            </w:pPr>
            <w:r>
              <w:rPr>
                <w:highlight w:val="green"/>
                <w:lang w:val="en-US"/>
              </w:rPr>
              <w:t>M</w:t>
            </w:r>
          </w:p>
        </w:tc>
        <w:tc>
          <w:tcPr>
            <w:tcW w:w="787" w:type="dxa"/>
            <w:tcBorders>
              <w:top w:val="single" w:sz="4" w:space="0" w:color="auto"/>
              <w:left w:val="single" w:sz="4" w:space="0" w:color="auto"/>
              <w:bottom w:val="single" w:sz="4" w:space="0" w:color="auto"/>
              <w:right w:val="single" w:sz="4" w:space="0" w:color="auto"/>
            </w:tcBorders>
            <w:hideMark/>
          </w:tcPr>
          <w:p w14:paraId="15C0D3F2" w14:textId="77777777" w:rsidR="00D2502A" w:rsidRDefault="00D2502A">
            <w:pPr>
              <w:rPr>
                <w:highlight w:val="green"/>
                <w:lang w:val="en-US"/>
              </w:rPr>
            </w:pPr>
            <w:r>
              <w:rPr>
                <w:highlight w:val="green"/>
                <w:lang w:val="en-US"/>
              </w:rPr>
              <w:t>M</w:t>
            </w:r>
          </w:p>
        </w:tc>
        <w:tc>
          <w:tcPr>
            <w:tcW w:w="776" w:type="dxa"/>
            <w:tcBorders>
              <w:top w:val="single" w:sz="4" w:space="0" w:color="auto"/>
              <w:left w:val="single" w:sz="4" w:space="0" w:color="auto"/>
              <w:bottom w:val="single" w:sz="4" w:space="0" w:color="auto"/>
              <w:right w:val="single" w:sz="4" w:space="0" w:color="auto"/>
            </w:tcBorders>
            <w:hideMark/>
          </w:tcPr>
          <w:p w14:paraId="218F9759" w14:textId="77777777" w:rsidR="00D2502A" w:rsidRDefault="00D2502A">
            <w:pPr>
              <w:rPr>
                <w:highlight w:val="green"/>
                <w:lang w:val="en-US"/>
              </w:rPr>
            </w:pPr>
            <w:r>
              <w:rPr>
                <w:highlight w:val="green"/>
                <w:lang w:val="en-US"/>
              </w:rPr>
              <w:t>M</w:t>
            </w:r>
          </w:p>
        </w:tc>
        <w:tc>
          <w:tcPr>
            <w:tcW w:w="954" w:type="dxa"/>
            <w:tcBorders>
              <w:top w:val="single" w:sz="4" w:space="0" w:color="auto"/>
              <w:left w:val="single" w:sz="4" w:space="0" w:color="auto"/>
              <w:bottom w:val="single" w:sz="4" w:space="0" w:color="auto"/>
              <w:right w:val="single" w:sz="4" w:space="0" w:color="auto"/>
            </w:tcBorders>
            <w:hideMark/>
          </w:tcPr>
          <w:p w14:paraId="1CAE0029" w14:textId="77777777" w:rsidR="00D2502A" w:rsidRDefault="00D2502A">
            <w:pPr>
              <w:rPr>
                <w:lang w:val="en-US"/>
              </w:rPr>
            </w:pPr>
            <w:r>
              <w:rPr>
                <w:lang w:val="en-US"/>
              </w:rPr>
              <w:t>M</w:t>
            </w:r>
          </w:p>
        </w:tc>
        <w:tc>
          <w:tcPr>
            <w:tcW w:w="981" w:type="dxa"/>
            <w:tcBorders>
              <w:top w:val="single" w:sz="4" w:space="0" w:color="auto"/>
              <w:left w:val="single" w:sz="4" w:space="0" w:color="auto"/>
              <w:bottom w:val="single" w:sz="4" w:space="0" w:color="auto"/>
              <w:right w:val="single" w:sz="4" w:space="0" w:color="auto"/>
            </w:tcBorders>
            <w:hideMark/>
          </w:tcPr>
          <w:p w14:paraId="5A48DBAA" w14:textId="77777777" w:rsidR="00D2502A" w:rsidRDefault="00D2502A">
            <w:pPr>
              <w:rPr>
                <w:lang w:val="en-US"/>
              </w:rPr>
            </w:pPr>
            <w:r>
              <w:rPr>
                <w:lang w:val="en-US"/>
              </w:rPr>
              <w:t>X</w:t>
            </w:r>
          </w:p>
        </w:tc>
        <w:tc>
          <w:tcPr>
            <w:tcW w:w="762" w:type="dxa"/>
            <w:tcBorders>
              <w:top w:val="single" w:sz="4" w:space="0" w:color="auto"/>
              <w:left w:val="single" w:sz="4" w:space="0" w:color="auto"/>
              <w:bottom w:val="single" w:sz="4" w:space="0" w:color="auto"/>
              <w:right w:val="single" w:sz="4" w:space="0" w:color="auto"/>
            </w:tcBorders>
            <w:hideMark/>
          </w:tcPr>
          <w:p w14:paraId="3820007E" w14:textId="77777777" w:rsidR="00D2502A" w:rsidRDefault="00D2502A">
            <w:pPr>
              <w:rPr>
                <w:lang w:val="en-US"/>
              </w:rPr>
            </w:pPr>
            <w:r>
              <w:rPr>
                <w:lang w:val="en-US"/>
              </w:rPr>
              <w:t>O</w:t>
            </w:r>
          </w:p>
        </w:tc>
      </w:tr>
      <w:tr w:rsidR="00D2502A" w14:paraId="4019161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E0E7660" w14:textId="77777777" w:rsidR="00D2502A" w:rsidRDefault="00D2502A">
            <w:pPr>
              <w:rPr>
                <w:lang w:val="en-US"/>
              </w:rPr>
            </w:pPr>
            <w:r>
              <w:rPr>
                <w:lang w:val="en-US"/>
              </w:rPr>
              <w:t>BT BLE</w:t>
            </w:r>
          </w:p>
        </w:tc>
        <w:tc>
          <w:tcPr>
            <w:tcW w:w="459" w:type="dxa"/>
            <w:tcBorders>
              <w:top w:val="single" w:sz="4" w:space="0" w:color="auto"/>
              <w:left w:val="single" w:sz="4" w:space="0" w:color="auto"/>
              <w:bottom w:val="single" w:sz="4" w:space="0" w:color="auto"/>
              <w:right w:val="single" w:sz="4" w:space="0" w:color="auto"/>
            </w:tcBorders>
            <w:hideMark/>
          </w:tcPr>
          <w:p w14:paraId="6BE0317D" w14:textId="77777777" w:rsidR="00D2502A" w:rsidRDefault="00D2502A">
            <w:pPr>
              <w:rPr>
                <w:lang w:val="en-US"/>
              </w:rPr>
            </w:pPr>
            <w:r>
              <w:rPr>
                <w:lang w:val="en-US"/>
              </w:rPr>
              <w:t>M</w:t>
            </w:r>
          </w:p>
        </w:tc>
        <w:tc>
          <w:tcPr>
            <w:tcW w:w="746" w:type="dxa"/>
            <w:tcBorders>
              <w:top w:val="single" w:sz="4" w:space="0" w:color="auto"/>
              <w:left w:val="single" w:sz="4" w:space="0" w:color="auto"/>
              <w:bottom w:val="single" w:sz="4" w:space="0" w:color="auto"/>
              <w:right w:val="single" w:sz="4" w:space="0" w:color="auto"/>
            </w:tcBorders>
            <w:hideMark/>
          </w:tcPr>
          <w:p w14:paraId="12D788D7" w14:textId="77777777" w:rsidR="00D2502A" w:rsidRDefault="00D2502A">
            <w:pPr>
              <w:rPr>
                <w:lang w:val="en-US"/>
              </w:rPr>
            </w:pPr>
            <w:r>
              <w:rPr>
                <w:lang w:val="en-US"/>
              </w:rPr>
              <w:t>I</w:t>
            </w:r>
          </w:p>
        </w:tc>
        <w:tc>
          <w:tcPr>
            <w:tcW w:w="787" w:type="dxa"/>
            <w:tcBorders>
              <w:top w:val="single" w:sz="4" w:space="0" w:color="auto"/>
              <w:left w:val="single" w:sz="4" w:space="0" w:color="auto"/>
              <w:bottom w:val="single" w:sz="4" w:space="0" w:color="auto"/>
              <w:right w:val="single" w:sz="4" w:space="0" w:color="auto"/>
            </w:tcBorders>
            <w:hideMark/>
          </w:tcPr>
          <w:p w14:paraId="71A96077" w14:textId="77777777" w:rsidR="00D2502A" w:rsidRDefault="00D2502A">
            <w:pPr>
              <w:rPr>
                <w:lang w:val="en-US"/>
              </w:rPr>
            </w:pPr>
            <w:r>
              <w:rPr>
                <w:lang w:val="en-US"/>
              </w:rPr>
              <w:t>M</w:t>
            </w:r>
          </w:p>
        </w:tc>
        <w:tc>
          <w:tcPr>
            <w:tcW w:w="776" w:type="dxa"/>
            <w:tcBorders>
              <w:top w:val="single" w:sz="4" w:space="0" w:color="auto"/>
              <w:left w:val="single" w:sz="4" w:space="0" w:color="auto"/>
              <w:bottom w:val="single" w:sz="4" w:space="0" w:color="auto"/>
              <w:right w:val="single" w:sz="4" w:space="0" w:color="auto"/>
            </w:tcBorders>
            <w:hideMark/>
          </w:tcPr>
          <w:p w14:paraId="09E6B68F" w14:textId="77777777" w:rsidR="00D2502A" w:rsidRDefault="00D2502A">
            <w:pPr>
              <w:rPr>
                <w:lang w:val="en-US"/>
              </w:rPr>
            </w:pPr>
            <w:r>
              <w:rPr>
                <w:lang w:val="en-US"/>
              </w:rPr>
              <w:t>I</w:t>
            </w:r>
          </w:p>
        </w:tc>
        <w:tc>
          <w:tcPr>
            <w:tcW w:w="954" w:type="dxa"/>
            <w:tcBorders>
              <w:top w:val="single" w:sz="4" w:space="0" w:color="auto"/>
              <w:left w:val="single" w:sz="4" w:space="0" w:color="auto"/>
              <w:bottom w:val="single" w:sz="4" w:space="0" w:color="auto"/>
              <w:right w:val="single" w:sz="4" w:space="0" w:color="auto"/>
            </w:tcBorders>
            <w:hideMark/>
          </w:tcPr>
          <w:p w14:paraId="72F65334" w14:textId="77777777" w:rsidR="00D2502A" w:rsidRDefault="00D2502A">
            <w:pPr>
              <w:rPr>
                <w:lang w:val="en-US"/>
              </w:rPr>
            </w:pPr>
            <w:r>
              <w:rPr>
                <w:lang w:val="en-US"/>
              </w:rPr>
              <w:t>M</w:t>
            </w:r>
          </w:p>
        </w:tc>
        <w:tc>
          <w:tcPr>
            <w:tcW w:w="981" w:type="dxa"/>
            <w:tcBorders>
              <w:top w:val="single" w:sz="4" w:space="0" w:color="auto"/>
              <w:left w:val="single" w:sz="4" w:space="0" w:color="auto"/>
              <w:bottom w:val="single" w:sz="4" w:space="0" w:color="auto"/>
              <w:right w:val="single" w:sz="4" w:space="0" w:color="auto"/>
            </w:tcBorders>
            <w:hideMark/>
          </w:tcPr>
          <w:p w14:paraId="6EE2E820" w14:textId="77777777" w:rsidR="00D2502A" w:rsidRDefault="00D2502A">
            <w:pPr>
              <w:rPr>
                <w:lang w:val="en-US"/>
              </w:rPr>
            </w:pPr>
            <w:r>
              <w:rPr>
                <w:lang w:val="en-US"/>
              </w:rPr>
              <w:t>X</w:t>
            </w:r>
          </w:p>
        </w:tc>
        <w:tc>
          <w:tcPr>
            <w:tcW w:w="762" w:type="dxa"/>
            <w:tcBorders>
              <w:top w:val="single" w:sz="4" w:space="0" w:color="auto"/>
              <w:left w:val="single" w:sz="4" w:space="0" w:color="auto"/>
              <w:bottom w:val="single" w:sz="4" w:space="0" w:color="auto"/>
              <w:right w:val="single" w:sz="4" w:space="0" w:color="auto"/>
            </w:tcBorders>
            <w:hideMark/>
          </w:tcPr>
          <w:p w14:paraId="11F005BE" w14:textId="77777777" w:rsidR="00D2502A" w:rsidRDefault="00D2502A">
            <w:pPr>
              <w:rPr>
                <w:lang w:val="en-US"/>
              </w:rPr>
            </w:pPr>
            <w:r>
              <w:rPr>
                <w:lang w:val="en-US"/>
              </w:rPr>
              <w:t>I</w:t>
            </w:r>
          </w:p>
        </w:tc>
      </w:tr>
      <w:tr w:rsidR="00D2502A" w14:paraId="4D8CB884"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D70BEC1" w14:textId="77777777" w:rsidR="00D2502A" w:rsidRDefault="00D2502A">
            <w:pPr>
              <w:rPr>
                <w:lang w:val="en-US"/>
              </w:rPr>
            </w:pPr>
            <w:r>
              <w:rPr>
                <w:lang w:val="en-US"/>
              </w:rPr>
              <w:t>ZigBee Std</w:t>
            </w:r>
          </w:p>
        </w:tc>
        <w:tc>
          <w:tcPr>
            <w:tcW w:w="459" w:type="dxa"/>
            <w:tcBorders>
              <w:top w:val="single" w:sz="4" w:space="0" w:color="auto"/>
              <w:left w:val="single" w:sz="4" w:space="0" w:color="auto"/>
              <w:bottom w:val="single" w:sz="4" w:space="0" w:color="auto"/>
              <w:right w:val="single" w:sz="4" w:space="0" w:color="auto"/>
            </w:tcBorders>
            <w:hideMark/>
          </w:tcPr>
          <w:p w14:paraId="0952C284" w14:textId="77777777" w:rsidR="00D2502A" w:rsidRDefault="00D2502A">
            <w:pPr>
              <w:rPr>
                <w:lang w:val="en-US"/>
              </w:rPr>
            </w:pPr>
            <w:r>
              <w:rPr>
                <w:lang w:val="en-US"/>
              </w:rPr>
              <w:t>M</w:t>
            </w:r>
          </w:p>
        </w:tc>
        <w:tc>
          <w:tcPr>
            <w:tcW w:w="746" w:type="dxa"/>
            <w:tcBorders>
              <w:top w:val="single" w:sz="4" w:space="0" w:color="auto"/>
              <w:left w:val="single" w:sz="4" w:space="0" w:color="auto"/>
              <w:bottom w:val="single" w:sz="4" w:space="0" w:color="auto"/>
              <w:right w:val="single" w:sz="4" w:space="0" w:color="auto"/>
            </w:tcBorders>
            <w:hideMark/>
          </w:tcPr>
          <w:p w14:paraId="46FCF19C" w14:textId="77777777" w:rsidR="00D2502A" w:rsidRDefault="00D2502A">
            <w:pPr>
              <w:rPr>
                <w:lang w:val="en-US"/>
              </w:rPr>
            </w:pPr>
            <w:r>
              <w:rPr>
                <w:lang w:val="en-US"/>
              </w:rPr>
              <w:t>M</w:t>
            </w:r>
          </w:p>
        </w:tc>
        <w:tc>
          <w:tcPr>
            <w:tcW w:w="787" w:type="dxa"/>
            <w:tcBorders>
              <w:top w:val="single" w:sz="4" w:space="0" w:color="auto"/>
              <w:left w:val="single" w:sz="4" w:space="0" w:color="auto"/>
              <w:bottom w:val="single" w:sz="4" w:space="0" w:color="auto"/>
              <w:right w:val="single" w:sz="4" w:space="0" w:color="auto"/>
            </w:tcBorders>
            <w:hideMark/>
          </w:tcPr>
          <w:p w14:paraId="70CDB53A" w14:textId="77777777" w:rsidR="00D2502A" w:rsidRDefault="00D2502A">
            <w:pPr>
              <w:rPr>
                <w:lang w:val="en-US"/>
              </w:rPr>
            </w:pPr>
            <w:r>
              <w:rPr>
                <w:lang w:val="en-US"/>
              </w:rPr>
              <w:t>M</w:t>
            </w:r>
          </w:p>
        </w:tc>
        <w:tc>
          <w:tcPr>
            <w:tcW w:w="776" w:type="dxa"/>
            <w:tcBorders>
              <w:top w:val="single" w:sz="4" w:space="0" w:color="auto"/>
              <w:left w:val="single" w:sz="4" w:space="0" w:color="auto"/>
              <w:bottom w:val="single" w:sz="4" w:space="0" w:color="auto"/>
              <w:right w:val="single" w:sz="4" w:space="0" w:color="auto"/>
            </w:tcBorders>
            <w:hideMark/>
          </w:tcPr>
          <w:p w14:paraId="1EAE5DD2" w14:textId="77777777" w:rsidR="00D2502A" w:rsidRDefault="00D2502A">
            <w:pPr>
              <w:rPr>
                <w:lang w:val="en-US"/>
              </w:rPr>
            </w:pPr>
            <w:r>
              <w:rPr>
                <w:lang w:val="en-US"/>
              </w:rPr>
              <w:t>M</w:t>
            </w:r>
          </w:p>
        </w:tc>
        <w:tc>
          <w:tcPr>
            <w:tcW w:w="954" w:type="dxa"/>
            <w:tcBorders>
              <w:top w:val="single" w:sz="4" w:space="0" w:color="auto"/>
              <w:left w:val="single" w:sz="4" w:space="0" w:color="auto"/>
              <w:bottom w:val="single" w:sz="4" w:space="0" w:color="auto"/>
              <w:right w:val="single" w:sz="4" w:space="0" w:color="auto"/>
            </w:tcBorders>
            <w:hideMark/>
          </w:tcPr>
          <w:p w14:paraId="2251FC8F" w14:textId="77777777" w:rsidR="00D2502A" w:rsidRDefault="00D2502A">
            <w:pPr>
              <w:rPr>
                <w:lang w:val="en-US"/>
              </w:rPr>
            </w:pPr>
            <w:r>
              <w:rPr>
                <w:lang w:val="en-US"/>
              </w:rPr>
              <w:t>M</w:t>
            </w:r>
          </w:p>
        </w:tc>
        <w:tc>
          <w:tcPr>
            <w:tcW w:w="981" w:type="dxa"/>
            <w:tcBorders>
              <w:top w:val="single" w:sz="4" w:space="0" w:color="auto"/>
              <w:left w:val="single" w:sz="4" w:space="0" w:color="auto"/>
              <w:bottom w:val="single" w:sz="4" w:space="0" w:color="auto"/>
              <w:right w:val="single" w:sz="4" w:space="0" w:color="auto"/>
            </w:tcBorders>
            <w:hideMark/>
          </w:tcPr>
          <w:p w14:paraId="3E52C76D" w14:textId="77777777" w:rsidR="00D2502A" w:rsidRDefault="00D2502A">
            <w:pPr>
              <w:rPr>
                <w:lang w:val="en-US"/>
              </w:rPr>
            </w:pPr>
            <w:r>
              <w:rPr>
                <w:lang w:val="en-US"/>
              </w:rPr>
              <w:t>O</w:t>
            </w:r>
          </w:p>
        </w:tc>
        <w:tc>
          <w:tcPr>
            <w:tcW w:w="762" w:type="dxa"/>
            <w:tcBorders>
              <w:top w:val="single" w:sz="4" w:space="0" w:color="auto"/>
              <w:left w:val="single" w:sz="4" w:space="0" w:color="auto"/>
              <w:bottom w:val="single" w:sz="4" w:space="0" w:color="auto"/>
              <w:right w:val="single" w:sz="4" w:space="0" w:color="auto"/>
            </w:tcBorders>
            <w:hideMark/>
          </w:tcPr>
          <w:p w14:paraId="08B97366" w14:textId="77777777" w:rsidR="00D2502A" w:rsidRDefault="00D2502A">
            <w:pPr>
              <w:rPr>
                <w:lang w:val="en-US"/>
              </w:rPr>
            </w:pPr>
            <w:r>
              <w:rPr>
                <w:lang w:val="en-US"/>
              </w:rPr>
              <w:t>O</w:t>
            </w:r>
          </w:p>
        </w:tc>
      </w:tr>
      <w:tr w:rsidR="00D2502A" w14:paraId="5D942432"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A8F7D17" w14:textId="77777777" w:rsidR="00D2502A" w:rsidRDefault="00D2502A">
            <w:pPr>
              <w:rPr>
                <w:lang w:val="en-US"/>
              </w:rPr>
            </w:pPr>
            <w:r>
              <w:rPr>
                <w:lang w:val="en-US"/>
              </w:rPr>
              <w:t>ZigBee LR</w:t>
            </w:r>
          </w:p>
        </w:tc>
        <w:tc>
          <w:tcPr>
            <w:tcW w:w="459" w:type="dxa"/>
            <w:tcBorders>
              <w:top w:val="single" w:sz="4" w:space="0" w:color="auto"/>
              <w:left w:val="single" w:sz="4" w:space="0" w:color="auto"/>
              <w:bottom w:val="single" w:sz="4" w:space="0" w:color="auto"/>
              <w:right w:val="single" w:sz="4" w:space="0" w:color="auto"/>
            </w:tcBorders>
            <w:hideMark/>
          </w:tcPr>
          <w:p w14:paraId="5DBEACBA" w14:textId="77777777" w:rsidR="00D2502A" w:rsidRDefault="00D2502A">
            <w:pPr>
              <w:rPr>
                <w:lang w:val="en-US"/>
              </w:rPr>
            </w:pPr>
            <w:r>
              <w:rPr>
                <w:lang w:val="en-US"/>
              </w:rPr>
              <w:t>M</w:t>
            </w:r>
          </w:p>
        </w:tc>
        <w:tc>
          <w:tcPr>
            <w:tcW w:w="746" w:type="dxa"/>
            <w:tcBorders>
              <w:top w:val="single" w:sz="4" w:space="0" w:color="auto"/>
              <w:left w:val="single" w:sz="4" w:space="0" w:color="auto"/>
              <w:bottom w:val="single" w:sz="4" w:space="0" w:color="auto"/>
              <w:right w:val="single" w:sz="4" w:space="0" w:color="auto"/>
            </w:tcBorders>
            <w:hideMark/>
          </w:tcPr>
          <w:p w14:paraId="76F53F72" w14:textId="77777777" w:rsidR="00D2502A" w:rsidRDefault="00D2502A">
            <w:pPr>
              <w:rPr>
                <w:lang w:val="en-US"/>
              </w:rPr>
            </w:pPr>
            <w:r>
              <w:rPr>
                <w:lang w:val="en-US"/>
              </w:rPr>
              <w:t>M</w:t>
            </w:r>
          </w:p>
        </w:tc>
        <w:tc>
          <w:tcPr>
            <w:tcW w:w="787" w:type="dxa"/>
            <w:tcBorders>
              <w:top w:val="single" w:sz="4" w:space="0" w:color="auto"/>
              <w:left w:val="single" w:sz="4" w:space="0" w:color="auto"/>
              <w:bottom w:val="single" w:sz="4" w:space="0" w:color="auto"/>
              <w:right w:val="single" w:sz="4" w:space="0" w:color="auto"/>
            </w:tcBorders>
            <w:hideMark/>
          </w:tcPr>
          <w:p w14:paraId="398FFD7D" w14:textId="77777777" w:rsidR="00D2502A" w:rsidRDefault="00D2502A">
            <w:pPr>
              <w:rPr>
                <w:lang w:val="en-US"/>
              </w:rPr>
            </w:pPr>
            <w:r>
              <w:rPr>
                <w:lang w:val="en-US"/>
              </w:rPr>
              <w:t>M</w:t>
            </w:r>
          </w:p>
        </w:tc>
        <w:tc>
          <w:tcPr>
            <w:tcW w:w="776" w:type="dxa"/>
            <w:tcBorders>
              <w:top w:val="single" w:sz="4" w:space="0" w:color="auto"/>
              <w:left w:val="single" w:sz="4" w:space="0" w:color="auto"/>
              <w:bottom w:val="single" w:sz="4" w:space="0" w:color="auto"/>
              <w:right w:val="single" w:sz="4" w:space="0" w:color="auto"/>
            </w:tcBorders>
            <w:hideMark/>
          </w:tcPr>
          <w:p w14:paraId="63FC6EAA" w14:textId="77777777" w:rsidR="00D2502A" w:rsidRDefault="00D2502A">
            <w:pPr>
              <w:rPr>
                <w:lang w:val="en-US"/>
              </w:rPr>
            </w:pPr>
            <w:r>
              <w:rPr>
                <w:lang w:val="en-US"/>
              </w:rPr>
              <w:t>M</w:t>
            </w:r>
          </w:p>
        </w:tc>
        <w:tc>
          <w:tcPr>
            <w:tcW w:w="954" w:type="dxa"/>
            <w:tcBorders>
              <w:top w:val="single" w:sz="4" w:space="0" w:color="auto"/>
              <w:left w:val="single" w:sz="4" w:space="0" w:color="auto"/>
              <w:bottom w:val="single" w:sz="4" w:space="0" w:color="auto"/>
              <w:right w:val="single" w:sz="4" w:space="0" w:color="auto"/>
            </w:tcBorders>
            <w:hideMark/>
          </w:tcPr>
          <w:p w14:paraId="662E49D2" w14:textId="77777777" w:rsidR="00D2502A" w:rsidRDefault="00D2502A">
            <w:pPr>
              <w:rPr>
                <w:lang w:val="en-US"/>
              </w:rPr>
            </w:pPr>
            <w:r>
              <w:rPr>
                <w:lang w:val="en-US"/>
              </w:rPr>
              <w:t>M</w:t>
            </w:r>
          </w:p>
        </w:tc>
        <w:tc>
          <w:tcPr>
            <w:tcW w:w="981" w:type="dxa"/>
            <w:tcBorders>
              <w:top w:val="single" w:sz="4" w:space="0" w:color="auto"/>
              <w:left w:val="single" w:sz="4" w:space="0" w:color="auto"/>
              <w:bottom w:val="single" w:sz="4" w:space="0" w:color="auto"/>
              <w:right w:val="single" w:sz="4" w:space="0" w:color="auto"/>
            </w:tcBorders>
            <w:hideMark/>
          </w:tcPr>
          <w:p w14:paraId="18D2E3DE" w14:textId="77777777" w:rsidR="00D2502A" w:rsidRDefault="00D2502A">
            <w:pPr>
              <w:rPr>
                <w:lang w:val="en-US"/>
              </w:rPr>
            </w:pPr>
            <w:r>
              <w:rPr>
                <w:lang w:val="en-US"/>
              </w:rPr>
              <w:t>O</w:t>
            </w:r>
          </w:p>
        </w:tc>
        <w:tc>
          <w:tcPr>
            <w:tcW w:w="762" w:type="dxa"/>
            <w:tcBorders>
              <w:top w:val="single" w:sz="4" w:space="0" w:color="auto"/>
              <w:left w:val="single" w:sz="4" w:space="0" w:color="auto"/>
              <w:bottom w:val="single" w:sz="4" w:space="0" w:color="auto"/>
              <w:right w:val="single" w:sz="4" w:space="0" w:color="auto"/>
            </w:tcBorders>
            <w:hideMark/>
          </w:tcPr>
          <w:p w14:paraId="6D7C88AC" w14:textId="77777777" w:rsidR="00D2502A" w:rsidRDefault="00D2502A">
            <w:pPr>
              <w:rPr>
                <w:lang w:val="en-US"/>
              </w:rPr>
            </w:pPr>
            <w:r>
              <w:rPr>
                <w:lang w:val="en-US"/>
              </w:rPr>
              <w:t>O</w:t>
            </w:r>
          </w:p>
        </w:tc>
      </w:tr>
      <w:tr w:rsidR="00D2502A" w14:paraId="0CEAB3DB"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73D79CB" w14:textId="77777777" w:rsidR="00D2502A" w:rsidRDefault="00D2502A">
            <w:pPr>
              <w:rPr>
                <w:lang w:val="en-US"/>
              </w:rPr>
            </w:pPr>
            <w:r>
              <w:rPr>
                <w:lang w:val="en-US"/>
              </w:rPr>
              <w:t>433MHz</w:t>
            </w:r>
          </w:p>
        </w:tc>
        <w:tc>
          <w:tcPr>
            <w:tcW w:w="459" w:type="dxa"/>
            <w:tcBorders>
              <w:top w:val="single" w:sz="4" w:space="0" w:color="auto"/>
              <w:left w:val="single" w:sz="4" w:space="0" w:color="auto"/>
              <w:bottom w:val="single" w:sz="4" w:space="0" w:color="auto"/>
              <w:right w:val="single" w:sz="4" w:space="0" w:color="auto"/>
            </w:tcBorders>
            <w:hideMark/>
          </w:tcPr>
          <w:p w14:paraId="2C761C3E" w14:textId="77777777" w:rsidR="00D2502A" w:rsidRDefault="00D2502A">
            <w:pPr>
              <w:rPr>
                <w:lang w:val="en-US"/>
              </w:rPr>
            </w:pPr>
            <w:r>
              <w:rPr>
                <w:lang w:val="en-US"/>
              </w:rPr>
              <w:t>M</w:t>
            </w:r>
          </w:p>
        </w:tc>
        <w:tc>
          <w:tcPr>
            <w:tcW w:w="746" w:type="dxa"/>
            <w:tcBorders>
              <w:top w:val="single" w:sz="4" w:space="0" w:color="auto"/>
              <w:left w:val="single" w:sz="4" w:space="0" w:color="auto"/>
              <w:bottom w:val="single" w:sz="4" w:space="0" w:color="auto"/>
              <w:right w:val="single" w:sz="4" w:space="0" w:color="auto"/>
            </w:tcBorders>
            <w:hideMark/>
          </w:tcPr>
          <w:p w14:paraId="4A26328A" w14:textId="77777777" w:rsidR="00D2502A" w:rsidRDefault="00D2502A">
            <w:pPr>
              <w:rPr>
                <w:lang w:val="en-US"/>
              </w:rPr>
            </w:pPr>
            <w:r>
              <w:rPr>
                <w:lang w:val="en-US"/>
              </w:rPr>
              <w:t>M</w:t>
            </w:r>
          </w:p>
        </w:tc>
        <w:tc>
          <w:tcPr>
            <w:tcW w:w="787" w:type="dxa"/>
            <w:tcBorders>
              <w:top w:val="single" w:sz="4" w:space="0" w:color="auto"/>
              <w:left w:val="single" w:sz="4" w:space="0" w:color="auto"/>
              <w:bottom w:val="single" w:sz="4" w:space="0" w:color="auto"/>
              <w:right w:val="single" w:sz="4" w:space="0" w:color="auto"/>
            </w:tcBorders>
            <w:hideMark/>
          </w:tcPr>
          <w:p w14:paraId="366DC4EE" w14:textId="77777777" w:rsidR="00D2502A" w:rsidRDefault="00D2502A">
            <w:pPr>
              <w:rPr>
                <w:lang w:val="en-US"/>
              </w:rPr>
            </w:pPr>
            <w:r>
              <w:rPr>
                <w:lang w:val="en-US"/>
              </w:rPr>
              <w:t>M</w:t>
            </w:r>
          </w:p>
        </w:tc>
        <w:tc>
          <w:tcPr>
            <w:tcW w:w="776" w:type="dxa"/>
            <w:tcBorders>
              <w:top w:val="single" w:sz="4" w:space="0" w:color="auto"/>
              <w:left w:val="single" w:sz="4" w:space="0" w:color="auto"/>
              <w:bottom w:val="single" w:sz="4" w:space="0" w:color="auto"/>
              <w:right w:val="single" w:sz="4" w:space="0" w:color="auto"/>
            </w:tcBorders>
            <w:hideMark/>
          </w:tcPr>
          <w:p w14:paraId="2C28AE69" w14:textId="77777777" w:rsidR="00D2502A" w:rsidRDefault="00D2502A">
            <w:pPr>
              <w:rPr>
                <w:lang w:val="en-US"/>
              </w:rPr>
            </w:pPr>
            <w:r>
              <w:rPr>
                <w:lang w:val="en-US"/>
              </w:rPr>
              <w:t>M</w:t>
            </w:r>
          </w:p>
        </w:tc>
        <w:tc>
          <w:tcPr>
            <w:tcW w:w="954" w:type="dxa"/>
            <w:tcBorders>
              <w:top w:val="single" w:sz="4" w:space="0" w:color="auto"/>
              <w:left w:val="single" w:sz="4" w:space="0" w:color="auto"/>
              <w:bottom w:val="single" w:sz="4" w:space="0" w:color="auto"/>
              <w:right w:val="single" w:sz="4" w:space="0" w:color="auto"/>
            </w:tcBorders>
            <w:hideMark/>
          </w:tcPr>
          <w:p w14:paraId="2FB7C4B8" w14:textId="77777777" w:rsidR="00D2502A" w:rsidRDefault="00D2502A">
            <w:pPr>
              <w:rPr>
                <w:lang w:val="en-US"/>
              </w:rPr>
            </w:pPr>
            <w:r>
              <w:rPr>
                <w:lang w:val="en-US"/>
              </w:rPr>
              <w:t>M</w:t>
            </w:r>
          </w:p>
        </w:tc>
        <w:tc>
          <w:tcPr>
            <w:tcW w:w="981" w:type="dxa"/>
            <w:tcBorders>
              <w:top w:val="single" w:sz="4" w:space="0" w:color="auto"/>
              <w:left w:val="single" w:sz="4" w:space="0" w:color="auto"/>
              <w:bottom w:val="single" w:sz="4" w:space="0" w:color="auto"/>
              <w:right w:val="single" w:sz="4" w:space="0" w:color="auto"/>
            </w:tcBorders>
            <w:hideMark/>
          </w:tcPr>
          <w:p w14:paraId="380280C4" w14:textId="77777777" w:rsidR="00D2502A" w:rsidRDefault="00D2502A">
            <w:pPr>
              <w:rPr>
                <w:lang w:val="en-US"/>
              </w:rPr>
            </w:pPr>
            <w:r>
              <w:rPr>
                <w:lang w:val="en-US"/>
              </w:rPr>
              <w:t>O</w:t>
            </w:r>
          </w:p>
        </w:tc>
        <w:tc>
          <w:tcPr>
            <w:tcW w:w="762" w:type="dxa"/>
            <w:tcBorders>
              <w:top w:val="single" w:sz="4" w:space="0" w:color="auto"/>
              <w:left w:val="single" w:sz="4" w:space="0" w:color="auto"/>
              <w:bottom w:val="single" w:sz="4" w:space="0" w:color="auto"/>
              <w:right w:val="single" w:sz="4" w:space="0" w:color="auto"/>
            </w:tcBorders>
            <w:hideMark/>
          </w:tcPr>
          <w:p w14:paraId="5312A257" w14:textId="77777777" w:rsidR="00D2502A" w:rsidRDefault="00D2502A">
            <w:pPr>
              <w:rPr>
                <w:lang w:val="en-US"/>
              </w:rPr>
            </w:pPr>
            <w:r>
              <w:rPr>
                <w:lang w:val="en-US"/>
              </w:rPr>
              <w:t>O</w:t>
            </w:r>
          </w:p>
        </w:tc>
      </w:tr>
      <w:tr w:rsidR="00D2502A" w14:paraId="0AB8487E"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302A0A4" w14:textId="77777777" w:rsidR="00D2502A" w:rsidRDefault="00D2502A">
            <w:pPr>
              <w:rPr>
                <w:lang w:val="en-US"/>
              </w:rPr>
            </w:pPr>
            <w:r>
              <w:rPr>
                <w:lang w:val="en-US"/>
              </w:rPr>
              <w:t>LoraWan</w:t>
            </w:r>
          </w:p>
        </w:tc>
        <w:tc>
          <w:tcPr>
            <w:tcW w:w="459" w:type="dxa"/>
            <w:tcBorders>
              <w:top w:val="single" w:sz="4" w:space="0" w:color="auto"/>
              <w:left w:val="single" w:sz="4" w:space="0" w:color="auto"/>
              <w:bottom w:val="single" w:sz="4" w:space="0" w:color="auto"/>
              <w:right w:val="single" w:sz="4" w:space="0" w:color="auto"/>
            </w:tcBorders>
            <w:hideMark/>
          </w:tcPr>
          <w:p w14:paraId="36D98361" w14:textId="77777777" w:rsidR="00D2502A" w:rsidRDefault="00D2502A">
            <w:pPr>
              <w:rPr>
                <w:highlight w:val="green"/>
                <w:lang w:val="en-US"/>
              </w:rPr>
            </w:pPr>
            <w:r>
              <w:rPr>
                <w:highlight w:val="green"/>
                <w:lang w:val="en-US"/>
              </w:rPr>
              <w:t>M</w:t>
            </w:r>
          </w:p>
        </w:tc>
        <w:tc>
          <w:tcPr>
            <w:tcW w:w="746" w:type="dxa"/>
            <w:tcBorders>
              <w:top w:val="single" w:sz="4" w:space="0" w:color="auto"/>
              <w:left w:val="single" w:sz="4" w:space="0" w:color="auto"/>
              <w:bottom w:val="single" w:sz="4" w:space="0" w:color="auto"/>
              <w:right w:val="single" w:sz="4" w:space="0" w:color="auto"/>
            </w:tcBorders>
            <w:hideMark/>
          </w:tcPr>
          <w:p w14:paraId="5191E4DF" w14:textId="77777777" w:rsidR="00D2502A" w:rsidRDefault="00D2502A">
            <w:pPr>
              <w:rPr>
                <w:highlight w:val="green"/>
                <w:lang w:val="en-US"/>
              </w:rPr>
            </w:pPr>
            <w:r>
              <w:rPr>
                <w:highlight w:val="green"/>
                <w:lang w:val="en-US"/>
              </w:rPr>
              <w:t>M</w:t>
            </w:r>
          </w:p>
        </w:tc>
        <w:tc>
          <w:tcPr>
            <w:tcW w:w="787" w:type="dxa"/>
            <w:tcBorders>
              <w:top w:val="single" w:sz="4" w:space="0" w:color="auto"/>
              <w:left w:val="single" w:sz="4" w:space="0" w:color="auto"/>
              <w:bottom w:val="single" w:sz="4" w:space="0" w:color="auto"/>
              <w:right w:val="single" w:sz="4" w:space="0" w:color="auto"/>
            </w:tcBorders>
            <w:hideMark/>
          </w:tcPr>
          <w:p w14:paraId="65062789" w14:textId="77777777" w:rsidR="00D2502A" w:rsidRDefault="00D2502A">
            <w:pPr>
              <w:rPr>
                <w:highlight w:val="green"/>
                <w:lang w:val="en-US"/>
              </w:rPr>
            </w:pPr>
            <w:r>
              <w:rPr>
                <w:highlight w:val="green"/>
                <w:lang w:val="en-US"/>
              </w:rPr>
              <w:t>M</w:t>
            </w:r>
          </w:p>
        </w:tc>
        <w:tc>
          <w:tcPr>
            <w:tcW w:w="776" w:type="dxa"/>
            <w:tcBorders>
              <w:top w:val="single" w:sz="4" w:space="0" w:color="auto"/>
              <w:left w:val="single" w:sz="4" w:space="0" w:color="auto"/>
              <w:bottom w:val="single" w:sz="4" w:space="0" w:color="auto"/>
              <w:right w:val="single" w:sz="4" w:space="0" w:color="auto"/>
            </w:tcBorders>
            <w:hideMark/>
          </w:tcPr>
          <w:p w14:paraId="38279B85" w14:textId="77777777" w:rsidR="00D2502A" w:rsidRDefault="00D2502A">
            <w:pPr>
              <w:rPr>
                <w:highlight w:val="green"/>
                <w:lang w:val="en-US"/>
              </w:rPr>
            </w:pPr>
            <w:r>
              <w:rPr>
                <w:highlight w:val="green"/>
                <w:lang w:val="en-US"/>
              </w:rPr>
              <w:t>M</w:t>
            </w:r>
          </w:p>
        </w:tc>
        <w:tc>
          <w:tcPr>
            <w:tcW w:w="954" w:type="dxa"/>
            <w:tcBorders>
              <w:top w:val="single" w:sz="4" w:space="0" w:color="auto"/>
              <w:left w:val="single" w:sz="4" w:space="0" w:color="auto"/>
              <w:bottom w:val="single" w:sz="4" w:space="0" w:color="auto"/>
              <w:right w:val="single" w:sz="4" w:space="0" w:color="auto"/>
            </w:tcBorders>
            <w:hideMark/>
          </w:tcPr>
          <w:p w14:paraId="6286149B" w14:textId="77777777" w:rsidR="00D2502A" w:rsidRDefault="00D2502A">
            <w:pPr>
              <w:rPr>
                <w:lang w:val="en-US"/>
              </w:rPr>
            </w:pPr>
            <w:r>
              <w:rPr>
                <w:highlight w:val="green"/>
                <w:lang w:val="en-US"/>
              </w:rPr>
              <w:t>M</w:t>
            </w:r>
          </w:p>
        </w:tc>
        <w:tc>
          <w:tcPr>
            <w:tcW w:w="981" w:type="dxa"/>
            <w:tcBorders>
              <w:top w:val="single" w:sz="4" w:space="0" w:color="auto"/>
              <w:left w:val="single" w:sz="4" w:space="0" w:color="auto"/>
              <w:bottom w:val="single" w:sz="4" w:space="0" w:color="auto"/>
              <w:right w:val="single" w:sz="4" w:space="0" w:color="auto"/>
            </w:tcBorders>
            <w:hideMark/>
          </w:tcPr>
          <w:p w14:paraId="4CD16F9A" w14:textId="77777777" w:rsidR="00D2502A" w:rsidRDefault="00D2502A">
            <w:pPr>
              <w:rPr>
                <w:lang w:val="en-US"/>
              </w:rPr>
            </w:pPr>
            <w:r>
              <w:rPr>
                <w:lang w:val="en-US"/>
              </w:rPr>
              <w:t>M</w:t>
            </w:r>
          </w:p>
        </w:tc>
        <w:tc>
          <w:tcPr>
            <w:tcW w:w="762" w:type="dxa"/>
            <w:tcBorders>
              <w:top w:val="single" w:sz="4" w:space="0" w:color="auto"/>
              <w:left w:val="single" w:sz="4" w:space="0" w:color="auto"/>
              <w:bottom w:val="single" w:sz="4" w:space="0" w:color="auto"/>
              <w:right w:val="single" w:sz="4" w:space="0" w:color="auto"/>
            </w:tcBorders>
            <w:hideMark/>
          </w:tcPr>
          <w:p w14:paraId="19B33300" w14:textId="77777777" w:rsidR="00D2502A" w:rsidRDefault="00D2502A">
            <w:pPr>
              <w:rPr>
                <w:lang w:val="en-US"/>
              </w:rPr>
            </w:pPr>
            <w:r>
              <w:rPr>
                <w:lang w:val="en-US"/>
              </w:rPr>
              <w:t>M</w:t>
            </w:r>
          </w:p>
        </w:tc>
      </w:tr>
      <w:tr w:rsidR="00D2502A" w14:paraId="0717AF2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AC1B3CF" w14:textId="77777777" w:rsidR="00D2502A" w:rsidRDefault="00D2502A">
            <w:pPr>
              <w:rPr>
                <w:lang w:val="en-US"/>
              </w:rPr>
            </w:pPr>
            <w:r>
              <w:rPr>
                <w:lang w:val="en-US"/>
              </w:rPr>
              <w:t>NbIOT</w:t>
            </w:r>
          </w:p>
        </w:tc>
        <w:tc>
          <w:tcPr>
            <w:tcW w:w="459" w:type="dxa"/>
            <w:tcBorders>
              <w:top w:val="single" w:sz="4" w:space="0" w:color="auto"/>
              <w:left w:val="single" w:sz="4" w:space="0" w:color="auto"/>
              <w:bottom w:val="single" w:sz="4" w:space="0" w:color="auto"/>
              <w:right w:val="single" w:sz="4" w:space="0" w:color="auto"/>
            </w:tcBorders>
            <w:hideMark/>
          </w:tcPr>
          <w:p w14:paraId="541BE237" w14:textId="77777777" w:rsidR="00D2502A" w:rsidRDefault="00D2502A">
            <w:pPr>
              <w:rPr>
                <w:lang w:val="en-US"/>
              </w:rPr>
            </w:pPr>
            <w:r>
              <w:rPr>
                <w:lang w:val="en-US"/>
              </w:rPr>
              <w:t>M</w:t>
            </w:r>
          </w:p>
        </w:tc>
        <w:tc>
          <w:tcPr>
            <w:tcW w:w="746" w:type="dxa"/>
            <w:tcBorders>
              <w:top w:val="single" w:sz="4" w:space="0" w:color="auto"/>
              <w:left w:val="single" w:sz="4" w:space="0" w:color="auto"/>
              <w:bottom w:val="single" w:sz="4" w:space="0" w:color="auto"/>
              <w:right w:val="single" w:sz="4" w:space="0" w:color="auto"/>
            </w:tcBorders>
            <w:hideMark/>
          </w:tcPr>
          <w:p w14:paraId="4CC245E6" w14:textId="77777777" w:rsidR="00D2502A" w:rsidRDefault="00D2502A">
            <w:pPr>
              <w:rPr>
                <w:lang w:val="en-US"/>
              </w:rPr>
            </w:pPr>
            <w:r>
              <w:rPr>
                <w:lang w:val="en-US"/>
              </w:rPr>
              <w:t>M</w:t>
            </w:r>
          </w:p>
        </w:tc>
        <w:tc>
          <w:tcPr>
            <w:tcW w:w="787" w:type="dxa"/>
            <w:tcBorders>
              <w:top w:val="single" w:sz="4" w:space="0" w:color="auto"/>
              <w:left w:val="single" w:sz="4" w:space="0" w:color="auto"/>
              <w:bottom w:val="single" w:sz="4" w:space="0" w:color="auto"/>
              <w:right w:val="single" w:sz="4" w:space="0" w:color="auto"/>
            </w:tcBorders>
            <w:hideMark/>
          </w:tcPr>
          <w:p w14:paraId="5400744D" w14:textId="77777777" w:rsidR="00D2502A" w:rsidRDefault="00D2502A">
            <w:pPr>
              <w:rPr>
                <w:lang w:val="en-US"/>
              </w:rPr>
            </w:pPr>
            <w:r>
              <w:rPr>
                <w:lang w:val="en-US"/>
              </w:rPr>
              <w:t>M</w:t>
            </w:r>
          </w:p>
        </w:tc>
        <w:tc>
          <w:tcPr>
            <w:tcW w:w="776" w:type="dxa"/>
            <w:tcBorders>
              <w:top w:val="single" w:sz="4" w:space="0" w:color="auto"/>
              <w:left w:val="single" w:sz="4" w:space="0" w:color="auto"/>
              <w:bottom w:val="single" w:sz="4" w:space="0" w:color="auto"/>
              <w:right w:val="single" w:sz="4" w:space="0" w:color="auto"/>
            </w:tcBorders>
            <w:hideMark/>
          </w:tcPr>
          <w:p w14:paraId="307A8F75" w14:textId="77777777" w:rsidR="00D2502A" w:rsidRDefault="00D2502A">
            <w:pPr>
              <w:rPr>
                <w:lang w:val="en-US"/>
              </w:rPr>
            </w:pPr>
            <w:r>
              <w:rPr>
                <w:lang w:val="en-US"/>
              </w:rPr>
              <w:t>O</w:t>
            </w:r>
          </w:p>
        </w:tc>
        <w:tc>
          <w:tcPr>
            <w:tcW w:w="954" w:type="dxa"/>
            <w:tcBorders>
              <w:top w:val="single" w:sz="4" w:space="0" w:color="auto"/>
              <w:left w:val="single" w:sz="4" w:space="0" w:color="auto"/>
              <w:bottom w:val="single" w:sz="4" w:space="0" w:color="auto"/>
              <w:right w:val="single" w:sz="4" w:space="0" w:color="auto"/>
            </w:tcBorders>
            <w:hideMark/>
          </w:tcPr>
          <w:p w14:paraId="68DE3B0A" w14:textId="77777777" w:rsidR="00D2502A" w:rsidRDefault="00D2502A">
            <w:pPr>
              <w:rPr>
                <w:lang w:val="en-US"/>
              </w:rPr>
            </w:pPr>
            <w:r>
              <w:rPr>
                <w:lang w:val="en-US"/>
              </w:rPr>
              <w:t>M</w:t>
            </w:r>
          </w:p>
        </w:tc>
        <w:tc>
          <w:tcPr>
            <w:tcW w:w="981" w:type="dxa"/>
            <w:tcBorders>
              <w:top w:val="single" w:sz="4" w:space="0" w:color="auto"/>
              <w:left w:val="single" w:sz="4" w:space="0" w:color="auto"/>
              <w:bottom w:val="single" w:sz="4" w:space="0" w:color="auto"/>
              <w:right w:val="single" w:sz="4" w:space="0" w:color="auto"/>
            </w:tcBorders>
            <w:hideMark/>
          </w:tcPr>
          <w:p w14:paraId="308BF009" w14:textId="77777777" w:rsidR="00D2502A" w:rsidRDefault="00D2502A">
            <w:pPr>
              <w:rPr>
                <w:lang w:val="en-US"/>
              </w:rPr>
            </w:pPr>
            <w:r>
              <w:rPr>
                <w:lang w:val="en-US"/>
              </w:rPr>
              <w:t>O</w:t>
            </w:r>
          </w:p>
        </w:tc>
        <w:tc>
          <w:tcPr>
            <w:tcW w:w="762" w:type="dxa"/>
            <w:tcBorders>
              <w:top w:val="single" w:sz="4" w:space="0" w:color="auto"/>
              <w:left w:val="single" w:sz="4" w:space="0" w:color="auto"/>
              <w:bottom w:val="single" w:sz="4" w:space="0" w:color="auto"/>
              <w:right w:val="single" w:sz="4" w:space="0" w:color="auto"/>
            </w:tcBorders>
            <w:hideMark/>
          </w:tcPr>
          <w:p w14:paraId="03845759" w14:textId="77777777" w:rsidR="00D2502A" w:rsidRDefault="00D2502A">
            <w:pPr>
              <w:rPr>
                <w:lang w:val="en-US"/>
              </w:rPr>
            </w:pPr>
            <w:r>
              <w:rPr>
                <w:lang w:val="en-US"/>
              </w:rPr>
              <w:t>O</w:t>
            </w:r>
          </w:p>
        </w:tc>
      </w:tr>
      <w:tr w:rsidR="00D2502A" w14:paraId="4A2BAF19"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32A71906" w14:textId="77777777" w:rsidR="00D2502A" w:rsidRDefault="00D2502A">
            <w:pPr>
              <w:rPr>
                <w:lang w:val="en-US"/>
              </w:rPr>
            </w:pPr>
            <w:r>
              <w:rPr>
                <w:lang w:val="en-US"/>
              </w:rPr>
              <w:t>Cat-M1</w:t>
            </w:r>
          </w:p>
        </w:tc>
        <w:tc>
          <w:tcPr>
            <w:tcW w:w="459" w:type="dxa"/>
            <w:tcBorders>
              <w:top w:val="single" w:sz="4" w:space="0" w:color="auto"/>
              <w:left w:val="single" w:sz="4" w:space="0" w:color="auto"/>
              <w:bottom w:val="single" w:sz="4" w:space="0" w:color="auto"/>
              <w:right w:val="single" w:sz="4" w:space="0" w:color="auto"/>
            </w:tcBorders>
            <w:hideMark/>
          </w:tcPr>
          <w:p w14:paraId="4F77DB50" w14:textId="77777777" w:rsidR="00D2502A" w:rsidRDefault="00D2502A">
            <w:pPr>
              <w:rPr>
                <w:lang w:val="en-US"/>
              </w:rPr>
            </w:pPr>
            <w:r>
              <w:rPr>
                <w:lang w:val="en-US"/>
              </w:rPr>
              <w:t>M</w:t>
            </w:r>
          </w:p>
        </w:tc>
        <w:tc>
          <w:tcPr>
            <w:tcW w:w="746" w:type="dxa"/>
            <w:tcBorders>
              <w:top w:val="single" w:sz="4" w:space="0" w:color="auto"/>
              <w:left w:val="single" w:sz="4" w:space="0" w:color="auto"/>
              <w:bottom w:val="single" w:sz="4" w:space="0" w:color="auto"/>
              <w:right w:val="single" w:sz="4" w:space="0" w:color="auto"/>
            </w:tcBorders>
            <w:hideMark/>
          </w:tcPr>
          <w:p w14:paraId="442567A0" w14:textId="77777777" w:rsidR="00D2502A" w:rsidRDefault="00D2502A">
            <w:pPr>
              <w:rPr>
                <w:lang w:val="en-US"/>
              </w:rPr>
            </w:pPr>
            <w:r>
              <w:rPr>
                <w:lang w:val="en-US"/>
              </w:rPr>
              <w:t>M</w:t>
            </w:r>
          </w:p>
        </w:tc>
        <w:tc>
          <w:tcPr>
            <w:tcW w:w="787" w:type="dxa"/>
            <w:tcBorders>
              <w:top w:val="single" w:sz="4" w:space="0" w:color="auto"/>
              <w:left w:val="single" w:sz="4" w:space="0" w:color="auto"/>
              <w:bottom w:val="single" w:sz="4" w:space="0" w:color="auto"/>
              <w:right w:val="single" w:sz="4" w:space="0" w:color="auto"/>
            </w:tcBorders>
            <w:hideMark/>
          </w:tcPr>
          <w:p w14:paraId="6A053D9D" w14:textId="77777777" w:rsidR="00D2502A" w:rsidRDefault="00D2502A">
            <w:pPr>
              <w:rPr>
                <w:lang w:val="en-US"/>
              </w:rPr>
            </w:pPr>
            <w:r>
              <w:rPr>
                <w:lang w:val="en-US"/>
              </w:rPr>
              <w:t>M</w:t>
            </w:r>
          </w:p>
        </w:tc>
        <w:tc>
          <w:tcPr>
            <w:tcW w:w="776" w:type="dxa"/>
            <w:tcBorders>
              <w:top w:val="single" w:sz="4" w:space="0" w:color="auto"/>
              <w:left w:val="single" w:sz="4" w:space="0" w:color="auto"/>
              <w:bottom w:val="single" w:sz="4" w:space="0" w:color="auto"/>
              <w:right w:val="single" w:sz="4" w:space="0" w:color="auto"/>
            </w:tcBorders>
            <w:hideMark/>
          </w:tcPr>
          <w:p w14:paraId="66199DBA" w14:textId="77777777" w:rsidR="00D2502A" w:rsidRDefault="00D2502A">
            <w:pPr>
              <w:rPr>
                <w:lang w:val="en-US"/>
              </w:rPr>
            </w:pPr>
            <w:r>
              <w:rPr>
                <w:lang w:val="en-US"/>
              </w:rPr>
              <w:t>O</w:t>
            </w:r>
          </w:p>
        </w:tc>
        <w:tc>
          <w:tcPr>
            <w:tcW w:w="954" w:type="dxa"/>
            <w:tcBorders>
              <w:top w:val="single" w:sz="4" w:space="0" w:color="auto"/>
              <w:left w:val="single" w:sz="4" w:space="0" w:color="auto"/>
              <w:bottom w:val="single" w:sz="4" w:space="0" w:color="auto"/>
              <w:right w:val="single" w:sz="4" w:space="0" w:color="auto"/>
            </w:tcBorders>
            <w:hideMark/>
          </w:tcPr>
          <w:p w14:paraId="7FC4E5C6" w14:textId="77777777" w:rsidR="00D2502A" w:rsidRDefault="00D2502A">
            <w:pPr>
              <w:rPr>
                <w:lang w:val="en-US"/>
              </w:rPr>
            </w:pPr>
            <w:r>
              <w:rPr>
                <w:lang w:val="en-US"/>
              </w:rPr>
              <w:t>M</w:t>
            </w:r>
          </w:p>
        </w:tc>
        <w:tc>
          <w:tcPr>
            <w:tcW w:w="981" w:type="dxa"/>
            <w:tcBorders>
              <w:top w:val="single" w:sz="4" w:space="0" w:color="auto"/>
              <w:left w:val="single" w:sz="4" w:space="0" w:color="auto"/>
              <w:bottom w:val="single" w:sz="4" w:space="0" w:color="auto"/>
              <w:right w:val="single" w:sz="4" w:space="0" w:color="auto"/>
            </w:tcBorders>
            <w:hideMark/>
          </w:tcPr>
          <w:p w14:paraId="3FAFCAC6" w14:textId="77777777" w:rsidR="00D2502A" w:rsidRDefault="00D2502A">
            <w:pPr>
              <w:rPr>
                <w:lang w:val="en-US"/>
              </w:rPr>
            </w:pPr>
            <w:r>
              <w:rPr>
                <w:lang w:val="en-US"/>
              </w:rPr>
              <w:t>O</w:t>
            </w:r>
          </w:p>
        </w:tc>
        <w:tc>
          <w:tcPr>
            <w:tcW w:w="762" w:type="dxa"/>
            <w:tcBorders>
              <w:top w:val="single" w:sz="4" w:space="0" w:color="auto"/>
              <w:left w:val="single" w:sz="4" w:space="0" w:color="auto"/>
              <w:bottom w:val="single" w:sz="4" w:space="0" w:color="auto"/>
              <w:right w:val="single" w:sz="4" w:space="0" w:color="auto"/>
            </w:tcBorders>
            <w:hideMark/>
          </w:tcPr>
          <w:p w14:paraId="5602F2DB" w14:textId="77777777" w:rsidR="00D2502A" w:rsidRDefault="00D2502A">
            <w:pPr>
              <w:rPr>
                <w:lang w:val="en-US"/>
              </w:rPr>
            </w:pPr>
            <w:r>
              <w:rPr>
                <w:lang w:val="en-US"/>
              </w:rPr>
              <w:t>O</w:t>
            </w:r>
          </w:p>
        </w:tc>
      </w:tr>
      <w:tr w:rsidR="00D2502A" w14:paraId="36287B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08E92F5F" w14:textId="77777777" w:rsidR="00D2502A" w:rsidRDefault="00D2502A">
            <w:pPr>
              <w:rPr>
                <w:lang w:val="en-US"/>
              </w:rPr>
            </w:pPr>
            <w:r>
              <w:rPr>
                <w:lang w:val="en-US"/>
              </w:rPr>
              <w:t>LTE-M</w:t>
            </w:r>
          </w:p>
        </w:tc>
        <w:tc>
          <w:tcPr>
            <w:tcW w:w="459" w:type="dxa"/>
            <w:tcBorders>
              <w:top w:val="single" w:sz="4" w:space="0" w:color="auto"/>
              <w:left w:val="single" w:sz="4" w:space="0" w:color="auto"/>
              <w:bottom w:val="single" w:sz="4" w:space="0" w:color="auto"/>
              <w:right w:val="single" w:sz="4" w:space="0" w:color="auto"/>
            </w:tcBorders>
            <w:hideMark/>
          </w:tcPr>
          <w:p w14:paraId="74CB0874" w14:textId="77777777" w:rsidR="00D2502A" w:rsidRDefault="00D2502A">
            <w:pPr>
              <w:rPr>
                <w:lang w:val="en-US"/>
              </w:rPr>
            </w:pPr>
            <w:r>
              <w:rPr>
                <w:lang w:val="en-US"/>
              </w:rPr>
              <w:t>M</w:t>
            </w:r>
          </w:p>
        </w:tc>
        <w:tc>
          <w:tcPr>
            <w:tcW w:w="746" w:type="dxa"/>
            <w:tcBorders>
              <w:top w:val="single" w:sz="4" w:space="0" w:color="auto"/>
              <w:left w:val="single" w:sz="4" w:space="0" w:color="auto"/>
              <w:bottom w:val="single" w:sz="4" w:space="0" w:color="auto"/>
              <w:right w:val="single" w:sz="4" w:space="0" w:color="auto"/>
            </w:tcBorders>
            <w:hideMark/>
          </w:tcPr>
          <w:p w14:paraId="2C104C25" w14:textId="77777777" w:rsidR="00D2502A" w:rsidRDefault="00D2502A">
            <w:pPr>
              <w:rPr>
                <w:lang w:val="en-US"/>
              </w:rPr>
            </w:pPr>
            <w:r>
              <w:rPr>
                <w:lang w:val="en-US"/>
              </w:rPr>
              <w:t>M</w:t>
            </w:r>
          </w:p>
        </w:tc>
        <w:tc>
          <w:tcPr>
            <w:tcW w:w="787" w:type="dxa"/>
            <w:tcBorders>
              <w:top w:val="single" w:sz="4" w:space="0" w:color="auto"/>
              <w:left w:val="single" w:sz="4" w:space="0" w:color="auto"/>
              <w:bottom w:val="single" w:sz="4" w:space="0" w:color="auto"/>
              <w:right w:val="single" w:sz="4" w:space="0" w:color="auto"/>
            </w:tcBorders>
            <w:hideMark/>
          </w:tcPr>
          <w:p w14:paraId="0845E09E" w14:textId="77777777" w:rsidR="00D2502A" w:rsidRDefault="00D2502A">
            <w:pPr>
              <w:rPr>
                <w:lang w:val="en-US"/>
              </w:rPr>
            </w:pPr>
            <w:r>
              <w:rPr>
                <w:lang w:val="en-US"/>
              </w:rPr>
              <w:t>M</w:t>
            </w:r>
          </w:p>
        </w:tc>
        <w:tc>
          <w:tcPr>
            <w:tcW w:w="776" w:type="dxa"/>
            <w:tcBorders>
              <w:top w:val="single" w:sz="4" w:space="0" w:color="auto"/>
              <w:left w:val="single" w:sz="4" w:space="0" w:color="auto"/>
              <w:bottom w:val="single" w:sz="4" w:space="0" w:color="auto"/>
              <w:right w:val="single" w:sz="4" w:space="0" w:color="auto"/>
            </w:tcBorders>
            <w:hideMark/>
          </w:tcPr>
          <w:p w14:paraId="7BC6B136" w14:textId="77777777" w:rsidR="00D2502A" w:rsidRDefault="00D2502A">
            <w:pPr>
              <w:rPr>
                <w:lang w:val="en-US"/>
              </w:rPr>
            </w:pPr>
            <w:r>
              <w:rPr>
                <w:lang w:val="en-US"/>
              </w:rPr>
              <w:t>O</w:t>
            </w:r>
          </w:p>
        </w:tc>
        <w:tc>
          <w:tcPr>
            <w:tcW w:w="954" w:type="dxa"/>
            <w:tcBorders>
              <w:top w:val="single" w:sz="4" w:space="0" w:color="auto"/>
              <w:left w:val="single" w:sz="4" w:space="0" w:color="auto"/>
              <w:bottom w:val="single" w:sz="4" w:space="0" w:color="auto"/>
              <w:right w:val="single" w:sz="4" w:space="0" w:color="auto"/>
            </w:tcBorders>
            <w:hideMark/>
          </w:tcPr>
          <w:p w14:paraId="10895E14" w14:textId="77777777" w:rsidR="00D2502A" w:rsidRDefault="00D2502A">
            <w:pPr>
              <w:rPr>
                <w:lang w:val="en-US"/>
              </w:rPr>
            </w:pPr>
            <w:r>
              <w:rPr>
                <w:lang w:val="en-US"/>
              </w:rPr>
              <w:t>M</w:t>
            </w:r>
          </w:p>
        </w:tc>
        <w:tc>
          <w:tcPr>
            <w:tcW w:w="981" w:type="dxa"/>
            <w:tcBorders>
              <w:top w:val="single" w:sz="4" w:space="0" w:color="auto"/>
              <w:left w:val="single" w:sz="4" w:space="0" w:color="auto"/>
              <w:bottom w:val="single" w:sz="4" w:space="0" w:color="auto"/>
              <w:right w:val="single" w:sz="4" w:space="0" w:color="auto"/>
            </w:tcBorders>
            <w:hideMark/>
          </w:tcPr>
          <w:p w14:paraId="00EAE9AE" w14:textId="77777777" w:rsidR="00D2502A" w:rsidRDefault="00D2502A">
            <w:pPr>
              <w:rPr>
                <w:lang w:val="en-US"/>
              </w:rPr>
            </w:pPr>
            <w:r>
              <w:rPr>
                <w:lang w:val="en-US"/>
              </w:rPr>
              <w:t>O</w:t>
            </w:r>
          </w:p>
        </w:tc>
        <w:tc>
          <w:tcPr>
            <w:tcW w:w="762" w:type="dxa"/>
            <w:tcBorders>
              <w:top w:val="single" w:sz="4" w:space="0" w:color="auto"/>
              <w:left w:val="single" w:sz="4" w:space="0" w:color="auto"/>
              <w:bottom w:val="single" w:sz="4" w:space="0" w:color="auto"/>
              <w:right w:val="single" w:sz="4" w:space="0" w:color="auto"/>
            </w:tcBorders>
            <w:hideMark/>
          </w:tcPr>
          <w:p w14:paraId="4F136578" w14:textId="77777777" w:rsidR="00D2502A" w:rsidRDefault="00D2502A">
            <w:pPr>
              <w:rPr>
                <w:lang w:val="en-US"/>
              </w:rPr>
            </w:pPr>
            <w:r>
              <w:rPr>
                <w:lang w:val="en-US"/>
              </w:rPr>
              <w:t>O</w:t>
            </w:r>
          </w:p>
        </w:tc>
      </w:tr>
    </w:tbl>
    <w:p w14:paraId="49E13F1A" w14:textId="4AF9009F" w:rsidR="0094417A" w:rsidRDefault="00424FD0" w:rsidP="00283CB1">
      <w:pPr>
        <w:pStyle w:val="BodyText"/>
      </w:pPr>
      <w:r>
        <w:br/>
      </w:r>
      <w:r w:rsidR="00D2502A">
        <w:br/>
      </w:r>
      <w:r w:rsidR="000F1774">
        <w:t xml:space="preserve">If reliable frequent communication is not possible extra storage may need to be provisioned on the </w:t>
      </w:r>
      <w:r w:rsidR="00C90D24">
        <w:t>s</w:t>
      </w:r>
      <w:r w:rsidR="000F1774">
        <w:t>ensor device to act as a data buffer, raising the costs and lowering the battery life of each sensor unit.</w:t>
      </w:r>
    </w:p>
    <w:p w14:paraId="35D1572A" w14:textId="77777777" w:rsidR="0094417A" w:rsidRDefault="00030A9C" w:rsidP="0094417A">
      <w:pPr>
        <w:pStyle w:val="Heading3"/>
        <w:rPr>
          <w:rStyle w:val="Heading3Char"/>
        </w:rPr>
      </w:pPr>
      <w:bookmarkStart w:id="31" w:name="_Toc145842086"/>
      <w:r w:rsidRPr="0094417A">
        <w:rPr>
          <w:rStyle w:val="Heading3Char"/>
        </w:rPr>
        <w:t>Data Mule method</w:t>
      </w:r>
      <w:bookmarkEnd w:id="31"/>
    </w:p>
    <w:p w14:paraId="427A1487" w14:textId="1B412325" w:rsidR="00952362" w:rsidRDefault="006247D2" w:rsidP="00283CB1">
      <w:pPr>
        <w:pStyle w:val="BodyText"/>
      </w:pPr>
      <w:r>
        <w:t>To avoid the monthly costs and possible infrastructure investments in RF backhaul technology, a</w:t>
      </w:r>
      <w:r w:rsidR="009675CC">
        <w:t xml:space="preserve"> </w:t>
      </w:r>
      <w:r w:rsidR="0096733C">
        <w:t xml:space="preserve">travelling </w:t>
      </w:r>
      <w:r w:rsidR="009675CC">
        <w:t>device (</w:t>
      </w:r>
      <w:r w:rsidR="003D60A9">
        <w:t xml:space="preserve">rather than </w:t>
      </w:r>
      <w:r w:rsidR="009675CC">
        <w:t xml:space="preserve">the actual farmer) </w:t>
      </w:r>
      <w:r w:rsidR="0096733C">
        <w:t xml:space="preserve">could </w:t>
      </w:r>
      <w:r w:rsidR="009675CC">
        <w:t>visit the herd</w:t>
      </w:r>
      <w:r w:rsidR="003D60A9">
        <w:t>, download the data and upload this data on return</w:t>
      </w:r>
      <w:r w:rsidR="009675CC">
        <w:t xml:space="preserve">. This concept is called a “data mule” as the device is purely a carrier for data in a similar manner as the ethernet over avian carrier protocol. </w:t>
      </w:r>
      <w:r w:rsidR="009675CC">
        <w:fldChar w:fldCharType="begin" w:fldLock="1"/>
      </w:r>
      <w:r w:rsidR="00D40BA6">
        <w:instrText>ADDIN CSL_CITATION {"citationItems":[{"id":"ITEM-1","itemData":{"author":[{"dropping-particle":"","family":"Waitzman","given":"D","non-dropping-particle":"","parse-names":false,"suffix":""}],"id":"ITEM-1","issued":{"date-parts":[["1990"]]},"title":"RFC 1149","type":"patent"},"uris":["http://www.mendeley.com/documents/?uuid=09cbbd2a-89b8-427f-bbd6-bd19c1dbc2ae"]}],"mendeley":{"formattedCitation":"(Waitzman, 1990)","plainTextFormattedCitation":"(Waitzman, 1990)","previouslyFormattedCitation":"(Waitzman, 1990)"},"properties":{"noteIndex":0},"schema":"https://github.com/citation-style-language/schema/raw/master/csl-citation.json"}</w:instrText>
      </w:r>
      <w:r w:rsidR="009675CC">
        <w:fldChar w:fldCharType="separate"/>
      </w:r>
      <w:r w:rsidR="00D40BA6" w:rsidRPr="00D40BA6">
        <w:rPr>
          <w:noProof/>
        </w:rPr>
        <w:t>(Waitzman, 1990)</w:t>
      </w:r>
      <w:r w:rsidR="009675CC">
        <w:fldChar w:fldCharType="end"/>
      </w:r>
      <w:r w:rsidR="000277E2">
        <w:t xml:space="preserve"> </w:t>
      </w:r>
      <w:r w:rsidR="0096733C">
        <w:t>At the time of writing, t</w:t>
      </w:r>
      <w:r w:rsidR="000277E2">
        <w:t xml:space="preserve">his approach would </w:t>
      </w:r>
      <w:r w:rsidR="000277E2">
        <w:rPr>
          <w:noProof/>
        </w:rPr>
        <w:t xml:space="preserve">incur significant range limitations and requires efficient pathfinding requirements of the </w:t>
      </w:r>
      <w:r w:rsidR="003D60A9">
        <w:rPr>
          <w:noProof/>
        </w:rPr>
        <w:t>device</w:t>
      </w:r>
      <w:r w:rsidR="000277E2">
        <w:rPr>
          <w:noProof/>
        </w:rPr>
        <w:t xml:space="preserve">, along with the requirement that the </w:t>
      </w:r>
      <w:r w:rsidR="003D60A9">
        <w:rPr>
          <w:noProof/>
        </w:rPr>
        <w:t>device</w:t>
      </w:r>
      <w:r w:rsidR="000277E2">
        <w:rPr>
          <w:noProof/>
        </w:rPr>
        <w:t xml:space="preserve"> distinguish between animals and other obstacles. </w:t>
      </w:r>
      <w:r w:rsidR="003D60A9">
        <w:rPr>
          <w:noProof/>
        </w:rPr>
        <w:t>T</w:t>
      </w:r>
      <w:r w:rsidR="000277E2">
        <w:rPr>
          <w:noProof/>
        </w:rPr>
        <w:t xml:space="preserve">he </w:t>
      </w:r>
      <w:r w:rsidR="003D60A9">
        <w:rPr>
          <w:noProof/>
        </w:rPr>
        <w:t>device</w:t>
      </w:r>
      <w:r w:rsidR="000277E2">
        <w:rPr>
          <w:noProof/>
        </w:rPr>
        <w:t xml:space="preserve"> would need to navigate close enough </w:t>
      </w:r>
      <w:r w:rsidR="00F446C9">
        <w:rPr>
          <w:noProof/>
        </w:rPr>
        <w:t xml:space="preserve">to </w:t>
      </w:r>
      <w:r w:rsidR="000277E2">
        <w:rPr>
          <w:noProof/>
        </w:rPr>
        <w:t>each animal to read the passively powered RFID sensor information without being trampled and/or startling the animal</w:t>
      </w:r>
      <w:r w:rsidR="003D60A9">
        <w:rPr>
          <w:noProof/>
        </w:rPr>
        <w:t xml:space="preserve"> and obtain data from the other sensors on the animal</w:t>
      </w:r>
      <w:r w:rsidR="000277E2">
        <w:rPr>
          <w:noProof/>
        </w:rPr>
        <w:t>.</w:t>
      </w:r>
      <w:r w:rsidR="003D60A9">
        <w:rPr>
          <w:noProof/>
        </w:rPr>
        <w:t xml:space="preserve"> </w:t>
      </w:r>
      <w:r w:rsidR="001A253A">
        <w:t xml:space="preserve">Most research on data mules in a rural context has concentrated the use of Unattended Aerial Vehicles (UAV or “drones”) as these significantly reduce the issues involved in efficiently traversing terrain and avoiding obstacles between the various sensor locations. This approach is not feasible at present in New Zealand as the current civil aviation laws in the country prohibit autonomous operation and require an operator to have line-of-sight visibility of a drone at all times </w:t>
      </w:r>
      <w:r w:rsidR="001A253A">
        <w:fldChar w:fldCharType="begin" w:fldLock="1"/>
      </w:r>
      <w:r w:rsidR="00D40BA6">
        <w:instrText>ADDIN CSL_CITATION {"citationItems":[{"id":"ITEM-1","itemData":{"author":[{"dropping-particle":"","family":"Aviation Authority of New Zealand","given":"Civil","non-dropping-particle":"","parse-names":false,"suffix":""}],"id":"ITEM-1","issued":{"date-parts":[["2015"]]},"title":"Published by the Civil Aviation Authority of New Zealand Unmanned Aircraft Operator Certification","type":"article-journal"},"uris":["http://www.mendeley.com/documents/?uuid=bd583914-4ad3-3713-8d6e-2b445d66c9aa"]}],"mendeley":{"formattedCitation":"(Aviation Authority of New Zealand, 2015)","plainTextFormattedCitation":"(Aviation Authority of New Zealand, 2015)","previouslyFormattedCitation":"(Aviation Authority of New Zealand, 2015)"},"properties":{"noteIndex":0},"schema":"https://github.com/citation-style-language/schema/raw/master/csl-citation.json"}</w:instrText>
      </w:r>
      <w:r w:rsidR="001A253A">
        <w:fldChar w:fldCharType="separate"/>
      </w:r>
      <w:r w:rsidR="00D40BA6" w:rsidRPr="00D40BA6">
        <w:rPr>
          <w:noProof/>
        </w:rPr>
        <w:t>(Aviation Authority of New Zealand, 2015)</w:t>
      </w:r>
      <w:r w:rsidR="001A253A">
        <w:fldChar w:fldCharType="end"/>
      </w:r>
      <w:r w:rsidR="001A253A">
        <w:t xml:space="preserve">. An unmanned ground vehicle (UGV or “rover”) could be utilised however these face the same issues as a drone, with additional route planning and obstacle avoidance problems. A sole data mule </w:t>
      </w:r>
      <w:r w:rsidR="001A253A">
        <w:rPr>
          <w:noProof/>
        </w:rPr>
        <w:t xml:space="preserve">option </w:t>
      </w:r>
      <w:r w:rsidR="000277E2">
        <w:rPr>
          <w:noProof/>
        </w:rPr>
        <w:t xml:space="preserve">is </w:t>
      </w:r>
      <w:r w:rsidR="003D60A9">
        <w:rPr>
          <w:noProof/>
        </w:rPr>
        <w:t xml:space="preserve">not addressed in </w:t>
      </w:r>
      <w:r w:rsidR="000277E2">
        <w:rPr>
          <w:noProof/>
        </w:rPr>
        <w:t xml:space="preserve">this </w:t>
      </w:r>
      <w:r w:rsidR="003D60A9">
        <w:rPr>
          <w:noProof/>
        </w:rPr>
        <w:t>project</w:t>
      </w:r>
      <w:r w:rsidR="000277E2">
        <w:rPr>
          <w:noProof/>
        </w:rPr>
        <w:t>.</w:t>
      </w:r>
      <w:r w:rsidR="000277E2">
        <w:rPr>
          <w:noProof/>
        </w:rPr>
        <w:br/>
      </w:r>
      <w:r w:rsidR="009675CC">
        <w:lastRenderedPageBreak/>
        <w:br/>
      </w:r>
      <w:r w:rsidR="000277E2">
        <w:t xml:space="preserve">Beef cattle tend to revisit feed and water lots </w:t>
      </w:r>
      <w:r w:rsidR="000277E2">
        <w:fldChar w:fldCharType="begin" w:fldLock="1"/>
      </w:r>
      <w:r w:rsidR="00D40BA6">
        <w:instrText>ADDIN CSL_CITATION {"citationItems":[{"id":"ITEM-1","itemData":{"URL":"http://www.sciquest.org.nz/elibrary/download/142531/BRIEF+COMMUNICATION%3A+Walking+distance+and+energy+expenditure+of+beef+cows+grazing+on+hill+country+in+winter?","abstract":"Walking distance and energy expenditure of beef cows grazing on hill country in winter","accessed":{"date-parts":[["2020","11","24"]]},"author":[{"dropping-particle":"","family":"Martina","given":"NP","non-dropping-particle":"","parse-names":false,"suffix":""},{"dropping-particle":"","family":"Hicksona","given":"RE","non-dropping-particle":"","parse-names":false,"suffix":""},{"dropping-particle":"","family":"Draganovab","given":"I","non-dropping-particle":"","parse-names":false,"suffix":""},{"dropping-particle":"","family":"Horneb","given":"D","non-dropping-particle":"","parse-names":false,"suffix":""},{"dropping-particle":"","family":"Kenyona","given":"PR","non-dropping-particle":"","parse-names":false,"suffix":""},{"dropping-particle":"","family":"Morris","given":"ST","non-dropping-particle":"","parse-names":false,"suffix":""}],"container-title":"Proceedings of the New Zealand Society of Animal Production","id":"ITEM-1","issued":{"date-parts":[["2015"]]},"page":"164-166","title":"Walking distance and energy expenditure of beef cows grazing on hill country in winter","type":"webpage"},"uris":["http://www.mendeley.com/documents/?uuid=c1112843-832b-41d4-a5cd-4f7fc9af3814"]},{"id":"ITEM-2","itemData":{"DOI":"10.1017/S0021859600023649","ISSN":"1469-5146","abstract":"1. The grazing habits of Aberdeen-Angus and Hereford beef cows, on pasture without supplementary feed, were studied over continuous periods of 24 hr. during the months of July, August and September. The pastures were from 3 to 7 acres in extent and contained a good growth of Kentucky bluegrass and wild white clover, with an average moisture content of 72 %.2. During each 24 hr. period the cows spent from 7 to 8 hr. only in grazing, whatever the length of the herbage. Of this time, only some 5 hr. could be counted as actually employed in gathering herbage, as the remainder was spent in walking short distances and in selecting the area to be grazed. On the average 60 % of the grazing was performed by day, when the average distance travelled was 2 miles, and 40 % by night, when the cows travelled only about half a mile. With a dense sward of from 4 to 5 in. in height, representing about 4500 lb. green herbage to the acre, each cow was able to consume about 150 lb. of green herbage, or 32 lb. of dry matter, daily. As the amount of green herbage decreased through grazing to 2200 and 1100 lb. respectively, the daily intake was correspondingly reduced to 90 lb. (20 lb. dry matter) and 45 lb. (10 lb. dry matter). On a pasture containing about 5000 lb. green herbage of about 10 in. in height, the average daily intake was only 70 lb. (20 lb. dry matter).3. Records were made also (the average figure for the 24 hr. period being given in parentheses) of time spent in lying down (12 hr.); time spent in cudding (7 hr.); frequency of defaecation (12); amount of manure (46 lb., covering an area of 8 sq. ft.); frequency of urination (9); frequency of drinking (once only, usually in late afternoon); and frequency of suckling calf (3, each for about 15 min. at 8 hr. intervals).4. The application of the results to pasture management is discussed.","author":[{"dropping-particle":"","family":"Johnstone-Wallace","given":"D. B.","non-dropping-particle":"","parse-names":false,"suffix":""},{"dropping-particle":"","family":"Kennedy","given":"Keith","non-dropping-particle":"","parse-names":false,"suffix":""}],"container-title":"The Journal of Agricultural Science","id":"ITEM-2","issue":"4","issued":{"date-parts":[["1944"]]},"page":"190-197","publisher":"Cambridge University Press","title":"Grazing management practices and their relationship to the behaviour and grazing habits of cattle","type":"article-journal","volume":"34"},"uris":["http://www.mendeley.com/documents/?uuid=b01c5b22-d6dd-3d7d-93eb-a9429e5700d0"]}],"mendeley":{"formattedCitation":"(Johnstone-Wallace &amp; Kennedy, 1944; Martina et al., 2015)","plainTextFormattedCitation":"(Johnstone-Wallace &amp; Kennedy, 1944; Martina et al., 2015)","previouslyFormattedCitation":"(Johnstone-Wallace &amp; Kennedy, 1944; Martina et al., 2015)"},"properties":{"noteIndex":0},"schema":"https://github.com/citation-style-language/schema/raw/master/csl-citation.json"}</w:instrText>
      </w:r>
      <w:r w:rsidR="000277E2">
        <w:fldChar w:fldCharType="separate"/>
      </w:r>
      <w:r w:rsidR="00D40BA6" w:rsidRPr="00D40BA6">
        <w:rPr>
          <w:noProof/>
        </w:rPr>
        <w:t>(Johnstone-Wallace &amp; Kennedy, 1944; Martina et al., 2015)</w:t>
      </w:r>
      <w:r w:rsidR="000277E2">
        <w:fldChar w:fldCharType="end"/>
      </w:r>
      <w:r w:rsidR="000277E2">
        <w:t xml:space="preserve"> so a </w:t>
      </w:r>
      <w:r w:rsidR="009675CC">
        <w:t xml:space="preserve">hybrid of options One and Two </w:t>
      </w:r>
      <w:r w:rsidR="000277E2">
        <w:t>c</w:t>
      </w:r>
      <w:r w:rsidR="003D60A9">
        <w:t>ould</w:t>
      </w:r>
      <w:r w:rsidR="000277E2">
        <w:t xml:space="preserve"> be implemented </w:t>
      </w:r>
      <w:r w:rsidR="009675CC">
        <w:t xml:space="preserve">where cattle visit a solar-powered data-aggregation </w:t>
      </w:r>
      <w:r w:rsidR="003D60A9">
        <w:t xml:space="preserve">feed/water </w:t>
      </w:r>
      <w:r w:rsidR="009675CC">
        <w:t xml:space="preserve">site </w:t>
      </w:r>
      <w:r w:rsidR="000277E2">
        <w:t>and transmit their data by one of the low range, low power methods in option 1 (</w:t>
      </w:r>
      <w:r w:rsidR="003D60A9">
        <w:t>W</w:t>
      </w:r>
      <w:r w:rsidR="000277E2">
        <w:t>ifi</w:t>
      </w:r>
      <w:r w:rsidR="003D60A9">
        <w:t xml:space="preserve">-Halo, </w:t>
      </w:r>
      <w:r w:rsidR="000277E2">
        <w:t xml:space="preserve">Bluetooth, </w:t>
      </w:r>
      <w:r w:rsidR="003D60A9">
        <w:t xml:space="preserve">Zigbee </w:t>
      </w:r>
      <w:r w:rsidR="000277E2">
        <w:t>for example)</w:t>
      </w:r>
      <w:r w:rsidR="00077CC8">
        <w:t xml:space="preserve"> </w:t>
      </w:r>
      <w:r w:rsidR="00077CC8">
        <w:fldChar w:fldCharType="begin" w:fldLock="1"/>
      </w:r>
      <w:r w:rsidR="00D40BA6">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00077CC8">
        <w:fldChar w:fldCharType="separate"/>
      </w:r>
      <w:r w:rsidR="00D40BA6" w:rsidRPr="00D40BA6">
        <w:rPr>
          <w:noProof/>
        </w:rPr>
        <w:t>(Jawad et al., 2017)</w:t>
      </w:r>
      <w:r w:rsidR="00077CC8">
        <w:fldChar w:fldCharType="end"/>
      </w:r>
      <w:r w:rsidR="000277E2">
        <w:t xml:space="preserve"> and</w:t>
      </w:r>
      <w:r w:rsidR="003D60A9">
        <w:t xml:space="preserve"> then, </w:t>
      </w:r>
      <w:r w:rsidR="000277E2">
        <w:t xml:space="preserve">either a dedicated radio link or a data mule device can be used to </w:t>
      </w:r>
      <w:r w:rsidR="001A253A">
        <w:t xml:space="preserve">deliver </w:t>
      </w:r>
      <w:r w:rsidR="000277E2">
        <w:t>the data from the aggregation point to the farmer at regular intervals.</w:t>
      </w:r>
      <w:r w:rsidR="003D60A9">
        <w:t xml:space="preserve"> </w:t>
      </w:r>
      <w:r w:rsidR="00416E6A">
        <w:t>An advantage of this method is that photographs of animals can be taken when they visit the site to enable a visual inspection of animal health</w:t>
      </w:r>
      <w:r w:rsidR="001A253A">
        <w:t xml:space="preserve"> and scales to measure animal weight could also be implemented</w:t>
      </w:r>
      <w:r w:rsidR="00416E6A">
        <w:t xml:space="preserve">. </w:t>
      </w:r>
      <w:r w:rsidR="003D60A9">
        <w:t>Using a dedicated radio/cellular/satellite link</w:t>
      </w:r>
      <w:r w:rsidR="00416E6A">
        <w:t xml:space="preserve"> to communicate this data back to the farmer </w:t>
      </w:r>
      <w:r w:rsidR="003D60A9">
        <w:t xml:space="preserve">will require licensing to be obtained and requires that the </w:t>
      </w:r>
      <w:r w:rsidR="00416E6A">
        <w:t xml:space="preserve">data-aggregation site be located where radio connectivity to the central location is </w:t>
      </w:r>
      <w:r w:rsidR="001A253A">
        <w:t>feasible</w:t>
      </w:r>
      <w:r w:rsidR="00416E6A">
        <w:t xml:space="preserve">. Each site’s infrastructure will need to be repeated for every feed/water site where observations are required. </w:t>
      </w:r>
      <w:r w:rsidR="003D60A9">
        <w:rPr>
          <w:noProof/>
        </w:rPr>
        <w:t xml:space="preserve">The data will need to be stored </w:t>
      </w:r>
      <w:r w:rsidR="00BD64C9">
        <w:rPr>
          <w:noProof/>
        </w:rPr>
        <w:t xml:space="preserve">for as long as it takes </w:t>
      </w:r>
      <w:r w:rsidR="003D60A9">
        <w:rPr>
          <w:noProof/>
        </w:rPr>
        <w:t>for a communications link to transfer the data or for a data mule to visit the site.</w:t>
      </w:r>
      <w:r w:rsidR="00BD64C9">
        <w:rPr>
          <w:noProof/>
        </w:rPr>
        <w:t xml:space="preserve"> </w:t>
      </w:r>
      <w:r w:rsidR="00416E6A">
        <w:rPr>
          <w:noProof/>
        </w:rPr>
        <w:t xml:space="preserve">It is </w:t>
      </w:r>
      <w:r w:rsidR="00BD64C9">
        <w:rPr>
          <w:noProof/>
        </w:rPr>
        <w:t xml:space="preserve">envisaged that </w:t>
      </w:r>
      <w:r w:rsidR="00416E6A">
        <w:rPr>
          <w:noProof/>
        </w:rPr>
        <w:t xml:space="preserve">a maximum period of </w:t>
      </w:r>
      <w:r w:rsidR="00BD64C9">
        <w:rPr>
          <w:noProof/>
        </w:rPr>
        <w:t>at least once every 24 hour</w:t>
      </w:r>
      <w:r w:rsidR="00416E6A">
        <w:rPr>
          <w:noProof/>
        </w:rPr>
        <w:t>s</w:t>
      </w:r>
      <w:r w:rsidR="00BD64C9">
        <w:rPr>
          <w:noProof/>
        </w:rPr>
        <w:t xml:space="preserve"> </w:t>
      </w:r>
      <w:r w:rsidR="00416E6A">
        <w:rPr>
          <w:noProof/>
        </w:rPr>
        <w:t xml:space="preserve">would </w:t>
      </w:r>
      <w:r w:rsidR="00BD64C9">
        <w:rPr>
          <w:noProof/>
        </w:rPr>
        <w:t>provide timely data.</w:t>
      </w:r>
      <w:bookmarkEnd w:id="23"/>
    </w:p>
    <w:p w14:paraId="78D2A385" w14:textId="0FC6E950" w:rsidR="00952362" w:rsidRDefault="00416E6A" w:rsidP="00952362">
      <w:pPr>
        <w:pStyle w:val="Heading3"/>
      </w:pPr>
      <w:bookmarkStart w:id="32" w:name="_Toc145842087"/>
      <w:r>
        <w:t>Utilising a</w:t>
      </w:r>
      <w:r w:rsidR="0094417A">
        <w:t xml:space="preserve"> </w:t>
      </w:r>
      <w:r>
        <w:t>rover</w:t>
      </w:r>
      <w:r w:rsidR="00030A9C">
        <w:t xml:space="preserve"> as a data mule</w:t>
      </w:r>
      <w:bookmarkEnd w:id="32"/>
    </w:p>
    <w:p w14:paraId="7AB89EE2" w14:textId="7FF3C858" w:rsidR="00030A9C" w:rsidRDefault="00921EE4" w:rsidP="00030A9C">
      <w:pPr>
        <w:pStyle w:val="BodyText"/>
        <w:rPr>
          <w:rFonts w:cs="Arial"/>
          <w:b/>
          <w:bCs/>
          <w:noProof/>
          <w:sz w:val="28"/>
          <w:szCs w:val="26"/>
        </w:rPr>
      </w:pPr>
      <w:r>
        <w:t xml:space="preserve">An unmanned ground vehicle (UGV or “rover” as they are more commonly called) could perform the role of a data mule </w:t>
      </w:r>
      <w:r w:rsidR="00D014BF">
        <w:t xml:space="preserve">and potentially provide other benefits such as supplying feed/water to the sites of interest </w:t>
      </w:r>
      <w:r>
        <w:t>however c</w:t>
      </w:r>
      <w:r>
        <w:rPr>
          <w:noProof/>
        </w:rPr>
        <w:t xml:space="preserve">ommon issues that arise are </w:t>
      </w:r>
      <w:r w:rsidR="00416E6A">
        <w:rPr>
          <w:noProof/>
        </w:rPr>
        <w:t xml:space="preserve">ensuring </w:t>
      </w:r>
      <w:r w:rsidR="007C1FE1">
        <w:rPr>
          <w:noProof/>
        </w:rPr>
        <w:t xml:space="preserve">reliability, </w:t>
      </w:r>
      <w:r>
        <w:rPr>
          <w:noProof/>
        </w:rPr>
        <w:t>effective range/battery life, efficient sensor data capture/storage</w:t>
      </w:r>
      <w:r w:rsidR="004D3C62">
        <w:rPr>
          <w:noProof/>
        </w:rPr>
        <w:t xml:space="preserve">, efficient route planning </w:t>
      </w:r>
      <w:r>
        <w:rPr>
          <w:noProof/>
        </w:rPr>
        <w:t xml:space="preserve">and obstacle avoidance. </w:t>
      </w:r>
      <w:r>
        <w:rPr>
          <w:noProof/>
        </w:rPr>
        <w:fldChar w:fldCharType="begin" w:fldLock="1"/>
      </w:r>
      <w:r w:rsidR="00D40BA6">
        <w:rPr>
          <w:noProof/>
        </w:rPr>
        <w:instrText>ADDIN CSL_CITATION {"citationItems":[{"id":"ITEM-1","itemData":{"DOI":"10.1007/s10098-010-0313-5","abstract":"Unmanned vehicles have already proved invaluable in environmental field studies by providing levels of spatial-temporal sampling resolution which could have not been attained before. Recent trends show that the levels of spatial-temporal sampling resolutions attained with individual vehicles are feasible for wide areas through the operation of persistent vehicle networks. The possibility of persistent sampling over wide areas has the potential to revolutionize environmental field studies. The roles of unmanned vehicle systems in future environmental field studies are discussed in the light of the recent technological developments and trends, along with the major challenges associated to this vision. The discussion is illustrated with examples of developments from the","author":[{"dropping-particle":"","family":"Borges De Sousa","given":"J","non-dropping-particle":"","parse-names":false,"suffix":""},{"dropping-particle":"","family":"Andrade Gonçalves","given":"• G","non-dropping-particle":"","parse-names":false,"suffix":""}],"id":"ITEM-1","issued":{"date-parts":[["2010"]]},"title":"Unmanned vehicles for environmental data collection","type":"article-journal"},"uris":["http://www.mendeley.com/documents/?uuid=86fd873f-5054-3ca4-bf16-677941346f50"]},{"id":"ITEM-2","itemData":{"abstract":"Grazed pastoral systems exhibit high levels of within-paddock variability in soil and pasture properties. Precision agriculture (PA) is frequently touted as a high-tech opportunity to manage this variability for production and environmental improvements, but it is not yet widely applied in pastoral systems. There is no affordable, easy to use PA technology that can map and regularly monitor within-paddock variation in a way that does not create an extra workload for the farmer. Autonomous ground vehicles (AGVs) are a promising option to accommodate the apparent niche between remote and conventional labour-intensive proximal sensing platforms. AgResearch is developing a small, low profile, battery-powered AGV that is intended to deploy from a central base station, navigate to a paddock (pre-and post-grazing), autonomously traverse the paddock while collecting soil and pasture data at high spatial detail, and then return to the base station for recharging and further deployment. Two prototypes have been built and a third is currently in construction. While this is a small proof-of-concept scoping project, the long-term view is a set-and-forget PA tool for future farming applications.","author":[{"dropping-particle":"","family":"Manderson","given":"Andrew","non-dropping-particle":"","parse-names":false,"suffix":""},{"dropping-particle":"","family":"Hunt","given":"Chris","non-dropping-particle":"","parse-names":false,"suffix":""}],"container-title":"Accurate and Efficient Use of Nutrients on Farms. Occasional Report No. 26","id":"ITEM-2","issued":{"date-parts":[["2013"]]},"title":"INTRODUCING THE AGRI-ROVER: AN AUTONOMOUS ON-THE-GO SENSING ROVER FOR SCIENCE AND FARMING","type":"article-journal"},"uris":["http://www.mendeley.com/documents/?uuid=549f1153-5ef5-3340-8f0e-1fad14c1dad9"]},{"id":"ITEM-3","itemData":{"author":[{"dropping-particle":"","family":"Petterson","given":"Timothy Clarrie","non-dropping-particle":"","parse-names":false,"suffix":""}],"id":"ITEM-3","issued":{"date-parts":[["2020"]]},"title":"Development of an electric vehicle for autonomous use on a New Zealand dairy farm","type":"article-journal"},"uris":["http://www.mendeley.com/documents/?uuid=08c50bad-38e3-36d2-a8c1-284ba5d08018"]},{"id":"ITEM-4","itemData":{"DOI":"10.1145/3330180.3330191","ISBN":"9781450362474","abstract":"A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-4","issued":{"date-parts":[["2019"]]},"title":"Development of a Prototype of Autonomous Vehicle for Agriculture Applications","type":"article-journal"},"uris":["http://www.mendeley.com/documents/?uuid=57dbea81-fcba-3161-93fa-c5aa4a573a70"]}],"mendeley":{"formattedCitation":"(Borges De Sousa &amp; Andrade Gonçalves, 2010; Chemhengcharoen et al., 2019; Manderson &amp; Hunt, 2013; Petterson, 2020)","plainTextFormattedCitation":"(Borges De Sousa &amp; Andrade Gonçalves, 2010; Chemhengcharoen et al., 2019; Manderson &amp; Hunt, 2013; Petterson, 2020)","previouslyFormattedCitation":"(Borges De Sousa &amp; Andrade Gonçalves, 2010; Chemhengcharoen et al., 2019; Manderson &amp; Hunt, 2013; Petterson, 2020)"},"properties":{"noteIndex":0},"schema":"https://github.com/citation-style-language/schema/raw/master/csl-citation.json"}</w:instrText>
      </w:r>
      <w:r>
        <w:rPr>
          <w:noProof/>
        </w:rPr>
        <w:fldChar w:fldCharType="separate"/>
      </w:r>
      <w:r w:rsidR="00D40BA6" w:rsidRPr="00D40BA6">
        <w:rPr>
          <w:noProof/>
        </w:rPr>
        <w:t>(Borges De Sousa &amp; Andrade Gonçalves, 2010; Chemhengcharoen et al., 2019; Manderson &amp; Hunt, 2013; Petterson, 2020)</w:t>
      </w:r>
      <w:r>
        <w:rPr>
          <w:noProof/>
        </w:rPr>
        <w:fldChar w:fldCharType="end"/>
      </w:r>
      <w:r>
        <w:rPr>
          <w:noProof/>
        </w:rPr>
        <w:t>.</w:t>
      </w:r>
      <w:r>
        <w:br/>
      </w:r>
      <w:r>
        <w:br/>
      </w:r>
      <w:r w:rsidR="00030A9C" w:rsidRPr="00030A9C">
        <w:rPr>
          <w:rStyle w:val="Heading4Char"/>
        </w:rPr>
        <w:t>Reliability and Battery life</w:t>
      </w:r>
      <w:r w:rsidR="00030A9C" w:rsidRPr="00030A9C">
        <w:rPr>
          <w:rStyle w:val="Heading4Char"/>
        </w:rPr>
        <w:br/>
      </w:r>
      <w:r w:rsidR="00030A9C">
        <w:br/>
        <w:t xml:space="preserve">Reliability of rovers has historically been low but investigation and potential solutions have mostly been examined in a lab environment </w:t>
      </w:r>
      <w:r w:rsidR="00030A9C">
        <w:fldChar w:fldCharType="begin" w:fldLock="1"/>
      </w:r>
      <w:r w:rsidR="00030A9C">
        <w:instrText>ADDIN CSL_CITATION {"citationItems":[{"id":"ITEM-1","itemData":{"author":[{"dropping-particle":"","family":"Nguyen-Huu","given":"Phuoc-Nguyen","non-dropping-particle":"","parse-names":false,"suffix":""},{"dropping-particle":"","family":"Titus","given":"Joshua","non-dropping-particle":"","parse-names":false,"suffix":""}],"id":"ITEM-1","issued":{"date-parts":[["2009"]]},"title":"Reliability and Failure in Unmanned Ground Vehicle (UGV)","type":"report"},"uris":["http://www.mendeley.com/documents/?uuid=6b47409e-125c-3018-b45a-a23752caf143"]}],"mendeley":{"formattedCitation":"(Nguyen-Huu &amp; Titus, 2009)","plainTextFormattedCitation":"(Nguyen-Huu &amp; Titus, 2009)","previouslyFormattedCitation":"(Nguyen-Huu &amp; Titus, 2009)"},"properties":{"noteIndex":0},"schema":"https://github.com/citation-style-language/schema/raw/master/csl-citation.json"}</w:instrText>
      </w:r>
      <w:r w:rsidR="00030A9C">
        <w:fldChar w:fldCharType="separate"/>
      </w:r>
      <w:r w:rsidR="00030A9C" w:rsidRPr="00D40BA6">
        <w:rPr>
          <w:noProof/>
        </w:rPr>
        <w:t>(Nguyen-Huu &amp; Titus, 2009)</w:t>
      </w:r>
      <w:r w:rsidR="00030A9C">
        <w:fldChar w:fldCharType="end"/>
      </w:r>
      <w:r w:rsidR="00030A9C">
        <w:t>. Key factors from this 2009 report showed that rover solutions must be capable of self-examination and repair and introduced the notion of replaceable parts.</w:t>
      </w:r>
    </w:p>
    <w:p w14:paraId="5429D391" w14:textId="50FDF9F0" w:rsidR="00030A9C" w:rsidRDefault="004B3066" w:rsidP="00B304F7">
      <w:pPr>
        <w:pStyle w:val="BodyText"/>
        <w:rPr>
          <w:noProof/>
        </w:rPr>
      </w:pPr>
      <w:r>
        <w:t xml:space="preserve">Previous rover-based approaches have been based on creating a customised rover from the ground up, most often at a large scale </w:t>
      </w:r>
      <w:r w:rsidR="000277E2">
        <w:t xml:space="preserve">of </w:t>
      </w:r>
      <w:r>
        <w:t>at least 1:5</w:t>
      </w:r>
      <w:r w:rsidR="000277E2">
        <w:t>, ranging up to 1:2</w:t>
      </w:r>
      <w:r>
        <w:t xml:space="preserve"> </w:t>
      </w:r>
      <w:r>
        <w:rPr>
          <w:noProof/>
        </w:rPr>
        <w:fldChar w:fldCharType="begin" w:fldLock="1"/>
      </w:r>
      <w:r w:rsidR="00D40BA6">
        <w:rPr>
          <w:noProof/>
        </w:rPr>
        <w:instrText>ADDIN CSL_CITATION {"citationItems":[{"id":"ITEM-1","itemData":{"DOI":"10.1007/s10098-010-0313-5","abstract":"Unmanned vehicles have already proved invaluable in environmental field studies by providing levels of spatial-temporal sampling resolution which could have not been attained before. Recent trends show that the levels of spatial-temporal sampling resolutions attained with individual vehicles are feasible for wide areas through the operation of persistent vehicle networks. The possibility of persistent sampling over wide areas has the potential to revolutionize environmental field studies. The roles of unmanned vehicle systems in future environmental field studies are discussed in the light of the recent technological developments and trends, along with the major challenges associated to this vision. The discussion is illustrated with examples of developments from the","author":[{"dropping-particle":"","family":"Borges De Sousa","given":"J","non-dropping-particle":"","parse-names":false,"suffix":""},{"dropping-particle":"","family":"Andrade Gonçalves","given":"• G","non-dropping-particle":"","parse-names":false,"suffix":""}],"id":"ITEM-1","issued":{"date-parts":[["2010"]]},"title":"Unmanned vehicles for environmental data collection","type":"article-journal"},"uris":["http://www.mendeley.com/documents/?uuid=86fd873f-5054-3ca4-bf16-677941346f50"]},{"id":"ITEM-2","itemData":{"abstract":"Grazed pastoral systems exhibit high levels of within-paddock variability in soil and pasture properties. Precision agriculture (PA) is frequently touted as a high-tech opportunity to manage this variability for production and environmental improvements, but it is not yet widely applied in pastoral systems. There is no affordable, easy to use PA technology that can map and regularly monitor within-paddock variation in a way that does not create an extra workload for the farmer. Autonomous ground vehicles (AGVs) are a promising option to accommodate the apparent niche between remote and conventional labour-intensive proximal sensing platforms. AgResearch is developing a small, low profile, battery-powered AGV that is intended to deploy from a central base station, navigate to a paddock (pre-and post-grazing), autonomously traverse the paddock while collecting soil and pasture data at high spatial detail, and then return to the base station for recharging and further deployment. Two prototypes have been built and a third is currently in construction. While this is a small proof-of-concept scoping project, the long-term view is a set-and-forget PA tool for future farming applications.","author":[{"dropping-particle":"","family":"Manderson","given":"Andrew","non-dropping-particle":"","parse-names":false,"suffix":""},{"dropping-particle":"","family":"Hunt","given":"Chris","non-dropping-particle":"","parse-names":false,"suffix":""}],"container-title":"Accurate and Efficient Use of Nutrients on Farms. Occasional Report No. 26","id":"ITEM-2","issued":{"date-parts":[["2013"]]},"title":"INTRODUCING THE AGRI-ROVER: AN AUTONOMOUS ON-THE-GO SENSING ROVER FOR SCIENCE AND FARMING","type":"article-journal"},"uris":["http://www.mendeley.com/documents/?uuid=549f1153-5ef5-3340-8f0e-1fad14c1dad9"]},{"id":"ITEM-3","itemData":{"author":[{"dropping-particle":"","family":"Petterson","given":"Timothy Clarrie","non-dropping-particle":"","parse-names":false,"suffix":""}],"id":"ITEM-3","issued":{"date-parts":[["2020"]]},"title":"Development of an electric vehicle for autonomous use on a New Zealand dairy farm","type":"article-journal"},"uris":["http://www.mendeley.com/documents/?uuid=08c50bad-38e3-36d2-a8c1-284ba5d08018"]},{"id":"ITEM-4","itemData":{"DOI":"10.1145/3330180.3330191","ISBN":"9781450362474","abstract":"A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-4","issued":{"date-parts":[["2019"]]},"title":"Development of a Prototype of Autonomous Vehicle for Agriculture Applications","type":"article-journal"},"uris":["http://www.mendeley.com/documents/?uuid=57dbea81-fcba-3161-93fa-c5aa4a573a70"]}],"mendeley":{"formattedCitation":"(Borges De Sousa &amp; Andrade Gonçalves, 2010; Chemhengcharoen et al., 2019; Manderson &amp; Hunt, 2013; Petterson, 2020)","plainTextFormattedCitation":"(Borges De Sousa &amp; Andrade Gonçalves, 2010; Chemhengcharoen et al., 2019; Manderson &amp; Hunt, 2013; Petterson, 2020)","previouslyFormattedCitation":"(Borges De Sousa &amp; Andrade Gonçalves, 2010; Chemhengcharoen et al., 2019; Manderson &amp; Hunt, 2013; Petterson, 2020)"},"properties":{"noteIndex":0},"schema":"https://github.com/citation-style-language/schema/raw/master/csl-citation.json"}</w:instrText>
      </w:r>
      <w:r>
        <w:rPr>
          <w:noProof/>
        </w:rPr>
        <w:fldChar w:fldCharType="separate"/>
      </w:r>
      <w:r w:rsidR="00D40BA6" w:rsidRPr="00D40BA6">
        <w:rPr>
          <w:noProof/>
        </w:rPr>
        <w:t>(Borges De Sousa &amp; Andrade Gonçalves, 2010; Chemhengcharoen et al., 2019; Manderson &amp; Hunt, 2013; Petterson, 2020)</w:t>
      </w:r>
      <w:r>
        <w:rPr>
          <w:noProof/>
        </w:rPr>
        <w:fldChar w:fldCharType="end"/>
      </w:r>
      <w:r>
        <w:t>. To the authors knowledge, no research has been undertaken on the use of commercially available, off-the-shelf (COTS) RC models as data mules</w:t>
      </w:r>
      <w:r w:rsidR="004E53CB">
        <w:t xml:space="preserve"> and an</w:t>
      </w:r>
      <w:r w:rsidR="00921EE4">
        <w:t xml:space="preserve"> initial pilot </w:t>
      </w:r>
      <w:r w:rsidR="004D3C62">
        <w:t xml:space="preserve">system </w:t>
      </w:r>
      <w:r w:rsidR="00952362">
        <w:t>implement</w:t>
      </w:r>
      <w:r w:rsidR="004D3C62">
        <w:t>ed</w:t>
      </w:r>
      <w:r w:rsidR="00952362">
        <w:t xml:space="preserve"> </w:t>
      </w:r>
      <w:r w:rsidR="004D3C62">
        <w:t xml:space="preserve">by the author </w:t>
      </w:r>
      <w:r w:rsidR="00921EE4">
        <w:t xml:space="preserve">of a 1/10 </w:t>
      </w:r>
      <w:r w:rsidR="00921EE4">
        <w:lastRenderedPageBreak/>
        <w:t xml:space="preserve">scale </w:t>
      </w:r>
      <w:r w:rsidR="00401B6A">
        <w:t xml:space="preserve">Tamiya “Bruiser” </w:t>
      </w:r>
      <w:r w:rsidR="00921EE4">
        <w:t xml:space="preserve">RC car </w:t>
      </w:r>
      <w:r w:rsidR="00401B6A">
        <w:fldChar w:fldCharType="begin" w:fldLock="1"/>
      </w:r>
      <w:r w:rsidR="00D40BA6">
        <w:instrText>ADDIN CSL_CITATION {"citationItems":[{"id":"ITEM-1","itemData":{"URL":"https://tamiyabase.com/tamiya-models/58519","author":[{"dropping-particle":"","family":"Tamiya","given":"","non-dropping-particle":"","parse-names":false,"suffix":""}],"id":"ITEM-1","issued":{"date-parts":[["2012"]]},"title":"Tamiya Bruiser RC Model","type":"webpage"},"uris":["http://www.mendeley.com/documents/?uuid=7c760398-31b3-430c-b4b7-b2711e826464"]}],"mendeley":{"formattedCitation":"(Tamiya, 2012)","plainTextFormattedCitation":"(Tamiya, 2012)","previouslyFormattedCitation":"(Tamiya, 2012)"},"properties":{"noteIndex":0},"schema":"https://github.com/citation-style-language/schema/raw/master/csl-citation.json"}</w:instrText>
      </w:r>
      <w:r w:rsidR="00401B6A">
        <w:fldChar w:fldCharType="separate"/>
      </w:r>
      <w:r w:rsidR="00D40BA6" w:rsidRPr="00D40BA6">
        <w:rPr>
          <w:noProof/>
        </w:rPr>
        <w:t>(Tamiya, 2012)</w:t>
      </w:r>
      <w:r w:rsidR="00401B6A">
        <w:fldChar w:fldCharType="end"/>
      </w:r>
      <w:r w:rsidR="00401B6A">
        <w:t xml:space="preserve"> </w:t>
      </w:r>
      <w:r w:rsidR="00921EE4">
        <w:t xml:space="preserve">proved that this size </w:t>
      </w:r>
      <w:r w:rsidR="004D3C62">
        <w:t xml:space="preserve">vehicle </w:t>
      </w:r>
      <w:r w:rsidR="00921EE4">
        <w:t xml:space="preserve">is too small to hold the </w:t>
      </w:r>
      <w:r w:rsidR="001A253A">
        <w:t xml:space="preserve">amount of </w:t>
      </w:r>
      <w:r w:rsidR="00921EE4">
        <w:t xml:space="preserve">battery packs </w:t>
      </w:r>
      <w:r w:rsidR="001A253A">
        <w:t xml:space="preserve">required </w:t>
      </w:r>
      <w:r w:rsidR="00921EE4">
        <w:t xml:space="preserve">to </w:t>
      </w:r>
      <w:r w:rsidR="004D3C62">
        <w:t xml:space="preserve">successfully </w:t>
      </w:r>
      <w:r w:rsidR="00921EE4">
        <w:t xml:space="preserve">navigate </w:t>
      </w:r>
      <w:r w:rsidR="00952362">
        <w:t>a farm</w:t>
      </w:r>
      <w:r w:rsidR="000277E2">
        <w:t xml:space="preserve"> at the current time.</w:t>
      </w:r>
      <w:r w:rsidR="001A253A">
        <w:t xml:space="preserve"> A minimum size for a rover was not ascertained</w:t>
      </w:r>
      <w:r w:rsidR="00483195">
        <w:t xml:space="preserve"> in that study</w:t>
      </w:r>
      <w:r w:rsidR="001A253A">
        <w:t xml:space="preserve"> but an estimate can be made that at least a 1:5 scale vehicle will be required</w:t>
      </w:r>
      <w:r w:rsidR="00483195">
        <w:t>, which is handy, as that is the largest size of commercial RC cars produced.</w:t>
      </w:r>
      <w:r w:rsidR="00401B6A">
        <w:t xml:space="preserve"> If a larger model is required, then either a custom design will be required or significant conversion of a small all-terrain vehicle (ATV or “quad-bike”) </w:t>
      </w:r>
      <w:r w:rsidR="00401B6A">
        <w:fldChar w:fldCharType="begin" w:fldLock="1"/>
      </w:r>
      <w:r w:rsidR="00D40BA6">
        <w:instrText>ADDIN CSL_CITATION {"citationItems":[{"id":"ITEM-1","itemData":{"URL":"https://www.hondamotorbikes.co.nz/atv-range/","accessed":{"date-parts":[["2023","8","16"]]},"author":[{"dropping-particle":"","family":"Honda Limited","given":"","non-dropping-particle":"","parse-names":false,"suffix":""}],"id":"ITEM-1","issued":{"date-parts":[["2023"]]},"title":"NZ favourite ATV Range | Honda Motorcycles NZ","type":"webpage"},"uris":["http://www.mendeley.com/documents/?uuid=6233145f-b3cc-36c2-9ddf-02ea23405e99"]}],"mendeley":{"formattedCitation":"(Honda Limited, 2023)","plainTextFormattedCitation":"(Honda Limited, 2023)","previouslyFormattedCitation":"(Honda Limited, 2023)"},"properties":{"noteIndex":0},"schema":"https://github.com/citation-style-language/schema/raw/master/csl-citation.json"}</w:instrText>
      </w:r>
      <w:r w:rsidR="00401B6A">
        <w:fldChar w:fldCharType="separate"/>
      </w:r>
      <w:r w:rsidR="00D40BA6" w:rsidRPr="00D40BA6">
        <w:rPr>
          <w:noProof/>
        </w:rPr>
        <w:t>(Honda Limited, 2023)</w:t>
      </w:r>
      <w:r w:rsidR="00401B6A">
        <w:fldChar w:fldCharType="end"/>
      </w:r>
      <w:r w:rsidR="00401B6A">
        <w:t xml:space="preserve"> or similar.</w:t>
      </w:r>
      <w:r w:rsidR="007C1FE1">
        <w:br/>
      </w:r>
      <w:r w:rsidR="007C1FE1">
        <w:br/>
      </w:r>
      <w:r>
        <w:rPr>
          <w:noProof/>
        </w:rPr>
        <w:t xml:space="preserve">Battery optimisation </w:t>
      </w:r>
      <w:r w:rsidR="00401B6A">
        <w:rPr>
          <w:noProof/>
        </w:rPr>
        <w:t xml:space="preserve">is crucial </w:t>
      </w:r>
      <w:r w:rsidR="004D3C62">
        <w:rPr>
          <w:noProof/>
        </w:rPr>
        <w:t xml:space="preserve">to maximise the range of a vehicle </w:t>
      </w:r>
      <w:r w:rsidR="00401B6A">
        <w:rPr>
          <w:noProof/>
        </w:rPr>
        <w:t xml:space="preserve">and </w:t>
      </w:r>
      <w:r>
        <w:rPr>
          <w:noProof/>
        </w:rPr>
        <w:t>has been well-covered</w:t>
      </w:r>
      <w:r w:rsidR="00952362">
        <w:rPr>
          <w:noProof/>
        </w:rPr>
        <w:t xml:space="preserve"> in prior works</w:t>
      </w:r>
      <w:r>
        <w:rPr>
          <w:noProof/>
        </w:rPr>
        <w:t xml:space="preserve"> </w:t>
      </w:r>
      <w:r>
        <w:rPr>
          <w:noProof/>
        </w:rPr>
        <w:fldChar w:fldCharType="begin" w:fldLock="1"/>
      </w:r>
      <w:r w:rsidR="00D40BA6">
        <w:rPr>
          <w:noProof/>
        </w:rPr>
        <w:instrText>ADDIN CSL_CITATION {"citationItems":[{"id":"ITEM-1","itemData":{"DOI":"10.26634/JEE.12.2.14169","ISSN":"0973-8835","abstract":"The cost of fuel is getting increased and the effect of gases being emitted from the burnt fuel is weakening the ozone layer. Carbon emission has also become a big challenge in today's world. Therefore, by using solar power, we can reduce carbon footprints. Lawn mowers are becoming popular now-a-days. Grass cutting being a tedious work for human beings, can be simplified by using an automatic grass cutter, which can be performed without a physical person being present. While cutting the grass, there are some obstacles, which obstruct the cutting of grass and sometimes the blades of the machine get damaged, so it is necessary to avoid obstacles. For that we have to identify the obstacles first and then we have to change the path of the lawn mower. Supplying power to the lawn mower is a big issue while designing the model. In this paper, the authors have used a solar panel to charge the battery and the power stored in the battery is utilized to power the electric motors, which will rotate the blades to cut the grass.","author":[{"dropping-particle":"V.","family":"KISHORE","given":"P. S.","non-dropping-particle":"","parse-names":false,"suffix":""},{"dropping-particle":"","family":"P. SURESH","given":"KUMAR","non-dropping-particle":"","parse-names":false,"suffix":""},{"dropping-particle":"","family":"SMRUTI","given":"DASH","non-dropping-particle":"","parse-names":false,"suffix":""},{"dropping-particle":"","family":"RAMESH","given":"K.","non-dropping-particle":"","parse-names":false,"suffix":""}],"container-title":"i-manager’s Journal on Electrical Engineering","id":"ITEM-1","issue":"2","issued":{"date-parts":[["2018"]]},"page":"1","publisher":"i-manager Publications","title":"SOLAR POWERED OBSTACLE AVOIDING LAWN MOWER","type":"article-journal","volume":"12"},"uris":["http://www.mendeley.com/documents/?uuid=55546c61-7f04-3106-b6e6-33c9f144dd68"]},{"id":"ITEM-2","itemData":{"abstract":"Grazed pastoral systems exhibit high levels of within-paddock variability in soil and pasture properties. Precision agriculture (PA) is frequently touted as a high-tech opportunity to manage this variability for production and environmental improvements, but it is not yet widely applied in pastoral systems. There is no affordable, easy to use PA technology that can map and regularly monitor within-paddock variation in a way that does not create an extra workload for the farmer. Autonomous ground vehicles (AGVs) are a promising option to accommodate the apparent niche between remote and conventional labour-intensive proximal sensing platforms. AgResearch is developing a small, low profile, battery-powered AGV that is intended to deploy from a central base station, navigate to a paddock (pre-and post-grazing), autonomously traverse the paddock while collecting soil and pasture data at high spatial detail, and then return to the base station for recharging and further deployment. Two prototypes have been built and a third is currently in construction. While this is a small proof-of-concept scoping project, the long-term view is a set-and-forget PA tool for future farming applications.","author":[{"dropping-particle":"","family":"Manderson","given":"Andrew","non-dropping-particle":"","parse-names":false,"suffix":""},{"dropping-particle":"","family":"Hunt","given":"Chris","non-dropping-particle":"","parse-names":false,"suffix":""}],"container-title":"Accurate and Efficient Use of Nutrients on Farms. Occasional Report No. 26","id":"ITEM-2","issued":{"date-parts":[["2013"]]},"title":"INTRODUCING THE AGRI-ROVER: AN AUTONOMOUS ON-THE-GO SENSING ROVER FOR SCIENCE AND FARMING","type":"article-journal"},"uris":["http://www.mendeley.com/documents/?uuid=549f1153-5ef5-3340-8f0e-1fad14c1dad9"]},{"id":"ITEM-3","itemData":{"DOI":"10.1109/PEDES.1998.1330701","ISBN":"0780348796","abstract":"In electric vehicles it is important to know the state of charge of the batteries in order to prevent vehicle strandings and to ensure that the full range of the vehicle is exploited. It is also useful to know state of health information about the batteries to predict when the batteries need replacing. This paper describes a battery monitoring system that is able to calculate the state of charge and state of health of multiple batteries in a battery bank. It has been designed specifically to monitor lead-acid batteries in an electric car environment using noninvasive measurement techniques. The monitor incorporates an adaptive monitoring method, which is based on coulometric measurements when the batteries are under load and predicted open circuit voltage measurements under noload conditions.","author":[{"dropping-particle":"","family":"Sinclair","given":"P.","non-dropping-particle":"","parse-names":false,"suffix":""},{"dropping-particle":"","family":"Duke","given":"R.","non-dropping-particle":"","parse-names":false,"suffix":""},{"dropping-particle":"","family":"Round","given":"S.","non-dropping-particle":"","parse-names":false,"suffix":""}],"container-title":"PEDES 1998 - 1998 International Conference on Power Electronic Drives and Energy Systems for Industrial Growth","id":"ITEM-3","issued":{"date-parts":[["1998"]]},"page":"786-791","title":"An adaptive battery monitoring system for an electric vehicle","type":"article-journal","volume":"2"},"uris":["http://www.mendeley.com/documents/?uuid=5ab51774-c4f5-48ba-bd47-e24aad9e7652"]},{"id":"ITEM-4","itemData":{"DOI":"10.1109/TVT.2019.2910452","ISSN":"19399359","abstract":"The range of operations of electric vehicles (EVs) is a critical aspect that may affect the user's attitude toward them. For manned EVs, range anxiety is still perceived as a major issue and recent surveys have shown that one-Third of potential European users are deterred by this problem when considering the move to an EV. A similar consideration applies to aerial EVs for commercial use, where a careful planning of the flying range is essential not only to guarantee the service but also to avoid the loss of the EVs due to charge depletion during the flight. Therefore, route planning for EVs for different purposes (range estimation, route optimization) and/or application scenarios (terrestrial, aerial EVs) is an essential element to foster the acceptance of EVs as a replacement of traditional vehicles. One essential element to enable such accurate planning is an accurate model of the actual power consumption. While very elaborate models for the electrical motors of EVs do exist, the motor power does not perfectly match the power drawn from the battery because of battery non-idealities. In this paper, we propose a general methodology that allows to predict and/or optimize the operation range of EVs, by allowing different accuracy/complexity tradeoffs for the models describing the route, the vehicle, and the battery, and taking into account the decoupling between motor and battery power. We demonstrate our method on two use cases. The first one is a traditional driving range prediction for a terrestrial EV; the second one concerns an unmanned aerial vehicle, for which the methodology will be used to determine the energy-optimal flying speed for a set of parcel delivery tasks.","author":[{"dropping-particle":"","family":"Baek","given":"Donkyu","non-dropping-particle":"","parse-names":false,"suffix":""},{"dropping-particle":"","family":"Chen","given":"Yukai","non-dropping-particle":"","parse-names":false,"suffix":""},{"dropping-particle":"","family":"Bocca","given":"Alberto","non-dropping-particle":"","parse-names":false,"suffix":""},{"dropping-particle":"","family":"Bottaccioli","given":"Lorenzo","non-dropping-particle":"","parse-names":false,"suffix":""},{"dropping-particle":"Di","family":"Cataldo","given":"Santa","non-dropping-particle":"","parse-names":false,"suffix":""},{"dropping-particle":"","family":"Gatteschi","given":"Valentina","non-dropping-particle":"","parse-names":false,"suffix":""},{"dropping-particle":"","family":"Pagliari","given":"Daniele Jahier","non-dropping-particle":"","parse-names":false,"suffix":""},{"dropping-particle":"","family":"Patti","given":"Edoardo","non-dropping-particle":"","parse-names":false,"suffix":""},{"dropping-particle":"","family":"Urgese","given":"Gianvito","non-dropping-particle":"","parse-names":false,"suffix":""},{"dropping-particle":"","family":"Chang","given":"Naehyuck","non-dropping-particle":"","parse-names":false,"suffix":""},{"dropping-particle":"","family":"Macii","given":"Alberto","non-dropping-particle":"","parse-names":false,"suffix":""},{"dropping-particle":"","family":"Macii","given":"Enrico","non-dropping-particle":"","parse-names":false,"suffix":""},{"dropping-particle":"","family":"Montuschi","given":"Paolo","non-dropping-particle":"","parse-names":false,"suffix":""},{"dropping-particle":"","family":"Poncino","given":"Massimo","non-dropping-particle":"","parse-names":false,"suffix":""}],"container-title":"IEEE Transactions on Vehicular Technology","id":"ITEM-4","issue":"6","issued":{"date-parts":[["2019","6","1"]]},"page":"5471-5482","publisher":"Institute of Electrical and Electronics Engineers Inc.","title":"Battery-Aware operation range estimation for terrestrial and aerial electric vehicles","type":"article-journal","volume":"68"},"uris":["http://www.mendeley.com/documents/?uuid=52444c9a-cf95-3659-a018-996f31efda15"]}],"mendeley":{"formattedCitation":"(Baek et al., 2019; KISHORE et al., 2018; Manderson &amp; Hunt, 2013; Sinclair et al., 1998)","plainTextFormattedCitation":"(Baek et al., 2019; KISHORE et al., 2018; Manderson &amp; Hunt, 2013; Sinclair et al., 1998)","previouslyFormattedCitation":"(Baek et al., 2019; KISHORE et al., 2018; Manderson &amp; Hunt, 2013; Sinclair et al., 1998)"},"properties":{"noteIndex":0},"schema":"https://github.com/citation-style-language/schema/raw/master/csl-citation.json"}</w:instrText>
      </w:r>
      <w:r>
        <w:rPr>
          <w:noProof/>
        </w:rPr>
        <w:fldChar w:fldCharType="separate"/>
      </w:r>
      <w:r w:rsidR="00D40BA6" w:rsidRPr="00D40BA6">
        <w:rPr>
          <w:noProof/>
        </w:rPr>
        <w:t>(Baek et al., 2019; KISHORE et al., 2018; Manderson &amp; Hunt, 2013; Sinclair et al., 1998)</w:t>
      </w:r>
      <w:r>
        <w:rPr>
          <w:noProof/>
        </w:rPr>
        <w:fldChar w:fldCharType="end"/>
      </w:r>
      <w:r>
        <w:rPr>
          <w:noProof/>
        </w:rPr>
        <w:t xml:space="preserve">. In particular, Baek’s battery optimisations </w:t>
      </w:r>
      <w:r>
        <w:rPr>
          <w:noProof/>
        </w:rPr>
        <w:fldChar w:fldCharType="begin" w:fldLock="1"/>
      </w:r>
      <w:r w:rsidR="00D40BA6">
        <w:rPr>
          <w:noProof/>
        </w:rPr>
        <w:instrText>ADDIN CSL_CITATION {"citationItems":[{"id":"ITEM-1","itemData":{"DOI":"10.1109/TVT.2019.2910452","ISSN":"19399359","abstract":"The range of operations of electric vehicles (EVs) is a critical aspect that may affect the user's attitude toward them. For manned EVs, range anxiety is still perceived as a major issue and recent surveys have shown that one-Third of potential European users are deterred by this problem when considering the move to an EV. A similar consideration applies to aerial EVs for commercial use, where a careful planning of the flying range is essential not only to guarantee the service but also to avoid the loss of the EVs due to charge depletion during the flight. Therefore, route planning for EVs for different purposes (range estimation, route optimization) and/or application scenarios (terrestrial, aerial EVs) is an essential element to foster the acceptance of EVs as a replacement of traditional vehicles. One essential element to enable such accurate planning is an accurate model of the actual power consumption. While very elaborate models for the electrical motors of EVs do exist, the motor power does not perfectly match the power drawn from the battery because of battery non-idealities. In this paper, we propose a general methodology that allows to predict and/or optimize the operation range of EVs, by allowing different accuracy/complexity tradeoffs for the models describing the route, the vehicle, and the battery, and taking into account the decoupling between motor and battery power. We demonstrate our method on two use cases. The first one is a traditional driving range prediction for a terrestrial EV; the second one concerns an unmanned aerial vehicle, for which the methodology will be used to determine the energy-optimal flying speed for a set of parcel delivery tasks.","author":[{"dropping-particle":"","family":"Baek","given":"Donkyu","non-dropping-particle":"","parse-names":false,"suffix":""},{"dropping-particle":"","family":"Chen","given":"Yukai","non-dropping-particle":"","parse-names":false,"suffix":""},{"dropping-particle":"","family":"Bocca","given":"Alberto","non-dropping-particle":"","parse-names":false,"suffix":""},{"dropping-particle":"","family":"Bottaccioli","given":"Lorenzo","non-dropping-particle":"","parse-names":false,"suffix":""},{"dropping-particle":"Di","family":"Cataldo","given":"Santa","non-dropping-particle":"","parse-names":false,"suffix":""},{"dropping-particle":"","family":"Gatteschi","given":"Valentina","non-dropping-particle":"","parse-names":false,"suffix":""},{"dropping-particle":"","family":"Pagliari","given":"Daniele Jahier","non-dropping-particle":"","parse-names":false,"suffix":""},{"dropping-particle":"","family":"Patti","given":"Edoardo","non-dropping-particle":"","parse-names":false,"suffix":""},{"dropping-particle":"","family":"Urgese","given":"Gianvito","non-dropping-particle":"","parse-names":false,"suffix":""},{"dropping-particle":"","family":"Chang","given":"Naehyuck","non-dropping-particle":"","parse-names":false,"suffix":""},{"dropping-particle":"","family":"Macii","given":"Alberto","non-dropping-particle":"","parse-names":false,"suffix":""},{"dropping-particle":"","family":"Macii","given":"Enrico","non-dropping-particle":"","parse-names":false,"suffix":""},{"dropping-particle":"","family":"Montuschi","given":"Paolo","non-dropping-particle":"","parse-names":false,"suffix":""},{"dropping-particle":"","family":"Poncino","given":"Massimo","non-dropping-particle":"","parse-names":false,"suffix":""}],"container-title":"IEEE Transactions on Vehicular Technology","id":"ITEM-1","issue":"6","issued":{"date-parts":[["2019","6","1"]]},"page":"5471-5482","publisher":"Institute of Electrical and Electronics Engineers Inc.","title":"Battery-Aware operation range estimation for terrestrial and aerial electric vehicles","type":"article-journal","volume":"68"},"uris":["http://www.mendeley.com/documents/?uuid=52444c9a-cf95-3659-a018-996f31efda15"]}],"mendeley":{"formattedCitation":"(Baek et al., 2019)","plainTextFormattedCitation":"(Baek et al., 2019)","previouslyFormattedCitation":"(Baek et al., 2019)"},"properties":{"noteIndex":0},"schema":"https://github.com/citation-style-language/schema/raw/master/csl-citation.json"}</w:instrText>
      </w:r>
      <w:r>
        <w:rPr>
          <w:noProof/>
        </w:rPr>
        <w:fldChar w:fldCharType="separate"/>
      </w:r>
      <w:r w:rsidR="00D40BA6" w:rsidRPr="00D40BA6">
        <w:rPr>
          <w:noProof/>
        </w:rPr>
        <w:t>(Baek et al., 2019)</w:t>
      </w:r>
      <w:r>
        <w:rPr>
          <w:noProof/>
        </w:rPr>
        <w:fldChar w:fldCharType="end"/>
      </w:r>
      <w:r>
        <w:rPr>
          <w:noProof/>
        </w:rPr>
        <w:t xml:space="preserve"> were used as an input for effective route planning</w:t>
      </w:r>
      <w:r w:rsidRPr="00F0797A">
        <w:rPr>
          <w:noProof/>
        </w:rPr>
        <w:t xml:space="preserve"> but </w:t>
      </w:r>
      <w:r>
        <w:rPr>
          <w:noProof/>
        </w:rPr>
        <w:t>his</w:t>
      </w:r>
      <w:r w:rsidRPr="00F0797A">
        <w:rPr>
          <w:noProof/>
        </w:rPr>
        <w:t xml:space="preserve"> approach does not consider obstacle avoidance</w:t>
      </w:r>
      <w:r w:rsidR="000277E2">
        <w:rPr>
          <w:noProof/>
        </w:rPr>
        <w:t>, and the current battery technology does not permit a small vehicle to carry the batteries necessary to power it</w:t>
      </w:r>
      <w:r w:rsidR="004E53CB">
        <w:rPr>
          <w:noProof/>
        </w:rPr>
        <w:t xml:space="preserve">, but, with increases in purchases of EV vehicles, battery technology is improving rapidly </w:t>
      </w:r>
      <w:r w:rsidR="004E53CB">
        <w:rPr>
          <w:noProof/>
        </w:rPr>
        <w:fldChar w:fldCharType="begin" w:fldLock="1"/>
      </w:r>
      <w:r w:rsidR="00D40BA6">
        <w:rPr>
          <w:noProof/>
        </w:rPr>
        <w:instrText>ADDIN CSL_CITATION {"citationItems":[{"id":"ITEM-1","itemData":{"URL":"https://www.pocket-lint.com/gadgets/news/130380-future-batteries-coming-soon-charge-in-seconds-last-months-and-power-over-the-air","accessed":{"date-parts":[["2022","7","14"]]},"author":[{"dropping-particle":"","family":"Hall","given":"Chris","non-dropping-particle":"","parse-names":false,"suffix":""}],"id":"ITEM-1","issued":{"date-parts":[["2021"]]},"title":"Future batteries, coming soon: Charge in seconds, last months a","type":"webpage"},"uris":["http://www.mendeley.com/documents/?uuid=95a2504d-faf1-3c49-a61a-82acc671da26"]},{"id":"ITEM-2","itemData":{"URL":"https://energyindustryreview.com/analysis/battery-technology-a-new-era-emerging/","accessed":{"date-parts":[["2022","7","14"]]},"author":[{"dropping-particle":"","family":"Zogopoulos","given":"Evgenios","non-dropping-particle":"","parse-names":false,"suffix":""}],"container-title":"Energy Industry Review","id":"ITEM-2","issued":{"date-parts":[["2021"]]},"title":"Battery Technology: A New Era Emerging | Energy Industry Review","type":"webpage"},"uris":["http://www.mendeley.com/documents/?uuid=d9deb3ae-140e-39fa-a03e-24dd89e3bb6d"]}],"mendeley":{"formattedCitation":"(Hall, 2021; Zogopoulos, 2021)","plainTextFormattedCitation":"(Hall, 2021; Zogopoulos, 2021)","previouslyFormattedCitation":"(Hall, 2021; Zogopoulos, 2021)"},"properties":{"noteIndex":0},"schema":"https://github.com/citation-style-language/schema/raw/master/csl-citation.json"}</w:instrText>
      </w:r>
      <w:r w:rsidR="004E53CB">
        <w:rPr>
          <w:noProof/>
        </w:rPr>
        <w:fldChar w:fldCharType="separate"/>
      </w:r>
      <w:r w:rsidR="00D40BA6" w:rsidRPr="00D40BA6">
        <w:rPr>
          <w:noProof/>
        </w:rPr>
        <w:t>(Hall, 2021; Zogopoulos, 2021)</w:t>
      </w:r>
      <w:r w:rsidR="004E53CB">
        <w:rPr>
          <w:noProof/>
        </w:rPr>
        <w:fldChar w:fldCharType="end"/>
      </w:r>
      <w:r w:rsidR="001A253A">
        <w:rPr>
          <w:noProof/>
        </w:rPr>
        <w:t>. If the vehicle is large enough, petroleum-based fuels could be utilised to bypass this restriction</w:t>
      </w:r>
      <w:r w:rsidR="00077CC8">
        <w:rPr>
          <w:noProof/>
        </w:rPr>
        <w:t xml:space="preserve">, however, automatic recharging of an electric system would be preferable, as the operation could then become fully autonomous. </w:t>
      </w:r>
      <w:r w:rsidR="00D014BF">
        <w:rPr>
          <w:noProof/>
        </w:rPr>
        <w:t xml:space="preserve">Interestingly, Petterson </w:t>
      </w:r>
      <w:r w:rsidR="00D40BA6">
        <w:rPr>
          <w:noProof/>
        </w:rPr>
        <w:t xml:space="preserve">also </w:t>
      </w:r>
      <w:r w:rsidR="00D014BF">
        <w:rPr>
          <w:noProof/>
        </w:rPr>
        <w:t xml:space="preserve">discovered that tyre selection </w:t>
      </w:r>
      <w:r w:rsidR="00CF3CE4">
        <w:rPr>
          <w:noProof/>
        </w:rPr>
        <w:t xml:space="preserve">had a significant impact on range </w:t>
      </w:r>
      <w:r w:rsidR="00CF3CE4">
        <w:rPr>
          <w:noProof/>
        </w:rPr>
        <w:fldChar w:fldCharType="begin" w:fldLock="1"/>
      </w:r>
      <w:r w:rsidR="00D40BA6">
        <w:rPr>
          <w:noProof/>
        </w:rPr>
        <w:instrText>ADDIN CSL_CITATION {"citationItems":[{"id":"ITEM-1","itemData":{"author":[{"dropping-particle":"","family":"Petterson","given":"Timothy Clarrie","non-dropping-particle":"","parse-names":false,"suffix":""}],"id":"ITEM-1","issued":{"date-parts":[["2020"]]},"title":"Development of an electric vehicle for autonomous use on a New Zealand dairy farm","type":"article-journal"},"uris":["http://www.mendeley.com/documents/?uuid=08c50bad-38e3-36d2-a8c1-284ba5d08018"]}],"mendeley":{"formattedCitation":"(Petterson, 2020)","plainTextFormattedCitation":"(Petterson, 2020)","previouslyFormattedCitation":"(Petterson, 2020)"},"properties":{"noteIndex":0},"schema":"https://github.com/citation-style-language/schema/raw/master/csl-citation.json"}</w:instrText>
      </w:r>
      <w:r w:rsidR="00CF3CE4">
        <w:rPr>
          <w:noProof/>
        </w:rPr>
        <w:fldChar w:fldCharType="separate"/>
      </w:r>
      <w:r w:rsidR="00D40BA6" w:rsidRPr="00D40BA6">
        <w:rPr>
          <w:noProof/>
        </w:rPr>
        <w:t>(Petterson, 2020)</w:t>
      </w:r>
      <w:r w:rsidR="00CF3CE4">
        <w:rPr>
          <w:noProof/>
        </w:rPr>
        <w:fldChar w:fldCharType="end"/>
      </w:r>
      <w:r w:rsidR="00D40BA6">
        <w:rPr>
          <w:noProof/>
        </w:rPr>
        <w:t>.</w:t>
      </w:r>
    </w:p>
    <w:p w14:paraId="64B10FDE" w14:textId="276EEC80" w:rsidR="00030A9C" w:rsidRDefault="00030A9C" w:rsidP="00030A9C">
      <w:pPr>
        <w:pStyle w:val="Heading4"/>
      </w:pPr>
      <w:r>
        <w:t>Route Planning</w:t>
      </w:r>
      <w:r>
        <w:br/>
      </w:r>
    </w:p>
    <w:p w14:paraId="005B78B1" w14:textId="77777777" w:rsidR="00030A9C" w:rsidRDefault="004D3C62" w:rsidP="00B304F7">
      <w:pPr>
        <w:pStyle w:val="BodyText"/>
        <w:rPr>
          <w:noProof/>
        </w:rPr>
      </w:pPr>
      <w:r>
        <w:rPr>
          <w:noProof/>
        </w:rPr>
        <w:t xml:space="preserve">Effective route planning is an essential feature of a rover. Efficient localisation and path-finding has been widely studied and </w:t>
      </w:r>
      <w:r w:rsidR="00401B6A">
        <w:rPr>
          <w:noProof/>
        </w:rPr>
        <w:t xml:space="preserve">is generally </w:t>
      </w:r>
      <w:r>
        <w:rPr>
          <w:noProof/>
        </w:rPr>
        <w:t xml:space="preserve">treated as a standard </w:t>
      </w:r>
      <w:r w:rsidR="007C1FE1">
        <w:rPr>
          <w:noProof/>
        </w:rPr>
        <w:t>nonde</w:t>
      </w:r>
      <w:r w:rsidR="00D40BA6">
        <w:rPr>
          <w:noProof/>
        </w:rPr>
        <w:t>te</w:t>
      </w:r>
      <w:r w:rsidR="007C1FE1">
        <w:rPr>
          <w:noProof/>
        </w:rPr>
        <w:t xml:space="preserve">rministic polynomial or </w:t>
      </w:r>
      <w:r>
        <w:rPr>
          <w:noProof/>
        </w:rPr>
        <w:t>NP-problem</w:t>
      </w:r>
      <w:r w:rsidR="007C1FE1">
        <w:rPr>
          <w:noProof/>
        </w:rPr>
        <w:t xml:space="preserve"> </w:t>
      </w:r>
      <w:r w:rsidR="007C1FE1">
        <w:rPr>
          <w:noProof/>
        </w:rPr>
        <w:fldChar w:fldCharType="begin" w:fldLock="1"/>
      </w:r>
      <w:r w:rsidR="00D40BA6">
        <w:rPr>
          <w:noProof/>
        </w:rPr>
        <w:instrText>ADDIN CSL_CITATION {"citationItems":[{"id":"ITEM-1","itemData":{"URL":"https://www.britannica.com/science/NP-complete-problem","accessed":{"date-parts":[["2023","8","16"]]},"author":[{"dropping-particle":"","family":"Encyclopedia Brittanica","given":"","non-dropping-particle":"","parse-names":false,"suffix":""}],"id":"ITEM-1","issued":{"date-parts":[["2023"]]},"title":"NP-complete problem | Definition, Examples, &amp; Facts | Britannica","type":"webpage"},"uris":["http://www.mendeley.com/documents/?uuid=6687a8a6-2da1-348e-8afd-3e86d1c95c97"]}],"mendeley":{"formattedCitation":"(Encyclopedia Brittanica, 2023)","plainTextFormattedCitation":"(Encyclopedia Brittanica, 2023)","previouslyFormattedCitation":"(Encyclopedia Brittanica, 2023)"},"properties":{"noteIndex":0},"schema":"https://github.com/citation-style-language/schema/raw/master/csl-citation.json"}</w:instrText>
      </w:r>
      <w:r w:rsidR="007C1FE1">
        <w:rPr>
          <w:noProof/>
        </w:rPr>
        <w:fldChar w:fldCharType="separate"/>
      </w:r>
      <w:r w:rsidR="00D40BA6" w:rsidRPr="00D40BA6">
        <w:rPr>
          <w:noProof/>
        </w:rPr>
        <w:t>(Encyclopedia Brittanica, 2023)</w:t>
      </w:r>
      <w:r w:rsidR="007C1FE1">
        <w:rPr>
          <w:noProof/>
        </w:rPr>
        <w:fldChar w:fldCharType="end"/>
      </w:r>
      <w:r>
        <w:rPr>
          <w:noProof/>
        </w:rPr>
        <w:t xml:space="preserve">. Other approaches, such as Sugihara and Gupta (YEAR), have explored this further as an NP-Neighbourhood problem, utilising an approximation LCP algorithm that allows for varying radio frequency ranges at each aggregator using semi-online algorithms </w:t>
      </w:r>
      <w:r>
        <w:rPr>
          <w:noProof/>
        </w:rPr>
        <w:fldChar w:fldCharType="begin" w:fldLock="1"/>
      </w:r>
      <w:r w:rsidR="00D40BA6">
        <w:rPr>
          <w:noProof/>
        </w:rPr>
        <w:instrText>ADDIN CSL_CITATION {"citationItems":[{"id":"ITEM-1","itemData":{"DOI":"10.1145/1993042.1993043","ISSN":"15504859","abstract":"We study the problem of planning the motion of data mules for collecting the data from stationary sensor nodes in wireless sensor networks. Use of data mules significantly reduces energy consumptio...","author":[{"dropping-particle":"","family":"Sugihara","given":"Ryo","non-dropping-particle":"","parse-names":false,"suffix":""},{"dropping-particle":"","family":"Gupta","given":"Rajesh K.","non-dropping-particle":"","parse-names":false,"suffix":""}],"container-title":"ACM Transactions on Sensor Networks (TOSN)","id":"ITEM-1","issue":"1","issued":{"date-parts":[["2011","8","1"]]},"page":"27","publisher":"\n\t\tACM\n\t\tPUB27\n\t\tNew York, NY, USA\n\t","title":"Path Planning of Data Mules in Sensor Networks","type":"article-journal","volume":"8"},"uris":["http://www.mendeley.com/documents/?uuid=d9a493fd-743a-3bbc-9d86-3518725410ac"]}],"mendeley":{"formattedCitation":"(Sugihara &amp; Gupta, 2011)","plainTextFormattedCitation":"(Sugihara &amp; Gupta, 2011)","previouslyFormattedCitation":"(Sugihara &amp; Gupta, 2011)"},"properties":{"noteIndex":0},"schema":"https://github.com/citation-style-language/schema/raw/master/csl-citation.json"}</w:instrText>
      </w:r>
      <w:r>
        <w:rPr>
          <w:noProof/>
        </w:rPr>
        <w:fldChar w:fldCharType="separate"/>
      </w:r>
      <w:r w:rsidR="00D40BA6" w:rsidRPr="00D40BA6">
        <w:rPr>
          <w:noProof/>
        </w:rPr>
        <w:t>(Sugihara &amp; Gupta, 2011)</w:t>
      </w:r>
      <w:r>
        <w:rPr>
          <w:noProof/>
        </w:rPr>
        <w:fldChar w:fldCharType="end"/>
      </w:r>
      <w:r>
        <w:rPr>
          <w:noProof/>
        </w:rPr>
        <w:t>. Their approach enables a rover to navigate to within wireless range of a</w:t>
      </w:r>
      <w:r w:rsidR="00077CC8">
        <w:rPr>
          <w:noProof/>
        </w:rPr>
        <w:t xml:space="preserve"> site </w:t>
      </w:r>
      <w:r>
        <w:rPr>
          <w:noProof/>
        </w:rPr>
        <w:t xml:space="preserve">instead of directly driving to the </w:t>
      </w:r>
      <w:r w:rsidR="00077CC8">
        <w:rPr>
          <w:noProof/>
        </w:rPr>
        <w:t>site’s actual location</w:t>
      </w:r>
      <w:r>
        <w:rPr>
          <w:noProof/>
        </w:rPr>
        <w:t>.</w:t>
      </w:r>
      <w:r w:rsidR="00145CC7">
        <w:rPr>
          <w:noProof/>
        </w:rPr>
        <w:t xml:space="preserve"> </w:t>
      </w:r>
      <w:r w:rsidR="00617FF9">
        <w:rPr>
          <w:noProof/>
        </w:rPr>
        <w:br/>
        <w:t>Before a vehicle can determine where to go, it’s helpful if it knows where it is. Localisation can be divided into pure localisation where the surrounding territory is known (based on maps) or simultaneous localisation and mapping (SLAM) where the vehicle will need to build a map and localise itself within the map. This project is based around a vehicle travelling to known locations so only the pure localisation methods will be mentioned.</w:t>
      </w:r>
    </w:p>
    <w:p w14:paraId="20C15E41" w14:textId="6B8C4C64" w:rsidR="00617FF9" w:rsidRDefault="00030A9C" w:rsidP="00030A9C">
      <w:pPr>
        <w:pStyle w:val="Heading5"/>
        <w:rPr>
          <w:noProof/>
        </w:rPr>
      </w:pPr>
      <w:r>
        <w:rPr>
          <w:noProof/>
        </w:rPr>
        <w:t>Localisation</w:t>
      </w:r>
    </w:p>
    <w:p w14:paraId="30089F52" w14:textId="06C90C30" w:rsidR="00617FF9" w:rsidRDefault="00617FF9">
      <w:pPr>
        <w:pStyle w:val="BodyText"/>
        <w:numPr>
          <w:ilvl w:val="0"/>
          <w:numId w:val="3"/>
        </w:numPr>
        <w:rPr>
          <w:noProof/>
        </w:rPr>
      </w:pPr>
      <w:r>
        <w:rPr>
          <w:noProof/>
        </w:rPr>
        <w:t>The main global localisation technique is to use a global positioning s</w:t>
      </w:r>
      <w:r w:rsidR="005E6285">
        <w:rPr>
          <w:noProof/>
        </w:rPr>
        <w:t>ystem</w:t>
      </w:r>
      <w:r>
        <w:rPr>
          <w:noProof/>
        </w:rPr>
        <w:t xml:space="preserve"> (GPS) </w:t>
      </w:r>
      <w:r w:rsidR="005E6285">
        <w:rPr>
          <w:noProof/>
        </w:rPr>
        <w:t xml:space="preserve">sensor </w:t>
      </w:r>
      <w:r>
        <w:rPr>
          <w:noProof/>
        </w:rPr>
        <w:t>which performs triangulation from signals received from multiple global navigation satellite system (GNSS) to determine location.</w:t>
      </w:r>
    </w:p>
    <w:p w14:paraId="1DFF85AC" w14:textId="65D74B34" w:rsidR="00BE5FB2" w:rsidRDefault="00BE5FB2" w:rsidP="00BE5FB2">
      <w:pPr>
        <w:pStyle w:val="BodyText"/>
        <w:ind w:left="360"/>
        <w:rPr>
          <w:noProof/>
        </w:rPr>
      </w:pPr>
      <w:r>
        <w:rPr>
          <w:noProof/>
        </w:rPr>
        <w:lastRenderedPageBreak/>
        <w:t xml:space="preserve">Relative localisation implementations </w:t>
      </w:r>
      <w:r w:rsidR="00A742C6">
        <w:rPr>
          <w:noProof/>
        </w:rPr>
        <w:t>determine their position by gathering sensor data relative to the vehicle and/or to a known initial position. The main approachs are:</w:t>
      </w:r>
    </w:p>
    <w:p w14:paraId="745E6CD7" w14:textId="0F6CF7AA" w:rsidR="00617FF9" w:rsidRDefault="00617FF9">
      <w:pPr>
        <w:pStyle w:val="BodyText"/>
        <w:numPr>
          <w:ilvl w:val="0"/>
          <w:numId w:val="3"/>
        </w:numPr>
        <w:rPr>
          <w:noProof/>
        </w:rPr>
      </w:pPr>
      <w:r>
        <w:rPr>
          <w:noProof/>
        </w:rPr>
        <w:t>Dead reckoning is a technique where integrating wheel revolutions, steering angles and speed will provide an estimate of location. Errors accumulate over time, epecially if there is wheel slippage or high inaccuracy in the data used to estimate.</w:t>
      </w:r>
      <w:r w:rsidR="00BE5FB2">
        <w:rPr>
          <w:noProof/>
        </w:rPr>
        <w:t xml:space="preserve"> This method is not recommended for use.</w:t>
      </w:r>
    </w:p>
    <w:p w14:paraId="1FA36856" w14:textId="6265EC34" w:rsidR="00387E47" w:rsidRDefault="00387E47">
      <w:pPr>
        <w:pStyle w:val="BodyText"/>
        <w:numPr>
          <w:ilvl w:val="0"/>
          <w:numId w:val="3"/>
        </w:numPr>
        <w:rPr>
          <w:noProof/>
        </w:rPr>
      </w:pPr>
      <w:r>
        <w:rPr>
          <w:noProof/>
        </w:rPr>
        <w:t>Inertial sensors such as accelerometers and gyroscopes can be used and their values integrated to provide position and heading information. Magnetometers can directly provide headings if there are no sources of metal nearby to intefere with the readings. This approach suffers from accumulated errors as there is drift from the use of integration</w:t>
      </w:r>
      <w:r w:rsidR="00BE5FB2">
        <w:rPr>
          <w:noProof/>
        </w:rPr>
        <w:t xml:space="preserve"> as will be demonstrated in Section 2.</w:t>
      </w:r>
    </w:p>
    <w:p w14:paraId="47494282" w14:textId="7B23709C" w:rsidR="00387E47" w:rsidRDefault="00387E47">
      <w:pPr>
        <w:pStyle w:val="BodyText"/>
        <w:numPr>
          <w:ilvl w:val="0"/>
          <w:numId w:val="3"/>
        </w:numPr>
        <w:rPr>
          <w:noProof/>
        </w:rPr>
      </w:pPr>
      <w:r>
        <w:rPr>
          <w:noProof/>
        </w:rPr>
        <w:t xml:space="preserve">Visual odometry processes camera images and compares the relative transformations between successive images to estimate trajectory. </w:t>
      </w:r>
      <w:r w:rsidR="00BE5FB2">
        <w:rPr>
          <w:noProof/>
        </w:rPr>
        <w:t>The process largely involves transformative matrices and geometry and will be explored in more detail in Section 2.</w:t>
      </w:r>
    </w:p>
    <w:p w14:paraId="68F88B41" w14:textId="77777777" w:rsidR="00A742C6" w:rsidRDefault="00387E47">
      <w:pPr>
        <w:pStyle w:val="BodyText"/>
        <w:numPr>
          <w:ilvl w:val="0"/>
          <w:numId w:val="3"/>
        </w:numPr>
        <w:rPr>
          <w:noProof/>
        </w:rPr>
      </w:pPr>
      <w:r>
        <w:rPr>
          <w:noProof/>
        </w:rPr>
        <w:t>Radio detection and ranging (</w:t>
      </w:r>
      <w:r w:rsidR="00BE5FB2">
        <w:rPr>
          <w:noProof/>
        </w:rPr>
        <w:t>radar</w:t>
      </w:r>
      <w:r>
        <w:rPr>
          <w:noProof/>
        </w:rPr>
        <w:t>) and Light detection and ranging (</w:t>
      </w:r>
      <w:r w:rsidR="00BE5FB2">
        <w:rPr>
          <w:noProof/>
        </w:rPr>
        <w:t>lidar</w:t>
      </w:r>
      <w:r>
        <w:rPr>
          <w:noProof/>
        </w:rPr>
        <w:t xml:space="preserve">) </w:t>
      </w:r>
      <w:r>
        <w:rPr>
          <w:noProof/>
        </w:rPr>
        <w:fldChar w:fldCharType="begin" w:fldLock="1"/>
      </w:r>
      <w:r w:rsidR="009668E3">
        <w:rPr>
          <w:noProof/>
        </w:rPr>
        <w:instrText>ADDIN CSL_CITATION {"citationItems":[{"id":"ITEM-1","itemData":{"DOI":"10.1109/ACCESS.2020.2996366","ISSN":"21693536","abstract":"Automotive Lidar sensors are highly susceptible to their environment. One of its major limitations results from the effects of rain environments, which should be seriously considered while designing a Lidar system. This study addresses the impact of rain on the Lidar system by considering the raindrop distributions of different regions. The regional distributions are derived from the rainfall data of three locations, which were reported by previous works, and converted using the constrained-gamma model. The regional distribution reveals different characteristics of raindrops, such as sizes, shapes, and numbers. The derived raindrop distributions are imported to a custom-built Lidar model, providing three models representing the three regions. The simulation results demonstrate that the signal power received by a Lidar attenuates, which is modeled using Mie scattering theory, and the amount of attenuation clearly differs in the regional models. Therefore, the attenuation characteristics change according to the regions; consequently, their effect on the Lidar sensor performances are quantitatively evaluated. In addition, the custom-built Lidar model is mounted on a virtual vehicle, which is simulated using a commercial automobile testing software, PreScan. The driving simulation also demonstrates similar conclusion that the regional raindrop distribution is critical in determining the Lidar performances.","author":[{"dropping-particle":"","family":"Byeon","given":"Mijung","non-dropping-particle":"","parse-names":false,"suffix":""},{"dropping-particle":"","family":"Yoon","given":"Sang Won","non-dropping-particle":"","parse-names":false,"suffix":""}],"container-title":"IEEE Access","id":"ITEM-1","issued":{"date-parts":[["2020"]]},"page":"102669-102679","publisher":"Institute of Electrical and Electronics Engineers Inc.","title":"Analysis of Automotive Lidar Sensor Model Considering Scattering Effects in Regional Rain Environments","type":"article-journal","volume":"8"},"uris":["http://www.mendeley.com/documents/?uuid=bf531aab-661d-3a76-beb6-383acc6bad3d"]},{"id":"ITEM-2","itemData":{"DOI":"10.1109/TVT.2020.2989148","ISSN":"19399359","abstract":"We present and discuss the case for full waveform pixel and image acquisition and processing to enable LiDAR sensors to penetrate and reconstruct 3D surface maps through obscuring media. To that end, we review work on signal propagation, on scanning and arrayed sensors, on signal processing strategies for independent pixels and employing spatial context, on reducing complexity and accelerating processing by sensor design, algorithmic changes, compressed sensing, and parallel processing. We report several experimental studies on LiDAR imaging through complex media, and how these can inform the automotive LiDAR scenario. We conclude with a discussion of future development and potential for full waveform LiDAR (FWL).","author":[{"dropping-particle":"","family":"Wallace","given":"Andrew M.","non-dropping-particle":"","parse-names":false,"suffix":""},{"dropping-particle":"","family":"Halimi","given":"Abderrahim","non-dropping-particle":"","parse-names":false,"suffix":""},{"dropping-particle":"","family":"Buller","given":"Gerald S.","non-dropping-particle":"","parse-names":false,"suffix":""}],"container-title":"IEEE Transactions on Vehicular Technology","id":"ITEM-2","issue":"7","issued":{"date-parts":[["2020","7","1"]]},"page":"7064-7077","publisher":"Institute of Electrical and Electronics Engineers Inc.","title":"Full Waveform LiDAR for Adverse Weather Conditions","type":"article-journal","volume":"69"},"uris":["http://www.mendeley.com/documents/?uuid=685bdb7a-381c-3f37-a962-5243bcf9ea63"]},{"id":"ITEM-3","itemData":{"DOI":"10.3390/ELECTRONICS8010089","ISSN":"20799292","abstract":"While it is well known that rain may influence the performance of automotive LIDAR sensors commonly used in ADAS applications, there is a lack of quantitative analysis of this effect. In particular, there is very little published work on physically-based simulation of the influence of rain on terrestrial LIDAR performance. Additionally, there have been few quantitative studies on how rain-rate influences ADAS performance. In this work, we develop a mathematical model for the performance degradation of LIDAR as a function of rain-rate and incorporate this model into a simulation of an obstacle-detection system to show how it can be used to quantitatively predict the influence of rain on ADAS that use LIDAR.","author":[{"dropping-particle":"","family":"Goodin","given":"Christopher","non-dropping-particle":"","parse-names":false,"suffix":""},{"dropping-particle":"","family":"Carruth","given":"Daniel","non-dropping-particle":"","parse-names":false,"suffix":""},{"dropping-particle":"","family":"Doude","given":"Matthew","non-dropping-particle":"","parse-names":false,"suffix":""},{"dropping-particle":"","family":"Hudson","given":"Christopher","non-dropping-particle":"","parse-names":false,"suffix":""}],"container-title":"Electronics (Switzerland)","id":"ITEM-3","issue":"1","issued":{"date-parts":[["2019","1","1"]]},"publisher":"MDPI AG","title":"Predicting the influence of rain on LIDAR in ADAS","type":"article-journal","volume":"8"},"uris":["http://www.mendeley.com/documents/?uuid=2aa8274e-54a8-3939-a385-7b673a6147c6"]}],"mendeley":{"formattedCitation":"(Byeon &amp; Yoon, 2020; Goodin et al., 2019; Wallace et al., 2020)","plainTextFormattedCitation":"(Byeon &amp; Yoon, 2020; Goodin et al., 2019; Wallace et al., 2020)","previouslyFormattedCitation":"(Byeon &amp; Yoon, 2020; Goodin et al., 2019; Wallace et al., 2020)"},"properties":{"noteIndex":0},"schema":"https://github.com/citation-style-language/schema/raw/master/csl-citation.json"}</w:instrText>
      </w:r>
      <w:r>
        <w:rPr>
          <w:noProof/>
        </w:rPr>
        <w:fldChar w:fldCharType="separate"/>
      </w:r>
      <w:r w:rsidRPr="00387E47">
        <w:rPr>
          <w:noProof/>
        </w:rPr>
        <w:t>(Byeon &amp; Yoon, 2020; Goodin et al., 2019; Wallace et al., 2020)</w:t>
      </w:r>
      <w:r>
        <w:rPr>
          <w:noProof/>
        </w:rPr>
        <w:fldChar w:fldCharType="end"/>
      </w:r>
      <w:r>
        <w:rPr>
          <w:noProof/>
        </w:rPr>
        <w:t xml:space="preserve"> </w:t>
      </w:r>
      <w:r w:rsidR="00BE5FB2">
        <w:rPr>
          <w:noProof/>
        </w:rPr>
        <w:t xml:space="preserve">sensors </w:t>
      </w:r>
      <w:r>
        <w:rPr>
          <w:noProof/>
        </w:rPr>
        <w:t xml:space="preserve">are more accurate than cameras but are more expensive and in the case of </w:t>
      </w:r>
      <w:r w:rsidR="00BE5FB2">
        <w:rPr>
          <w:noProof/>
        </w:rPr>
        <w:t>lidar</w:t>
      </w:r>
      <w:r>
        <w:rPr>
          <w:noProof/>
        </w:rPr>
        <w:t>, usually only gather data in a single plane</w:t>
      </w:r>
      <w:r w:rsidR="00BE5FB2">
        <w:rPr>
          <w:noProof/>
        </w:rPr>
        <w:t>, requiring further processing</w:t>
      </w:r>
      <w:r>
        <w:rPr>
          <w:noProof/>
        </w:rPr>
        <w:t>.</w:t>
      </w:r>
      <w:r w:rsidR="00BE5FB2">
        <w:rPr>
          <w:noProof/>
        </w:rPr>
        <w:t xml:space="preserve"> The precision of these sensors is not required for this project and these will not be evaluated.</w:t>
      </w:r>
    </w:p>
    <w:p w14:paraId="14A1DD96" w14:textId="77777777" w:rsidR="00030A9C" w:rsidRDefault="00030A9C" w:rsidP="00030A9C">
      <w:pPr>
        <w:pStyle w:val="Heading5"/>
        <w:rPr>
          <w:noProof/>
        </w:rPr>
      </w:pPr>
      <w:r>
        <w:rPr>
          <w:noProof/>
        </w:rPr>
        <w:t>Map formats</w:t>
      </w:r>
    </w:p>
    <w:p w14:paraId="24BB48B7" w14:textId="20BE85CE" w:rsidR="00785B7B" w:rsidRDefault="00387E47" w:rsidP="00A742C6">
      <w:pPr>
        <w:pStyle w:val="BodyText"/>
        <w:ind w:left="360"/>
        <w:rPr>
          <w:noProof/>
        </w:rPr>
      </w:pPr>
      <w:r>
        <w:rPr>
          <w:noProof/>
        </w:rPr>
        <w:t xml:space="preserve">Once the vehicle knows where it is and knows where it needs to go, it needs to work out how to get from one to the other. </w:t>
      </w:r>
      <w:r w:rsidR="00785B7B">
        <w:rPr>
          <w:noProof/>
        </w:rPr>
        <w:t>Before planning commences</w:t>
      </w:r>
      <w:r w:rsidR="00321225">
        <w:rPr>
          <w:noProof/>
        </w:rPr>
        <w:t>,</w:t>
      </w:r>
      <w:r w:rsidR="00785B7B">
        <w:rPr>
          <w:noProof/>
        </w:rPr>
        <w:t xml:space="preserve"> the format of the map (and obstacles) the vehicle will encounter needs to be determined. The main types are:</w:t>
      </w:r>
    </w:p>
    <w:p w14:paraId="1B216605" w14:textId="6F41469D" w:rsidR="00785B7B" w:rsidRDefault="00785B7B">
      <w:pPr>
        <w:pStyle w:val="BodyText"/>
        <w:numPr>
          <w:ilvl w:val="0"/>
          <w:numId w:val="3"/>
        </w:numPr>
        <w:rPr>
          <w:noProof/>
        </w:rPr>
      </w:pPr>
      <w:r>
        <w:rPr>
          <w:noProof/>
        </w:rPr>
        <w:t>Cell Decomposition methods. The map space is decomposed into a set of discrete, non-overlapping, adjacent cells. These cells can be used to formulate a path of cells between the start and end points.</w:t>
      </w:r>
      <w:r w:rsidR="00A742C6">
        <w:rPr>
          <w:noProof/>
        </w:rPr>
        <w:t xml:space="preserve"> </w:t>
      </w:r>
      <w:r>
        <w:rPr>
          <w:noProof/>
        </w:rPr>
        <w:t xml:space="preserve"> Cells can be full, partially full or empty of obstacles. Depending on the detail required, the full set of cells could require substantial memory. Adaptive cells reduce the cell size where the topology is not likely to contain any obstacles to save memory but if new obstacles appear the map will need to be completely recalculated. Variable sized cells are difficult to apply in a rural environment.</w:t>
      </w:r>
      <w:r w:rsidR="00A742C6">
        <w:rPr>
          <w:noProof/>
        </w:rPr>
        <w:t xml:space="preserve"> </w:t>
      </w:r>
    </w:p>
    <w:p w14:paraId="0C0298B8" w14:textId="77777777" w:rsidR="006E5A34" w:rsidRDefault="00A742C6" w:rsidP="006E5A34">
      <w:pPr>
        <w:pStyle w:val="BodyText"/>
      </w:pPr>
      <w:r>
        <w:rPr>
          <w:noProof/>
        </w:rPr>
        <w:lastRenderedPageBreak/>
        <w:drawing>
          <wp:inline distT="0" distB="0" distL="0" distR="0" wp14:anchorId="33017D5E" wp14:editId="52084D7F">
            <wp:extent cx="4879482" cy="4086048"/>
            <wp:effectExtent l="0" t="0" r="0" b="0"/>
            <wp:docPr id="14463201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20163" name="Picture 1446320163"/>
                    <pic:cNvPicPr/>
                  </pic:nvPicPr>
                  <pic:blipFill>
                    <a:blip r:embed="rId19">
                      <a:extLst>
                        <a:ext uri="{28A0092B-C50C-407E-A947-70E740481C1C}">
                          <a14:useLocalDpi xmlns:a14="http://schemas.microsoft.com/office/drawing/2010/main" val="0"/>
                        </a:ext>
                      </a:extLst>
                    </a:blip>
                    <a:stretch>
                      <a:fillRect/>
                    </a:stretch>
                  </pic:blipFill>
                  <pic:spPr>
                    <a:xfrm>
                      <a:off x="0" y="0"/>
                      <a:ext cx="4885021" cy="4090687"/>
                    </a:xfrm>
                    <a:prstGeom prst="rect">
                      <a:avLst/>
                    </a:prstGeom>
                  </pic:spPr>
                </pic:pic>
              </a:graphicData>
            </a:graphic>
          </wp:inline>
        </w:drawing>
      </w:r>
    </w:p>
    <w:p w14:paraId="28F3EFAB" w14:textId="1EEB9319" w:rsidR="00A742C6" w:rsidRDefault="00A742C6" w:rsidP="009F0794">
      <w:pPr>
        <w:pStyle w:val="Caption"/>
      </w:pPr>
      <w:bookmarkStart w:id="33" w:name="_Toc143358136"/>
      <w:r>
        <w:t xml:space="preserve">Figure </w:t>
      </w:r>
      <w:ins w:id="34" w:author="Brett Davidson" w:date="2023-09-23T18:56:00Z">
        <w:r w:rsidR="009F0794">
          <w:fldChar w:fldCharType="begin"/>
        </w:r>
        <w:r w:rsidR="009F0794">
          <w:instrText xml:space="preserve"> STYLEREF 1 \s </w:instrText>
        </w:r>
      </w:ins>
      <w:r w:rsidR="009F0794">
        <w:fldChar w:fldCharType="separate"/>
      </w:r>
      <w:r w:rsidR="009F0794">
        <w:t>1</w:t>
      </w:r>
      <w:ins w:id="35"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36" w:author="Brett Davidson" w:date="2023-09-23T18:56:00Z">
        <w:r w:rsidR="009F0794">
          <w:t>2</w:t>
        </w:r>
        <w:r w:rsidR="009F0794">
          <w:fldChar w:fldCharType="end"/>
        </w:r>
      </w:ins>
      <w:del w:id="37"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1</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2</w:delText>
        </w:r>
        <w:r w:rsidR="00F7573E" w:rsidDel="009F0794">
          <w:fldChar w:fldCharType="end"/>
        </w:r>
      </w:del>
      <w:r>
        <w:t xml:space="preserve">  Cell Decomposition examples. Image from </w:t>
      </w:r>
      <w:r w:rsidR="0096733C">
        <w:fldChar w:fldCharType="begin" w:fldLock="1"/>
      </w:r>
      <w:r w:rsidR="00283CB1">
        <w:instrText>ADDIN CSL_CITATION {"citationItems":[{"id":"ITEM-1","itemData":{"author":[{"dropping-particle":"","family":"Chiaberge","given":"Supervisor Prof Marcello","non-dropping-particle":"","parse-names":false,"suffix":""}],"id":"ITEM-1","issued":{"date-parts":[["2020"]]},"title":"POLITECNICO DI TORINO GPS-based autonomous navigation of unmanned ground vehicles in precision agriculture applications Candidate Simone CERRATO","type":"article-journal"},"uris":["http://www.mendeley.com/documents/?uuid=616ab122-931c-3738-9171-7c9fdb769985"]}],"mendeley":{"formattedCitation":"(Chiaberge, 2020)","plainTextFormattedCitation":"(Chiaberge, 2020)","previouslyFormattedCitation":"(Chiaberge, 2020)"},"properties":{"noteIndex":0},"schema":"https://github.com/citation-style-language/schema/raw/master/csl-citation.json"}</w:instrText>
      </w:r>
      <w:r w:rsidR="0096733C">
        <w:fldChar w:fldCharType="separate"/>
      </w:r>
      <w:r w:rsidR="0096733C" w:rsidRPr="0096733C">
        <w:t>(Chiaberge, 2020)</w:t>
      </w:r>
      <w:bookmarkEnd w:id="33"/>
      <w:r w:rsidR="0096733C">
        <w:fldChar w:fldCharType="end"/>
      </w:r>
    </w:p>
    <w:p w14:paraId="03288023" w14:textId="77777777" w:rsidR="00991EA8" w:rsidRDefault="00785B7B">
      <w:pPr>
        <w:pStyle w:val="BodyText"/>
        <w:numPr>
          <w:ilvl w:val="0"/>
          <w:numId w:val="3"/>
        </w:numPr>
        <w:rPr>
          <w:noProof/>
        </w:rPr>
      </w:pPr>
      <w:r>
        <w:rPr>
          <w:noProof/>
        </w:rPr>
        <w:t>Roadmap methods utilise graph structures where connections between free space regions are built as a set of one-dimensional curves. The nodes used in the curves are usually created using distinctive locations</w:t>
      </w:r>
      <w:r w:rsidR="00B060E0">
        <w:rPr>
          <w:noProof/>
        </w:rPr>
        <w:t xml:space="preserve"> but this requires careful selection and recalculation of the entire map as new sensor data arrives. Main types of roadmap methods are </w:t>
      </w:r>
    </w:p>
    <w:p w14:paraId="375B66EC" w14:textId="7CF1068A" w:rsidR="00B060E0" w:rsidRDefault="00991EA8">
      <w:pPr>
        <w:pStyle w:val="BodyText"/>
        <w:numPr>
          <w:ilvl w:val="1"/>
          <w:numId w:val="3"/>
        </w:numPr>
        <w:rPr>
          <w:noProof/>
        </w:rPr>
      </w:pPr>
      <w:r>
        <w:rPr>
          <w:noProof/>
        </w:rPr>
        <w:t>V</w:t>
      </w:r>
      <w:r w:rsidR="00B060E0">
        <w:rPr>
          <w:noProof/>
        </w:rPr>
        <w:t>isibility graphs where the curves are represented by straight lines, connecting the selected nodes. Careful selection of region size is required to avoid the vehicle hitting an obstacle (these are normally defined using polygons where nature favours round or amorphous shapes) while traversing versus an inefficient path.</w:t>
      </w:r>
      <w:r>
        <w:rPr>
          <w:noProof/>
        </w:rPr>
        <w:t xml:space="preserve"> There are a few types of these:</w:t>
      </w:r>
    </w:p>
    <w:p w14:paraId="0CC93C43" w14:textId="698BF4F7" w:rsidR="00B060E0" w:rsidRDefault="00B060E0">
      <w:pPr>
        <w:pStyle w:val="BodyText"/>
        <w:numPr>
          <w:ilvl w:val="1"/>
          <w:numId w:val="3"/>
        </w:numPr>
        <w:rPr>
          <w:noProof/>
        </w:rPr>
      </w:pPr>
      <w:r>
        <w:rPr>
          <w:noProof/>
        </w:rPr>
        <w:t>Voronoi diagrams consist of a set of paths (edges) which are equidistanct for all points within the obstacle area. They are built as far from possible from obstacles so the generated paths are safe but inefficient. &lt;TBC&gt;</w:t>
      </w:r>
    </w:p>
    <w:p w14:paraId="66A83760" w14:textId="77777777" w:rsidR="00991EA8" w:rsidRDefault="00B060E0">
      <w:pPr>
        <w:pStyle w:val="BodyText"/>
        <w:numPr>
          <w:ilvl w:val="1"/>
          <w:numId w:val="3"/>
        </w:numPr>
        <w:rPr>
          <w:noProof/>
        </w:rPr>
      </w:pPr>
      <w:r>
        <w:rPr>
          <w:noProof/>
        </w:rPr>
        <w:t xml:space="preserve">Probalistic Roadmaps or PRM is a discrete implementation of a continous map, generated by randomly sampling the entire map and connecting the sampled points into a roadmap with straight lines, the theory being that a small number of points and paths are normally sufficient to represent connectivity of free space regions. </w:t>
      </w:r>
      <w:r>
        <w:rPr>
          <w:noProof/>
        </w:rPr>
        <w:lastRenderedPageBreak/>
        <w:t xml:space="preserve">PRM first builds a roadmap and </w:t>
      </w:r>
      <w:r w:rsidR="00991EA8">
        <w:rPr>
          <w:noProof/>
        </w:rPr>
        <w:t xml:space="preserve">iteratively </w:t>
      </w:r>
      <w:r>
        <w:rPr>
          <w:noProof/>
        </w:rPr>
        <w:t xml:space="preserve">removes connections where connecting lines intersect an obstacle location. </w:t>
      </w:r>
      <w:r w:rsidR="00991EA8">
        <w:rPr>
          <w:noProof/>
        </w:rPr>
        <w:t xml:space="preserve">PRM then </w:t>
      </w:r>
      <w:r>
        <w:rPr>
          <w:noProof/>
        </w:rPr>
        <w:t xml:space="preserve">queries </w:t>
      </w:r>
      <w:r w:rsidR="00991EA8">
        <w:rPr>
          <w:noProof/>
        </w:rPr>
        <w:t xml:space="preserve">the built roadmap </w:t>
      </w:r>
      <w:r>
        <w:rPr>
          <w:noProof/>
        </w:rPr>
        <w:t xml:space="preserve">for </w:t>
      </w:r>
      <w:r w:rsidR="00991EA8">
        <w:rPr>
          <w:noProof/>
        </w:rPr>
        <w:t xml:space="preserve">the </w:t>
      </w:r>
      <w:r>
        <w:rPr>
          <w:noProof/>
        </w:rPr>
        <w:t>path</w:t>
      </w:r>
      <w:r w:rsidR="00991EA8">
        <w:rPr>
          <w:noProof/>
        </w:rPr>
        <w:t xml:space="preserve"> of least-cost</w:t>
      </w:r>
      <w:r>
        <w:rPr>
          <w:noProof/>
        </w:rPr>
        <w:t>.</w:t>
      </w:r>
      <w:r w:rsidR="00991EA8">
        <w:rPr>
          <w:noProof/>
        </w:rPr>
        <w:t xml:space="preserve"> The roadmap generation is slow but once generated, the path mapping is very efficient. </w:t>
      </w:r>
    </w:p>
    <w:p w14:paraId="63610A83" w14:textId="77777777" w:rsidR="00991EA8" w:rsidRDefault="00991EA8">
      <w:pPr>
        <w:pStyle w:val="BodyText"/>
        <w:numPr>
          <w:ilvl w:val="1"/>
          <w:numId w:val="3"/>
        </w:numPr>
        <w:rPr>
          <w:noProof/>
        </w:rPr>
      </w:pPr>
      <w:r>
        <w:rPr>
          <w:noProof/>
        </w:rPr>
        <w:t>Rapidly Exploring Random Trees or RRT is a variation of PRM where the points are chosen randomly and expand a tree that represents a path. RRT is useful for dynamically changing or non-holonomic maps.</w:t>
      </w:r>
    </w:p>
    <w:p w14:paraId="400B7B75" w14:textId="77777777" w:rsidR="006E5A34" w:rsidRDefault="00243D0A" w:rsidP="006E5A34">
      <w:pPr>
        <w:pStyle w:val="BodyText"/>
      </w:pPr>
      <w:r>
        <w:rPr>
          <w:noProof/>
        </w:rPr>
        <w:drawing>
          <wp:inline distT="0" distB="0" distL="0" distR="0" wp14:anchorId="2A887542" wp14:editId="01030CFC">
            <wp:extent cx="5760085" cy="3931285"/>
            <wp:effectExtent l="0" t="0" r="0" b="0"/>
            <wp:docPr id="18331198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19856" name="Picture 1833119856"/>
                    <pic:cNvPicPr/>
                  </pic:nvPicPr>
                  <pic:blipFill>
                    <a:blip r:embed="rId20">
                      <a:extLst>
                        <a:ext uri="{28A0092B-C50C-407E-A947-70E740481C1C}">
                          <a14:useLocalDpi xmlns:a14="http://schemas.microsoft.com/office/drawing/2010/main" val="0"/>
                        </a:ext>
                      </a:extLst>
                    </a:blip>
                    <a:stretch>
                      <a:fillRect/>
                    </a:stretch>
                  </pic:blipFill>
                  <pic:spPr>
                    <a:xfrm>
                      <a:off x="0" y="0"/>
                      <a:ext cx="5760085" cy="3931285"/>
                    </a:xfrm>
                    <a:prstGeom prst="rect">
                      <a:avLst/>
                    </a:prstGeom>
                  </pic:spPr>
                </pic:pic>
              </a:graphicData>
            </a:graphic>
          </wp:inline>
        </w:drawing>
      </w:r>
    </w:p>
    <w:p w14:paraId="6B6E18E0" w14:textId="64370D05" w:rsidR="009668E3" w:rsidRDefault="00991EA8" w:rsidP="009F0794">
      <w:pPr>
        <w:pStyle w:val="Caption"/>
      </w:pPr>
      <w:bookmarkStart w:id="38" w:name="_Toc143358137"/>
      <w:r>
        <w:t xml:space="preserve">Figure </w:t>
      </w:r>
      <w:ins w:id="39" w:author="Brett Davidson" w:date="2023-09-23T18:56:00Z">
        <w:r w:rsidR="009F0794">
          <w:fldChar w:fldCharType="begin"/>
        </w:r>
        <w:r w:rsidR="009F0794">
          <w:instrText xml:space="preserve"> STYLEREF 1 \s </w:instrText>
        </w:r>
      </w:ins>
      <w:r w:rsidR="009F0794">
        <w:fldChar w:fldCharType="separate"/>
      </w:r>
      <w:r w:rsidR="009F0794">
        <w:t>1</w:t>
      </w:r>
      <w:ins w:id="40"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41" w:author="Brett Davidson" w:date="2023-09-23T18:56:00Z">
        <w:r w:rsidR="009F0794">
          <w:t>3</w:t>
        </w:r>
        <w:r w:rsidR="009F0794">
          <w:fldChar w:fldCharType="end"/>
        </w:r>
      </w:ins>
      <w:del w:id="42"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1</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3</w:delText>
        </w:r>
        <w:r w:rsidR="00F7573E" w:rsidDel="009F0794">
          <w:fldChar w:fldCharType="end"/>
        </w:r>
      </w:del>
      <w:r>
        <w:t xml:space="preserve">  Examples of Roadmap methods. Image from </w:t>
      </w:r>
      <w:r w:rsidR="009668E3">
        <w:fldChar w:fldCharType="begin" w:fldLock="1"/>
      </w:r>
      <w:r w:rsidR="00321225">
        <w:instrText>ADDIN CSL_CITATION {"citationItems":[{"id":"ITEM-1","itemData":{"author":[{"dropping-particle":"","family":"Chiaberge","given":"Supervisor Prof Marcello","non-dropping-particle":"","parse-names":false,"suffix":""}],"id":"ITEM-1","issued":{"date-parts":[["2020"]]},"title":"POLITECNICO DI TORINO GPS-based autonomous navigation of unmanned ground vehicles in precision agriculture applications Candidate Simone CERRATO","type":"article-journal"},"uris":["http://www.mendeley.com/documents/?uuid=616ab122-931c-3738-9171-7c9fdb769985"]}],"mendeley":{"formattedCitation":"(Chiaberge, 2020)","plainTextFormattedCitation":"(Chiaberge, 2020)","previouslyFormattedCitation":"(Chiaberge, 2020)"},"properties":{"noteIndex":0},"schema":"https://github.com/citation-style-language/schema/raw/master/csl-citation.json"}</w:instrText>
      </w:r>
      <w:r w:rsidR="009668E3">
        <w:fldChar w:fldCharType="separate"/>
      </w:r>
      <w:r w:rsidR="009668E3" w:rsidRPr="009668E3">
        <w:t>(Chiaberge, 2020)</w:t>
      </w:r>
      <w:bookmarkEnd w:id="38"/>
      <w:r w:rsidR="009668E3">
        <w:fldChar w:fldCharType="end"/>
      </w:r>
    </w:p>
    <w:p w14:paraId="3395578F" w14:textId="77777777" w:rsidR="00321225" w:rsidRDefault="00991EA8">
      <w:pPr>
        <w:pStyle w:val="BodyText"/>
        <w:numPr>
          <w:ilvl w:val="0"/>
          <w:numId w:val="6"/>
        </w:numPr>
        <w:rPr>
          <w:noProof/>
        </w:rPr>
      </w:pPr>
      <w:r>
        <w:rPr>
          <w:noProof/>
        </w:rPr>
        <w:t>Potential fields impose a mathematical function over the entire map</w:t>
      </w:r>
      <w:r w:rsidR="009668E3">
        <w:rPr>
          <w:noProof/>
        </w:rPr>
        <w:t xml:space="preserve"> which maps free space as an attractive forces and obstacles as a repulsive force. </w:t>
      </w:r>
      <w:r>
        <w:rPr>
          <w:noProof/>
        </w:rPr>
        <w:t xml:space="preserve"> </w:t>
      </w:r>
      <w:r w:rsidR="009668E3">
        <w:rPr>
          <w:noProof/>
        </w:rPr>
        <w:t xml:space="preserve">It was originally designed for real-time obstacle avoidance but is also a useful path-planning tool. The main penalty of the technique is the presence of local minima </w:t>
      </w:r>
      <w:r w:rsidR="00243D0A">
        <w:rPr>
          <w:noProof/>
        </w:rPr>
        <w:t xml:space="preserve">points </w:t>
      </w:r>
      <w:r w:rsidR="009668E3">
        <w:rPr>
          <w:noProof/>
        </w:rPr>
        <w:t xml:space="preserve">different than the goal, causing the vehicle to get stuck. </w:t>
      </w:r>
    </w:p>
    <w:p w14:paraId="72F96052" w14:textId="77777777" w:rsidR="006E5A34" w:rsidRDefault="00321225" w:rsidP="006E5A34">
      <w:pPr>
        <w:pStyle w:val="BodyText"/>
      </w:pPr>
      <w:r w:rsidRPr="006E5A34">
        <w:rPr>
          <w:noProof/>
        </w:rPr>
        <w:lastRenderedPageBreak/>
        <w:drawing>
          <wp:inline distT="0" distB="0" distL="0" distR="0" wp14:anchorId="26BD2826" wp14:editId="670F71F7">
            <wp:extent cx="3973784" cy="2982036"/>
            <wp:effectExtent l="0" t="0" r="8255" b="8890"/>
            <wp:docPr id="19540295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29531" name="Picture 1954029531"/>
                    <pic:cNvPicPr/>
                  </pic:nvPicPr>
                  <pic:blipFill>
                    <a:blip r:embed="rId21">
                      <a:extLst>
                        <a:ext uri="{28A0092B-C50C-407E-A947-70E740481C1C}">
                          <a14:useLocalDpi xmlns:a14="http://schemas.microsoft.com/office/drawing/2010/main" val="0"/>
                        </a:ext>
                      </a:extLst>
                    </a:blip>
                    <a:stretch>
                      <a:fillRect/>
                    </a:stretch>
                  </pic:blipFill>
                  <pic:spPr>
                    <a:xfrm>
                      <a:off x="0" y="0"/>
                      <a:ext cx="3979134" cy="2986051"/>
                    </a:xfrm>
                    <a:prstGeom prst="rect">
                      <a:avLst/>
                    </a:prstGeom>
                  </pic:spPr>
                </pic:pic>
              </a:graphicData>
            </a:graphic>
          </wp:inline>
        </w:drawing>
      </w:r>
    </w:p>
    <w:p w14:paraId="29C942DF" w14:textId="15C6FAAE" w:rsidR="009668E3" w:rsidRDefault="00321225" w:rsidP="009F0794">
      <w:pPr>
        <w:pStyle w:val="Caption"/>
      </w:pPr>
      <w:bookmarkStart w:id="43" w:name="_Toc143358138"/>
      <w:r>
        <w:t xml:space="preserve">Figure </w:t>
      </w:r>
      <w:ins w:id="44" w:author="Brett Davidson" w:date="2023-09-23T18:56:00Z">
        <w:r w:rsidR="009F0794">
          <w:fldChar w:fldCharType="begin"/>
        </w:r>
        <w:r w:rsidR="009F0794">
          <w:instrText xml:space="preserve"> STYLEREF 1 \s </w:instrText>
        </w:r>
      </w:ins>
      <w:r w:rsidR="009F0794">
        <w:fldChar w:fldCharType="separate"/>
      </w:r>
      <w:r w:rsidR="009F0794">
        <w:t>1</w:t>
      </w:r>
      <w:ins w:id="45"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46" w:author="Brett Davidson" w:date="2023-09-23T18:56:00Z">
        <w:r w:rsidR="009F0794">
          <w:t>4</w:t>
        </w:r>
        <w:r w:rsidR="009F0794">
          <w:fldChar w:fldCharType="end"/>
        </w:r>
      </w:ins>
      <w:del w:id="47"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1</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4</w:delText>
        </w:r>
        <w:r w:rsidR="00F7573E" w:rsidDel="009F0794">
          <w:fldChar w:fldCharType="end"/>
        </w:r>
      </w:del>
      <w:r>
        <w:t xml:space="preserve">  Potential Field algorithm example. Image from </w:t>
      </w:r>
      <w:r>
        <w:fldChar w:fldCharType="begin" w:fldLock="1"/>
      </w:r>
      <w:r w:rsidR="0096733C">
        <w:instrText>ADDIN CSL_CITATION {"citationItems":[{"id":"ITEM-1","itemData":{"URL":"https://www.researchgate.net/publication/321597608_Development_of_Modified_Path_Planning_Algorithm_Using_Artificial_Potential_Field_APF_Based_on_PSO_for_Factors_Optimization","accessed":{"date-parts":[["2023","8","16"]]},"author":[{"dropping-particle":"","family":"Raheem","given":"Firas Abdulrazzaq","non-dropping-particle":"","parse-names":false,"suffix":""},{"dropping-particle":"","family":"M.Badr","given":"Mustafa","non-dropping-particle":"","parse-names":false,"suffix":""}],"container-title":"American Scientific Research Journal for Engineering, Technology and Sciences (ASRJETS)","id":"ITEM-1","issued":{"date-parts":[["2017"]]},"title":"Development of Modified Path Planning Algorithm Using Artificial Potential Field (APF) Based on PSO for Factors Optimization","type":"webpage"},"uris":["http://www.mendeley.com/documents/?uuid=ebcab89b-b517-39a3-a245-a1f025d04887"]}],"mendeley":{"formattedCitation":"(Raheem &amp; M.Badr, 2017)","plainTextFormattedCitation":"(Raheem &amp; M.Badr, 2017)","previouslyFormattedCitation":"(Raheem &amp; M.Badr, 2017)"},"properties":{"noteIndex":0},"schema":"https://github.com/citation-style-language/schema/raw/master/csl-citation.json"}</w:instrText>
      </w:r>
      <w:r>
        <w:fldChar w:fldCharType="separate"/>
      </w:r>
      <w:r w:rsidRPr="00321225">
        <w:t>(Raheem &amp; M.Badr, 2017)</w:t>
      </w:r>
      <w:bookmarkEnd w:id="43"/>
      <w:r>
        <w:fldChar w:fldCharType="end"/>
      </w:r>
    </w:p>
    <w:p w14:paraId="22D979A5" w14:textId="77777777" w:rsidR="00030A9C" w:rsidRDefault="00030A9C" w:rsidP="00030A9C">
      <w:pPr>
        <w:pStyle w:val="Heading5"/>
        <w:rPr>
          <w:noProof/>
        </w:rPr>
      </w:pPr>
      <w:r>
        <w:rPr>
          <w:noProof/>
        </w:rPr>
        <w:t>Path Planning</w:t>
      </w:r>
    </w:p>
    <w:p w14:paraId="0D9E9E3B" w14:textId="495216F9" w:rsidR="00E414EE" w:rsidRDefault="00030A9C" w:rsidP="00321225">
      <w:pPr>
        <w:pStyle w:val="BodyText"/>
        <w:rPr>
          <w:noProof/>
        </w:rPr>
      </w:pPr>
      <w:r>
        <w:rPr>
          <w:noProof/>
        </w:rPr>
        <w:t>T</w:t>
      </w:r>
      <w:r w:rsidR="00474BBB">
        <w:rPr>
          <w:noProof/>
        </w:rPr>
        <w:t>here are two main aspects of path planning</w:t>
      </w:r>
      <w:r w:rsidR="00321225">
        <w:rPr>
          <w:noProof/>
        </w:rPr>
        <w:t>.</w:t>
      </w:r>
      <w:r w:rsidR="00321225">
        <w:rPr>
          <w:noProof/>
        </w:rPr>
        <w:br/>
        <w:t>G</w:t>
      </w:r>
      <w:r w:rsidR="00474BBB">
        <w:rPr>
          <w:noProof/>
        </w:rPr>
        <w:t xml:space="preserve">lobal planning </w:t>
      </w:r>
      <w:r w:rsidR="00321225">
        <w:rPr>
          <w:noProof/>
        </w:rPr>
        <w:t xml:space="preserve">occurs </w:t>
      </w:r>
      <w:r w:rsidR="00474BBB">
        <w:rPr>
          <w:noProof/>
        </w:rPr>
        <w:t>where the path is developed from knowledge already known about the environment</w:t>
      </w:r>
      <w:r w:rsidR="00321225">
        <w:rPr>
          <w:noProof/>
        </w:rPr>
        <w:t>. Lo</w:t>
      </w:r>
      <w:r w:rsidR="00474BBB">
        <w:rPr>
          <w:noProof/>
        </w:rPr>
        <w:t xml:space="preserve">cal planning </w:t>
      </w:r>
      <w:r w:rsidR="00321225">
        <w:rPr>
          <w:noProof/>
        </w:rPr>
        <w:t xml:space="preserve">occurs </w:t>
      </w:r>
      <w:r w:rsidR="00474BBB">
        <w:rPr>
          <w:noProof/>
        </w:rPr>
        <w:t>where the rover will need to respond to detected obstacles or topology changes since the global map was developed.</w:t>
      </w:r>
      <w:r w:rsidR="00B304F7">
        <w:rPr>
          <w:noProof/>
        </w:rPr>
        <w:br/>
        <w:t xml:space="preserve">There are </w:t>
      </w:r>
      <w:r w:rsidR="00474BBB">
        <w:rPr>
          <w:noProof/>
        </w:rPr>
        <w:t xml:space="preserve">two </w:t>
      </w:r>
      <w:r w:rsidR="00B304F7">
        <w:rPr>
          <w:noProof/>
        </w:rPr>
        <w:t xml:space="preserve">main algorithm approaches used in </w:t>
      </w:r>
      <w:r w:rsidR="00474BBB">
        <w:rPr>
          <w:noProof/>
        </w:rPr>
        <w:t xml:space="preserve">global </w:t>
      </w:r>
      <w:r w:rsidR="00B304F7">
        <w:rPr>
          <w:noProof/>
        </w:rPr>
        <w:t>path planning; heuristic or artificial intelligence (AI).</w:t>
      </w:r>
      <w:r w:rsidR="00474BBB">
        <w:rPr>
          <w:noProof/>
        </w:rPr>
        <w:t xml:space="preserve"> </w:t>
      </w:r>
      <w:r w:rsidR="00321225">
        <w:rPr>
          <w:noProof/>
        </w:rPr>
        <w:t xml:space="preserve">Below are </w:t>
      </w:r>
      <w:r w:rsidR="00474BBB">
        <w:rPr>
          <w:noProof/>
        </w:rPr>
        <w:t>outline</w:t>
      </w:r>
      <w:r w:rsidR="00321225">
        <w:rPr>
          <w:noProof/>
        </w:rPr>
        <w:t>d</w:t>
      </w:r>
      <w:r w:rsidR="00474BBB">
        <w:rPr>
          <w:noProof/>
        </w:rPr>
        <w:t xml:space="preserve"> </w:t>
      </w:r>
      <w:r w:rsidR="00321225">
        <w:rPr>
          <w:noProof/>
        </w:rPr>
        <w:t>five</w:t>
      </w:r>
      <w:r w:rsidR="00474BBB">
        <w:rPr>
          <w:noProof/>
        </w:rPr>
        <w:t xml:space="preserve"> of the common heuristic variants.</w:t>
      </w:r>
    </w:p>
    <w:p w14:paraId="3EB52E48" w14:textId="1A4A64F8" w:rsidR="00E414EE" w:rsidRDefault="00B304F7">
      <w:pPr>
        <w:pStyle w:val="BodyText"/>
        <w:numPr>
          <w:ilvl w:val="0"/>
          <w:numId w:val="3"/>
        </w:numPr>
        <w:rPr>
          <w:noProof/>
        </w:rPr>
      </w:pPr>
      <w:r>
        <w:rPr>
          <w:noProof/>
        </w:rPr>
        <w:t xml:space="preserve">The Dijkstra algorithm </w:t>
      </w:r>
      <w:r w:rsidR="001727C5">
        <w:rPr>
          <w:noProof/>
        </w:rPr>
        <w:fldChar w:fldCharType="begin" w:fldLock="1"/>
      </w:r>
      <w:r w:rsidR="00C35D74">
        <w:rPr>
          <w:noProof/>
        </w:rPr>
        <w:instrText>ADDIN CSL_CITATION {"citationItems":[{"id":"ITEM-1","itemData":{"DOI":"10.1109/MACE.2011.5987118","ISBN":"9781424494392","abstract":"In this paper, the robot is a maze robot. Dijkstra algorithm is used in the robot path planning. The shortest path is selected in the process of barrier. Simulation results prove the model valid; it can effectively solve the maze robot path planning. © 2011 IEEE.","author":[{"dropping-particle":"","family":"Wang","given":"Huijuan","non-dropping-particle":"","parse-names":false,"suffix":""},{"dropping-particle":"","family":"Yu","given":"Yuan","non-dropping-particle":"","parse-names":false,"suffix":""},{"dropping-particle":"","family":"Yuan","given":"Quanbo","non-dropping-particle":"","parse-names":false,"suffix":""}],"container-title":"2011 2nd International Conference on Mechanic Automation and Control Engineering, MACE 2011 - Proceedings","id":"ITEM-1","issued":{"date-parts":[["2011"]]},"page":"1067-1069","title":"Application of Dijkstra algorithm in robot path-planning","type":"article-journal"},"uris":["http://www.mendeley.com/documents/?uuid=862bad58-065a-3793-849b-31e667339259"]}],"mendeley":{"formattedCitation":"(H. Wang et al., 2011)","plainTextFormattedCitation":"(H. Wang et al., 2011)","previouslyFormattedCitation":"(H. Wang et al., 2011)"},"properties":{"noteIndex":0},"schema":"https://github.com/citation-style-language/schema/raw/master/csl-citation.json"}</w:instrText>
      </w:r>
      <w:r w:rsidR="001727C5">
        <w:rPr>
          <w:noProof/>
        </w:rPr>
        <w:fldChar w:fldCharType="separate"/>
      </w:r>
      <w:r w:rsidR="001727C5" w:rsidRPr="001727C5">
        <w:rPr>
          <w:noProof/>
        </w:rPr>
        <w:t>(H. Wang et al., 2011)</w:t>
      </w:r>
      <w:r w:rsidR="001727C5">
        <w:rPr>
          <w:noProof/>
        </w:rPr>
        <w:fldChar w:fldCharType="end"/>
      </w:r>
      <w:r w:rsidR="00C35D74">
        <w:rPr>
          <w:noProof/>
        </w:rPr>
        <w:t xml:space="preserve"> </w:t>
      </w:r>
      <w:r w:rsidR="00474BBB">
        <w:rPr>
          <w:noProof/>
        </w:rPr>
        <w:t xml:space="preserve">is not acutally heuristic but is the basis for many of the other algorithms. It </w:t>
      </w:r>
      <w:r>
        <w:rPr>
          <w:noProof/>
        </w:rPr>
        <w:t>divides the territory into a segmented graph where the edges of each segment contain weights relating to their cost. The efficiency of this algorithm is low as it traverses almost all graph segments (nodes) to determine the best path.</w:t>
      </w:r>
    </w:p>
    <w:p w14:paraId="6A3DF983" w14:textId="77777777" w:rsidR="00E414EE" w:rsidRDefault="00C35D74">
      <w:pPr>
        <w:pStyle w:val="BodyText"/>
        <w:numPr>
          <w:ilvl w:val="0"/>
          <w:numId w:val="3"/>
        </w:numPr>
        <w:rPr>
          <w:noProof/>
        </w:rPr>
      </w:pPr>
      <w:r>
        <w:rPr>
          <w:noProof/>
        </w:rPr>
        <w:t xml:space="preserve">The A* algorithm </w:t>
      </w:r>
      <w:r>
        <w:rPr>
          <w:noProof/>
        </w:rPr>
        <w:fldChar w:fldCharType="begin" w:fldLock="1"/>
      </w:r>
      <w:r w:rsidR="003766E9">
        <w:rPr>
          <w:noProof/>
        </w:rPr>
        <w:instrText>ADDIN CSL_CITATION {"citationItems":[{"id":"ITEM-1","itemData":{"URL":"https://theory.stanford.edu/~amitp/GameProgramming/AStarComparison.html","accessed":{"date-parts":[["2023","8","16"]]},"author":[{"dropping-particle":"","family":"University","given":"Stanford","non-dropping-particle":"","parse-names":false,"suffix":""}],"id":"ITEM-1","issued":{"date-parts":[["2020"]]},"title":"Introduction to A*","type":"webpage"},"uris":["http://www.mendeley.com/documents/?uuid=c8822fa4-03b9-3e35-9864-9d82e8f2a503"]}],"mendeley":{"formattedCitation":"(University, 2020)","plainTextFormattedCitation":"(University, 2020)","previouslyFormattedCitation":"(University, 2020)"},"properties":{"noteIndex":0},"schema":"https://github.com/citation-style-language/schema/raw/master/csl-citation.json"}</w:instrText>
      </w:r>
      <w:r>
        <w:rPr>
          <w:noProof/>
        </w:rPr>
        <w:fldChar w:fldCharType="separate"/>
      </w:r>
      <w:r w:rsidRPr="00C35D74">
        <w:rPr>
          <w:noProof/>
        </w:rPr>
        <w:t>(University, 2020)</w:t>
      </w:r>
      <w:r>
        <w:rPr>
          <w:noProof/>
        </w:rPr>
        <w:fldChar w:fldCharType="end"/>
      </w:r>
      <w:r>
        <w:rPr>
          <w:noProof/>
        </w:rPr>
        <w:t xml:space="preserve"> is based off the Dijkstra method but uses heuristics to adjust the cost of traversing between nodes – essentially it prioritises routes that lead towards the target which is more efficient, despite the additional costs of processing the heuristic function. There are a few variants of this approach such as life long planning A* (LPA*). </w:t>
      </w:r>
      <w:r w:rsidR="003766E9">
        <w:rPr>
          <w:noProof/>
        </w:rPr>
        <w:fldChar w:fldCharType="begin" w:fldLock="1"/>
      </w:r>
      <w:r w:rsidR="003766E9">
        <w:rPr>
          <w:noProof/>
        </w:rPr>
        <w:instrText>ADDIN CSL_CITATION {"citationItems":[{"id":"ITEM-1","itemData":{"DOI":"10.1016/J.ARTINT.2003.12.001","ISSN":"0004-3702","abstract":"Heuristic search methods promise to find shortest paths for path-planning problems faster than uninformed search methods. Incremental search methods, on the other hand, promise to find shortest paths for series of similar path-planning problems faster than is possible by solving each path-planning problem from scratch. In this article, we develop Lifelong Planning A* (LPA*), an incremental version of A* that combines ideas from the artificial intelligence and the algorithms literature. It repeatedly finds shortest paths from a given start vertex to a given goal vertex while the edge costs of a graph change or vertices are added or deleted. Its first search is the same as that of a version of A* that breaks ties in favor of vertices with smaller g-values but many of the subsequent searches are potentially faster because it reuses those parts of the previous search tree that are identical to the new one. We present analytical results that demonstrate its similarity to A* and experimental results that demonstrate its potential advantage in two different domains if the path-planning problems change only slightly and the changes are close to the goal. © 2004 Published by Elsevier B.V.","author":[{"dropping-particle":"","family":"Koenig","given":"Sven","non-dropping-particle":"","parse-names":false,"suffix":""},{"dropping-particle":"","family":"Likhachev","given":"Maxim","non-dropping-particle":"","parse-names":false,"suffix":""},{"dropping-particle":"","family":"Furcy","given":"David","non-dropping-particle":"","parse-names":false,"suffix":""}],"container-title":"Artificial Intelligence","id":"ITEM-1","issue":"1-2","issued":{"date-parts":[["2004","5","1"]]},"page":"93-146","publisher":"Elsevier","title":"Lifelong Planning A</w:instrText>
      </w:r>
      <w:r w:rsidR="003766E9" w:rsidRPr="00E414EE">
        <w:rPr>
          <w:rFonts w:ascii="Cambria Math" w:hAnsi="Cambria Math" w:cs="Cambria Math"/>
          <w:noProof/>
        </w:rPr>
        <w:instrText>∗</w:instrText>
      </w:r>
      <w:r w:rsidR="003766E9">
        <w:rPr>
          <w:noProof/>
        </w:rPr>
        <w:instrText>","type":"article-journal","volume":"155"},"uris":["http://www.mendeley.com/documents/?uuid=5a59721b-6913-3206-b007-25a0ec3b079e"]}],"mendeley":{"formattedCitation":"(Koenig et al., 2004)","plainTextFormattedCitation":"(Koenig et al., 2004)","previouslyFormattedCitation":"(Koenig et al., 2004)"},"properties":{"noteIndex":0},"schema":"https://github.com/citation-style-language/schema/raw/master/csl-citation.json"}</w:instrText>
      </w:r>
      <w:r w:rsidR="003766E9">
        <w:rPr>
          <w:noProof/>
        </w:rPr>
        <w:fldChar w:fldCharType="separate"/>
      </w:r>
      <w:r w:rsidR="003766E9" w:rsidRPr="003766E9">
        <w:rPr>
          <w:noProof/>
        </w:rPr>
        <w:t>(Koenig et al., 2004)</w:t>
      </w:r>
      <w:r w:rsidR="003766E9">
        <w:rPr>
          <w:noProof/>
        </w:rPr>
        <w:fldChar w:fldCharType="end"/>
      </w:r>
      <w:r w:rsidR="00E414EE">
        <w:rPr>
          <w:noProof/>
        </w:rPr>
        <w:t xml:space="preserve">. Li et al built a camera-IMU integrated view along with a segmentation structure to determine 3D landmarks and then use this with the A* algorithm </w:t>
      </w:r>
      <w:r w:rsidR="00E414EE">
        <w:rPr>
          <w:noProof/>
        </w:rPr>
        <w:fldChar w:fldCharType="begin" w:fldLock="1"/>
      </w:r>
      <w:r w:rsidR="00E414EE">
        <w:rPr>
          <w:noProof/>
        </w:rPr>
        <w:instrText>ADDIN CSL_CITATION {"citationItems":[{"id":"ITEM-1","itemData":{"URL":"https://theory.stanford.edu/~amitp/GameProgramming/AStarComparison.html","accessed":{"date-parts":[["2023","8","16"]]},"author":[{"dropping-particle":"","family":"University","given":"Stanford","non-dropping-particle":"","parse-names":false,"suffix":""}],"id":"ITEM-1","issued":{"date-parts":[["2020"]]},"title":"Introduction to A*","type":"webpage"},"uris":["http://www.mendeley.com/documents/?uuid=c8822fa4-03b9-3e35-9864-9d82e8f2a503"]}],"mendeley":{"formattedCitation":"(University, 2020)","plainTextFormattedCitation":"(University, 2020)","previouslyFormattedCitation":"(University, 2020)"},"properties":{"noteIndex":0},"schema":"https://github.com/citation-style-language/schema/raw/master/csl-citation.json"}</w:instrText>
      </w:r>
      <w:r w:rsidR="00E414EE">
        <w:rPr>
          <w:noProof/>
        </w:rPr>
        <w:fldChar w:fldCharType="separate"/>
      </w:r>
      <w:r w:rsidR="00E414EE" w:rsidRPr="00D40BA6">
        <w:rPr>
          <w:noProof/>
        </w:rPr>
        <w:t>(University, 2020)</w:t>
      </w:r>
      <w:r w:rsidR="00E414EE">
        <w:rPr>
          <w:noProof/>
        </w:rPr>
        <w:fldChar w:fldCharType="end"/>
      </w:r>
      <w:r w:rsidR="00E414EE">
        <w:rPr>
          <w:noProof/>
        </w:rPr>
        <w:t xml:space="preserve"> to perform path planning in an urban environment. They only evaluated this approach in simulation and advised that a deep learning network and improved pose algorithms should be implemented in scenarios of highly dynamic obstacles. </w:t>
      </w:r>
    </w:p>
    <w:p w14:paraId="7FFB6692" w14:textId="7FBA8D74" w:rsidR="00E414EE" w:rsidRDefault="003766E9">
      <w:pPr>
        <w:pStyle w:val="BodyText"/>
        <w:numPr>
          <w:ilvl w:val="0"/>
          <w:numId w:val="3"/>
        </w:numPr>
        <w:rPr>
          <w:noProof/>
        </w:rPr>
      </w:pPr>
      <w:r>
        <w:rPr>
          <w:noProof/>
        </w:rPr>
        <w:lastRenderedPageBreak/>
        <w:t xml:space="preserve">Another variant of A* is </w:t>
      </w:r>
      <w:r w:rsidR="00C35D74">
        <w:rPr>
          <w:noProof/>
        </w:rPr>
        <w:t xml:space="preserve">D* </w:t>
      </w:r>
      <w:r>
        <w:rPr>
          <w:noProof/>
        </w:rPr>
        <w:t>which stands for Dynamic A*</w:t>
      </w:r>
      <w:r w:rsidR="00C35D74">
        <w:rPr>
          <w:noProof/>
        </w:rPr>
        <w:t xml:space="preserve">. </w:t>
      </w:r>
      <w:r>
        <w:rPr>
          <w:noProof/>
        </w:rPr>
        <w:fldChar w:fldCharType="begin" w:fldLock="1"/>
      </w:r>
      <w:r w:rsidR="00E414EE">
        <w:rPr>
          <w:noProof/>
        </w:rPr>
        <w:instrText>ADDIN CSL_CITATION {"citationItems":[{"id":"ITEM-1","itemData":{"DOI":"10.1002/ROB.20109","ISSN":"1556-4967","abstract":"We present an interpolation-based planning and replanning algorithm for generating low-cost paths through uniform and nonuniform resolution grids. Most grid-based path planners use discrete state transitions that artificially constrain an agent's motion to a small set of possible headings (e.g., 0, π/4, π/2, etc.). As a result, even \"optimal\" grid-based planners produce unnatural, suboptimal paths. Our approach uses linear interpolation during planning to calculate accurate path cost estimates for arbitrary positions within each grid cell and produce paths with a range of continuous headings. Consequently, it is particularly well suited to planning low-cost trajectories for mobile robots. In this paper, we introduce a version of the algorithm for uniform resolution grids and a version for nonuniform resolution grids. Together, these approaches address two of the most significant shortcomings of grid-based path planning: the quality of the paths produced and the memory and computational requirements of planning over grids. We demonstrate our approaches on a number of example planning problems, compare them to related algorithms, and present several implementations on real robotic systems. © 2006 Wiley Periodicals, Inc.","author":[{"dropping-particle":"","family":"Ferguson","given":"Dave","non-dropping-particle":"","parse-names":false,"suffix":""},{"dropping-particle":"","family":"Stentz","given":"Anthony","non-dropping-particle":"","parse-names":false,"suffix":""}],"container-title":"Journal of Field Robotics","id":"ITEM-1","issue":"2","issued":{"date-parts":[["2006","2","1"]]},"page":"79-101","publisher":"John Wiley &amp; Sons, Ltd","title":"Using interpolation to improve path planning: The Field D* algorithm","type":"article-journal","volume":"23"},"uris":["http://www.mendeley.com/documents/?uuid=86ea6d0c-94ed-3512-b827-028bf2698702"]}],"mendeley":{"formattedCitation":"(Ferguson &amp; Stentz, 2006)","plainTextFormattedCitation":"(Ferguson &amp; Stentz, 2006)","previouslyFormattedCitation":"(Ferguson &amp; Stentz, 2006)"},"properties":{"noteIndex":0},"schema":"https://github.com/citation-style-language/schema/raw/master/csl-citation.json"}</w:instrText>
      </w:r>
      <w:r>
        <w:rPr>
          <w:noProof/>
        </w:rPr>
        <w:fldChar w:fldCharType="separate"/>
      </w:r>
      <w:r w:rsidRPr="003766E9">
        <w:rPr>
          <w:noProof/>
        </w:rPr>
        <w:t>(Ferguson &amp; Stentz, 2006)</w:t>
      </w:r>
      <w:r>
        <w:rPr>
          <w:noProof/>
        </w:rPr>
        <w:fldChar w:fldCharType="end"/>
      </w:r>
      <w:r>
        <w:rPr>
          <w:noProof/>
        </w:rPr>
        <w:t xml:space="preserve"> </w:t>
      </w:r>
      <w:r w:rsidR="00C35D74">
        <w:rPr>
          <w:noProof/>
        </w:rPr>
        <w:t xml:space="preserve">The original </w:t>
      </w:r>
      <w:r>
        <w:rPr>
          <w:noProof/>
        </w:rPr>
        <w:t xml:space="preserve">D* </w:t>
      </w:r>
      <w:r w:rsidR="00C35D74">
        <w:rPr>
          <w:noProof/>
        </w:rPr>
        <w:t>is an incremental search algorithm</w:t>
      </w:r>
      <w:r>
        <w:rPr>
          <w:noProof/>
        </w:rPr>
        <w:t xml:space="preserve"> where the costs can change while the algorithm runs, permitting fast map updates if the number of obstacles changes dynamically. </w:t>
      </w:r>
    </w:p>
    <w:p w14:paraId="71DF5947" w14:textId="77777777" w:rsidR="00474BBB" w:rsidRDefault="00E414EE">
      <w:pPr>
        <w:pStyle w:val="BodyText"/>
        <w:numPr>
          <w:ilvl w:val="0"/>
          <w:numId w:val="3"/>
        </w:numPr>
        <w:rPr>
          <w:noProof/>
        </w:rPr>
      </w:pPr>
      <w:r>
        <w:rPr>
          <w:noProof/>
        </w:rPr>
        <w:t>T</w:t>
      </w:r>
      <w:r w:rsidR="00C35D74">
        <w:rPr>
          <w:noProof/>
        </w:rPr>
        <w:t>he focussed D* is a combination of A* and D*</w:t>
      </w:r>
      <w:r w:rsidR="00474BBB">
        <w:rPr>
          <w:noProof/>
        </w:rPr>
        <w:t>.</w:t>
      </w:r>
    </w:p>
    <w:p w14:paraId="776895B1" w14:textId="2070ECDC" w:rsidR="00E414EE" w:rsidRDefault="00C35D74">
      <w:pPr>
        <w:pStyle w:val="BodyText"/>
        <w:numPr>
          <w:ilvl w:val="0"/>
          <w:numId w:val="3"/>
        </w:numPr>
        <w:rPr>
          <w:noProof/>
        </w:rPr>
      </w:pPr>
      <w:r>
        <w:rPr>
          <w:noProof/>
        </w:rPr>
        <w:t xml:space="preserve">D* Lite is a combination of D* and Life Long Planning A* (LPA*). </w:t>
      </w:r>
    </w:p>
    <w:p w14:paraId="5318AA19" w14:textId="0F2F83E8" w:rsidR="00E414EE" w:rsidRDefault="00E414EE" w:rsidP="003315F8">
      <w:pPr>
        <w:pStyle w:val="BodyText"/>
        <w:rPr>
          <w:noProof/>
        </w:rPr>
      </w:pPr>
      <w:r>
        <w:rPr>
          <w:noProof/>
        </w:rPr>
        <w:t xml:space="preserve">Artifical intelligence path-planning algorithms incorporate </w:t>
      </w:r>
      <w:r w:rsidR="00474BBB">
        <w:rPr>
          <w:noProof/>
        </w:rPr>
        <w:t xml:space="preserve">three </w:t>
      </w:r>
      <w:r>
        <w:rPr>
          <w:noProof/>
        </w:rPr>
        <w:t>main approaches:</w:t>
      </w:r>
    </w:p>
    <w:p w14:paraId="09EDC6FE" w14:textId="4A7FCA47" w:rsidR="00E414EE" w:rsidRDefault="00E414EE">
      <w:pPr>
        <w:pStyle w:val="BodyText"/>
        <w:numPr>
          <w:ilvl w:val="0"/>
          <w:numId w:val="4"/>
        </w:numPr>
        <w:rPr>
          <w:noProof/>
        </w:rPr>
      </w:pPr>
      <w:r>
        <w:rPr>
          <w:noProof/>
        </w:rPr>
        <w:t xml:space="preserve">Genetic Algorithm or GA </w:t>
      </w:r>
      <w:r>
        <w:rPr>
          <w:noProof/>
        </w:rPr>
        <w:fldChar w:fldCharType="begin" w:fldLock="1"/>
      </w:r>
      <w:r>
        <w:rPr>
          <w:noProof/>
        </w:rPr>
        <w:instrText>ADDIN CSL_CITATION {"citationItems":[{"id":"ITEM-1","itemData":{"DOI":"10.1016/J.PROCS.2018.01.113","ISSN":"1877-0509","abstract":"In this study, an improved crossover operator is suggested, for solving path planning problems using genetic algorithms (GA) in static environment. GA has been widely applied in path optimization problem which consists in finding a valid and feasible path between two positions while avoiding obstacles and optimizing some criteria such as distance (length of the path), safety (the path must be as far as possible from the obstacles) ...etc. Several researches have provided new approaches used GA to produce an optimal path. Crossover operators existing in the literature can generate infeasible paths, most of these methods dont take into account the variable length chromosomes. The proposed crossover operator avoids premature convergence and offers feasible paths with better fitness value than its parents, thus the algorithm converges more rapidly. A new fitness function which takes into account the distance, the safety and the energy, is also suggested. In order to prove the validity of the proposed method, it is applied to many different environments and compared with three studies in the literature. The simulation results show that using GA with the improved crossover operators and the fitness function helps to find optimal solutions compared to other methods.","author":[{"dropping-particle":"","family":"Lamini","given":"Chaymaa","non-dropping-particle":"","parse-names":false,"suffix":""},{"dropping-particle":"","family":"Benhlima","given":"Said","non-dropping-particle":"","parse-names":false,"suffix":""},{"dropping-particle":"","family":"Elbekri","given":"Ali","non-dropping-particle":"","parse-names":false,"suffix":""}],"container-title":"Procedia Computer Science","id":"ITEM-1","issued":{"date-parts":[["2018","1","1"]]},"page":"180-189","publisher":"Elsevier","title":"Genetic Algorithm Based Approach for Autonomous Mobile Robot Path Planning","type":"article-journal","volume":"127"},"uris":["http://www.mendeley.com/documents/?uuid=cb8f5387-85ba-3fcf-b588-144b59db8958"]}],"mendeley":{"formattedCitation":"(Lamini et al., 2018)","plainTextFormattedCitation":"(Lamini et al., 2018)","previouslyFormattedCitation":"(Lamini et al., 2018)"},"properties":{"noteIndex":0},"schema":"https://github.com/citation-style-language/schema/raw/master/csl-citation.json"}</w:instrText>
      </w:r>
      <w:r>
        <w:rPr>
          <w:noProof/>
        </w:rPr>
        <w:fldChar w:fldCharType="separate"/>
      </w:r>
      <w:r w:rsidRPr="00E414EE">
        <w:rPr>
          <w:noProof/>
        </w:rPr>
        <w:t>(Lamini et al., 2018)</w:t>
      </w:r>
      <w:r>
        <w:rPr>
          <w:noProof/>
        </w:rPr>
        <w:fldChar w:fldCharType="end"/>
      </w:r>
      <w:r>
        <w:rPr>
          <w:noProof/>
        </w:rPr>
        <w:t xml:space="preserve"> is a simple approach where all possible solutions are encoded as “chromosomes” and biological evolution processes such as mutation and selection are applied in order to determine the best outcome. It is efficient but is prone to premature convergence.</w:t>
      </w:r>
    </w:p>
    <w:p w14:paraId="3042E23C" w14:textId="77777777" w:rsidR="00E414EE" w:rsidRDefault="00E414EE">
      <w:pPr>
        <w:pStyle w:val="BodyText"/>
        <w:numPr>
          <w:ilvl w:val="0"/>
          <w:numId w:val="4"/>
        </w:numPr>
        <w:rPr>
          <w:noProof/>
        </w:rPr>
      </w:pPr>
      <w:r>
        <w:rPr>
          <w:noProof/>
        </w:rPr>
        <w:t xml:space="preserve">Ant Colony Optimisation (ACO) uses the concept that ants leave pheromones (weights) where they travel so that following ants will be attracted to travel this path as well. </w:t>
      </w:r>
    </w:p>
    <w:p w14:paraId="0BBDEC0D" w14:textId="57FCF597" w:rsidR="00474BBB" w:rsidRDefault="00E414EE">
      <w:pPr>
        <w:pStyle w:val="BodyText"/>
        <w:numPr>
          <w:ilvl w:val="0"/>
          <w:numId w:val="3"/>
        </w:numPr>
        <w:rPr>
          <w:noProof/>
        </w:rPr>
      </w:pPr>
      <w:r>
        <w:rPr>
          <w:noProof/>
        </w:rPr>
        <w:t xml:space="preserve">Particle swarm optimisation or PCO </w:t>
      </w:r>
      <w:r>
        <w:rPr>
          <w:noProof/>
        </w:rPr>
        <w:fldChar w:fldCharType="begin" w:fldLock="1"/>
      </w:r>
      <w:r w:rsidR="00387E47">
        <w:rPr>
          <w:noProof/>
        </w:rPr>
        <w:instrText>ADDIN CSL_CITATION {"citationItems":[{"id":"ITEM-1","itemData":{"DOI":"10.1371/JOURNAL.PONE.0122827","ISSN":"19326203","PMID":"25992655","abstract":"Many swarm optimization algorithms have been introduced since the early 60's, Evolutionary Programming to the most recent, Grey Wolf Optimization. All of these algorithms have demonstrated their potential to solve many optimization problems. This paper provides an in-depth survey of well-known optimization algorithms. Selected algorithms are briefly explained and compared with each other comprehensively through experiments conducted using thirty well-known benchmark functions. Their advantages and disadvantages are also discussed. A number of statistical tests are then carried out to determine the significant performances. The results indicate the overall advantage of Differential Evolution (DE) and is closely followed by Particle Swarm Optimization (PSO), compared with other considered approaches.","author":[{"dropping-particle":"","family":"Ab Wahab","given":"Mohd Nadhir","non-dropping-particle":"","parse-names":false,"suffix":""},{"dropping-particle":"","family":"Nefti-Meziani","given":"Samia","non-dropping-particle":"","parse-names":false,"suffix":""},{"dropping-particle":"","family":"Atyabi","given":"Adham","non-dropping-particle":"","parse-names":false,"suffix":""}],"container-title":"PLoS ONE","id":"ITEM-1","issue":"5","issued":{"date-parts":[["2015","5","18"]]},"publisher":"Public Library of Science","title":"A comprehensive review of swarm optimization algorithms","type":"article-journal","volume":"10"},"uris":["http://www.mendeley.com/documents/?uuid=b2076abe-be46-3d8c-b8bd-739a6f325c89"]}],"mendeley":{"formattedCitation":"(Ab Wahab et al., 2015)","plainTextFormattedCitation":"(Ab Wahab et al., 2015)","previouslyFormattedCitation":"(Ab Wahab et al., 2015)"},"properties":{"noteIndex":0},"schema":"https://github.com/citation-style-language/schema/raw/master/csl-citation.json"}</w:instrText>
      </w:r>
      <w:r>
        <w:rPr>
          <w:noProof/>
        </w:rPr>
        <w:fldChar w:fldCharType="separate"/>
      </w:r>
      <w:r w:rsidRPr="00E414EE">
        <w:rPr>
          <w:noProof/>
        </w:rPr>
        <w:t>(Ab Wahab et al., 2015)</w:t>
      </w:r>
      <w:r>
        <w:rPr>
          <w:noProof/>
        </w:rPr>
        <w:fldChar w:fldCharType="end"/>
      </w:r>
      <w:r>
        <w:rPr>
          <w:noProof/>
        </w:rPr>
        <w:t xml:space="preserve"> utilises group behaviour by iterating through each selection</w:t>
      </w:r>
      <w:r w:rsidR="00474BBB">
        <w:rPr>
          <w:noProof/>
        </w:rPr>
        <w:t xml:space="preserve">, comparing each against global criteria until the optimum is found. Mohanty and Dewang </w:t>
      </w:r>
      <w:r w:rsidR="00474BBB">
        <w:rPr>
          <w:noProof/>
        </w:rPr>
        <w:fldChar w:fldCharType="begin" w:fldLock="1"/>
      </w:r>
      <w:r w:rsidR="00474BBB">
        <w:rPr>
          <w:noProof/>
        </w:rPr>
        <w:instrText>ADDIN CSL_CITATION {"citationItems":[{"id":"ITEM-1","itemData":{"DOI":"10.1007/S40430-021-02827-7","ISSN":"18063691","abstract":"Finding the shortest path to the destination is a vital need for autonomous mobile robots. In this article, a smart adaptive particle swarm optimization (APSO) algorithm is proposed for robot path planning. It allows the robot to reach the target point with the shortest possible path and to avoid the obstacles safely in uncertain environments. A new objective function is derived with distance function and a path smoothening parameter is integrated to avoid sharp turns. The results of the proposed method rely on computer simulation and real robot experimentation in different environments. It is proved that they are in good agreement. A comparative study between the proposed algorithm and various other algorithms is also presented. The results showed that the proposed smart algorithm is capable of successfully avoiding various types of obstacles including the local minima situation.","author":[{"dropping-particle":"","family":"Mohanty","given":"Prases K.","non-dropping-particle":"","parse-names":false,"suffix":""},{"dropping-particle":"","family":"Dewang","given":"Harshal S.","non-dropping-particle":"","parse-names":false,"suffix":""}],"container-title":"Journal of the Brazilian Society of Mechanical Sciences and Engineering","id":"ITEM-1","issue":"2","issued":{"date-parts":[["2021","2","1"]]},"publisher":"Springer Science and Business Media Deutschland GmbH","title":"A smart path planner for wheeled mobile robots using adaptive particle swarm optimization","type":"article-journal","volume":"43"},"uris":["http://www.mendeley.com/documents/?uuid=01debdb1-fa87-3b6e-865d-c907f3c61238"]}],"mendeley":{"formattedCitation":"(Mohanty &amp; Dewang, 2021)","plainTextFormattedCitation":"(Mohanty &amp; Dewang, 2021)","previouslyFormattedCitation":"(Mohanty &amp; Dewang, 2021)"},"properties":{"noteIndex":0},"schema":"https://github.com/citation-style-language/schema/raw/master/csl-citation.json"}</w:instrText>
      </w:r>
      <w:r w:rsidR="00474BBB">
        <w:rPr>
          <w:noProof/>
        </w:rPr>
        <w:fldChar w:fldCharType="separate"/>
      </w:r>
      <w:r w:rsidR="00474BBB" w:rsidRPr="003315F8">
        <w:rPr>
          <w:noProof/>
        </w:rPr>
        <w:t>(Mohanty &amp; Dewang, 2021)</w:t>
      </w:r>
      <w:r w:rsidR="00474BBB">
        <w:rPr>
          <w:noProof/>
        </w:rPr>
        <w:fldChar w:fldCharType="end"/>
      </w:r>
      <w:r w:rsidR="00474BBB">
        <w:rPr>
          <w:noProof/>
        </w:rPr>
        <w:t xml:space="preserve"> used APSO, which combines A* and PSO  as a method for path planning but only evaluated on a flat topology and with a simple obstacle patterns.</w:t>
      </w:r>
    </w:p>
    <w:p w14:paraId="1DCCC4C8" w14:textId="44534C4C" w:rsidR="00474BBB" w:rsidRDefault="00474BBB" w:rsidP="00474BBB">
      <w:pPr>
        <w:pStyle w:val="BodyText"/>
        <w:ind w:left="360"/>
        <w:rPr>
          <w:noProof/>
        </w:rPr>
      </w:pPr>
      <w:r>
        <w:rPr>
          <w:noProof/>
        </w:rPr>
        <w:t xml:space="preserve">Local path planning </w:t>
      </w:r>
      <w:r w:rsidR="00387E47">
        <w:rPr>
          <w:noProof/>
        </w:rPr>
        <w:t xml:space="preserve">is used where the vehicle needs to react to an environment that was not predicted or otherwise different than the global map. The process </w:t>
      </w:r>
      <w:r>
        <w:rPr>
          <w:noProof/>
        </w:rPr>
        <w:t>can be divided into five categories.</w:t>
      </w:r>
    </w:p>
    <w:p w14:paraId="5E0C50F9" w14:textId="06E4268B" w:rsidR="00474BBB" w:rsidRDefault="00474BBB">
      <w:pPr>
        <w:pStyle w:val="BodyText"/>
        <w:numPr>
          <w:ilvl w:val="0"/>
          <w:numId w:val="5"/>
        </w:numPr>
        <w:rPr>
          <w:noProof/>
        </w:rPr>
      </w:pPr>
      <w:r>
        <w:rPr>
          <w:noProof/>
        </w:rPr>
        <w:t xml:space="preserve">Artificial Potential Field </w:t>
      </w:r>
      <w:r w:rsidR="00321225">
        <w:rPr>
          <w:noProof/>
        </w:rPr>
        <w:t>which is a variation of the Potential Field algorithm outlined earlier.</w:t>
      </w:r>
    </w:p>
    <w:p w14:paraId="25299128" w14:textId="560D16F0" w:rsidR="00321225" w:rsidRDefault="00C94263">
      <w:pPr>
        <w:pStyle w:val="BodyText"/>
        <w:numPr>
          <w:ilvl w:val="0"/>
          <w:numId w:val="5"/>
        </w:numPr>
        <w:rPr>
          <w:noProof/>
        </w:rPr>
      </w:pPr>
      <w:r>
        <w:rPr>
          <w:noProof/>
        </w:rPr>
        <w:t xml:space="preserve">The </w:t>
      </w:r>
      <w:r w:rsidR="00321225">
        <w:rPr>
          <w:noProof/>
        </w:rPr>
        <w:t>Behaviour decomposition method</w:t>
      </w:r>
      <w:r>
        <w:rPr>
          <w:noProof/>
        </w:rPr>
        <w:t xml:space="preserve"> breaks down navigation into a set of primitives such as collision avoidance, tracking, planning, etc. which coordinate with each other to achieve the overall navigation task.</w:t>
      </w:r>
    </w:p>
    <w:p w14:paraId="348E164C" w14:textId="77777777" w:rsidR="00C94263" w:rsidRDefault="00C94263">
      <w:pPr>
        <w:pStyle w:val="BodyText"/>
        <w:numPr>
          <w:ilvl w:val="0"/>
          <w:numId w:val="5"/>
        </w:numPr>
        <w:rPr>
          <w:noProof/>
        </w:rPr>
      </w:pPr>
      <w:r>
        <w:rPr>
          <w:noProof/>
        </w:rPr>
        <w:t>In Case based learning the vehicle builds a database and when it finds a new problem, it searches the database for a similar problem, compares and analyses the results to find a solution.</w:t>
      </w:r>
    </w:p>
    <w:p w14:paraId="58D3EF63" w14:textId="77777777" w:rsidR="00C94263" w:rsidRDefault="00C94263">
      <w:pPr>
        <w:pStyle w:val="BodyText"/>
        <w:numPr>
          <w:ilvl w:val="0"/>
          <w:numId w:val="5"/>
        </w:numPr>
        <w:rPr>
          <w:noProof/>
        </w:rPr>
      </w:pPr>
      <w:r>
        <w:rPr>
          <w:noProof/>
        </w:rPr>
        <w:lastRenderedPageBreak/>
        <w:t>With the Rolling Windows algorithm, the system recursively calculates a suitable window based on the environment. Real-time planning is implemented using sub-targets in a similar fashion to behavious decomposition. Each subtarget output is computed byu heuristic methods and are updated each time the rolling window moves, until the planning task completes.</w:t>
      </w:r>
    </w:p>
    <w:p w14:paraId="136182E8" w14:textId="77777777" w:rsidR="00C94263" w:rsidRDefault="00C94263">
      <w:pPr>
        <w:pStyle w:val="BodyText"/>
        <w:numPr>
          <w:ilvl w:val="0"/>
          <w:numId w:val="5"/>
        </w:numPr>
        <w:rPr>
          <w:noProof/>
        </w:rPr>
      </w:pPr>
      <w:r>
        <w:rPr>
          <w:noProof/>
        </w:rPr>
        <w:t>Artificial Intelligence solutions are the same as previously discussed.</w:t>
      </w:r>
    </w:p>
    <w:p w14:paraId="260FC54B" w14:textId="77777777" w:rsidR="00C94263" w:rsidRDefault="00B14AED" w:rsidP="003315F8">
      <w:pPr>
        <w:pStyle w:val="BodyText"/>
        <w:rPr>
          <w:noProof/>
        </w:rPr>
      </w:pPr>
      <w:r>
        <w:rPr>
          <w:noProof/>
        </w:rPr>
        <w:t xml:space="preserve">Masehian’s and Katebi’s approach </w:t>
      </w:r>
      <w:r>
        <w:rPr>
          <w:noProof/>
        </w:rPr>
        <w:fldChar w:fldCharType="begin" w:fldLock="1"/>
      </w:r>
      <w:r w:rsidR="00D40BA6">
        <w:rPr>
          <w:noProof/>
        </w:rPr>
        <w:instrText>ADDIN CSL_CITATION {"citationItems":[{"id":"ITEM-1","itemData":{"DOI":"10.1007/S10846-013-9837-3","ISSN":"15730409","abstract":"This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Applications","id":"ITEM-1","issue":"3-4","issued":{"date-parts":[["2014"]]},"page":"893-914","publisher":"Kluwer Academic Publishers","title":"Sensor-based motion planning of wheeled mobile robots in unknown dynamic environments","type":"article-journal","volume":"74"},"uris":["http://www.mendeley.com/documents/?uuid=9260f92c-c884-3d07-baa3-f96ed839279a"]}],"mendeley":{"formattedCitation":"(Masehian &amp; Katebi, 2014)","plainTextFormattedCitation":"(Masehian &amp; Katebi, 2014)","previouslyFormattedCitation":"(Masehian &amp; Katebi, 2014)"},"properties":{"noteIndex":0},"schema":"https://github.com/citation-style-language/schema/raw/master/csl-citation.json"}</w:instrText>
      </w:r>
      <w:r>
        <w:rPr>
          <w:noProof/>
        </w:rPr>
        <w:fldChar w:fldCharType="separate"/>
      </w:r>
      <w:r w:rsidR="00D40BA6" w:rsidRPr="00D40BA6">
        <w:rPr>
          <w:noProof/>
        </w:rPr>
        <w:t>(Masehian &amp; Katebi, 2014)</w:t>
      </w:r>
      <w:r>
        <w:rPr>
          <w:noProof/>
        </w:rPr>
        <w:fldChar w:fldCharType="end"/>
      </w:r>
      <w:r>
        <w:rPr>
          <w:noProof/>
        </w:rPr>
        <w:t xml:space="preserve"> used a </w:t>
      </w:r>
      <w:r w:rsidR="00C840DB">
        <w:rPr>
          <w:noProof/>
        </w:rPr>
        <w:t xml:space="preserve">rangefinder and took two timed measurements to determine obstacle speed so as to avoid the object while still navigating to a moving target. </w:t>
      </w:r>
      <w:r w:rsidR="00B74B4B">
        <w:rPr>
          <w:noProof/>
        </w:rPr>
        <w:t xml:space="preserve">They employed a concept they called directive circle to give a “pie-chart” view of which areas were safe to travel based on the centre of the rover, allowing for width of the rover and the rover’s turning circle. </w:t>
      </w:r>
      <w:r w:rsidR="00D014BF">
        <w:rPr>
          <w:noProof/>
        </w:rPr>
        <w:t>They did not test the model in the field and the algorithm predicts object movement based on history rather than prediction</w:t>
      </w:r>
      <w:r w:rsidR="003315F8">
        <w:rPr>
          <w:noProof/>
        </w:rPr>
        <w:t>.</w:t>
      </w:r>
      <w:r w:rsidR="00D014BF">
        <w:rPr>
          <w:noProof/>
        </w:rPr>
        <w:t xml:space="preserve"> </w:t>
      </w:r>
      <w:r w:rsidR="003315F8">
        <w:rPr>
          <w:noProof/>
        </w:rPr>
        <w:br/>
      </w:r>
      <w:r w:rsidR="003315F8">
        <w:rPr>
          <w:noProof/>
        </w:rPr>
        <w:br/>
      </w:r>
      <w:r w:rsidR="00C94263">
        <w:rPr>
          <w:noProof/>
        </w:rPr>
        <w:t>As can be seen, t</w:t>
      </w:r>
      <w:r w:rsidR="004D3C62">
        <w:rPr>
          <w:noProof/>
        </w:rPr>
        <w:t xml:space="preserve">he selection of obstacle avoidance methods </w:t>
      </w:r>
      <w:r w:rsidR="00C94263">
        <w:rPr>
          <w:noProof/>
        </w:rPr>
        <w:t xml:space="preserve">has </w:t>
      </w:r>
      <w:r w:rsidR="004D3C62">
        <w:rPr>
          <w:noProof/>
        </w:rPr>
        <w:t xml:space="preserve">a considerable impact on the </w:t>
      </w:r>
      <w:r w:rsidR="004E53CB">
        <w:rPr>
          <w:noProof/>
        </w:rPr>
        <w:t xml:space="preserve">viability </w:t>
      </w:r>
      <w:r w:rsidR="004D3C62">
        <w:rPr>
          <w:noProof/>
        </w:rPr>
        <w:t xml:space="preserve">of </w:t>
      </w:r>
      <w:r w:rsidR="004E53CB">
        <w:rPr>
          <w:noProof/>
        </w:rPr>
        <w:t xml:space="preserve">rural </w:t>
      </w:r>
      <w:r w:rsidR="004D3C62">
        <w:rPr>
          <w:noProof/>
        </w:rPr>
        <w:t>route planning.</w:t>
      </w:r>
      <w:r w:rsidR="003315F8">
        <w:rPr>
          <w:noProof/>
        </w:rPr>
        <w:t xml:space="preserve"> </w:t>
      </w:r>
    </w:p>
    <w:p w14:paraId="4280BD53" w14:textId="2737E318" w:rsidR="00952362" w:rsidRDefault="00952362" w:rsidP="00C94263">
      <w:pPr>
        <w:pStyle w:val="Heading3"/>
      </w:pPr>
      <w:bookmarkStart w:id="48" w:name="_Toc145842088"/>
      <w:r>
        <w:t>Obstacle Avoidance</w:t>
      </w:r>
      <w:bookmarkEnd w:id="48"/>
    </w:p>
    <w:p w14:paraId="07399FAB" w14:textId="5CFAAC21" w:rsidR="00121E32" w:rsidRDefault="004B3066" w:rsidP="004B3066">
      <w:pPr>
        <w:pStyle w:val="BodyText"/>
        <w:rPr>
          <w:noProof/>
        </w:rPr>
      </w:pPr>
      <w:r>
        <w:rPr>
          <w:noProof/>
        </w:rPr>
        <w:t xml:space="preserve">As a rover traverses the terrain, it is essential that it avoids objects that could cause damage to itself and/or vegetation. Animal (including human) object avoidance is paramount. Despite considerable research into rover obstacle avoidance </w:t>
      </w:r>
      <w:r>
        <w:rPr>
          <w:noProof/>
        </w:rPr>
        <w:fldChar w:fldCharType="begin" w:fldLock="1"/>
      </w:r>
      <w:r w:rsidR="00D40BA6">
        <w:rPr>
          <w:noProof/>
        </w:rPr>
        <w:instrText>ADDIN CSL_CITATION {"citationItems":[{"id":"ITEM-1","itemData":{"DOI":"10.1007/S40430-021-02827-7","ISSN":"18063691","abstract":"Finding the shortest path to the destination is a vital need for autonomous mobile robots. In this article, a smart adaptive particle swarm optimization (APSO) algorithm is proposed for robot path planning. It allows the robot to reach the target point with the shortest possible path and to avoid the obstacles safely in uncertain environments. A new objective function is derived with distance function and a path smoothening parameter is integrated to avoid sharp turns. The results of the proposed method rely on computer simulation and real robot experimentation in different environments. It is proved that they are in good agreement. A comparative study between the proposed algorithm and various other algorithms is also presented. The results showed that the proposed smart algorithm is capable of successfully avoiding various types of obstacles including the local minima situation.","author":[{"dropping-particle":"","family":"Mohanty","given":"Prases K.","non-dropping-particle":"","parse-names":false,"suffix":""},{"dropping-particle":"","family":"Dewang","given":"Harshal S.","non-dropping-particle":"","parse-names":false,"suffix":""}],"container-title":"Journal of the Brazilian Society of Mechanical Sciences and Engineering","id":"ITEM-1","issue":"2","issued":{"date-parts":[["2021","2","1"]]},"publisher":"Springer Science and Business Media Deutschland GmbH","title":"A smart path planner for wheeled mobile robots using adaptive particle swarm optimization","type":"article-journal","volume":"43"},"uris":["http://www.mendeley.com/documents/?uuid=01debdb1-fa87-3b6e-865d-c907f3c61238"]},{"id":"ITEM-2","itemData":{"DOI":"10.1109/ICIA.2006.305871","abstract":"Reinforcement learning (RL) is a learning technique based on trial and error. Q-learning is a method of RL algorithms. It has been applied widely in the adaptive path planning for the autonomous mobile robot. In order to decrease the learning space and increase the learning convergent speed, this paper adopts Q-layered learning method to divide the task of searching optimal path into three basic behaviors (or subtasks), namely static obstacle-avoidance, dynamic obstacle-avoidance and goal approaching. Especially in the learning for the static obstacle-avoidance behavior, a novel priority Q search method (PQA) is used to avoid the blindly search of the random search algorithm (RA) which is always used to select actions in Q-learning. PQA uses the sum of weighted vectors pointing away from obstacles to predict the magnitude of the reinforcement reward receiving from the possible state-action after executing the action. Robot controller will select an action based on the result at the next executing time. At last PQA and RA are both simulated in two different environments. The learning results show that learn steps are fewer by PQA than by RA under same environment to achieve the task. And in the total learning periods PQA has the higher task complete percent. PQA is an effective way to solve the problem of the path planning under dynamic and unknown environment. © 2006 IEEE.","author":[{"dropping-particle":"","family":"Yibin","given":"Li","non-dropping-particle":"","parse-names":false,"suffix":""},{"dropping-particle":"","family":"Caihong","given":"Li","non-dropping-particle":"","parse-names":false,"suffix":""},{"dropping-particle":"","family":"Zijian","given":"Zhang","non-dropping-particle":"","parse-names":false,"suffix":""}],"container-title":"Proceedings of IEEE ICIA 2006 - 2006 IEEE International Conference on Information Acquisition","id":"ITEM-2","issued":{"date-parts":[["2006"]]},"page":"983-987","title":"Q-learning based method of adaptive path planning for mobile robot","type":"article-journal"},"uris":["http://www.mendeley.com/documents/?uuid=68497fdb-dbf6-3017-8506-8dd7f9657d38"]},{"id":"ITEM-3","itemData":{"abstract":"In this paper we present recent advances in developing and validating the safeguarded teleoperation approach to time-delayed remote driving. This approach shares control of the rover using a command fusion strategy: In benign situations, users remotely drive the rover; in hazardous situations, a safeguarding system running on-board the rover overwrites user commands to ensure vehicle safety. This strategy satisfies users, because it allows them to drive (except in hazardous situations), while maintaining the integrity of the rover and mission. We present results from experiments on untrained teleoperators with and without safeguarding , which reveal needs to be met by future user interfaces. We describe three technical advances in safeguarding: improving the accuracy of dead reckoning by a factor of 2, speeding up the controller by a factor of 18, and developing an area-based rather than a path-based obstacle avoidance planner in order to circumvent map merging problems. Finally, we discuss a field trial validating the approach in a 10 km traverse, demonstrating the effectiveness of safeguarding, even with malicious drivers.","author":[{"dropping-particle":"","family":"Krotkov","given":"Eric","non-dropping-particle":"","parse-names":false,"suffix":""},{"dropping-particle":"","family":"Simmons","given":"Reid","non-dropping-particle":"","parse-names":false,"suffix":""},{"dropping-particle":"","family":"Cozman","given":"Fabio","non-dropping-particle":"","parse-names":false,"suffix":""},{"dropping-particle":"","family":"Koenig","given":"Sven","non-dropping-particle":"","parse-names":false,"suffix":""}],"id":"ITEM-3","issued":{"date-parts":[["0"]]},"title":"Safeguarded Teleoperation for Lunar Rovers: From Human Factors to Field Trials","type":"article-journal"},"uris":["http://www.mendeley.com/documents/?uuid=d240dc89-13cd-3211-a607-9ecdeb5151bd"]},{"id":"ITEM-4","itemData":{"DOI":"10.1007/S00170-015-7512-5","ISSN":"14333015","abstract":"In this paper, a new hybrid intelligent motion planning approach to mobile robot navigation is presented. In this new hybrid methodology, the invasive weed optimization (IWO) algorithm is used for training the premise parameters, and the least square estimation (LSE) method is used for training the consequent part of the adaptive neuro-fuzzy inference system (ANFIS). In this proposed navigational model, different kinds of sensor-extracted information, such as front obstacle distance (FOD), right obstacle distance (ROD), left obstacle distance (LOD), heading angle (HA), left wheel velocity (LWV), and right wheel velocity (RWV), are given input to the hybrid controller, in order to calculate the suitable steering angle (SA) for the robot. Using the IWO algorithm, the obtained root mean of squared error (RMSE) for the training data set in the ANFIS is 0.0013. The simulation results are verified by the real-time experimental results, using the Khepera III mobile robot to show the versatility and effectiveness of the proposed hybrid navigational algorithm. The results obtained using the proposed hybrid algorithm are validated by comparison with the results from other intelligent algorithms. Finally, it is proved that the proposed hybrid navigational controller can be implemented in the robot for navigation in any complex environments.","author":[{"dropping-particle":"","family":"Parhi","given":"Dayal R.","non-dropping-particle":"","parse-names":false,"suffix":""},{"dropping-particle":"","family":"Mohanty","given":"Prases K.","non-dropping-particle":"","parse-names":false,"suffix":""}],"container-title":"International Journal of Advanced Manufacturing Technology","id":"ITEM-4","issue":"9-12","issued":{"date-parts":[["2016","4","1"]]},"page":"1607-1625","publisher":"Springer-Verlag London Ltd","title":"IWO-based adaptive neuro-fuzzy controller for mobile robot navigation in cluttered environments","type":"article-journal","volume":"83"},"uris":["http://www.mendeley.com/documents/?uuid=84300343-239c-3029-947e-53655599b8d0"]},{"id":"ITEM-5","itemData":{"DOI":"10.3390/MACHINES6020018","ISSN":"2075-1702","abstract":"Artificial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18","id":"ITEM-5","issue":"2","issued":{"date-parts":[["2018","4","24"]]},"page":"18","publisher":"Multidisciplinary Digital Publishing Institute","title":"Obstacle Avoidance System for Unmanned Ground Vehicles by Using Ultrasonic Sensors","type":"article-journal","volume":"6"},"uris":["http://www.mendeley.com/documents/?uuid=c5265f34-6d46-3d1f-8b1b-a7cd3e136f1f"]},{"id":"ITEM-6","itemData":{"DOI":"10.1177/1729881419891661","ISSN":"17298814","abstract":"This article considers a robot path planning problem originated from a robot factory inspection scenario. In the problem, the robot is in a dynamic uncertain environment, that is, a moving target object and several static and dynamic obstacles. An inertial positioning strategy is proposed to enable the robot to predict the position of the target in advance. From this predicted position, the robot path is generated by cubic spline interpolation, and then an improved particle swarm optimization algorithm with a random positive feedback factor in velocity updating optimizes the path. The experimental results show that the proposed method can successfully avoid the obstacles and reach the target object. In addition, the inertial positioning strategy and the improvement of particle swarm optimization can effectively shorten the path of the robot.","author":[{"dropping-particle":"","family":"Li","given":"Wen","non-dropping-particle":"","parse-names":false,"suffix":""},{"dropping-particle":"","family":"Tan","given":"Mao","non-dropping-particle":"","parse-names":false,"suffix":""},{"dropping-particle":"","family":"Wang","given":"Ling","non-dropping-particle":"","parse-names":false,"suffix":""},{"dropping-particle":"","family":"Wang","given":"Qiuzhen","non-dropping-particle":"","parse-names":false,"suffix":""}],"container-title":"International Journal of Advanced Robotic Systems","id":"ITEM-6","issue":"6","issued":{"date-parts":[["2019"]]},"publisher":"SAGE Publications Inc.","title":"A cubic spline method combing improved particle swarm optimization for robot path planning in dynamic uncertain environment","type":"article-journal","volume":"16"},"uris":["http://www.mendeley.com/documents/?uuid=f99c7585-ce40-3a99-8c12-a69f758bd1c9"]},{"id":"ITEM-7","itemData":{"DOI":"10.1007/S10846-013-9837-3","ISSN":"15730409","abstract":"This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Applications","id":"ITEM-7","issue":"3-4","issued":{"date-parts":[["2014"]]},"page":"893-914","publisher":"Kluwer Academic Publishers","title":"Sensor-based motion planning of wheeled mobile robots in unknown dynamic environments","type":"article-journal","volume":"74"},"uris":["http://www.mendeley.com/documents/?uuid=9260f92c-c884-3d07-baa3-f96ed839279a"]},{"id":"ITEM-8","itemData":{"DOI":"10.26634/JEE.12.2.14169","ISSN":"0973-8835","abstract":"The cost of fuel is getting increased and the effect of gases being emitted from the burnt fuel is weakening the ozone layer. Carbon emission has also become a big challenge in today's world. Therefore, by using solar power, we can reduce carbon footprints. Lawn mowers are becoming popular now-a-days. Grass cutting being a tedious work for human beings, can be simplified by using an automatic grass cutter, which can be performed without a physical person being present. While cutting the grass, there are some obstacles, which obstruct the cutting of grass and sometimes the blades of the machine get damaged, so it is necessary to avoid obstacles. For that we have to identify the obstacles first and then we have to change the path of the lawn mower. Supplying power to the lawn mower is a big issue while designing the model. In this paper, the authors have used a solar panel to charge the battery and the power stored in the battery is utilized to power the electric motors, which will rotate the blades to cut the grass.","author":[{"dropping-particle":"V.","family":"KISHORE","given":"P. S.","non-dropping-particle":"","parse-names":false,"suffix":""},{"dropping-particle":"","family":"P. SURESH","given":"KUMAR","non-dropping-particle":"","parse-names":false,"suffix":""},{"dropping-particle":"","family":"SMRUTI","given":"DASH","non-dropping-particle":"","parse-names":false,"suffix":""},{"dropping-particle":"","family":"RAMESH","given":"K.","non-dropping-particle":"","parse-names":false,"suffix":""}],"container-title":"i-manager’s Journal on Electrical Engineering","id":"ITEM-8","issue":"2","issued":{"date-parts":[["2018"]]},"page":"1","publisher":"i-manager Publications","title":"SOLAR POWERED OBSTACLE AVOIDING LAWN MOWER","type":"article-journal","volume":"12"},"uris":["http://www.mendeley.com/documents/?uuid=55546c61-7f04-3106-b6e6-33c9f144dd68"]},{"id":"ITEM-9","itemData":{"abstract":"The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P","non-dropping-particle":"","parse-names":false,"suffix":""}],"id":"ITEM-9","issued":{"date-parts":[["0"]]},"title":"Rover Visual Obstacle Avoidance","type":"article-journal"},"uris":["http://www.mendeley.com/documents/?uuid=6971de11-d796-3dfa-b00b-2e462699e68c"]},{"id":"ITEM-10","itemData":{"DOI":"10.1145/3352593.3352615","ISBN":"9781450366502","abstract":"There has been a recent demand for algorithms to plan the motion on 3D terrain for applications in space exploration, rescue and relief, unmanned vehicles, defense applications etc. Conventional path planning algorithms in 2D cannot be used in 3D as the work space cannot be divided into obstacles and free space. A few algorithms have been proposed for articulated rovers in 3D and they all require optimization to find the wheel and ground terrain contact and hence cannot be used in real time. In this paper, a new method is proposed to find the path in the CG space of a 10 DOF rover without the need for optimization. This CG space planning method can operate in real time. The CG space is the collection of possible CG points of the rover on a given terrain that is similar to the C-space in robot motion planning. The terrain geometry used for generating the CG position of rover is obtained using a Microsoft Kinect V2. A multivariable optimization process is used to extract the CG locus data of the rover as a discrete point cloud to generate CG space. Then using RRT* algorithm, the feasible path to reach a goal location from an initial point avoiding obstacles has been found out. During the motion planning for 10 DOF rover, RRT</w:instrText>
      </w:r>
      <w:r w:rsidR="00D40BA6">
        <w:rPr>
          <w:rFonts w:ascii="Cambria Math" w:hAnsi="Cambria Math" w:cs="Cambria Math"/>
          <w:noProof/>
        </w:rPr>
        <w:instrText>∗</w:instrText>
      </w:r>
      <w:r w:rsidR="00D40BA6">
        <w:rPr>
          <w:noProof/>
        </w:rPr>
        <w:instrText xml:space="preserve"> algorithm directly samples a node from the CG locus data. It searches globally for an optimal path via two optimizing features in the extend function. Simulations on different types of terrains with different obstacle shapes show the usefulness of the method.","author":[{"dropping-particle":"","family":"Katiyar","given":"Shubhi","non-dropping-particle":"","parse-names":false,"suffix":""},{"dropping-particle":"","family":"Dutta","given":"Ashish","non-dropping-particle":"","parse-names":false,"suffix":""}],"container-title":"ACM International Conference Proceeding Series","id":"ITEM-10","issued":{"date-parts":[["2019","7","2"]]},"publisher":"Association for Computing Machinery","title":"Path Planning and Obstacle Avoidance in CG Space of a 10 DOF Rover using RRT","type":"article-journal"},"uris":["http://www.mendeley.com/documents/?uuid=7056cef2-ce3a-3a30-a0ee-9992b3df8cd3"]},{"id":"ITEM-11","itemData":{"abstract":"We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-11","issued":{"date-parts":[["0"]]},"title":"Obstacle Avoidance and Safeguarding for a Lunar Rover","type":"article-journal"},"uris":["http://www.mendeley.com/documents/?uuid=7d95636f-c7ec-33d9-acaa-30f263a05692"]},{"id":"ITEM-12","itemData":{"DOI":"10.2478/AMA-2018-0024","ISSN":"18984088","abstract":"Nowadays many public and private institutions begin space studies projects. Among many problems to solve there is a planet exploration. Now rovers are controlled directly from the Earth, e.g. Opportunity. Missions must be planned on the Earth using simulators. Much better will be when the mission planner could set the target area and work to do and the rover will perform it independently. The solution is to make it autonomous. Without need of external path planning the rover can cover a much longer distance. To make autonomous rovers real it is necessary to implement a target leaded obstacle avoidance algorithm. Solutions based on graph algorithms use a lot of computing power. The others use intelligent methods such as neural networks or fuzzy logic but their efficiency in a very complex environment is quite low. This work presents an obstacle avoidance algorithm which uses the genetic path finding algorithm. The actual version is based on the 2D map which is built by the robot and the 2nd degree B-spline is used for the path model. The performance in the most cases is high using only one processor thread. The GA can be also easily multithreaded. Another feature of the algorithm is that, due to the GA random nature, the chosen path can differ each time on the same map. The paper shows the results of the simulation tests. The maps have the various complexity levels. On every map one hundred tests were carried out. The algorithm brought the robot to the target successfully in the majority of runs.","author":[{"dropping-particle":"","family":"Kwaśniewski","given":"Konrad K.","non-dropping-particle":"","parse-names":false,"suffix":""},{"dropping-particle":"","family":"Gosiewski","given":"Zdzisław","non-dropping-particle":"","parse-names":false,"suffix":""}],"container-title":"Acta Mechanica et Automatica","id":"ITEM-12","issue":"2","issued":{"date-parts":[["2018","6","1"]]},"page":"151-159","publisher":"De Gruyter Open Ltd","title":"Genetic algorithm for mobile robot route planning with obstacle avoidance","type":"article-journal","volume":"12"},"uris":["http://www.mendeley.com/documents/?uuid=106ad8a2-5dde-34a9-80ff-650ecf9dd0a0"]},{"id":"ITEM-13","itemData":{"DOI":"10.1016/j.ifacol.2019.12.328","ISSN":"24058963","abstract":"This paper presents experimental validation results of autonomous collision avoidance algorithms using an unmanned surface vehicle (USV). For autonomous collision avoidance while following given waypoints, the existing line-of-sight (LOS) guidance and velocity obstacle (VO) algorithms are modifed and applied to this USV. The proposed collision avoidance algorithm considers the rule 13 to 17 in the international collision regulations (COLREGs) and provides a rule-compliant evasive path. The performance and practical validity of the developed autonomous navigation and collision avoidance capabilities are demonstrated and discussed using the results of real-sea experiments conducted with the USV M-Searcher, developed by the Agency for Defense Development, Republic of Korea.","author":[{"dropping-particle":"","family":"Cho","given":"Yonghoon","non-dropping-particle":"","parse-names":false,"suffix":""},{"dropping-particle":"","family":"Han","given":"Jungwook","non-dropping-particle":"","parse-names":false,"suffix":""},{"dropping-particle":"","family":"Kim","given":"Jinwhan","non-dropping-particle":"","parse-names":false,"suffix":""},{"dropping-particle":"","family":"Lee","given":"Philyeob","non-dropping-particle":"","parse-names":false,"suffix":""},{"dropping-particle":"","family":"Park","given":"Shin Bae","non-dropping-particle":"","parse-names":false,"suffix":""}],"container-title":"IFAC-PapersOnLine","id":"ITEM-13","issue":"21","issued":{"date-parts":[["2019"]]},"page":"329-334","publisher":"Elsevier B.V.","title":"Experimental validation of a velocity obstacle based collision avoidance algorithm for unmanned surface vehicles","type":"article-journal","volume":"52"},"uris":["http://www.mendeley.com/documents/?uuid=5b8cb6fb-0436-3154-8635-40904c1a812a"]},{"id":"ITEM-14","itemData":{"DOI":"10.1016/J.OCEANENG.2015.06.055","ISSN":"0029-8018","abstract":"Abstract Unmanned surface vehicles (USVs) are important autonomous marine robots that have been extensively studied and gradually applied. However, the autonomy of USVs is still restricted by the performance of autonomous navigation technology. At present, various local obstacle avoidance algorithms have been proposed for USVs. However, the majority of algorithm results have only been verified by simulations, with only a few demonstrated by low-speed USVs (≤5 knots) in the sea. Therefore, the issues of obstacle avoidance for high-speed USVs in complicated obstacles environments have to be studied. This paper presents a novel general local reactive obstacle avoidance algorithm for high-speed USVs. In this algorithm, the direction steady-state model and the translational velocity model are proposed for the base normal motion and base motion control characteristics of high-speed vessels. During navigation, USV motion depends on the guidance angle and guidance translational velocity. The validity of the proposed algorithm is verified by experiments in simulations and sea trials on a high-speed USV (≥20 knots) in real marine environments. Results show that the algorithm adapts to the characteristics of high-speed USVs and can guide high-speed USVs (≥20 knots) in realizing safe navigation in real marine environments.","author":[{"dropping-particle":"","family":"Tang","given":"Pingpeng","non-dropping-particle":"","parse-names":false,"suffix":""},{"dropping-particle":"","family":"Zhang","given":"Rubo","non-dropping-particle":"","parse-names":false,"suffix":""},{"dropping-particle":"","family":"Liu","given":"Deli","non-dropping-particle":"","parse-names":false,"suffix":""},{"dropping-particle":"","family":"Huang","given":"Lihua","non-dropping-particle":"","parse-names":false,"suffix":""},{"dropping-particle":"","family":"Liu","given":"Guanqun","non-dropping-particle":"","parse-names":false,"suffix":""},{"dropping-particle":"","family":"Deng","given":"Tingquan","non-dropping-particle":"","parse-names":false,"suffix":""}],"container-title":"Ocean Engineering","id":"ITEM-14","issued":{"date-parts":[["2015","9","15"]]},"page":"128-140","publisher":"Pergamon","title":"Local reactive obstacle avoidance approach for high-speed unmanned surface vehicle","type":"article-journal","volume":"106"},"uris":["http://www.mendeley.com/documents/?uuid=39c4a380-0179-3d1a-8f0e-b9cf918322bd"]},{"id":"ITEM-15","itemData":{"DOI":"10.1016/J.IFACOL.2018.05.081","ISSN":"24058963","abstract":"The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N.","non-dropping-particle":"","parse-names":false,"suffix":""}],"id":"ITEM-15","issue":"1","issued":{"date-parts":[["2018","1","1"]]},"page":"480-485","publisher":"Elsevier B.V.","title":"Vision-based Control for Aerial Obstacle Avoidance in Forest Environments","type":"article-journal","volume":"51"},"uris":["http://www.mendeley.com/documents/?uuid=b5204b22-f425-30af-bb53-228349e46188"]},{"id":"ITEM-16","itemData":{"DOI":"10.3390/AGRONOMY11061069","ISSN":"2073-4395","abstract":"Over the last decade, Unmanned Aerial Vehicles (UAVs), also known as drones, have been broadly utilized in various agricultural fields, such as crop management, crop monitoring, seed sowing, and pesticide spraying. Nonetheless, autonomy is still a crucial limitation faced by the Internet of Things (IoT) UAV systems, especially when used as sprayer UAVs, where data needs to be captured and preprocessed for robust real-time obstacle detection and collision avoidance. Moreover, because of the objective and operational difference between general UAVs and sprayer UAVs, not every obstacle detection and collision avoidance method will be sufficient for sprayer UAVs. In this regard, this article seeks to review the most relevant developments on all correlated branches of the obstacle avoidance scenarios for agricultural sprayer UAVs, including a UAV sprayer’s structural details. Furthermore, the most relevant open challenges for current UAV sprayer solutions are enumerated, thus paving the way for future researchers to define a roadmap for devising new-generation, affordable autonomous sprayer UAV solutions. Agricultural UAV sprayers require data-intensive algorithms for the processing of the images acquired, and expertise in the field of autonomous flight is usually needed. The present study concludes that UAV sprayers are still facing obstacle detection challenges due to their dynamic operating and loading conditions.","author":[{"dropping-particle":"","family":"Ahmed","given":"Shibbir","non-dropping-particle":"","parse-names":false,"suffix":""},{"dropping-particle":"","family":"Qiu","given":"Baijing","non-dropping-particle":"","parse-names":false,"suffix":""},{"dropping-particle":"","family":"Ahmad","given":"Fiaz","non-dropping-particle":"","parse-names":false,"suffix":""},{"dropping-particle":"","family":"Kong","given":"Chun Wei","non-dropping-particle":"","parse-names":false,"suffix":""},{"dropping-particle":"","family":"Xin","given":"Huang","non-dropping-particle":"","parse-names":false,"suffix":""}],"container-title":"Agronomy 2021, Vol. 11, Page 1069","id":"ITEM-16","issue":"6","issued":{"date-parts":[["2021","5","26"]]},"page":"1069","publisher":"Multidisciplinary Digital Publishing Institute","title":"A State-of-the-Art Analysis of Obstacle Avoidance Methods from the Perspective of an Agricultural Sprayer UAV’s Operation Scenario","type":"article-journal","volume":"11"},"uris":["http://www.mendeley.com/documents/?uuid=dd0c57ed-65a1-3a63-9b9b-97512b31fc5d"]},{"id":"ITEM-17","itemData":{"abstract":"The development of field robotic, including autonomous surface vessel (ASV) is progressing toward swarming agents operation. It is essential that swarming ASVs to acquire collision avoidance (CA) capability as they are moving together within a confined space. Optimal Reciprocal Collision Avoidance (ORCA) is one of the prominent collision avoidance technique based on Velocity Obstacle (VO) principle for swarming agents application. However, the issue is most predecessors implement ORCA on holonomic agent while ASV is a non-holonomic agents. In addition implementation of ORCA to ASV has to consider the mechanics of a boat, such as back position rudder and no brakes. Along with that, the water surface environment such as wave and maritime traffic system, COLREGS are also factors to consider. Therefore, this research verifies whether ORCA technique is applicable for implementation on ASVs system and measuring the success performance of collision avoidance. The main objective of this research is to develop a swarm collision avoidance technique for ASVs based on ORCA computation as well as observing the differences performance of the technique as the ASVs simulation scenarios are manipulated. In order to achieve the objectives, it takes the measure of designing the swarming ASVs architecture as to comply with ORCA implementation. Furthermore, ASVs model was analysed in kinematic modelling and control system block diagram to identify its motion behaviour. Thus the model was built into simulation tests to implement swarming ASVs' with ORCA collision avoidance technique. As results, ORCA implementation had successful avoid collision in default two and four agents scenario. Changing the communication range directly affects the feasibility of ORCA while other parameters, such as speed and update rate may do so at certain combination. Wave effect is still tolerable for the ASVs' capability as long as it is below the force 98-140N and 6Hz frequency of the simulation tests. Within selected wave parameter tests, 70-98N and 1Hz, the ASVs were recorded to have 30% chance of collision and 97.5-100% of mission success. iii </w:instrText>
      </w:r>
      <w:dir w:val="rtl">
        <w:r w:rsidR="00D40BA6">
          <w:rPr>
            <w:noProof/>
          </w:rPr>
          <w:instrText>ا</w:instrText>
        </w:r>
        <w:r w:rsidR="00D40BA6">
          <w:rPr>
            <w:rFonts w:hint="cs"/>
            <w:noProof/>
          </w:rPr>
          <w:instrText>ﻟﺒﺤﺚ</w:instrText>
        </w:r>
        <w:r w:rsidR="00D40BA6">
          <w:rPr>
            <w:rFonts w:hint="cs"/>
            <w:noProof/>
          </w:rPr>
          <w:instrText>‬</w:instrText>
        </w:r>
        <w:r w:rsidR="00D40BA6">
          <w:rPr>
            <w:noProof/>
          </w:rPr>
          <w:instrText xml:space="preserve"> </w:instrText>
        </w:r>
        <w:dir w:val="rtl">
          <w:r w:rsidR="00D40BA6">
            <w:rPr>
              <w:rFonts w:hint="cs"/>
              <w:noProof/>
            </w:rPr>
            <w:instrText>ﺧﻼﺻﺔ</w:instrText>
          </w:r>
          <w:r w:rsidR="00D40BA6">
            <w:rPr>
              <w:rFonts w:hint="cs"/>
              <w:noProof/>
            </w:rPr>
            <w:instrText>‬</w:instrText>
          </w:r>
          <w:r w:rsidR="00D40BA6">
            <w:rPr>
              <w:noProof/>
            </w:rPr>
            <w:instrText xml:space="preserve"> ABSTRACT IN ARABIC </w:instrText>
          </w:r>
          <w:dir w:val="rtl">
            <w:r w:rsidR="00D40BA6">
              <w:rPr>
                <w:rFonts w:hint="cs"/>
                <w:noProof/>
              </w:rPr>
              <w:instrText>ﻳﺒﻮ</w:instrText>
            </w:r>
            <w:r w:rsidR="00D40BA6">
              <w:rPr>
                <w:rFonts w:hint="eastAsia"/>
                <w:noProof/>
              </w:rPr>
              <w:instrText>رت</w:instrText>
            </w:r>
            <w:r w:rsidR="00D40BA6">
              <w:rPr>
                <w:rFonts w:hint="eastAsia"/>
                <w:noProof/>
              </w:rPr>
              <w:instrText>‬</w:instrText>
            </w:r>
            <w:r w:rsidR="00D40BA6">
              <w:rPr>
                <w:noProof/>
              </w:rPr>
              <w:instrText xml:space="preserve"> </w:instrText>
            </w:r>
            <w:dir w:val="rtl">
              <w:r w:rsidR="00D40BA6">
                <w:rPr>
                  <w:noProof/>
                </w:rPr>
                <w:instrText>ا</w:instrText>
              </w:r>
              <w:r w:rsidR="00D40BA6">
                <w:rPr>
                  <w:rFonts w:hint="cs"/>
                  <w:noProof/>
                </w:rPr>
                <w:instrText>ﻟﺮ</w:instrText>
              </w:r>
              <w:r w:rsidR="00D40BA6">
                <w:rPr>
                  <w:rFonts w:hint="cs"/>
                  <w:noProof/>
                </w:rPr>
                <w:instrText>‬</w:instrText>
              </w:r>
              <w:r w:rsidR="00D40BA6">
                <w:rPr>
                  <w:noProof/>
                </w:rPr>
                <w:instrText xml:space="preserve"> </w:instrText>
              </w:r>
              <w:dir w:val="rtl">
                <w:r w:rsidR="00D40BA6">
                  <w:rPr>
                    <w:rFonts w:ascii="Courier New" w:hAnsi="Courier New" w:cs="Courier New"/>
                    <w:noProof/>
                  </w:rPr>
                  <w:instrText>ﳎ</w:instrText>
                </w:r>
                <w:r w:rsidR="00D40BA6">
                  <w:rPr>
                    <w:rFonts w:cs="Calibri"/>
                    <w:noProof/>
                  </w:rPr>
                  <w:instrText>ﺎ</w:instrText>
                </w:r>
                <w:r w:rsidR="00D40BA6">
                  <w:rPr>
                    <w:rFonts w:hint="eastAsia"/>
                    <w:noProof/>
                  </w:rPr>
                  <w:instrText>ل</w:instrText>
                </w:r>
                <w:r w:rsidR="00D40BA6">
                  <w:rPr>
                    <w:rFonts w:hint="eastAsia"/>
                    <w:noProof/>
                  </w:rPr>
                  <w:instrText>‬</w:instrText>
                </w:r>
                <w:r w:rsidR="00D40BA6">
                  <w:rPr>
                    <w:noProof/>
                  </w:rPr>
                  <w:instrText xml:space="preserve"> </w:instrText>
                </w:r>
                <w:dir w:val="rtl">
                  <w:r w:rsidR="00D40BA6">
                    <w:rPr>
                      <w:rFonts w:ascii="Courier New" w:hAnsi="Courier New" w:cs="Courier New"/>
                      <w:noProof/>
                    </w:rPr>
                    <w:instrText>ﰲ</w:instrText>
                  </w:r>
                  <w:r w:rsidR="00D40BA6">
                    <w:rPr>
                      <w:rFonts w:cs="Calibri"/>
                      <w:noProof/>
                    </w:rPr>
                    <w:instrText>‬</w:instrText>
                  </w:r>
                  <w:r w:rsidR="00D40BA6">
                    <w:rPr>
                      <w:noProof/>
                    </w:rPr>
                    <w:instrText xml:space="preserve"> </w:instrText>
                  </w:r>
                  <w:dir w:val="rtl">
                    <w:r w:rsidR="00D40BA6">
                      <w:rPr>
                        <w:noProof/>
                      </w:rPr>
                      <w:instrText>ا</w:instrText>
                    </w:r>
                    <w:r w:rsidR="00D40BA6">
                      <w:rPr>
                        <w:rFonts w:hint="cs"/>
                        <w:noProof/>
                      </w:rPr>
                      <w:instrText>ﻟﺘﻄﻮ</w:instrText>
                    </w:r>
                    <w:r w:rsidR="00D40BA6">
                      <w:rPr>
                        <w:rFonts w:hint="eastAsia"/>
                        <w:noProof/>
                      </w:rPr>
                      <w:instrText>ر</w:instrText>
                    </w:r>
                    <w:r w:rsidR="00D40BA6">
                      <w:rPr>
                        <w:rFonts w:hint="eastAsia"/>
                        <w:noProof/>
                      </w:rPr>
                      <w:instrText>‬</w:instrText>
                    </w:r>
                    <w:r w:rsidR="00D40BA6">
                      <w:rPr>
                        <w:noProof/>
                      </w:rPr>
                      <w:instrText xml:space="preserve">) (robotic </w:instrText>
                    </w:r>
                    <w:dir w:val="rtl">
                      <w:r w:rsidR="00D40BA6">
                        <w:rPr>
                          <w:noProof/>
                        </w:rPr>
                        <w:instrText>ذ</w:instrText>
                      </w:r>
                      <w:r w:rsidR="00D40BA6">
                        <w:rPr>
                          <w:rFonts w:hint="cs"/>
                          <w:noProof/>
                        </w:rPr>
                        <w:instrText>ﻟﻚ</w:instrText>
                      </w:r>
                      <w:r w:rsidR="00D40BA6">
                        <w:rPr>
                          <w:rFonts w:hint="cs"/>
                          <w:noProof/>
                        </w:rPr>
                        <w:instrText>‬</w:instrText>
                      </w:r>
                      <w:r w:rsidR="00D40BA6">
                        <w:rPr>
                          <w:noProof/>
                        </w:rPr>
                        <w:instrText xml:space="preserve"> </w:instrText>
                      </w:r>
                      <w:dir w:val="rtl">
                        <w:r w:rsidR="00D40BA6">
                          <w:rPr>
                            <w:rFonts w:ascii="Courier New" w:hAnsi="Courier New" w:cs="Courier New"/>
                            <w:noProof/>
                          </w:rPr>
                          <w:instrText>ﰲ</w:instrText>
                        </w:r>
                        <w:r w:rsidR="00D40BA6">
                          <w:rPr>
                            <w:rFonts w:cs="Calibri"/>
                            <w:noProof/>
                          </w:rPr>
                          <w:instrText>‬</w:instrText>
                        </w:r>
                        <w:r w:rsidR="00D40BA6">
                          <w:rPr>
                            <w:noProof/>
                          </w:rPr>
                          <w:instrText xml:space="preserve"> </w:instrText>
                        </w:r>
                        <w:dir w:val="rtl">
                          <w:r w:rsidR="00D40BA6">
                            <w:rPr>
                              <w:rFonts w:ascii="Courier New" w:hAnsi="Courier New" w:cs="Courier New"/>
                              <w:noProof/>
                            </w:rPr>
                            <w:instrText>ﲟ</w:instrText>
                          </w:r>
                          <w:r w:rsidR="00D40BA6">
                            <w:rPr>
                              <w:rFonts w:cs="Calibri"/>
                              <w:noProof/>
                            </w:rPr>
                            <w:instrText>ﺎ</w:instrText>
                          </w:r>
                          <w:r w:rsidR="00D40BA6">
                            <w:rPr>
                              <w:rFonts w:cs="Calibri"/>
                              <w:noProof/>
                            </w:rPr>
                            <w:instrText>‬</w:instrText>
                          </w:r>
                          <w:r w:rsidR="00D40BA6">
                            <w:rPr>
                              <w:noProof/>
                            </w:rPr>
                            <w:instrText xml:space="preserve"> autonomous surface vessel (ASV) </w:instrText>
                          </w:r>
                          <w:dir w:val="rtl">
                            <w:r w:rsidR="00D40BA6">
                              <w:rPr>
                                <w:noProof/>
                              </w:rPr>
                              <w:instrText>ا</w:instrText>
                            </w:r>
                            <w:r w:rsidR="00D40BA6">
                              <w:rPr>
                                <w:rFonts w:hint="cs"/>
                                <w:noProof/>
                              </w:rPr>
                              <w:instrText>ﻟ</w:instrText>
                            </w:r>
                            <w:r w:rsidR="00D40BA6">
                              <w:rPr>
                                <w:rFonts w:ascii="Courier New" w:hAnsi="Courier New" w:cs="Courier New"/>
                                <w:noProof/>
                              </w:rPr>
                              <w:instrText>ﱴ</w:instrText>
                            </w:r>
                            <w:r w:rsidR="00D40BA6">
                              <w:rPr>
                                <w:rFonts w:cs="Calibri"/>
                                <w:noProof/>
                              </w:rPr>
                              <w:instrText>‬</w:instrText>
                            </w:r>
                            <w:r w:rsidR="00D40BA6">
                              <w:rPr>
                                <w:noProof/>
                              </w:rPr>
                              <w:instrText xml:space="preserve"> </w:instrText>
                            </w:r>
                            <w:dir w:val="rtl">
                              <w:r w:rsidR="00D40BA6">
                                <w:rPr>
                                  <w:rFonts w:hint="cs"/>
                                  <w:noProof/>
                                </w:rPr>
                                <w:instrText>ﺗﺘﺠﻪ</w:instrText>
                              </w:r>
                              <w:r w:rsidR="00D40BA6">
                                <w:rPr>
                                  <w:rFonts w:hint="cs"/>
                                  <w:noProof/>
                                </w:rPr>
                                <w:instrText>‬</w:instrText>
                              </w:r>
                              <w:r w:rsidR="00D40BA6">
                                <w:rPr>
                                  <w:noProof/>
                                </w:rPr>
                                <w:instrText>","author":[{"dropping-particle":"","family":"Irsyad Bin Sahalan","given":"Muhammad","non-dropping-particle":"","parse-names":false,"suffix":""}],"id":"ITEM-17","issued":{"date-parts":[["2018"]]},"title":"DEVELOPMENT OF OBSTACLE AVOIDANCE TECHNIQUE FOR MULTI AGENT AUTONOMOUS SURFACE VESSEL USING OPTIMAL RECIPROCAL COLLISION AVOIDANCE","type":"article-journal"},"uris":["http://www.mendeley.com/documents/?uuid=d44a0955-a4a8-35aa-a3d6-18620b065adb"]},{"id":"ITEM-18","itemData":{"DOI":"10.1145/3478586","ISBN":"9781450389716","abstract":"Dynamic path planning is a core research content for intelligent robots. This NP-hard problem is complex enough for an algorithm to plan a realistic path for a velocity-bound point robot in a dynamic environment. This paper presents a new CG-Space based real-time dynamic path planning method for finding the obstacle-free path for 10 DOF rocker-bogie type wheeled mobile robot (Rover) traversing over a 3D uneven terrain with dynamic and static obstacles. CG-Space is the locus of the center of gravity location of Rover while moving on a 3D terrain. A swarm intelligence-based Particle Swarm Optimization (PSO) method has been modified to plan an optimum collision-free path over CG-Space of Rover with dynamic obstacles. Dynamic replanning using a modified penalty in the PSO objective function can handle the randomly moving obstacles of varying sizes and shapes in real-time. Simulations demonstrate that the Rover can obtain the target location in 3D uneven dynamic environments with fixed and randomly moving obstacles. This 3D dynamic replanning study will benefit the cooperative sensing in multiple Rover systems and target tracking in cluttered environments.","author":[{"dropping-particle":"","family":"Katiyar","given":"Shubhi","non-dropping-particle":"","parse-names":false,"suffix":""},{"dropping-particle":"","family":"Dutta","given":"Ashish","non-dropping-particle":"","parse-names":false,"suffix":""}],"container-title":"Advances in Robotics - 5th International Conference of The Robotics Society","id":"ITEM-18","issued":{"date-parts":[["0"]]},"publisher":"ACM","publisher-place":"New York, NY, USA","title":"PSO Based Path Planning and Dynamic Obstacle Avoidance in CG Space of a 10 DOF Rover; PSO Based Path Planning and Dynamic Obstacle Avoidance in CG Space of a 10 DOF Rover","type":"article-journal"},"uris":["http://www.mendeley.com/documents/?uuid=fc825ab4-bb20-3175-adb0-0295d4ab3181"]},{"id":"ITEM-19","itemData":{"author":[{"dropping-particle":"","family":"Moeller","given":"Ryan","non-dropping-particle":"","parse-names":false,"suffix":""}],"id":"ITEM-19","issued":{"date-parts":[["2020"]]},"title":"GPS-Guided Autonomous Robot with Obstacle Avoidance and Path Optimization Agricultural Robot-Potato Virus Y View project GPS-Guided Autonomous Robot with Obstacle Avoidance and Path Optimization","type":"article-journal"},"uris":["http://www.mendeley.com/documents/?uuid=03fa9887-251e-34cc-bbbe-0ef463fba0e0"]}],"mendeley":{"formattedCitation":"(Ahmed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2006)","plainTextFormattedCitation":"(Ahmed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2006)","previouslyFormattedCitation":"(Ahmed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2006)"},"properties":{"noteIndex":0},"schema":"https://github.com/citation-style-language/schema/raw/master/csl-citation.json"}</w:instrText>
                              </w:r>
                              <w:r>
                                <w:rPr>
                                  <w:noProof/>
                                </w:rPr>
                                <w:fldChar w:fldCharType="separate"/>
                              </w:r>
                              <w:r w:rsidR="00D40BA6" w:rsidRPr="00D40BA6">
                                <w:rPr>
                                  <w:noProof/>
                                </w:rPr>
                                <w:t>(Ahmed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w:t>
                              </w:r>
                              <w:r>
                                <w:rPr>
                                  <w:noProof/>
                                </w:rPr>
                                <w:fldChar w:fldCharType="end"/>
                              </w:r>
                              <w:r>
                                <w:rPr>
                                  <w:noProof/>
                                </w:rPr>
                                <w:t xml:space="preserve">, there has been surprisingly little research undertaken on obstacle avoidance in an agricultural context with it’s unique challenges </w:t>
                              </w:r>
                              <w:r>
                                <w:rPr>
                                  <w:noProof/>
                                </w:rPr>
                                <w:fldChar w:fldCharType="begin" w:fldLock="1"/>
                              </w:r>
                              <w:r w:rsidR="00D40BA6">
                                <w:rPr>
                                  <w:noProof/>
                                </w:rPr>
                                <w:instrText>ADDIN CSL_CITATION {"citationItems":[{"id":"ITEM-1","itemData":{"DOI":"10.1145/3330180.3330191","ISBN":"9781450362474","abstract":"A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-1","issued":{"date-parts":[["2019"]]},"title":"Development of a Prototype of Autonomous Vehicle for Agriculture Applications","type":"article-journal"},"uris":["http://www.mendeley.com/documents/?uuid=57dbea81-fcba-3161-93fa-c5aa4a573a70"]},{"id":"ITEM-2","itemData":{"DOI":"10.1023/A:1008879310128","ISSN":"1573-7527","abstract":"Given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6:2","id":"ITEM-2","issue":"2","issued":{"date-parts":[["1999"]]},"page":"113-130","publisher":"Springer","title":"Improved Rover State Estimation in Challenging Terrain","type":"article-journal","volume":"6"},"uris":["http://www.mendeley.com/documents/?uuid=fe8ebfcc-f710-3655-8f4e-a642c0910bbf"]},{"id":"ITEM-3","itemData":{"abstract":"Mobile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-4","issued":{"date-parts":[["0"]]},"title":"Off-Road Obstacle Avoidance through End-to-End Learning","type":"article-journal"},"uris":["http://www.mendeley.com/documents/?uuid=26fc8407-517b-3c11-a007-7f45e5b68b93"]},{"id":"ITEM-5","itemData":{"abstract":"In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-5","issued":{"date-parts":[["2005"]]},"title":"Stereo-Vision-Based Obstacle Avoidance in Rough Outdoor Terrain","type":"article-journal"},"uris":["http://www.mendeley.com/documents/?uuid=41c5871b-e69d-3c07-9943-7fa459f9b94a"]},{"id":"ITEM-6","itemData":{"DOI":"10.1002/ROB.20118","ISSN":"15564959","abstract":"Unmanned ground vehicles have important applications in high speed rough terrain scenarios. In these scenarios, unexpected and dangerous situations can occur that require rapid hazard avoidance maneuvers. At high speeds, there is limited time to perform navigation and hazard avoidance calculations based on detailed vehicle and terrain models. This paper presents a method for high speed hazard avoidance based on the \"trajectory space,\" which is a compact model-based representation of a robot's dynamic performance limits in rough, natural terrain. Simulation and experimental results on a small gasoline-powered unmanned ground vehicle demonstrate the method's effectiveness on sloped and rough terrain. © 2006 Wiley Periodicals, Inc.","author":[{"dropping-particle":"","family":"Spenko","given":"Matthew","non-dropping-particle":"","parse-names":false,"suffix":""},{"dropping-particle":"","family":"Kuroda","given":"Yoji","non-dropping-particle":"","parse-names":false,"suffix":""},{"dropping-particle":"","family":"Dubowsky","given":"Steven","non-dropping-particle":"","parse-names":false,"suffix":""},{"dropping-particle":"","family":"Iagnemma","given":"Karl","non-dropping-particle":"","parse-names":false,"suffix":""}],"container-title":"Journal of Field Robotics","id":"ITEM-6","issue":"5","issued":{"date-parts":[["2006","5"]]},"page":"311-331","title":"Hazard avoidance for high-speed mobile robots in rough terrain","type":"article-journal","volume":"23"},"uris":["http://www.mendeley.com/documents/?uuid=ac4c2deb-8e97-331e-893d-ba606becddc6"]}],"mendeley":{"formattedCitation":"(Blanche et al., n.d.; Chemhengcharoen et al., 2019; Hoffman et al., 1999; Lecun et al., n.d.; Schäfer et al., 2005; Spenko et al., 2006)","plainTextFormattedCitation":"(Blanche et al., n.d.; Chemhengcharoen et al., 2019; Hoffman et al., 1999; Lecun et al., n.d.; Schäfer et al., 2005; Spenko et al., 2006)","previouslyFormattedCitation":"(Blanche et al., n.d.; Chemhengcharoen et al., 2019; Hoffman et al., 1999; Lecun et al., n.d.; Schäfer et al., 2005; Spenko et al., 2006)"},"properties":{"noteIndex":0},"schema":"https://github.com/citation-style-language/schema/raw/master/csl-citation.json"}</w:instrText>
                              </w:r>
                              <w:r>
                                <w:rPr>
                                  <w:noProof/>
                                </w:rPr>
                                <w:fldChar w:fldCharType="separate"/>
                              </w:r>
                              <w:r w:rsidR="00D40BA6" w:rsidRPr="00D40BA6">
                                <w:rPr>
                                  <w:noProof/>
                                </w:rPr>
                                <w:t>(Blanche et al., n.d.; Chemhengcharoen et al., 2019; Hoffman et al., 1999; Lecun et al., n.d.; Schäfer et al., 2005; Spenko et al., 2006)</w:t>
                              </w:r>
                              <w:r>
                                <w:rPr>
                                  <w:noProof/>
                                </w:rPr>
                                <w:fldChar w:fldCharType="end"/>
                              </w:r>
                              <w:r>
                                <w:rPr>
                                  <w:noProof/>
                                </w:rP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dir>
                          </w:dir>
                        </w:dir>
                      </w:dir>
                    </w:dir>
                  </w:dir>
                </w:dir>
              </w:dir>
            </w:dir>
          </w:dir>
        </w:dir>
      </w:dir>
    </w:p>
    <w:p w14:paraId="201551CA" w14:textId="77777777" w:rsidR="00121E32" w:rsidRDefault="00121E32" w:rsidP="00121E32">
      <w:pPr>
        <w:pStyle w:val="Heading4"/>
      </w:pPr>
      <w:r>
        <w:t>Obstacle Types</w:t>
      </w:r>
    </w:p>
    <w:p w14:paraId="3677BF4D" w14:textId="0C164E37" w:rsidR="004B3066" w:rsidRDefault="00121E32" w:rsidP="004B3066">
      <w:pPr>
        <w:pStyle w:val="BodyText"/>
      </w:pPr>
      <w:r>
        <w:br/>
      </w:r>
      <w:r w:rsidR="004B3066">
        <w:t xml:space="preserve">Obstacles can be defined as either static (fixed location) or dynamic (mobile). </w:t>
      </w:r>
      <w:r w:rsidR="004B3066">
        <w:br/>
        <w:t>Many obstacle-avoidance systems treat all objects as dynamic objects, a safe default, but this approach requires significant processing power and prevents a rover from passing these objects closer than it might otherwise, reducing rover range.</w:t>
      </w:r>
      <w:r w:rsidR="004D3C62">
        <w:t xml:space="preserve"> </w:t>
      </w:r>
      <w:r w:rsidR="004B3066">
        <w:br/>
        <w:t xml:space="preserve">Where systems do distinguish between static and dynamic obstacles, this is often determined when </w:t>
      </w:r>
      <w:r w:rsidR="004B3066">
        <w:lastRenderedPageBreak/>
        <w:t xml:space="preserve">these are scanned (is the object moving right now?) which offers little processing benefit over the purely dynamic approach. Static objects can be </w:t>
      </w:r>
      <w:r w:rsidR="004D3C62">
        <w:t>pre</w:t>
      </w:r>
      <w:r w:rsidR="004B3066">
        <w:t xml:space="preserve">defined </w:t>
      </w:r>
      <w:r w:rsidR="004D3C62">
        <w:t xml:space="preserve">before the rover ventures on its run </w:t>
      </w:r>
      <w:r w:rsidR="004B3066">
        <w:t>when an aerial map is loaded to form an initial route, but a map may not identify all objects.</w:t>
      </w:r>
      <w:r w:rsidR="004E53CB">
        <w:br/>
        <w:t>Classifying obstacles via a static map loaded at initialisation on site and classifying obstacles and updating this map as the robot passes each object would provide the best efficiencies.</w:t>
      </w:r>
      <w:r w:rsidR="004B3066">
        <w:br/>
      </w:r>
      <w:r w:rsidR="004B3066">
        <w:rPr>
          <w:noProof/>
        </w:rPr>
        <w:br/>
      </w:r>
      <w:r w:rsidR="004E53CB">
        <w:rPr>
          <w:noProof/>
        </w:rPr>
        <w:t>To avoid an object we need to know</w:t>
      </w:r>
      <w:r w:rsidR="00C94263">
        <w:rPr>
          <w:noProof/>
        </w:rPr>
        <w:t xml:space="preserve"> what types of obstacle are expected and </w:t>
      </w:r>
      <w:r w:rsidR="004E53CB">
        <w:rPr>
          <w:noProof/>
        </w:rPr>
        <w:t xml:space="preserve">how to identify </w:t>
      </w:r>
      <w:r w:rsidR="00C94263">
        <w:rPr>
          <w:noProof/>
        </w:rPr>
        <w:t>them</w:t>
      </w:r>
      <w:r w:rsidR="004E53CB">
        <w:rPr>
          <w:noProof/>
        </w:rPr>
        <w:t>.</w:t>
      </w:r>
      <w:r w:rsidR="004E53CB">
        <w:rPr>
          <w:noProof/>
        </w:rPr>
        <w:br/>
      </w:r>
      <w:r w:rsidR="004B3066">
        <w:rPr>
          <w:noProof/>
        </w:rPr>
        <w:t>The nature of rural obstacles will depend on the topology of the farm, but in New Zealand, will likely comprise of:</w:t>
      </w:r>
      <w:r w:rsidR="004B3066">
        <w:rPr>
          <w:noProof/>
        </w:rPr>
        <w:br/>
        <w:t xml:space="preserve">1. Various vegation types of various lengths, some of which </w:t>
      </w:r>
      <w:r w:rsidR="004D3C62">
        <w:rPr>
          <w:noProof/>
        </w:rPr>
        <w:t>may</w:t>
      </w:r>
      <w:r w:rsidR="004B3066">
        <w:rPr>
          <w:noProof/>
        </w:rPr>
        <w:t xml:space="preserve"> be considerably taller than the rover, along with trees and shrubs at various stages of growth.</w:t>
      </w:r>
      <w:r w:rsidR="004B3066">
        <w:rPr>
          <w:noProof/>
        </w:rPr>
        <w:br/>
        <w:t>2. Various soil types, ranging from very sandy to extremely clay-heavy, which retain water differently, so the rover must be able to distinguish between dry or boggy conditions and ideally differentiate between deep and low-lying pools of water.</w:t>
      </w:r>
      <w:r w:rsidR="004B3066">
        <w:rPr>
          <w:noProof/>
        </w:rPr>
        <w:br/>
        <w:t>3. Rocks and stones, which are numerous on NZ farms and the rover must decide to either climb or circumnavigate these obstacles.</w:t>
      </w:r>
      <w:r w:rsidR="004B3066">
        <w:rPr>
          <w:noProof/>
        </w:rPr>
        <w:br/>
        <w:t xml:space="preserve">4. Various weather conditions - sun, snow, rain, ice and fog. </w:t>
      </w:r>
      <w:r w:rsidR="004B3066">
        <w:rPr>
          <w:noProof/>
        </w:rPr>
        <w:br/>
        <w:t xml:space="preserve">5. The terrain gradient which needs to be traversible or avoided. </w:t>
      </w:r>
      <w:r w:rsidR="004B3066">
        <w:rPr>
          <w:noProof/>
        </w:rPr>
        <w:br/>
        <w:t>6. Rabbit warren holes and/or other large depressions which need to be avoided.</w:t>
      </w:r>
      <w:r w:rsidR="004B3066">
        <w:rPr>
          <w:noProof/>
        </w:rPr>
        <w:br/>
        <w:t>7. Farm fencing, where the rover must either stay within the defined boundary and/or detect and utilise methods to pass through fences, gates, cattle stops, etc.</w:t>
      </w:r>
      <w:r w:rsidR="004B3066">
        <w:rPr>
          <w:noProof/>
        </w:rPr>
        <w:br/>
        <w:t>8. Humans, animals and any farm equipment, which must be avoided, wherever they are.</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rsidR="004B3066">
        <w:t>‬</w:t>
      </w:r>
      <w:r>
        <w:t>‬</w:t>
      </w:r>
      <w:r>
        <w:t>‬</w:t>
      </w:r>
      <w:r>
        <w:t>‬</w:t>
      </w:r>
      <w:r>
        <w:t>‬</w:t>
      </w:r>
      <w:r>
        <w:t>‬</w:t>
      </w:r>
      <w:r>
        <w:t>‬</w:t>
      </w:r>
      <w:r>
        <w:t>‬</w:t>
      </w:r>
      <w:r>
        <w:t>‬</w:t>
      </w:r>
      <w:r>
        <w:t>‬</w:t>
      </w:r>
      <w:r>
        <w:t>‬</w:t>
      </w:r>
      <w:r>
        <w:t>‬</w:t>
      </w:r>
      <w:r>
        <w:t>‬</w:t>
      </w:r>
    </w:p>
    <w:p w14:paraId="0CB8CFC2" w14:textId="4EC3438F" w:rsidR="004B3066" w:rsidRPr="003B7727" w:rsidRDefault="004B3066" w:rsidP="00121E32">
      <w:pPr>
        <w:pStyle w:val="Heading4"/>
      </w:pPr>
      <w:bookmarkStart w:id="49" w:name="_Toc137371634"/>
      <w:r w:rsidRPr="003B7727">
        <w:t>Typical Obstacle-detection sensors</w:t>
      </w:r>
      <w:bookmarkEnd w:id="49"/>
      <w:r w:rsidR="00C94263">
        <w:br/>
      </w:r>
    </w:p>
    <w:p w14:paraId="2F48CE32" w14:textId="71CD7F02" w:rsidR="00121E32" w:rsidRDefault="004B3066" w:rsidP="00121E32">
      <w:pPr>
        <w:pStyle w:val="BodyText"/>
        <w:rPr>
          <w:noProof/>
        </w:rPr>
      </w:pPr>
      <w:r>
        <w:rPr>
          <w:noProof/>
        </w:rPr>
        <w:t>Sensor classification falls broadly under two functional axes: proprioceptive/exteroceptive and passive/active.</w:t>
      </w:r>
      <w:r w:rsidDel="00850B8A">
        <w:rPr>
          <w:noProof/>
        </w:rPr>
        <w:t xml:space="preserve"> </w:t>
      </w:r>
      <w:r>
        <w:rPr>
          <w:noProof/>
        </w:rPr>
        <w:t xml:space="preserve"> </w:t>
      </w:r>
      <w:r>
        <w:rPr>
          <w:noProof/>
        </w:rPr>
        <w:fldChar w:fldCharType="begin" w:fldLock="1"/>
      </w:r>
      <w:r w:rsidR="00D40BA6">
        <w:rPr>
          <w:noProof/>
        </w:rPr>
        <w:instrText>ADDIN CSL_CITATION {"citationItems":[{"id":"ITEM-1","itemData":{"URL":"https://mitpress.mit.edu/books/introduction-autonomous-mobile-robots-second-edition","abstract":"Mobile robots range from the Mars Pathfinder mission's teleoperated Sojourner to the cleaning robots in the Paris Metro. This text offers students and other interested readers an introduction to the fundamentals of mobile robotics, spanning the mechanical, motor, sensory, perceptual, and cognitive layers the field comprises. The text focuses on mobility itself, offering an overview of the mechanisms that allow a mobile robot to move through a real world environment to perform its tasks, including locomotion, sensing, localization, and motion planning. It synthesizes material from such fields as kinematics, control theory, signal analysis, computer vision, information theory, artificial intelligence, and probability theory. The book presents the techniques and technology that enable mobility in a series of interacting modules. Each chapter treats a different aspect of mobility, as the book moves from low-level to high-level details. It covers all aspects of mobile robotics, including software and hardware design considerations, related technologies, and algorithmic techniques. This second edition has been revised and updated throughout, with 130 pages of new material on such topics as locomotion, perception, localization, and planning and navigation. Problem sets have been added at the end of each chapter. Bringing together all aspects of mobile robotics into one volume, Introduction to Autonomous Mobile Robots can serve as a textbook or a working tool for beginning practitioners. Curriculum developed by Dr. Robert King, Colorado School of Mines, and Dr. James Conrad, University of North Carolina-Charlotte, to accompany the National Instruments LabVIEW Robotics Starter Kit, are available. Included are 13 (6 by Dr. King and 7 by Dr. Conrad) laboratory exercises for using the LabVIEW Robotics Starter Kit to teach mobile robotics concepts.","accessed":{"date-parts":[["2022","7","5"]]},"author":[{"dropping-particle":"","family":"Siegwart","given":"Roland","non-dropping-particle":"","parse-names":false,"suffix":""},{"dropping-particle":"","family":"Nourbakhsh","given":"Illah Reza","non-dropping-particle":"","parse-names":false,"suffix":""},{"dropping-particle":"","family":"Scaramuzza","given":"Davide","non-dropping-particle":"","parse-names":false,"suffix":""}],"id":"ITEM-1","issued":{"date-parts":[["2011"]]},"title":"Introduction to Autonomous Mobile Robots, Second Edition | The MIT Press","type":"webpage"},"uris":["http://www.mendeley.com/documents/?uuid=9b12face-2246-3eff-8ace-f22770a99213"]}],"mendeley":{"formattedCitation":"(Siegwart et al., 2011)","plainTextFormattedCitation":"(Siegwart et al., 2011)","previouslyFormattedCitation":"(Siegwart et al., 2011)"},"properties":{"noteIndex":0},"schema":"https://github.com/citation-style-language/schema/raw/master/csl-citation.json"}</w:instrText>
      </w:r>
      <w:r>
        <w:rPr>
          <w:noProof/>
        </w:rPr>
        <w:fldChar w:fldCharType="separate"/>
      </w:r>
      <w:r w:rsidR="00D40BA6" w:rsidRPr="00D40BA6">
        <w:rPr>
          <w:noProof/>
        </w:rPr>
        <w:t>(Siegwart et al., 2011)</w:t>
      </w:r>
      <w:r>
        <w:rPr>
          <w:noProof/>
        </w:rPr>
        <w:fldChar w:fldCharType="end"/>
      </w:r>
      <w:r>
        <w:rPr>
          <w:noProof/>
        </w:rPr>
        <w:br/>
        <w:t xml:space="preserve">Proprioceptive sensors detect the rover’s state such as position, orientation and speed via velocity sensors </w:t>
      </w:r>
      <w:r>
        <w:rPr>
          <w:noProof/>
        </w:rPr>
        <w:fldChar w:fldCharType="begin" w:fldLock="1"/>
      </w:r>
      <w:r w:rsidR="00BC41C9">
        <w:rPr>
          <w:noProof/>
        </w:rPr>
        <w:instrText>ADDIN CSL_CITATION {"citationItems":[{"id":"ITEM-1","itemData":{"DOI":"10.1109/TIE.2007.899936","ISSN":"02780046","abstract":"Knowledge of velocity is crucial to certain industrial applications involving high-bandwidth modeling and control. In conventional approaches, the velocities obtained from encoders or tachometers are quite noisy, and low-pass filters are usually engaged to generate usable velocity signals. The low-pass filter, however, causes significant phase lag that can severely affect both modeling and control accuracy in the mid- and high-frequency ranges. In this paper, two approaches using a combination of an encoder and an imperfect accelerometer are proposed to estimate velocities with high bandwidth. The two approaches, namely the two-channel approach and the observer-based approach, estimate velocities by applying proper frequency weightings to the encoder and accelerometer signals. The encoder mainly contributes to the low-frequency components of velocity estimation, and the accelerometer mainly contributes to the high-frequency components of velocity estimation. An adaptive mechanism for estimating the accelerometer gain is also presented. The effectiveness of the two velocity estimation approaches is verified experimentally with respect to a one-degree-of-freedom robot performing both rigid contact modeling and control. Extension to 3-D applications is discussed. © 2007 IEEE.","author":[{"dropping-particle":"","family":"Zhu","given":"Wen Hong","non-dropping-particle":"","parse-names":false,"suffix":""},{"dropping-particle":"","family":"Lamarche","given":"Tom","non-dropping-particle":"","parse-names":false,"suffix":""}],"container-title":"IEEE Transactions on Industrial Electronics","id":"ITEM-1","issue":"5","issued":{"date-parts":[["2007","10"]]},"page":"2706-2715","title":"Velocity estimation by using position and acceleration sensors","type":"article-journal","volume":"54"},"uris":["http://www.mendeley.com/documents/?uuid=febaf939-8390-3068-8956-5f72faba2f73"]}],"mendeley":{"formattedCitation":"(W. H. Zhu &amp; Lamarche, 2007)","plainTextFormattedCitation":"(W. H. Zhu &amp; Lamarche, 2007)","previouslyFormattedCitation":"(W. H. Zhu &amp; Lamarche, 2007)"},"properties":{"noteIndex":0},"schema":"https://github.com/citation-style-language/schema/raw/master/csl-citation.json"}</w:instrText>
      </w:r>
      <w:r>
        <w:rPr>
          <w:noProof/>
        </w:rPr>
        <w:fldChar w:fldCharType="separate"/>
      </w:r>
      <w:r w:rsidR="00BC41C9" w:rsidRPr="00BC41C9">
        <w:rPr>
          <w:noProof/>
        </w:rPr>
        <w:t>(W. H. Zhu &amp; Lamarche, 2007)</w:t>
      </w:r>
      <w:r>
        <w:rPr>
          <w:noProof/>
        </w:rPr>
        <w:fldChar w:fldCharType="end"/>
      </w:r>
      <w:r>
        <w:rPr>
          <w:noProof/>
        </w:rPr>
        <w:t xml:space="preserve">, inclinometers/gyroscopes </w:t>
      </w:r>
      <w:r>
        <w:rPr>
          <w:noProof/>
        </w:rPr>
        <w:fldChar w:fldCharType="begin" w:fldLock="1"/>
      </w:r>
      <w:r w:rsidR="00D40BA6">
        <w:rPr>
          <w:noProof/>
        </w:rPr>
        <w:instrText>ADDIN CSL_CITATION {"citationItems":[{"id":"ITEM-1","itemData":{"DOI":"10.1109/86.506403","ISSN":"10636528","PMID":"8798073","abstract":"Tilt sensors, or inclinometers have been investigated for the control of Functional Electrical Stimulation (FES) to improve the gait of persons who had a stroke or incomplete spinal cord injury (SCI). Different types of tilt sensors were studied for their characteristics and their performance in measuring the angular displacement of leg segments during gait. Signal patterns of the lower leg with inertial tilt sensors were identified with control subjects and subjects with footdrop who are being stimulated during level walking. To minimize acceleration responses when the foot swings or hits the ground, we use low-pass filtering (1.5-2 Hz). A finite state approach allows the sensor fixed on the shank to effectively detect the step intention in a population of stroke and incomplete SCI subjects and to control the FES. When the lower leg tilts backward, the common peroneal nerve is stimulated to bring the foot up and forward. We have designed a miniature footdrop stimulator with a magnetoresistive tilt sensor built in, so no external sensor cables are required. The thresholds to turn the stimulator on and off can be adjusted, as well as the maximum period of stimulation and the minimum interval between periods of stimulation. This device features several important advantages over traditional AFO's or stimulators controlled by foot switches. Initial trials with stroke and SCI subjects have demonstrated substantial gait improvement for some subjects, while most liked the good cosmesis and ease of using the device with a tilt sensor.","author":[{"dropping-particle":"","family":"Dai","given":"R.","non-dropping-particle":"","parse-names":false,"suffix":""},{"dropping-particle":"","family":"Stein","given":"R. B.","non-dropping-particle":"","parse-names":false,"suffix":""},{"dropping-particle":"","family":"Andrews","given":"B. J.","non-dropping-particle":"","parse-names":false,"suffix":""},{"dropping-particle":"","family":"James","given":"K. B.","non-dropping-particle":"","parse-names":false,"suffix":""},{"dropping-particle":"","family":"Wieler","given":"M.","non-dropping-particle":"","parse-names":false,"suffix":""}],"container-title":"IEEE Transactions on Rehabilitation Engineering","id":"ITEM-1","issue":"2","issued":{"date-parts":[["1996","6"]]},"page":"63-72","publisher":"IEEE","title":"Application of tilt sensors in functional electrical stimulation","type":"article-journal","volume":"4"},"uris":["http://www.mendeley.com/documents/?uuid=85d952d1-6368-36b4-a374-36a895242f2c"]}],"mendeley":{"formattedCitation":"(Dai et al., 1996)","plainTextFormattedCitation":"(Dai et al., 1996)","previouslyFormattedCitation":"(Dai et al., 1996)"},"properties":{"noteIndex":0},"schema":"https://github.com/citation-style-language/schema/raw/master/csl-citation.json"}</w:instrText>
      </w:r>
      <w:r>
        <w:rPr>
          <w:noProof/>
        </w:rPr>
        <w:fldChar w:fldCharType="separate"/>
      </w:r>
      <w:r w:rsidR="00D40BA6" w:rsidRPr="00D40BA6">
        <w:rPr>
          <w:noProof/>
        </w:rPr>
        <w:t>(Dai et al., 1996)</w:t>
      </w:r>
      <w:r>
        <w:rPr>
          <w:noProof/>
        </w:rPr>
        <w:fldChar w:fldCharType="end"/>
      </w:r>
      <w:r>
        <w:rPr>
          <w:noProof/>
        </w:rPr>
        <w:t xml:space="preserve"> , position sensors </w:t>
      </w:r>
      <w:r>
        <w:rPr>
          <w:noProof/>
        </w:rPr>
        <w:fldChar w:fldCharType="begin" w:fldLock="1"/>
      </w:r>
      <w:r w:rsidR="00D40BA6">
        <w:rPr>
          <w:noProof/>
        </w:rPr>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navigation","type":"article-journal"},"uris":["http://www.mendeley.com/documents/?uuid=c9413182-2fe2-30ec-9325-21495231be3a"]}],"mendeley":{"formattedCitation":"(Chao et al., 2013)","plainTextFormattedCitation":"(Chao et al., 2013)","previouslyFormattedCitation":"(Chao et al., 2013)"},"properties":{"noteIndex":0},"schema":"https://github.com/citation-style-language/schema/raw/master/csl-citation.json"}</w:instrText>
      </w:r>
      <w:r>
        <w:rPr>
          <w:noProof/>
        </w:rPr>
        <w:fldChar w:fldCharType="separate"/>
      </w:r>
      <w:r w:rsidR="00D40BA6" w:rsidRPr="00D40BA6">
        <w:rPr>
          <w:noProof/>
        </w:rPr>
        <w:t>(Chao et al., 2013)</w:t>
      </w:r>
      <w:r>
        <w:rPr>
          <w:noProof/>
        </w:rPr>
        <w:fldChar w:fldCharType="end"/>
      </w:r>
      <w:r>
        <w:rPr>
          <w:noProof/>
        </w:rPr>
        <w:t xml:space="preserve">, heading sensors  or accelerometers </w:t>
      </w:r>
      <w:r>
        <w:rPr>
          <w:noProof/>
        </w:rPr>
        <w:fldChar w:fldCharType="begin" w:fldLock="1"/>
      </w:r>
      <w:r w:rsidR="00D40BA6">
        <w:rPr>
          <w:noProof/>
        </w:rPr>
        <w:instrText>ADDIN CSL_CITATION {"citationItems":[{"id":"ITEM-1","itemData":{"DOI":"10.1109/54.808209","ISSN":"07407475","abstract":"Capacitive based microelectromechanical systems (MEMS) accelerometers are devices that measure acceleration based on a change in capacitance due to a moving plate or sensing element. These devices have been implemented in many commercial applications, such as automobile air bags, navigation, and instrumentation. These devices have been employed in these and many other applications because they generally offer more sensitivity (more mV/g) and more resolution than similar piezoresistive accelerometers. For most commercial applications, the maximum g-sensing level (MGSL) employed in capacitive accelerometers is 500 gn. However, in many applications, there can be high-frequency components to an acceleration profile that are much higher than the MGSL of an accelerometer. For example, in vibration monitoring of a hard drive, the peak acceleration can be as high as 10 kgn. The response and recovery times of an accelerometer to such shock over range are important in many critical applications. In this article, three commercial MEMS-based capacitive accelerometers (Silicon Designs, Inc. 1220, Analog Devices ADXL, 181-1000, and Endevco 7290A-100) are evaluated below and above their respective MGSLs. The output of these devices is compared to that of an Endevco piezoresistive 7270-A accelerometer and an Endevco 2270 comparison standard accelerometer. The emphasis on this investigation is to determine the response of these devices to high-g shock levels and to evaluate their failure modes","author":[{"dropping-particle":"","family":"Beliveau","given":"A.","non-dropping-particle":"","parse-names":false,"suffix":""},{"dropping-particle":"","family":"Spencer","given":"G.T.","non-dropping-particle":"","parse-names":false,"suffix":""},{"dropping-particle":"","family":"Thomas","given":"K.A.","non-dropping-particle":"","parse-names":false,"suffix":""},{"dropping-particle":"","family":"Roberson","given":"S.L.","non-dropping-particle":"","parse-names":false,"suffix":""}],"container-title":"IEEE Design &amp; Test of Computers","id":"ITEM-1","issue":"4","issued":{"date-parts":[["1999"]]},"page":"48-56","publisher":"Institute of Electrical and Electronics Engineers (IEEE)","title":"Evaluation of MEMS capacitive accelerometers","type":"article-journal","volume":"16"},"uris":["http://www.mendeley.com/documents/?uuid=4709ba6b-523f-3980-839c-ba69f1b87564"]}],"mendeley":{"formattedCitation":"(Beliveau et al., 1999)","plainTextFormattedCitation":"(Beliveau et al., 1999)","previouslyFormattedCitation":"(Beliveau et al., 1999)"},"properties":{"noteIndex":0},"schema":"https://github.com/citation-style-language/schema/raw/master/csl-citation.json"}</w:instrText>
      </w:r>
      <w:r>
        <w:rPr>
          <w:noProof/>
        </w:rPr>
        <w:fldChar w:fldCharType="separate"/>
      </w:r>
      <w:r w:rsidR="00D40BA6" w:rsidRPr="00D40BA6">
        <w:rPr>
          <w:noProof/>
        </w:rPr>
        <w:t>(Beliveau et al., 1999)</w:t>
      </w:r>
      <w:r>
        <w:rPr>
          <w:noProof/>
        </w:rPr>
        <w:fldChar w:fldCharType="end"/>
      </w:r>
      <w:r>
        <w:rPr>
          <w:noProof/>
        </w:rPr>
        <w:t>, etc.</w:t>
      </w:r>
      <w:r>
        <w:rPr>
          <w:noProof/>
        </w:rPr>
        <w:br/>
        <w:t xml:space="preserve">Exteroceptive sensors collect information from the environment around the rover via such sensors as time-of-flight </w:t>
      </w:r>
      <w:r>
        <w:rPr>
          <w:noProof/>
        </w:rPr>
        <w:fldChar w:fldCharType="begin" w:fldLock="1"/>
      </w:r>
      <w:r w:rsidR="00D40BA6">
        <w:rPr>
          <w:noProof/>
        </w:rPr>
        <w:instrText>ADDIN CSL_CITATION {"citationItems":[{"id":"ITEM-1","itemData":{"DOI":"10.1109/JSEN.2010.2101060","ISSN":"1530437X","abstract":"This paper reviews the state-of-the art in the field of lock-in time-of-flight (ToF) cameras, their advantages, their limitations, the existing calibration methods, and the way they are being used, sometimes in combination with other sensors. Even though lock-in ToF cameras provide neither higher resolution nor larger ambiguity-free range compared to other range map estimation systems, advantages such as registered depth and intensity data at a high frame rate, compact design, low weight, and reduced power consumption have motivated their increasing usage in several research areas, such as computer graphics, machine vision, and robotics. © 2006 IEEE.","author":[{"dropping-particle":"","family":"Foix","given":"Sergi","non-dropping-particle":"","parse-names":false,"suffix":""},{"dropping-particle":"","family":"Alenyà","given":"Guillem","non-dropping-particle":"","parse-names":false,"suffix":""},{"dropping-particle":"","family":"Torras","given":"Carme","non-dropping-particle":"","parse-names":false,"suffix":""}],"container-title":"IEEE Sensors Journal","id":"ITEM-1","issue":"9","issued":{"date-parts":[["2011"]]},"page":"1917-1926","title":"Lock-in time-of-flight (ToF) cameras: A survey","type":"article-journal","volume":"11"},"uris":["http://www.mendeley.com/documents/?uuid=f1f3cf63-cf3f-38bc-b609-6252d22aa564"]}],"mendeley":{"formattedCitation":"(Foix et al., 2011)","plainTextFormattedCitation":"(Foix et al., 2011)","previouslyFormattedCitation":"(Foix et al., 2011)"},"properties":{"noteIndex":0},"schema":"https://github.com/citation-style-language/schema/raw/master/csl-citation.json"}</w:instrText>
      </w:r>
      <w:r>
        <w:rPr>
          <w:noProof/>
        </w:rPr>
        <w:fldChar w:fldCharType="separate"/>
      </w:r>
      <w:r w:rsidR="00D40BA6" w:rsidRPr="00D40BA6">
        <w:rPr>
          <w:noProof/>
        </w:rPr>
        <w:t>(Foix et al., 2011)</w:t>
      </w:r>
      <w:r>
        <w:rPr>
          <w:noProof/>
        </w:rPr>
        <w:fldChar w:fldCharType="end"/>
      </w:r>
      <w:r>
        <w:rPr>
          <w:noProof/>
        </w:rPr>
        <w:t xml:space="preserve">, lidar </w:t>
      </w:r>
      <w:r>
        <w:rPr>
          <w:noProof/>
        </w:rPr>
        <w:fldChar w:fldCharType="begin" w:fldLock="1"/>
      </w:r>
      <w:r w:rsidR="00D40BA6">
        <w:rPr>
          <w:noProof/>
        </w:rPr>
        <w:instrText>ADDIN CSL_CITATION {"citationItems":[{"id":"ITEM-1","itemData":{"DOI":"10.1016/J.RSE.2014.11.001","ISSN":"0034-4257","abstract":"Distribution of land cover has a profound impact on the climate and environment; mapping the land cover patterns from global, regional to local scales are important for scientists and authorities to yield better monitoring of the changing world. Satellite remote sensing has been demonstrated as an efficient tool to monitor the land cover patterns for a large spatial extent. Nevertheless, the demand on land cover maps at a finer scale (especially in urban areas) has been raised with evidence by numerous biophysical and socio-economic studies. This paper reviews the small-footprint LiDAR sensor - one of the latest high resolution airborne remote sensing technologies, and its application on urban land cover classification. While most of the early researches focus on the analysis of geometric components of 3D LiDAR data point clouds, there has been an increasing interest in investigating the use of intensity data, waveform data and multi-sensor data to facilitate land cover classification and object recognition in urban environment. In this paper, the advancement of airborne LiDAR technology, including data configuration, feature spaces, classification techniques, and radiometric calibration/correction is reviewed and discussed. The review mainly focuses on the LiDAR studies conducted during the last decade with an emphasis on identification of the approach, analysis of pros and cons, investigating the overall accuracy of the technology, and how the classification results can serve as an input for different urban environmental analyses. Finally, several promising directions for future LiDAR research are highlighted, in hope that it will pave the way for the applications of urban environmental modeling and assessment at a finer scale and a greater extent.","author":[{"dropping-particle":"","family":"Yan","given":"Wai Yeung","non-dropping-particle":"","parse-names":false,"suffix":""},{"dropping-particle":"","family":"Shaker","given":"Ahmed","non-dropping-particle":"","parse-names":false,"suffix":""},{"dropping-particle":"","family":"El-Ashmawy","given":"Nagwa","non-dropping-particle":"","parse-names":false,"suffix":""}],"container-title":"Remote Sensing of Environment","id":"ITEM-1","issued":{"date-parts":[["2015","3","1"]]},"page":"295-310","publisher":"Elsevier","title":"Urban land cover classification using airborne LiDAR data: A review","type":"article-journal","volume":"158"},"uris":["http://www.mendeley.com/documents/?uuid=ce699c67-f3a1-3ad4-b226-fa593d17002c"]}],"mendeley":{"formattedCitation":"(Yan et al., 2015)","plainTextFormattedCitation":"(Yan et al., 2015)","previouslyFormattedCitation":"(Yan et al., 2015)"},"properties":{"noteIndex":0},"schema":"https://github.com/citation-style-language/schema/raw/master/csl-citation.json"}</w:instrText>
      </w:r>
      <w:r>
        <w:rPr>
          <w:noProof/>
        </w:rPr>
        <w:fldChar w:fldCharType="separate"/>
      </w:r>
      <w:r w:rsidR="00D40BA6" w:rsidRPr="00D40BA6">
        <w:rPr>
          <w:noProof/>
        </w:rPr>
        <w:t>(Yan et al., 2015)</w:t>
      </w:r>
      <w:r>
        <w:rPr>
          <w:noProof/>
        </w:rPr>
        <w:fldChar w:fldCharType="end"/>
      </w:r>
      <w:r>
        <w:rPr>
          <w:noProof/>
        </w:rPr>
        <w:t xml:space="preserve">, laser </w:t>
      </w:r>
      <w:r>
        <w:rPr>
          <w:noProof/>
        </w:rPr>
        <w:fldChar w:fldCharType="begin" w:fldLock="1"/>
      </w:r>
      <w:r w:rsidR="00D40BA6">
        <w:rPr>
          <w:noProof/>
        </w:rPr>
        <w:instrText>ADDIN CSL_CITATION {"citationItems":[{"id":"ITEM-1","itemData":{"DOI":"10.3390/S19081924","ISSN":"1424-8220","PMID":"31022844","abstract":"Laser sensors can be used to measure distances to objects and their related parameters (displacements, position, surface profiles and velocities). Laser sensors are based on many different optical techniques, such as triangulation, time-of-flight, confocal and interferometric sensors. As laser sensor technology has improved, the size and cost of sensors have decreased, which has led to the widespread use of laser sensors in many areas. In addition to traditional manufacturing industry applications, laser sensors are increasingly used in robotics, surveillance, autonomous driving and biomedical areas. This paper outlines some of the recent efforts made towards laser sensors for displacement, distance and position.","author":[{"dropping-particle":"","family":"Suh","given":"Young Soo","non-dropping-particle":"","parse-names":false,"suffix":""}],"container-title":"Sensors (Basel, Switzerland)","id":"ITEM-1","issue":"8","issued":{"date-parts":[["2019","4","2"]]},"publisher":"Sensors (Basel)","title":"Laser Sensors for Displacement, Distance and Position","type":"article-journal","volume":"19"},"uris":["http://www.mendeley.com/documents/?uuid=54bf725c-59e6-3c77-9d79-47b0df8886d3"]}],"mendeley":{"formattedCitation":"(Suh, 2019)","plainTextFormattedCitation":"(Suh, 2019)","previouslyFormattedCitation":"(Suh, 2019)"},"properties":{"noteIndex":0},"schema":"https://github.com/citation-style-language/schema/raw/master/csl-citation.json"}</w:instrText>
      </w:r>
      <w:r>
        <w:rPr>
          <w:noProof/>
        </w:rPr>
        <w:fldChar w:fldCharType="separate"/>
      </w:r>
      <w:r w:rsidR="00D40BA6" w:rsidRPr="00D40BA6">
        <w:rPr>
          <w:noProof/>
        </w:rPr>
        <w:t>(Suh, 2019)</w:t>
      </w:r>
      <w:r>
        <w:rPr>
          <w:noProof/>
        </w:rPr>
        <w:fldChar w:fldCharType="end"/>
      </w:r>
      <w:r>
        <w:rPr>
          <w:noProof/>
        </w:rPr>
        <w:t xml:space="preserve">, sonar </w:t>
      </w:r>
      <w:r>
        <w:rPr>
          <w:noProof/>
        </w:rPr>
        <w:fldChar w:fldCharType="begin" w:fldLock="1"/>
      </w:r>
      <w:r w:rsidR="00D40BA6">
        <w:rPr>
          <w:noProof/>
        </w:rPr>
        <w:instrText>ADDIN CSL_CITATION {"citationItems":[{"id":"ITEM-1","itemData":{"DOI":"10.1109/IROS.2005.1545284","ISBN":"0780389123","abstract":"Sonar sensor is an attractive tool for the SLAM of mobile robot because of their economic aspects. This cheap sensor gives relatively accurate range readings if disregarding angular uncertainty and specular reflections. However, these defects make feature detection difficult for the most part of the SLAM. This paper proposes a robust sonar feature detection algorithm. This algorithm gives feature detection methods for both point features and line features. The point feature detection method is based on the TBF [1] scheme. Moreover, three additional processes improve the performance of feature detection as follows; 1) stable intersections, 2) efficient sliding window update and 3) removal of the false point features on the wall. The line feature detection method is based on the basic property of adjacent sonar sensors. Along the line feature, three adjacent sonar sensors give similar range readings. Using this sensor property, we propose a novel algorithm for line feature detection, which is simple and the feature can be obtained by using only current sensor data. The proposed feature detection algorithm gives a good solution for the SLAM of mobile robots because it gives an accurate feature information for both the point and line features even with sensor errors. Furthermore, a sufficient number of features are available to correct mobile robot pose. Experimental results of the EKF-based SLAM demonstrate the performance of the proposed feature detection algorithm in a home-like environment. © 2005 IEEE.","author":[{"dropping-particle":"","family":"Choit","given":"Jinwoo","non-dropping-particle":"","parse-names":false,"suffix":""},{"dropping-particle":"","family":"Ahnt","given":"Sunghwan","non-dropping-particle":"","parse-names":false,"suffix":""},{"dropping-particle":"","family":"Chungt","given":"Wan Kyun","non-dropping-particle":"","parse-names":false,"suffix":""}],"container-title":"2005 IEEE/RSJ International Conference on Intelligent Robots and Systems, IROS","id":"ITEM-1","issued":{"date-parts":[["2005"]]},"page":"2083-2088","title":"Robust sonar feature detection for the slam of mobile robot","type":"article-journal"},"uris":["http://www.mendeley.com/documents/?uuid=1bb2f5e9-fba7-3702-8f24-a5ef60881d26"]}],"mendeley":{"formattedCitation":"(Choit et al., 2005)","plainTextFormattedCitation":"(Choit et al., 2005)","previouslyFormattedCitation":"(Choit et al., 2005)"},"properties":{"noteIndex":0},"schema":"https://github.com/citation-style-language/schema/raw/master/csl-citation.json"}</w:instrText>
      </w:r>
      <w:r>
        <w:rPr>
          <w:noProof/>
        </w:rPr>
        <w:fldChar w:fldCharType="separate"/>
      </w:r>
      <w:r w:rsidR="00D40BA6" w:rsidRPr="00D40BA6">
        <w:rPr>
          <w:noProof/>
        </w:rPr>
        <w:t>(Choit et al., 2005)</w:t>
      </w:r>
      <w:r>
        <w:rPr>
          <w:noProof/>
        </w:rPr>
        <w:fldChar w:fldCharType="end"/>
      </w:r>
      <w:r>
        <w:rPr>
          <w:noProof/>
        </w:rPr>
        <w:t xml:space="preserve">, microwave radar </w:t>
      </w:r>
      <w:r>
        <w:rPr>
          <w:noProof/>
        </w:rPr>
        <w:fldChar w:fldCharType="begin" w:fldLock="1"/>
      </w:r>
      <w:r w:rsidR="00D40BA6">
        <w:rPr>
          <w:noProof/>
        </w:rPr>
        <w:instrText>ADDIN CSL_CITATION {"citationItems":[{"id":"ITEM-1","itemData":{"DOI":"10.1109/TMTT.2017.2650911","ISSN":"00189480","abstract":"This paper reviews recent progress of portable short-range noncontact microwave radar systems for motion detection, positioning, and imaging applications. With the continuous advancements of modern semiconductor technologies and embedded computing, many functionalities that could only be achieved by bulky radar systems in the past are now integrated into portable devices with integrated circuit chips and printed circuits boards. These portable solutions are able to provide high motion detection sensitivity, excellent signal-to-noise ratio, and satisfactory range detection capability. Assisted by on-board signal processing algorithms, they can play important roles in various areas, such as health and elderly care, veterinary monitoring, human-computer interaction, structural monitoring, indoor tracking, and wind engineering. This paper reviews some system architectures and practical implementations for typical wireless sensing applications. It also discusses potential future developments for the next-generation portable smart radar systems.","author":[{"dropping-particle":"","family":"Li","given":"Changzhi","non-dropping-particle":"","parse-names":false,"suffix":""},{"dropping-particle":"","family":"Peng","given":"Zhengyu","non-dropping-particle":"","parse-names":false,"suffix":""},{"dropping-particle":"","family":"Huang","given":"Tien Yu","non-dropping-particle":"","parse-names":false,"suffix":""},{"dropping-particle":"","family":"Fan","given":"Tenglong","non-dropping-particle":"","parse-names":false,"suffix":""},{"dropping-particle":"","family":"Wang","given":"Fu Kang","non-dropping-particle":"","parse-names":false,"suffix":""},{"dropping-particle":"","family":"Horng","given":"Tzyy Sheng","non-dropping-particle":"","parse-names":false,"suffix":""},{"dropping-particle":"","family":"Munoz-Ferreras","given":"Jose Maria","non-dropping-particle":"","parse-names":false,"suffix":""},{"dropping-particle":"","family":"Gomez-Garcia","given":"Roberto","non-dropping-particle":"","parse-names":false,"suffix":""},{"dropping-particle":"","family":"Ran","given":"Lixin","non-dropping-particle":"","parse-names":false,"suffix":""},{"dropping-particle":"","family":"Lin","given":"Jenshan","non-dropping-particle":"","parse-names":false,"suffix":""}],"container-title":"IEEE Transactions on Microwave Theory and Techniques","id":"ITEM-1","issue":"5","issued":{"date-parts":[["2017","5","1"]]},"page":"1692-1706","publisher":"Institute of Electrical and Electronics Engineers Inc.","title":"A Review on Recent Progress of Portable Short-Range Noncontact Microwave Radar Systems","type":"article-journal","volume":"65"},"uris":["http://www.mendeley.com/documents/?uuid=48b3721b-1a68-3867-a0db-5c7b726f6303"]}],"mendeley":{"formattedCitation":"(C. Li et al., 2017)","plainTextFormattedCitation":"(C. Li et al., 2017)","previouslyFormattedCitation":"(C. Li et al., 2017)"},"properties":{"noteIndex":0},"schema":"https://github.com/citation-style-language/schema/raw/master/csl-citation.json"}</w:instrText>
      </w:r>
      <w:r>
        <w:rPr>
          <w:noProof/>
        </w:rPr>
        <w:fldChar w:fldCharType="separate"/>
      </w:r>
      <w:r w:rsidR="00D40BA6" w:rsidRPr="00D40BA6">
        <w:rPr>
          <w:noProof/>
        </w:rPr>
        <w:t>(C. Li et al., 2017)</w:t>
      </w:r>
      <w:r>
        <w:rPr>
          <w:noProof/>
        </w:rPr>
        <w:fldChar w:fldCharType="end"/>
      </w:r>
      <w:r>
        <w:rPr>
          <w:noProof/>
        </w:rPr>
        <w:t xml:space="preserve">, and cameras </w:t>
      </w:r>
      <w:r>
        <w:rPr>
          <w:noProof/>
        </w:rPr>
        <w:fldChar w:fldCharType="begin" w:fldLock="1"/>
      </w:r>
      <w:r w:rsidR="00D40BA6">
        <w:rPr>
          <w:noProof/>
        </w:rPr>
        <w:instrText>ADDIN CSL_CITATION {"citationItems":[{"id":"ITEM-1","itemData":{"DOI":"10.1109/ITSC.2014.6957799","ISBN":"9781479960781","abstract":"One of the most important features for any intelligent ground vehicle is based on how is reliable and complete the perception of the environment and the capability to discriminate what an obstacle is. Obstacle Detection (OD) is one of the most widely discussed topics in literature. Many approaches have been presented for different application fields and scenarios; in last years most of them have been revisited using stereo vision or 2D/3D sensor technologies. In this paper we present a brief survey about Obstacle Detection techniques based on stereo vision for intelligent ground vehicles, describing and comparing the most interesting approaches. In order to provide a generic overview of these techniques, it has been decided to focus the study only on the algorithms that have provided a major contribution through real-time experiments in unsupervised scenarios.","author":[{"dropping-particle":"","family":"Bernini","given":"Nicola","non-dropping-particle":"","parse-names":false,"suffix":""},{"dropping-particle":"","family":"Bertozzi","given":"Massimo","non-dropping-particle":"","parse-names":false,"suffix":""},{"dropping-particle":"","family":"Castangia","given":"Luca","non-dropping-particle":"","parse-names":false,"suffix":""},{"dropping-particle":"","family":"Patander","given":"Marco","non-dropping-particle":"","parse-names":false,"suffix":""},{"dropping-particle":"","family":"Sabbatelli","given":"Mario","non-dropping-particle":"","parse-names":false,"suffix":""}],"container-title":"2014 17th IEEE International Conference on Intelligent Transportation Systems, ITSC 2014","id":"ITEM-1","issued":{"date-parts":[["2014","11","14"]]},"page":"873-878","publisher":"Institute of Electrical and Electronics Engineers Inc.","title":"Real-time obstacle detection using stereo vision for autonomous ground vehicles: A survey","type":"article-journal"},"uris":["http://www.mendeley.com/documents/?uuid=7dc741dc-d2e8-3a93-be8d-9041e03d79d1"]}],"mendeley":{"formattedCitation":"(Bernini et al., 2014)","plainTextFormattedCitation":"(Bernini et al., 2014)","previouslyFormattedCitation":"(Bernini et al., 2014)"},"properties":{"noteIndex":0},"schema":"https://github.com/citation-style-language/schema/raw/master/csl-citation.json"}</w:instrText>
      </w:r>
      <w:r>
        <w:rPr>
          <w:noProof/>
        </w:rPr>
        <w:fldChar w:fldCharType="separate"/>
      </w:r>
      <w:r w:rsidR="00D40BA6" w:rsidRPr="00D40BA6">
        <w:rPr>
          <w:noProof/>
        </w:rPr>
        <w:t>(Bernini et al., 2014)</w:t>
      </w:r>
      <w:r>
        <w:rPr>
          <w:noProof/>
        </w:rPr>
        <w:fldChar w:fldCharType="end"/>
      </w:r>
      <w:r>
        <w:rPr>
          <w:noProof/>
        </w:rPr>
        <w:t>.</w:t>
      </w:r>
      <w:r>
        <w:rPr>
          <w:noProof/>
        </w:rPr>
        <w:br/>
        <w:t>The other axis delineates between passive and active sensors.</w:t>
      </w:r>
      <w:r>
        <w:rPr>
          <w:noProof/>
        </w:rPr>
        <w:br/>
        <w:t xml:space="preserve">A passsive sensor such as a CCD camera </w:t>
      </w:r>
      <w:r>
        <w:rPr>
          <w:noProof/>
        </w:rPr>
        <w:fldChar w:fldCharType="begin" w:fldLock="1"/>
      </w:r>
      <w:r w:rsidR="00D40BA6">
        <w:rPr>
          <w:noProof/>
        </w:rPr>
        <w:instrText>ADDIN CSL_CITATION {"citationItems":[{"id":"ITEM-1","itemData":{"DOI":"10.1109/JEDS.2014.2306412","ISSN":"21686734","abstract":"The pinned photodiode is the primary photodetector structure used in most CCD and CMOS image sensors. This paper reviews the development, physics, and technology of the pinned photodiode.","author":[{"dropping-particle":"","family":"Fossum","given":"Eric R.","non-dropping-particle":"","parse-names":false,"suffix":""},{"dropping-particle":"","family":"Hondongwa","given":"Donald B.","non-dropping-particle":"","parse-names":false,"suffix":""}],"container-title":"IEEE Journal of the Electron Devices Society","id":"ITEM-1","issue":"3","issued":{"date-parts":[["2014","5","1"]]},"page":"33-43","publisher":"Institute of Electrical and Electronics Engineers Inc.","title":"A review of the pinned photodiode for CCD and CMOS image sensors","type":"article-journal","volume":"2"},"uris":["http://www.mendeley.com/documents/?uuid=9b2bf400-4e51-3b48-b3c4-2900400430ae"]}],"mendeley":{"formattedCitation":"(Fossum &amp; Hondongwa, 2014)","plainTextFormattedCitation":"(Fossum &amp; Hondongwa, 2014)","previouslyFormattedCitation":"(Fossum &amp; Hondongwa, 2014)"},"properties":{"noteIndex":0},"schema":"https://github.com/citation-style-language/schema/raw/master/csl-citation.json"}</w:instrText>
      </w:r>
      <w:r>
        <w:rPr>
          <w:noProof/>
        </w:rPr>
        <w:fldChar w:fldCharType="separate"/>
      </w:r>
      <w:r w:rsidR="00D40BA6" w:rsidRPr="00D40BA6">
        <w:rPr>
          <w:noProof/>
        </w:rPr>
        <w:t>(Fossum &amp; Hondongwa, 2014)</w:t>
      </w:r>
      <w:r>
        <w:rPr>
          <w:noProof/>
        </w:rPr>
        <w:fldChar w:fldCharType="end"/>
      </w:r>
      <w:r>
        <w:rPr>
          <w:noProof/>
        </w:rPr>
        <w:t xml:space="preserve"> or thermal camera </w:t>
      </w:r>
      <w:r>
        <w:rPr>
          <w:noProof/>
        </w:rPr>
        <w:fldChar w:fldCharType="begin" w:fldLock="1"/>
      </w:r>
      <w:r w:rsidR="00D40BA6">
        <w:rPr>
          <w:noProof/>
        </w:rPr>
        <w:instrText>ADDIN CSL_CITATION {"citationItems":[{"id":"ITEM-1","itemData":{"URL":"https://patents.google.com/patent/US5994699A/en","accessed":{"date-parts":[["2022","7","5"]]},"author":[{"dropping-particle":"","family":"Akagawa","given":"Keiichi","non-dropping-particle":"","parse-names":false,"suffix":""}],"id":"ITEM-1","issued":{"date-parts":[["1996"]]},"title":"US5994699A - Thermal camera for infrared imaging - Google Patents","type":"webpage"},"uris":["http://www.mendeley.com/documents/?uuid=3be436d7-4068-314e-a5b4-2cf2ba17e534"]}],"mendeley":{"formattedCitation":"(Akagawa, 1996)","plainTextFormattedCitation":"(Akagawa, 1996)","previouslyFormattedCitation":"(Akagawa, 1996)"},"properties":{"noteIndex":0},"schema":"https://github.com/citation-style-language/schema/raw/master/csl-citation.json"}</w:instrText>
      </w:r>
      <w:r>
        <w:rPr>
          <w:noProof/>
        </w:rPr>
        <w:fldChar w:fldCharType="separate"/>
      </w:r>
      <w:r w:rsidR="00D40BA6" w:rsidRPr="00D40BA6">
        <w:rPr>
          <w:noProof/>
        </w:rPr>
        <w:t>(Akagawa, 1996)</w:t>
      </w:r>
      <w:r>
        <w:rPr>
          <w:noProof/>
        </w:rPr>
        <w:fldChar w:fldCharType="end"/>
      </w:r>
      <w:r>
        <w:rPr>
          <w:noProof/>
        </w:rPr>
        <w:t xml:space="preserve"> receives environmental information energy whereas an active sensor generates and emits energy and measures the response. Passive sensors use less power but often require more </w:t>
      </w:r>
      <w:r>
        <w:rPr>
          <w:noProof/>
        </w:rPr>
        <w:lastRenderedPageBreak/>
        <w:t>processing time to process resulting datasets.</w:t>
      </w:r>
      <w:r>
        <w:rPr>
          <w:noProof/>
        </w:rPr>
        <w:br/>
        <w:t>Active sensors tend to require less processing time and have further range but require power to emit the signals and can be influenced by other sources of similar energy.</w:t>
      </w:r>
      <w:r>
        <w:rPr>
          <w:noProof/>
        </w:rPr>
        <w:br/>
      </w:r>
      <w:r>
        <w:rPr>
          <w:noProof/>
        </w:rPr>
        <w:br/>
      </w:r>
      <w:r>
        <w:rPr>
          <w:noProof/>
        </w:rPr>
        <w:drawing>
          <wp:inline distT="0" distB="0" distL="0" distR="0" wp14:anchorId="2276620B" wp14:editId="329C17D0">
            <wp:extent cx="5760085" cy="2698750"/>
            <wp:effectExtent l="0" t="0" r="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0085" cy="2698750"/>
                    </a:xfrm>
                    <a:prstGeom prst="rect">
                      <a:avLst/>
                    </a:prstGeom>
                  </pic:spPr>
                </pic:pic>
              </a:graphicData>
            </a:graphic>
          </wp:inline>
        </w:drawing>
      </w:r>
    </w:p>
    <w:p w14:paraId="0B755B39" w14:textId="2E144416" w:rsidR="004B3066" w:rsidRDefault="00121E32" w:rsidP="009F0794">
      <w:pPr>
        <w:pStyle w:val="Caption"/>
      </w:pPr>
      <w:bookmarkStart w:id="50" w:name="_Toc143358139"/>
      <w:r>
        <w:t xml:space="preserve">Figure </w:t>
      </w:r>
      <w:ins w:id="51" w:author="Brett Davidson" w:date="2023-09-23T18:56:00Z">
        <w:r w:rsidR="009F0794">
          <w:fldChar w:fldCharType="begin"/>
        </w:r>
        <w:r w:rsidR="009F0794">
          <w:instrText xml:space="preserve"> STYLEREF 1 \s </w:instrText>
        </w:r>
      </w:ins>
      <w:r w:rsidR="009F0794">
        <w:fldChar w:fldCharType="separate"/>
      </w:r>
      <w:r w:rsidR="009F0794">
        <w:t>1</w:t>
      </w:r>
      <w:ins w:id="52"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53" w:author="Brett Davidson" w:date="2023-09-23T18:56:00Z">
        <w:r w:rsidR="009F0794">
          <w:t>5</w:t>
        </w:r>
        <w:r w:rsidR="009F0794">
          <w:fldChar w:fldCharType="end"/>
        </w:r>
      </w:ins>
      <w:del w:id="54"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1</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5</w:delText>
        </w:r>
        <w:r w:rsidR="00F7573E" w:rsidDel="009F0794">
          <w:fldChar w:fldCharType="end"/>
        </w:r>
      </w:del>
      <w:r>
        <w:t xml:space="preserve">  Sensor Types</w:t>
      </w:r>
      <w:bookmarkEnd w:id="50"/>
    </w:p>
    <w:p w14:paraId="1FD486F3" w14:textId="4EB3A6F6" w:rsidR="004B3066" w:rsidRPr="00121E32" w:rsidRDefault="005E6285" w:rsidP="00121E32">
      <w:pPr>
        <w:pStyle w:val="BodyText"/>
      </w:pPr>
      <w:r>
        <w:t>Radio detection and ranging or “</w:t>
      </w:r>
      <w:r w:rsidR="004B3066" w:rsidRPr="00121E32">
        <w:t>Radar</w:t>
      </w:r>
      <w:r>
        <w:t>”</w:t>
      </w:r>
      <w:r w:rsidR="004B3066" w:rsidRPr="00121E32">
        <w:t xml:space="preserve"> is an active system often utilised on full-size vehicles as it has a long range and can cope with dusty conditions. </w:t>
      </w:r>
      <w:r>
        <w:t xml:space="preserve">The system works by emitting radio signals and timing how long it takes for the signal to return after being bounced off an obstacle. </w:t>
      </w:r>
      <w:r w:rsidR="004B3066" w:rsidRPr="00121E32">
        <w:t xml:space="preserve">Rain and snow can cause attenuation, but in a </w:t>
      </w:r>
      <w:r>
        <w:t xml:space="preserve">large </w:t>
      </w:r>
      <w:r w:rsidR="004B3066" w:rsidRPr="00121E32">
        <w:t xml:space="preserve">vehicle, power </w:t>
      </w:r>
      <w:r w:rsidR="006247D2">
        <w:t>may</w:t>
      </w:r>
      <w:r w:rsidR="004B3066" w:rsidRPr="00121E32">
        <w:t xml:space="preserve"> be boosted to compensate for this. The data returned is of high resolution (normally a point) but categorisation of an object is not possible without further processing.</w:t>
      </w:r>
    </w:p>
    <w:p w14:paraId="40FA56FE" w14:textId="5D191098" w:rsidR="004B3066" w:rsidRDefault="004B3066" w:rsidP="004B3066">
      <w:pPr>
        <w:pStyle w:val="BodyText"/>
        <w:rPr>
          <w:noProof/>
        </w:rPr>
      </w:pPr>
      <w:r w:rsidRPr="00121E32">
        <w:t xml:space="preserve">Forward looking UWB (ultra-wide-band) radar can penetrate grasses </w:t>
      </w:r>
      <w:r w:rsidRPr="00121E32">
        <w:fldChar w:fldCharType="begin" w:fldLock="1"/>
      </w:r>
      <w:r w:rsidR="00D40BA6">
        <w:instrText>ADDIN CSL_CITATION {"citationItems":[{"id":"ITEM-1","itemData":{"DOI":"10.1117/12.488581","ISSN":"0277786X","abstract":"The U.S. Army Research Laboratory (ARL), as part of a customer and mission-funded exploratory development program, has been evaluating low-frequency, ultra-wideband (UWB) imaging radar for forward imaging to support the Army's vision for increased mobility and survivability of unmanned ground vehicle missions. As part of the program to improve the radar system and imaging capability, ARL has incorporated a differential global positioning system (DGPS) for motion compensation into the radar system. The use of DGPS can greatly increase positional accuracy, thereby allowing us to improve our ability to focus better images for the detection of small targets such as plastic mines and other concealed objects buried underground. The ability of UWB radar technology to detect concealed objects could provide an important obstacle avoidance capability for robotic vehicles, which would improve the speed and maneuverability of these vehicles and consequently increase the survivability of the U.S. forces.\n\nThis paper details the integration and discusses the significance of integrating a DGPS into the radar system for forward imaging. It also compares the difference between DGPS and the motion compensation data collected by the use of the original theodolite-based system.","author":[{"dropping-particle":"","family":"Wong","given":"David C.","non-dropping-particle":"","parse-names":false,"suffix":""},{"dropping-particle":"","family":"Bui","given":"Khang","non-dropping-particle":"","parse-names":false,"suffix":""},{"dropping-particle":"","family":"Nguyen","given":"Lam H.","non-dropping-particle":"","parse-names":false,"suffix":""},{"dropping-particle":"","family":"Smith","given":"Gregory","non-dropping-particle":"","parse-names":false,"suffix":""},{"dropping-particle":"","family":"Ton","given":"Tuan T.","non-dropping-particle":"","parse-names":false,"suffix":""}],"container-title":"https://doi.org/10.1117/12.488581","id":"ITEM-1","issued":{"date-parts":[["2003","9","30"]]},"page":"529-538","publisher":"SPIE","title":"Integration of differential global positioning system with ultrawideband synthetic aperture radar for forward imaging","type":"article-journal","volume":"5083"},"uris":["http://www.mendeley.com/documents/?uuid=46836561-0260-38cb-b3b6-5fcbb151ba89"]}],"mendeley":{"formattedCitation":"(Wong et al., 2003)","plainTextFormattedCitation":"(Wong et al., 2003)","previouslyFormattedCitation":"(Wong et al., 2003)"},"properties":{"noteIndex":0},"schema":"https://github.com/citation-style-language/schema/raw/master/csl-citation.json"}</w:instrText>
      </w:r>
      <w:r w:rsidRPr="00121E32">
        <w:fldChar w:fldCharType="separate"/>
      </w:r>
      <w:r w:rsidR="00D40BA6" w:rsidRPr="00D40BA6">
        <w:rPr>
          <w:noProof/>
        </w:rPr>
        <w:t>(Wong et al., 2003)</w:t>
      </w:r>
      <w:r w:rsidRPr="00121E32">
        <w:fldChar w:fldCharType="end"/>
      </w:r>
      <w:r w:rsidRPr="00121E32">
        <w:t xml:space="preserve"> to determine rocks hidden behind tall grass, etc. but developing a data model for the reflected nature of holes such as rabbit warrens may be indistinguishable from background noise and may not measure far enough ahead of the rover for the rover to be able to avoid the obstacle. This is an aspect of object avoidance that does not appear to be well-researched</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w:t>
      </w:r>
      <w:r w:rsidRPr="00121E32">
        <w:t>‬ besides Wong’s work but is a project more suited to an RF engineer to design the required antennae array</w:t>
      </w:r>
      <w:r w:rsidR="007E573A">
        <w:t xml:space="preserve"> and is out of scope for this project</w:t>
      </w:r>
      <w:r w:rsidRPr="00121E32">
        <w:t>.</w:t>
      </w:r>
      <w:r w:rsidR="00121E32">
        <w:br/>
      </w:r>
      <w:r w:rsidR="00121E32">
        <w:br/>
      </w:r>
      <w:r w:rsidR="005E6285">
        <w:rPr>
          <w:noProof/>
        </w:rPr>
        <w:t>Sonic navigation and ranging or “</w:t>
      </w:r>
      <w:r>
        <w:rPr>
          <w:noProof/>
        </w:rPr>
        <w:t>Sonar</w:t>
      </w:r>
      <w:r w:rsidR="005E6285">
        <w:rPr>
          <w:noProof/>
        </w:rPr>
        <w:t>”</w:t>
      </w:r>
      <w:r>
        <w:rPr>
          <w:noProof/>
        </w:rPr>
        <w:t xml:space="preserve"> (typically an active ultrasonic sensor) </w:t>
      </w:r>
      <w:r w:rsidR="005E6285">
        <w:rPr>
          <w:noProof/>
        </w:rPr>
        <w:t xml:space="preserve">works like radar but the systems emits sound rather than radio waves. Sonar </w:t>
      </w:r>
      <w:r>
        <w:rPr>
          <w:noProof/>
        </w:rPr>
        <w:t xml:space="preserve">suffers from environmental constraints such as wind, temperature and humidity which effect the measurement accuracy </w:t>
      </w:r>
      <w:r>
        <w:rPr>
          <w:noProof/>
        </w:rPr>
        <w:fldChar w:fldCharType="begin" w:fldLock="1"/>
      </w:r>
      <w:r w:rsidR="00D40BA6">
        <w:rPr>
          <w:noProof/>
        </w:rPr>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Pr>
          <w:noProof/>
        </w:rPr>
        <w:fldChar w:fldCharType="separate"/>
      </w:r>
      <w:r w:rsidR="00D40BA6" w:rsidRPr="00D40BA6">
        <w:rPr>
          <w:noProof/>
        </w:rPr>
        <w:t>(Mohammed et al., 2020)</w:t>
      </w:r>
      <w:r>
        <w:rPr>
          <w:noProof/>
        </w:rPr>
        <w:fldChar w:fldCharType="end"/>
      </w:r>
      <w:r>
        <w:rPr>
          <w:noProof/>
        </w:rPr>
        <w:t xml:space="preserve">. Ultrasonic sensors are also limited to the speed of sound (the signal attenuates heavily in air) and thus have limitations on their range. The wavelength is approximately 4mm and so can miss </w:t>
      </w:r>
      <w:r>
        <w:rPr>
          <w:noProof/>
        </w:rPr>
        <w:lastRenderedPageBreak/>
        <w:t xml:space="preserve">some narrow surfaces such as a narrow bush branch, etc. As sonar uses reflection, </w:t>
      </w:r>
      <w:r w:rsidR="005E6285">
        <w:rPr>
          <w:noProof/>
        </w:rPr>
        <w:t xml:space="preserve">like radar, </w:t>
      </w:r>
      <w:r>
        <w:rPr>
          <w:noProof/>
        </w:rPr>
        <w:t xml:space="preserve">any surfaces at oblique angles (soft edges) to the rover may not reflect back </w:t>
      </w:r>
      <w:r>
        <w:rPr>
          <w:noProof/>
        </w:rPr>
        <w:fldChar w:fldCharType="begin" w:fldLock="1"/>
      </w:r>
      <w:r w:rsidR="00D40BA6">
        <w:rPr>
          <w:noProof/>
        </w:rPr>
        <w:instrText>ADDIN CSL_CITATION {"citationItems":[{"id":"ITEM-1","itemData":{"abstract":", water proofing of ultrasonic sensors, parallel ultrasonic sensor, outdoor sonar sensing Ultrasonic or sonar sensors are widely used for range finding for indoor and outdoor applications in robotics. However, for outdoors applications, they pose different environmental challenges. Ultrasonic sensor can be used both in air and underwater. It emits acoustic pulses in a cone shaped form in its surroundings and waits for the echoes from the objects nearby that lie within its working range. Ultrasonic sensors have convincing advantages over other sensors. However, sonar sensors have different practical limitations as well which need to be carefully dealt with while working with these sensors. Ultrasonic sensors have several applications in electronics and robotics including obstacle detection and avoidance, mapping and navigation, object recognition and identification. Ultrasonic sensors are widely used in automatic car parking systems in modern vehicles, where two to four sensors are mounted in rear bumper for detecting obstacles up to 2.5 meter and assisting the driver about the parallel parking. The thesis is mainly divided into two parts. In the first part, background studies and literature review is presented which describes sonar sensing principle, applications, advantages, limitations and outdoor sensing challenges. In the second part, a sonar system for obstacle detection for a mobile machine is implemented and its tests and results are discussed. The study indicates the testing of ultrasonic sensors for obstacles detection for an autonomous mobile vehicle outdoor. The sensors were tested both on static frame and on real machine detecting different obstacles from 60 cm up to five meters. The results are better when the object is in front or moving along the axis of the sensor. The sensors are connected in series and are in ranging mode all the time. The experimental results show that the environmental factors like, air turbulence and temperature change affect the speed of sound in air and measuring range. The ranging value is better indoors than the outdoors for same obstacles. However, the results are better on less windy day and also when the surface is strong reflector. It is noted that the results get improved when a cone made of paper or plastic is wrapped around the transducer. The sensor is protected with a water proof casing made of PVC plastic material and it is noted that the casing made of aluminum does not yield good results as compared …","author":[{"dropping-particle":"","family":"Mubarak","given":"Muhammad Nauman","non-dropping-particle":"","parse-names":false,"suffix":""}],"id":"ITEM-1","issued":{"date-parts":[["2013"]]},"title":"Degree Programme in Machine Automation Mubarak, Muhammad Nauman: Outdoor Obstacle Detection using Ultrasonic sensors for an autonomous vehicle ensuring safe operations","type":"article-journal"},"uris":["http://www.mendeley.com/documents/?uuid=7885c169-7b36-3848-aac0-2575bca10d05"]}],"mendeley":{"formattedCitation":"(Mubarak, 2013)","plainTextFormattedCitation":"(Mubarak, 2013)","previouslyFormattedCitation":"(Mubarak, 2013)"},"properties":{"noteIndex":0},"schema":"https://github.com/citation-style-language/schema/raw/master/csl-citation.json"}</w:instrText>
      </w:r>
      <w:r>
        <w:rPr>
          <w:noProof/>
        </w:rPr>
        <w:fldChar w:fldCharType="separate"/>
      </w:r>
      <w:r w:rsidR="00D40BA6" w:rsidRPr="00D40BA6">
        <w:rPr>
          <w:noProof/>
        </w:rPr>
        <w:t>(Mubarak, 2013)</w:t>
      </w:r>
      <w:r>
        <w:rPr>
          <w:noProof/>
        </w:rPr>
        <w:fldChar w:fldCharType="end"/>
      </w:r>
      <w:r>
        <w:rPr>
          <w:noProof/>
        </w:rPr>
        <w:t xml:space="preserve"> and reflections from multiple objects may also confuse a sensor. Vegetation tends to confuse a sonar system as well, particularly if the grass is blowing in a wind. The wide beam angle reduces directional resolution (overlapping ultrasonic sensors have been used to reduce this limit) and the speed of sound (343m/s) limits the sensing rate. </w:t>
      </w:r>
      <w:r>
        <w:rPr>
          <w:noProof/>
        </w:rPr>
        <w:fldChar w:fldCharType="begin" w:fldLock="1"/>
      </w:r>
      <w:r w:rsidR="00D40BA6">
        <w:rPr>
          <w:noProof/>
        </w:rPr>
        <w:instrText>ADDIN CSL_CITATION {"citationItems":[{"id":"ITEM-1","itemData":{"DOI":"10.1007/978-3-540-30301-5","ISBN":"9783540303015","abstract":"Sonar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Robotics","id":"ITEM-1","issue":"January 2008","issued":{"date-parts":[["2008"]]},"title":"Sonar Sensing","type":"article-journal"},"uris":["http://www.mendeley.com/documents/?uuid=9abac4f1-d8fe-4fc0-97ae-8701eedc02e6"]}],"mendeley":{"formattedCitation":"(Kleeman &amp; Kuc, 2008)","plainTextFormattedCitation":"(Kleeman &amp; Kuc, 2008)","previouslyFormattedCitation":"(Kleeman &amp; Kuc, 2008)"},"properties":{"noteIndex":0},"schema":"https://github.com/citation-style-language/schema/raw/master/csl-citation.json"}</w:instrText>
      </w:r>
      <w:r>
        <w:rPr>
          <w:noProof/>
        </w:rPr>
        <w:fldChar w:fldCharType="separate"/>
      </w:r>
      <w:r w:rsidR="00D40BA6" w:rsidRPr="00D40BA6">
        <w:rPr>
          <w:noProof/>
        </w:rPr>
        <w:t>(Kleeman &amp; Kuc, 2008)</w:t>
      </w:r>
      <w:r>
        <w:rPr>
          <w:noProof/>
        </w:rPr>
        <w:fldChar w:fldCharType="end"/>
      </w:r>
      <w:r>
        <w:rPr>
          <w:noProof/>
        </w:rPr>
        <w:t>. Sonar’s main advantages are price and that, being sound based, they are immune to visibility issues such as dust, fog and night.</w:t>
      </w:r>
      <w:r>
        <w:rPr>
          <w:noProof/>
        </w:rPr>
        <w:br/>
      </w:r>
      <w:r>
        <w:rPr>
          <w:noProof/>
        </w:rPr>
        <w:br/>
      </w:r>
      <w:r w:rsidR="005E6285">
        <w:rPr>
          <w:noProof/>
        </w:rPr>
        <w:t>Light detection and ranging or “</w:t>
      </w:r>
      <w:r>
        <w:rPr>
          <w:noProof/>
        </w:rPr>
        <w:t>Lidar</w:t>
      </w:r>
      <w:r w:rsidR="005E6285">
        <w:rPr>
          <w:noProof/>
        </w:rPr>
        <w:t>”</w:t>
      </w:r>
      <w:r>
        <w:rPr>
          <w:noProof/>
        </w:rPr>
        <w:t xml:space="preserve"> has been used effectively in many rover deployments and is the method of choice for many household vacuum cleaner robots </w:t>
      </w:r>
      <w:r>
        <w:rPr>
          <w:noProof/>
        </w:rPr>
        <w:fldChar w:fldCharType="begin" w:fldLock="1"/>
      </w:r>
      <w:r w:rsidR="00D40BA6">
        <w:rPr>
          <w:noProof/>
        </w:rPr>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Review","type":"article-journal","volume":"20"},"uris":["http://www.mendeley.com/documents/?uuid=2d3ea3eb-87d6-329e-a915-f0d07408cb61"]}],"mendeley":{"formattedCitation":"(Mohammed et al., 2020)","plainTextFormattedCitation":"(Mohammed et al., 2020)","previouslyFormattedCitation":"(Mohammed et al., 2020)"},"properties":{"noteIndex":0},"schema":"https://github.com/citation-style-language/schema/raw/master/csl-citation.json"}</w:instrText>
      </w:r>
      <w:r>
        <w:rPr>
          <w:noProof/>
        </w:rPr>
        <w:fldChar w:fldCharType="separate"/>
      </w:r>
      <w:r w:rsidR="00D40BA6" w:rsidRPr="00D40BA6">
        <w:rPr>
          <w:noProof/>
        </w:rPr>
        <w:t>(Mohammed et al., 2020)</w:t>
      </w:r>
      <w:r>
        <w:rPr>
          <w:noProof/>
        </w:rPr>
        <w:fldChar w:fldCharType="end"/>
      </w:r>
      <w:r>
        <w:rPr>
          <w:noProof/>
        </w:rPr>
        <w:t>. Lidar is an active light (</w:t>
      </w:r>
      <w:r w:rsidR="005E6285">
        <w:rPr>
          <w:noProof/>
        </w:rPr>
        <w:t>light amplification by stimulated emission of radiation or “</w:t>
      </w:r>
      <w:r>
        <w:rPr>
          <w:noProof/>
        </w:rPr>
        <w:t>laser</w:t>
      </w:r>
      <w:r w:rsidR="005E6285">
        <w:rPr>
          <w:noProof/>
        </w:rPr>
        <w:t>”</w:t>
      </w:r>
      <w:r>
        <w:rPr>
          <w:noProof/>
        </w:rPr>
        <w:t xml:space="preserve">) reflection system and is less affected by background solar radiation or night but is affected by dust, fog, rain, ice and snow </w:t>
      </w:r>
      <w:r>
        <w:rPr>
          <w:noProof/>
        </w:rPr>
        <w:fldChar w:fldCharType="begin" w:fldLock="1"/>
      </w:r>
      <w:r w:rsidR="00D40BA6">
        <w:rPr>
          <w:noProof/>
        </w:rPr>
        <w:instrText>ADDIN CSL_CITATION {"citationItems":[{"id":"ITEM-1","itemData":{"abstract":"The Urban Search and Rescue Simulation used for RoboCup lacks realistic response of laser range finders on smoke. In this paper, the behavior of a Hokuyo and Sick laser range finder in a smoky environment is studied. The behavior of the lasers is among others a function of the visibility level, and in this article this function is quantified into an explicit model. This model is implemented in a simulation environment which is the basis of the Virtual Robot competition of the RoboCup Rescue League. The behavior of both real and virtual laser range finders is compared in a number of validation tests. The validation tests show that the behavior of the laser range finders in the simulation is consistent with the real world.","author":[{"dropping-particle":"","family":"Formsma","given":"Okke","non-dropping-particle":"","parse-names":false,"suffix":""},{"dropping-particle":"","family":"Dijkshoorn","given":"Nick","non-dropping-particle":"","parse-names":false,"suffix":""},{"dropping-particle":"","family":"Noort","given":"Sander","non-dropping-particle":"Van","parse-names":false,"suffix":""},{"dropping-particle":"","family":"Visser","given":"Arnoud","non-dropping-particle":"","parse-names":false,"suffix":""}],"id":"ITEM-1","issued":{"date-parts":[["2010"]]},"title":"Realistic Simulation of Laser Range Finder Behavior in a Smoky Environment","type":"article-journal"},"uris":["http://www.mendeley.com/documents/?uuid=e139f371-6979-31f9-835f-2c59b6445b76"]}],"mendeley":{"formattedCitation":"(Formsma et al., 2010)","plainTextFormattedCitation":"(Formsma et al., 2010)","previouslyFormattedCitation":"(Formsma et al., 2010)"},"properties":{"noteIndex":0},"schema":"https://github.com/citation-style-language/schema/raw/master/csl-citation.json"}</w:instrText>
      </w:r>
      <w:r>
        <w:rPr>
          <w:noProof/>
        </w:rPr>
        <w:fldChar w:fldCharType="separate"/>
      </w:r>
      <w:r w:rsidR="00D40BA6" w:rsidRPr="00D40BA6">
        <w:rPr>
          <w:noProof/>
        </w:rPr>
        <w:t>(Formsma et al., 2010)</w:t>
      </w:r>
      <w:r>
        <w:rPr>
          <w:noProof/>
        </w:rPr>
        <w:fldChar w:fldCharType="end"/>
      </w:r>
      <w:r>
        <w:rPr>
          <w:noProof/>
        </w:rPr>
        <w:t>.  360degree lidars are a relatively cheap form of object detection, enabling edge detection of an object, but only scan in a single dimension, missing objects higher or lower than the narrow scan angle. Scanning vertically while a motor rotates the lidar unit provides a complete view</w:t>
      </w:r>
      <w:r w:rsidR="005E6285">
        <w:rPr>
          <w:noProof/>
        </w:rPr>
        <w:t>point</w:t>
      </w:r>
      <w:r>
        <w:rPr>
          <w:noProof/>
        </w:rPr>
        <w:t xml:space="preserve"> but reduces scanning time, limiting predictive ability. Wind effects on grass may also confuse the sensor. Maximum range is about 80m with an accuracy of +/- 50mm over a range of 20m </w:t>
      </w:r>
      <w:r>
        <w:rPr>
          <w:noProof/>
        </w:rPr>
        <w:fldChar w:fldCharType="begin" w:fldLock="1"/>
      </w:r>
      <w:r w:rsidR="00D40BA6">
        <w:rPr>
          <w:noProof/>
        </w:rPr>
        <w:instrText>ADDIN CSL_CITATION {"citationItems":[{"id":"ITEM-1","itemData":{"DOI":"10.1002/ROB.20127","ISSN":"15564959","abstract":"This paper describes the development of an autonomous vehicle system that participated in the 2005 DARPA Grand Challenge event. After a brief description of the event, the architecture, based on version 3.2 of the Department of Defense Joint Architecture for Unmanned Systems, and the design of the system are presented in detail. In particular, the \"smart sensor\" concept is introduced which provided a standardized means for each sensor to present data for rapid integration and arbitration. Information about the vehicle design, system localization, perception sensors, and the dynamic planning algorithms that were used is then presented in detail. Subsequently, testing results and performance results are presented. © 2006 Wiley Periodicals, Inc.","author":[{"dropping-particle":"","family":"Crane","given":"Carl D.","non-dropping-particle":"","parse-names":false,"suffix":""},{"dropping-particle":"","family":"Armstrong","given":"David G.","non-dropping-particle":"","parse-names":false,"suffix":""},{"dropping-particle":"","family":"Touchton","given":"Robert","non-dropping-particle":"","parse-names":false,"suffix":""},{"dropping-particle":"","family":"Galluzzo","given":"Tom","non-dropping-particle":"","parse-names":false,"suffix":""},{"dropping-particle":"","family":"Solanki","given":"Sanjay","non-dropping-particle":"","parse-names":false,"suffix":""},{"dropping-particle":"","family":"Lee","given":"Jaesang","non-dropping-particle":"","parse-names":false,"suffix":""},{"dropping-particle":"","family":"Kent","given":"Daniel","non-dropping-particle":"","parse-names":false,"suffix":""},{"dropping-particle":"","family":"Ahmed","given":"Maryum","non-dropping-particle":"","parse-names":false,"suffix":""},{"dropping-particle":"","family":"Montane","given":"Roberto","non-dropping-particle":"","parse-names":false,"suffix":""},{"dropping-particle":"","family":"Ridgeway","given":"Shannon","non-dropping-particle":"","parse-names":false,"suffix":""},{"dropping-particle":"","family":"Velat","given":"Steve","non-dropping-particle":"","parse-names":false,"suffix":""},{"dropping-particle":"","family":"Garcia","given":"Greg","non-dropping-particle":"","parse-names":false,"suffix":""},{"dropping-particle":"","family":"Griffis","given":"Michael","non-dropping-particle":"","parse-names":false,"suffix":""},{"dropping-particle":"","family":"Gray","given":"Sarah","non-dropping-particle":"","parse-names":false,"suffix":""},{"dropping-particle":"","family":"Washburn","given":"John","non-dropping-particle":"","parse-names":false,"suffix":""},{"dropping-particle":"","family":"Routson","given":"Gregory","non-dropping-particle":"","parse-names":false,"suffix":""}],"container-title":"Journal of Field Robotics","id":"ITEM-1","issue":"8","issued":{"date-parts":[["2006","8"]]},"page":"599-623","title":"Field report: Team CIMAR's NaviGATOR: An unmanned ground vehicle for the 2005 DARPA Grand Challenge","type":"article-journal","volume":"23"},"uris":["http://www.mendeley.com/documents/?uuid=bf01ece6-0cbc-3c80-9dda-f444e6473f3e"]}],"mendeley":{"formattedCitation":"(Crane et al., 2006)","plainTextFormattedCitation":"(Crane et al., 2006)","previouslyFormattedCitation":"(Crane et al., 2006)"},"properties":{"noteIndex":0},"schema":"https://github.com/citation-style-language/schema/raw/master/csl-citation.json"}</w:instrText>
      </w:r>
      <w:r>
        <w:rPr>
          <w:noProof/>
        </w:rPr>
        <w:fldChar w:fldCharType="separate"/>
      </w:r>
      <w:r w:rsidR="00D40BA6" w:rsidRPr="00D40BA6">
        <w:rPr>
          <w:noProof/>
        </w:rPr>
        <w:t>(Crane et al., 2006)</w:t>
      </w:r>
      <w:r>
        <w:rPr>
          <w:noProof/>
        </w:rPr>
        <w:fldChar w:fldCharType="end"/>
      </w:r>
      <w:r>
        <w:rPr>
          <w:noProof/>
        </w:rPr>
        <w:t xml:space="preserve"> but </w:t>
      </w:r>
      <w:r w:rsidR="007E573A">
        <w:rPr>
          <w:noProof/>
        </w:rPr>
        <w:t>consumer</w:t>
      </w:r>
      <w:r>
        <w:rPr>
          <w:noProof/>
        </w:rPr>
        <w:t xml:space="preserve">-level lidar units tend to have a range of 12m. </w:t>
      </w:r>
      <w:r>
        <w:rPr>
          <w:noProof/>
        </w:rPr>
        <w:fldChar w:fldCharType="begin" w:fldLock="1"/>
      </w:r>
      <w:r w:rsidR="00D40BA6">
        <w:rPr>
          <w:noProof/>
        </w:rPr>
        <w:instrText>ADDIN CSL_CITATION {"citationItems":[{"id":"ITEM-1","itemData":{"URL":"https://www.adafruit.com/product/4010","accessed":{"date-parts":[["2022","5","10"]]},"author":[{"dropping-particle":"","family":"Adafruit","given":"","non-dropping-particle":"","parse-names":false,"suffix":""}],"id":"ITEM-1","issued":{"date-parts":[["2022"]]},"title":"Slamtec RPLIDAR A1 - 360 Laser Range Scanner : ID 4010 : $99.95 : Adafruit Industries, Unique &amp; fun DIY electronics and kits","type":"webpage"},"uris":["http://www.mendeley.com/documents/?uuid=c97672a4-792c-3e1a-8765-2f87f195d258"]}],"mendeley":{"formattedCitation":"(Adafruit, 2022)","plainTextFormattedCitation":"(Adafruit, 2022)","previouslyFormattedCitation":"(Adafruit, 2022)"},"properties":{"noteIndex":0},"schema":"https://github.com/citation-style-language/schema/raw/master/csl-citation.json"}</w:instrText>
      </w:r>
      <w:r>
        <w:rPr>
          <w:noProof/>
        </w:rPr>
        <w:fldChar w:fldCharType="separate"/>
      </w:r>
      <w:r w:rsidR="00D40BA6" w:rsidRPr="00D40BA6">
        <w:rPr>
          <w:noProof/>
        </w:rPr>
        <w:t>(Adafruit, 2022)</w:t>
      </w:r>
      <w:r>
        <w:rPr>
          <w:noProof/>
        </w:rPr>
        <w:fldChar w:fldCharType="end"/>
      </w:r>
      <w:r>
        <w:rPr>
          <w:noProof/>
        </w:rPr>
        <w:br/>
      </w:r>
      <w:r>
        <w:rPr>
          <w:noProof/>
        </w:rPr>
        <w:br/>
        <w:t xml:space="preserve">Far-infra-red passive camera sensors have long range and are immune to most environmental factors such as rain, snow, etc. and </w:t>
      </w:r>
      <w:r w:rsidR="005E6285">
        <w:rPr>
          <w:noProof/>
        </w:rPr>
        <w:t xml:space="preserve">provide </w:t>
      </w:r>
      <w:r>
        <w:rPr>
          <w:noProof/>
        </w:rPr>
        <w:t>improve</w:t>
      </w:r>
      <w:r w:rsidR="005E6285">
        <w:rPr>
          <w:noProof/>
        </w:rPr>
        <w:t>d</w:t>
      </w:r>
      <w:r>
        <w:rPr>
          <w:noProof/>
        </w:rPr>
        <w:t xml:space="preserve"> resolution at night. They suffer from high cost and moderately high computer processing power required to analyse the visual data, along with low resolution (compared to a </w:t>
      </w:r>
      <w:r w:rsidR="005E6285">
        <w:rPr>
          <w:noProof/>
        </w:rPr>
        <w:t xml:space="preserve">conventional </w:t>
      </w:r>
      <w:r>
        <w:rPr>
          <w:noProof/>
        </w:rPr>
        <w:t xml:space="preserve">camera) and </w:t>
      </w:r>
      <w:r w:rsidR="005E6285">
        <w:rPr>
          <w:noProof/>
        </w:rPr>
        <w:t xml:space="preserve">only produce </w:t>
      </w:r>
      <w:r>
        <w:rPr>
          <w:noProof/>
        </w:rPr>
        <w:t xml:space="preserve">grey-scale images. Distinguishing objects in cold environments may be difficult. </w:t>
      </w:r>
      <w:r>
        <w:rPr>
          <w:noProof/>
        </w:rPr>
        <w:fldChar w:fldCharType="begin" w:fldLock="1"/>
      </w:r>
      <w:r w:rsidR="00D40BA6">
        <w:rPr>
          <w:noProof/>
        </w:rPr>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Pr>
          <w:noProof/>
        </w:rPr>
        <w:fldChar w:fldCharType="separate"/>
      </w:r>
      <w:r w:rsidR="00D40BA6" w:rsidRPr="00D40BA6">
        <w:rPr>
          <w:noProof/>
        </w:rPr>
        <w:t>(Mohammed et al., 2020)</w:t>
      </w:r>
      <w:r>
        <w:rPr>
          <w:noProof/>
        </w:rPr>
        <w:fldChar w:fldCharType="end"/>
      </w:r>
      <w:r>
        <w:rPr>
          <w:noProof/>
        </w:rPr>
        <w:t xml:space="preserve">. Matthies and Rankin </w:t>
      </w:r>
      <w:r>
        <w:rPr>
          <w:noProof/>
        </w:rPr>
        <w:fldChar w:fldCharType="begin" w:fldLock="1"/>
      </w:r>
      <w:r w:rsidR="00D40BA6">
        <w:rPr>
          <w:noProof/>
        </w:rPr>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Pr>
          <w:noProof/>
        </w:rPr>
        <w:fldChar w:fldCharType="separate"/>
      </w:r>
      <w:r w:rsidR="00D40BA6" w:rsidRPr="00D40BA6">
        <w:rPr>
          <w:noProof/>
        </w:rPr>
        <w:t>(L. Matthies &amp; Rankin, 2003)</w:t>
      </w:r>
      <w:r>
        <w:rPr>
          <w:noProof/>
        </w:rPr>
        <w:fldChar w:fldCharType="end"/>
      </w:r>
      <w:r>
        <w:rPr>
          <w:noProof/>
        </w:rPr>
        <w:t xml:space="preserve"> found that thermal signatures are effective at determining depressions and other holes in the ground, although their approach worked best at night and would need to take solar radiation into account for daylight use. Other Infra-red systems (tyically active systems) are more effected by environmental conditions, especially solar radiation from the sun. </w:t>
      </w:r>
    </w:p>
    <w:p w14:paraId="0BC4ED4C" w14:textId="6A410755" w:rsidR="004B3066" w:rsidRPr="00C46069" w:rsidRDefault="004B3066" w:rsidP="004B3066">
      <w:pPr>
        <w:pStyle w:val="BodyText"/>
        <w:rPr>
          <w:noProof/>
        </w:rPr>
      </w:pPr>
      <w:r>
        <w:rPr>
          <w:noProof/>
        </w:rPr>
        <w:t xml:space="preserve">Passive camera systems can be used as rangefinders </w:t>
      </w:r>
      <w:r>
        <w:rPr>
          <w:noProof/>
        </w:rPr>
        <w:fldChar w:fldCharType="begin" w:fldLock="1"/>
      </w:r>
      <w:r w:rsidR="00D40BA6">
        <w:rPr>
          <w:noProof/>
        </w:rPr>
        <w:instrText>ADDIN CSL_CITATION {"citationItems":[{"id":"ITEM-1","itemData":{"abstract":"The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P","non-dropping-particle":"","parse-names":false,"suffix":""}],"id":"ITEM-1","issued":{"date-parts":[["0"]]},"title":"Rover Visual Obstacle Avoidance","type":"article-journal"},"uris":["http://www.mendeley.com/documents/?uuid=6971de11-d796-3dfa-b00b-2e462699e68c"]},{"id":"ITEM-2","itemData":{"DOI":"10.14257/ijfgcn.2016.9.8.11","ISSN":"2233-7857","abstract":"In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Networking","id":"ITEM-2","issue":"8","issued":{"date-parts":[["2016"]]},"page":"111-120","title":"Mobile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Sonar","type":"article-journal","volume":"9"},"uris":["http://www.mendeley.com/documents/?uuid=c6e02da3-7e81-3f8f-8940-6a6662879db4"]},{"id":"ITEM-3","itemData":{"abstract":"In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-3","issued":{"date-parts":[["2005"]]},"title":"Stereo-Vision-Based Obstacle Avoidance in Rough Outdoor Terrain","type":"article-journal"},"uris":["http://www.mendeley.com/documents/?uuid=41c5871b-e69d-3c07-9943-7fa459f9b94a"]},{"id":"ITEM-4","itemData":{"DOI":"10.3390/S20226532","ISSN":"1424-8220","PMID":"33203155","abstract":"Perception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6532","id":"ITEM-4","issue":"22","issued":{"date-parts":[["2020","11","15"]]},"page":"6532","publisher":"Multidisciplinary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Review","type":"article-journal","volume":"20"},"uris":["http://www.mendeley.com/documents/?uuid=b8fc81c0-fb89-3cf8-82f6-b74c83370620"]},{"id":"ITEM-5","itemData":{"DOI":"10.1088/1757-899X/806/1/012025","abstract":"Obstacles within the field are the main external source of safety hazard in field operation of agricultural machineries. Autonomous obstacle avoidance is a critical technology to be solved for the robotization of field operation by agricultural machineries. For this technology, a critical premise is to timely and accurately perceive static and dynamic information of field obstacles. Firstly, this paper describes main detection parameters of field obstacles. Whereafter, by compared with other detection technologies, applicability of binocular vision-based detection technology in field obstacle detection is analyzed. Afterwards, this paper summarizes the whole process of binocular vision-based obstacle detection into three steps. For step one, main detecting methods for locating obstacles in images, main principles of these methods and their applicability in field operation scene are discussed. For step two, main existing methods for detecting spatial position parameters of obstacles based on detection results of step one and their application status in field operation scene are summarized. For step three, typical target tracking methods for obtaining the motion state of obstacles are compared and summarized, and their reference value for future research is pointed out. At last, the main challenges of detecting obstacles in field scene based on binocular vision are summarized.","author":[{"dropping-particle":"","family":"Huang","given":"Shifu","non-dropping-particle":"","parse-names":false,"suffix":""},{"dropping-particle":"","family":"Qin","given":"Hengfeng","non-dropping-particle":"","parse-names":false,"suffix":""},{"dropping-particle":"","family":"Zhou -","given":"Zhaofeng","non-dropping-particle":"","parse-names":false,"suffix":""},{"dropping-particle":"","family":"Liu","given":"Zhenyu","non-dropping-particle":"","parse-names":false,"suffix":""},{"dropping-particle":"","family":"Liu","given":"Xia","non-dropping-particle":"","parse-names":false,"suffix":""},{"dropping-particle":"","family":"Duan","given":"Guifang","non-dropping-particle":"","parse-names":false,"suffix":""},{"dropping-particle":"","family":"-","given":"Al","non-dropping-particle":"","parse-names":false,"suffix":""},{"dropping-particle":"","family":"Li","given":"Xiao","non-dropping-particle":"","parse-names":false,"suffix":""},{"dropping-particle":"","family":"Liu","given":"Wei","non-dropping-particle":"","parse-names":false,"suffix":""},{"dropping-particle":"","family":"Pan","given":"Yi","non-dropping-particle":"","parse-names":false,"suffix":""},{"dropping-particle":"","family":"Wang","given":"Qiao","non-dropping-particle":"","parse-names":false,"suffix":""},{"dropping-particle":"","family":"Meng","given":"Zhijun","non-dropping-particle":"","parse-names":false,"suffix":""},{"dropping-particle":"","family":"Liu","given":"Hui","non-dropping-particle":"","parse-names":false,"suffix":""}],"container-title":"IOP Conference Series: Materials Science and Engineering","id":"ITEM-5","issued":{"date-parts":[["2020"]]},"title":"Review on Application of Binocular Vision Technology in Field Obstacle Detection You may also like Vision measurement for flat parts based on local line-angle contour segmentation Precise pose and radius estimation of circular target based on binocular vi","type":"paper-conference"},"uris":["http://www.mendeley.com/documents/?uuid=9422ca8b-38d5-3543-b8e2-07ce18d28655"]},{"id":"ITEM-6","itemData":{"DOI":"10.1088/1742-6596/2070/1/012121","abstract":"The growing need for automation has a significant impact on our daily lives. Automating the essentials of our society like transportation system has plenty of applications like unmanned ground vehicles in military, wheel chair for disabled, domestic robots, etc., There are driving, braking, obstacle tackling etc., to a transportation system that can be automated. This paper particularly focuses on automating the obstacle avoidance which provides intelligence to the vehicle and ensures a high degree of safety and is performed using image processing algorithms. Edge based detection, image segmentation, and Machine Learning based method are the three image processing techniques used to detect and avoid obstacles. Haar cascade classifier is the machine learning method where Haar cascade analysis is performed for better accurate results with justifying graphs and parametric values obtained. A comparison of the three image processing algorithms is also tabulated considering obstacle size, colour, familiarities and environmental lightings and the best image processing algorithm is inferred.","author":[{"dropping-particle":"","family":"Rajavarshini","given":"R","non-dropping-particle":"","parse-names":false,"suffix":""},{"dropping-particle":"","family":"Shruthi","given":"S","non-dropping-particle":"","parse-names":false,"suffix":""},{"dropping-particle":"","family":"Mahanth","given":"P","non-dropping-particle":"","parse-names":false,"suffix":""},{"dropping-particle":"","family":"Kumar","given":"Boddu Chaitanya","non-dropping-particle":"","parse-names":false,"suffix":""},{"dropping-particle":"","family":"Suyampulingam","given":"A","non-dropping-particle":"","parse-names":false,"suffix":""}],"container-title":"Journal of Physics, Conference Series","id":"ITEM-6","issue":"1","issued":{"date-parts":[["2021"]]},"page":"1-10","title":"Comparative analysis of image processing techniques for obstacle avoidance and path deduction","type":"article-journal","volume":"2070"},"uris":["http://www.mendeley.com/documents/?uuid=b2bad7f0-5022-3e95-af56-dc916581e40b"]},{"id":"ITEM-7","itemData":{"DOI":"10.1134/S1054661816010065","ISSN":"1555-6212","abstract":"Deep learning methods for image classification and object detection are overviewed. In particular we consider such deep models as autoencoders, restricted Boltzmann machines and convolutional neural networks. Existing software packages for deep learning problems are compared.","author":[{"dropping-particle":"","family":"Druzhkov","given":"P. N.","non-dropping-particle":"","parse-names":false,"suffix":""},{"dropping-particle":"","family":"Kustikova","given":"V. D.","non-dropping-particle":"","parse-names":false,"suffix":""}],"container-title":"Pattern Recognition and Image Analysis 2016 26:1","id":"ITEM-7","issue":"1","issued":{"date-parts":[["2016","7","23"]]},"page":"9-15","publisher":"Springer","title":"A survey of deep learning methods and software tools for image classification and object detection","type":"article-journal","volume":"26"},"uris":["http://www.mendeley.com/documents/?uuid=d6d21b71-0683-35f7-81b7-a47aa20ae687"]}],"mendeley":{"formattedCitation":"(Druzhkov &amp; Kustikova, 2016; Gao et al., 2016; S. Huang et al., 2020; Mohammed et al., 2020; Moravec, n.d.; Rajavarshini et al., 2021; Schäfer et al., 2005)","plainTextFormattedCitation":"(Druzhkov &amp; Kustikova, 2016; Gao et al., 2016; S. Huang et al., 2020; Mohammed et al., 2020; Moravec, n.d.; Rajavarshini et al., 2021; Schäfer et al., 2005)","previouslyFormattedCitation":"(Druzhkov &amp; Kustikova, 2016; Gao et al., 2016; S. Huang et al., 2020; Mohammed et al., 2020; Moravec, n.d.; Rajavarshini et al., 2021; Schäfer et al., 2005)"},"properties":{"noteIndex":0},"schema":"https://github.com/citation-style-language/schema/raw/master/csl-citation.json"}</w:instrText>
      </w:r>
      <w:r>
        <w:rPr>
          <w:noProof/>
        </w:rPr>
        <w:fldChar w:fldCharType="separate"/>
      </w:r>
      <w:r w:rsidR="00D40BA6" w:rsidRPr="00D40BA6">
        <w:rPr>
          <w:noProof/>
        </w:rPr>
        <w:t>(Druzhkov &amp; Kustikova, 2016; Gao et al., 2016; S. Huang et al., 2020; Mohammed et al., 2020; Moravec, n.d.; Rajavarshini et al., 2021; Schäfer et al., 2005)</w:t>
      </w:r>
      <w:r>
        <w:rPr>
          <w:noProof/>
        </w:rPr>
        <w:fldChar w:fldCharType="end"/>
      </w:r>
      <w:r>
        <w:rPr>
          <w:noProof/>
        </w:rPr>
        <w:t>. Backlighting and lens flare are the main issues with using cameras besides their limitation of daylight-only use</w:t>
      </w:r>
      <w:r w:rsidR="005E6285">
        <w:rPr>
          <w:noProof/>
        </w:rPr>
        <w:t>, without additional lighting</w:t>
      </w:r>
      <w:r>
        <w:rPr>
          <w:noProof/>
        </w:rPr>
        <w:t>.</w:t>
      </w:r>
      <w:r>
        <w:rPr>
          <w:noProof/>
        </w:rPr>
        <w:br/>
        <w:t xml:space="preserve">Monocular cameras use the size and shape difference between succesive shots to determine depth and can be confused by areas of sharp contrast, especially shade in a bright sun. </w:t>
      </w:r>
      <w:r>
        <w:rPr>
          <w:noProof/>
        </w:rPr>
        <w:fldChar w:fldCharType="begin" w:fldLock="1"/>
      </w:r>
      <w:r w:rsidR="00D40BA6">
        <w:rPr>
          <w:noProof/>
        </w:rPr>
        <w:instrText>ADDIN CSL_CITATION {"citationItems":[{"id":"ITEM-1","itemData":{"author":[{"dropping-particle":"","family":"Michels","given":"Jeff","non-dropping-particle":"","parse-names":false,"suffix":""}],"container-title":"Machine Learning","id":"ITEM-1","issued":{"date-parts":[["2005"]]},"page":"1-8","title":"High Speed Obstacle Avoidance using Monocolar Vision and Reinforcement Learning","type":"paper-conference"},"uris":["http://www.mendeley.com/documents/?uuid=85c72541-6390-4217-95d7-7c186d8ccabe"]}],"mendeley":{"formattedCitation":"(Michels, 2005)","plainTextFormattedCitation":"(Michels, 2005)","previouslyFormattedCitation":"(Michels, 2005)"},"properties":{"noteIndex":0},"schema":"https://github.com/citation-style-language/schema/raw/master/csl-citation.json"}</w:instrText>
      </w:r>
      <w:r>
        <w:rPr>
          <w:noProof/>
        </w:rPr>
        <w:fldChar w:fldCharType="separate"/>
      </w:r>
      <w:r w:rsidR="00D40BA6" w:rsidRPr="00D40BA6">
        <w:rPr>
          <w:noProof/>
        </w:rPr>
        <w:t>(Michels, 2005)</w:t>
      </w:r>
      <w:r>
        <w:rPr>
          <w:noProof/>
        </w:rPr>
        <w:fldChar w:fldCharType="end"/>
      </w:r>
      <w:r>
        <w:rPr>
          <w:noProof/>
        </w:rPr>
        <w:t xml:space="preserve">. </w:t>
      </w:r>
      <w:r>
        <w:rPr>
          <w:noProof/>
        </w:rPr>
        <w:br/>
        <w:t xml:space="preserve">Stereo cameras can have better noise immunity and these are easier to derive range information </w:t>
      </w:r>
      <w:r>
        <w:rPr>
          <w:noProof/>
        </w:rPr>
        <w:lastRenderedPageBreak/>
        <w:t>from (via triangulation from the two cameras) but processing two sets of images requires more computing power.</w:t>
      </w:r>
      <w:r>
        <w:rPr>
          <w:noProof/>
        </w:rPr>
        <w:br/>
        <w:t>Sch</w:t>
      </w:r>
      <w:r>
        <w:rPr>
          <w:rFonts w:cs="Calibri"/>
          <w:noProof/>
        </w:rPr>
        <w:t>ä</w:t>
      </w:r>
      <w:r>
        <w:rPr>
          <w:noProof/>
        </w:rPr>
        <w:t xml:space="preserve">fer, etc. implemented a “depth discontinuity” method to determine obstacles above and below ground level using a stereo camera, recognising that traditional ground level references do not apply in a typical outdoor topology. </w:t>
      </w:r>
      <w:r>
        <w:rPr>
          <w:noProof/>
        </w:rPr>
        <w:fldChar w:fldCharType="begin" w:fldLock="1"/>
      </w:r>
      <w:r w:rsidR="00D40BA6">
        <w:rPr>
          <w:noProof/>
        </w:rPr>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Pr>
          <w:noProof/>
        </w:rPr>
        <w:fldChar w:fldCharType="separate"/>
      </w:r>
      <w:r w:rsidR="00D40BA6" w:rsidRPr="00D40BA6">
        <w:rPr>
          <w:noProof/>
        </w:rPr>
        <w:t>(Schäfer et al., 2005)</w:t>
      </w:r>
      <w:r>
        <w:rPr>
          <w:noProof/>
        </w:rPr>
        <w:fldChar w:fldCharType="end"/>
      </w:r>
      <w:r>
        <w:rPr>
          <w:noProof/>
        </w:rPr>
        <w:t>. The weakness of this approach is that the camera needed to be angled towards the ground, and thus there is a contradictory relationship between angle, the size of the obstacle that can be determined, and rover speed, which was not explored in their work. It also means that the camera may have limited forward vision, depending on the angle, which may require additional sensors to address.</w:t>
      </w:r>
      <w:r>
        <w:rPr>
          <w:noProof/>
        </w:rPr>
        <w:br/>
      </w:r>
      <w:r w:rsidRPr="007E7EAA">
        <w:rPr>
          <w:rFonts w:cstheme="minorHAnsi"/>
          <w:color w:val="222222"/>
        </w:rPr>
        <w:t xml:space="preserve">Sharma and Shah used image processing to determine if animals were present with an 82.5% accuracy </w:t>
      </w:r>
      <w:r w:rsidRPr="007E7EAA">
        <w:rPr>
          <w:rFonts w:cstheme="minorHAnsi"/>
          <w:color w:val="222222"/>
        </w:rPr>
        <w:fldChar w:fldCharType="begin" w:fldLock="1"/>
      </w:r>
      <w:r w:rsidR="00D40BA6">
        <w:rPr>
          <w:rFonts w:cstheme="minorHAnsi"/>
          <w:color w:val="222222"/>
        </w:rPr>
        <w:instrText>ADDIN CSL_CITATION {"citationItems":[{"id":"ITEM-1","itemData":{"DOI":"10.1109/ACCESS.2016.2642981","ISSN":"21693536","abstract":"One serious problem that all the developed nations are facing today is death and injuries due to road accidents. The collision of an animal with the vehicle on the highway is one such big issue, which leads to such road accidents. In this paper, a simple and a low-cost approach for automatic animal detection on highways for preventing animal-vehicle collision using computer vision techniques are proposed. A method for finding the distance of the animal in real-world units from the camera mounted vehicle is also proposed. The proposed system is trained on more than 2200 images consisting of positive and negatives images and tested on various video clips of animals on highways with varying vehicle speed. As per the two-second rule, our proposed method can alert the driver when the vehicle speed is up to 35 km/h. Beyond this speed, though the animal gets detected correctly, the driver does not get enough time to prevent a collision. An overall accuracy of almost 82.5% is achieved regarding detection using our proposed method.","author":[{"dropping-particle":"","family":"Sharma","given":"Sachin Umesh","non-dropping-particle":"","parse-names":false,"suffix":""},{"dropping-particle":"","family":"Shah","given":"Dharmesh J.","non-dropping-particle":"","parse-names":false,"suffix":""}],"container-title":"IEEE Access","id":"ITEM-1","issued":{"date-parts":[["2017"]]},"page":"347-358","publisher":"Institute of Electrical and Electronics Engineers Inc.","title":"A Practical Animal Detection and Collision Avoidance System Using Computer Vision Technique","type":"article-journal","volume":"5"},"uris":["http://www.mendeley.com/documents/?uuid=89e66171-55e3-39b4-8b9b-7fec1b51b3d8"]}],"mendeley":{"formattedCitation":"(S. U. Sharma &amp; Shah, 2017)","plainTextFormattedCitation":"(S. U. Sharma &amp; Shah, 2017)","previouslyFormattedCitation":"(S. U. Sharma &amp; Shah, 2017)"},"properties":{"noteIndex":0},"schema":"https://github.com/citation-style-language/schema/raw/master/csl-citation.json"}</w:instrText>
      </w:r>
      <w:r w:rsidRPr="007E7EAA">
        <w:rPr>
          <w:rFonts w:cstheme="minorHAnsi"/>
          <w:color w:val="222222"/>
        </w:rPr>
        <w:fldChar w:fldCharType="separate"/>
      </w:r>
      <w:r w:rsidR="00D40BA6" w:rsidRPr="00D40BA6">
        <w:rPr>
          <w:rFonts w:cstheme="minorHAnsi"/>
          <w:noProof/>
          <w:color w:val="222222"/>
        </w:rPr>
        <w:t>(S. U. Sharma &amp; Shah, 2017)</w:t>
      </w:r>
      <w:r w:rsidRPr="007E7EAA">
        <w:rPr>
          <w:rFonts w:cstheme="minorHAnsi"/>
          <w:color w:val="222222"/>
        </w:rPr>
        <w:fldChar w:fldCharType="end"/>
      </w:r>
      <w:r w:rsidRPr="007E7EAA">
        <w:rPr>
          <w:rFonts w:cstheme="minorHAnsi"/>
          <w:color w:val="222222"/>
        </w:rPr>
        <w:t xml:space="preserve"> however this required significant processing resources (Corei5) to produce 10 fps images.</w:t>
      </w:r>
    </w:p>
    <w:p w14:paraId="125DCE01" w14:textId="77777777" w:rsidR="00121E32" w:rsidRDefault="00121E32">
      <w:pPr>
        <w:rPr>
          <w:rFonts w:ascii="Calibri" w:hAnsi="Calibri"/>
          <w:noProof/>
          <w:u w:val="single"/>
        </w:rPr>
      </w:pPr>
      <w:r>
        <w:rPr>
          <w:noProof/>
          <w:u w:val="single"/>
        </w:rPr>
        <w:br w:type="page"/>
      </w:r>
    </w:p>
    <w:p w14:paraId="794793DE" w14:textId="5D5608FD" w:rsidR="004B3066" w:rsidRDefault="00121E32" w:rsidP="009F0794">
      <w:pPr>
        <w:pStyle w:val="Caption"/>
      </w:pPr>
      <w:bookmarkStart w:id="55" w:name="_Toc143358130"/>
      <w:r>
        <w:lastRenderedPageBreak/>
        <w:t xml:space="preserve">Table </w:t>
      </w:r>
      <w:r w:rsidR="00F7573E">
        <w:fldChar w:fldCharType="begin"/>
      </w:r>
      <w:r w:rsidR="00F7573E">
        <w:instrText xml:space="preserve"> STYLEREF 1 \s </w:instrText>
      </w:r>
      <w:r w:rsidR="00F7573E">
        <w:fldChar w:fldCharType="separate"/>
      </w:r>
      <w:r w:rsidR="00F7573E">
        <w:t>1</w:t>
      </w:r>
      <w:r w:rsidR="00F7573E">
        <w:fldChar w:fldCharType="end"/>
      </w:r>
      <w:r w:rsidR="00F7573E">
        <w:t>.</w:t>
      </w:r>
      <w:r w:rsidR="00F7573E">
        <w:fldChar w:fldCharType="begin"/>
      </w:r>
      <w:r w:rsidR="00F7573E">
        <w:instrText xml:space="preserve"> SEQ Table \* ARABIC \s 1 </w:instrText>
      </w:r>
      <w:r w:rsidR="00F7573E">
        <w:fldChar w:fldCharType="separate"/>
      </w:r>
      <w:r w:rsidR="00F7573E">
        <w:t>4</w:t>
      </w:r>
      <w:r w:rsidR="00F7573E">
        <w:fldChar w:fldCharType="end"/>
      </w:r>
      <w:r>
        <w:t xml:space="preserve">  </w:t>
      </w:r>
      <w:r w:rsidRPr="00654693">
        <w:t>Single obstacle-avoiding Sensor Summary</w:t>
      </w:r>
      <w:bookmarkEnd w:id="55"/>
    </w:p>
    <w:tbl>
      <w:tblPr>
        <w:tblStyle w:val="TableGrid"/>
        <w:tblW w:w="0" w:type="auto"/>
        <w:tblLayout w:type="fixed"/>
        <w:tblLook w:val="04A0" w:firstRow="1" w:lastRow="0" w:firstColumn="1" w:lastColumn="0" w:noHBand="0" w:noVBand="1"/>
      </w:tblPr>
      <w:tblGrid>
        <w:gridCol w:w="1267"/>
        <w:gridCol w:w="1440"/>
        <w:gridCol w:w="1297"/>
        <w:gridCol w:w="953"/>
        <w:gridCol w:w="1045"/>
        <w:gridCol w:w="1134"/>
        <w:gridCol w:w="994"/>
        <w:gridCol w:w="994"/>
      </w:tblGrid>
      <w:tr w:rsidR="004B3066" w14:paraId="042AE27E" w14:textId="77777777" w:rsidTr="00CB49D3">
        <w:tc>
          <w:tcPr>
            <w:tcW w:w="1267" w:type="dxa"/>
          </w:tcPr>
          <w:p w14:paraId="4A00B165" w14:textId="77777777" w:rsidR="004B3066" w:rsidRDefault="004B3066" w:rsidP="004B3066">
            <w:pPr>
              <w:rPr>
                <w:noProof/>
              </w:rPr>
            </w:pPr>
            <w:r>
              <w:rPr>
                <w:noProof/>
              </w:rPr>
              <w:t>Sensor</w:t>
            </w:r>
          </w:p>
        </w:tc>
        <w:tc>
          <w:tcPr>
            <w:tcW w:w="1440" w:type="dxa"/>
          </w:tcPr>
          <w:p w14:paraId="17A25260" w14:textId="77777777" w:rsidR="004B3066" w:rsidRDefault="004B3066" w:rsidP="004B3066">
            <w:pPr>
              <w:rPr>
                <w:noProof/>
              </w:rPr>
            </w:pPr>
            <w:r>
              <w:rPr>
                <w:noProof/>
              </w:rPr>
              <w:t>Radar</w:t>
            </w:r>
          </w:p>
        </w:tc>
        <w:tc>
          <w:tcPr>
            <w:tcW w:w="1297" w:type="dxa"/>
          </w:tcPr>
          <w:p w14:paraId="493EE8D1" w14:textId="77777777" w:rsidR="004B3066" w:rsidRDefault="004B3066" w:rsidP="004B3066">
            <w:pPr>
              <w:rPr>
                <w:noProof/>
              </w:rPr>
            </w:pPr>
            <w:r>
              <w:rPr>
                <w:noProof/>
              </w:rPr>
              <w:t>Ultrasonic</w:t>
            </w:r>
          </w:p>
        </w:tc>
        <w:tc>
          <w:tcPr>
            <w:tcW w:w="925" w:type="dxa"/>
          </w:tcPr>
          <w:p w14:paraId="0D767FC2" w14:textId="77777777" w:rsidR="004B3066" w:rsidRDefault="004B3066" w:rsidP="004B3066">
            <w:pPr>
              <w:rPr>
                <w:noProof/>
              </w:rPr>
            </w:pPr>
            <w:r>
              <w:rPr>
                <w:noProof/>
              </w:rPr>
              <w:t>Lidar</w:t>
            </w:r>
          </w:p>
        </w:tc>
        <w:tc>
          <w:tcPr>
            <w:tcW w:w="1045" w:type="dxa"/>
          </w:tcPr>
          <w:p w14:paraId="160FE330" w14:textId="77777777" w:rsidR="004B3066" w:rsidRDefault="004B3066" w:rsidP="004B3066">
            <w:pPr>
              <w:rPr>
                <w:noProof/>
              </w:rPr>
            </w:pPr>
            <w:r>
              <w:rPr>
                <w:noProof/>
              </w:rPr>
              <w:t>IR</w:t>
            </w:r>
          </w:p>
        </w:tc>
        <w:tc>
          <w:tcPr>
            <w:tcW w:w="1099" w:type="dxa"/>
          </w:tcPr>
          <w:p w14:paraId="7A8B5444" w14:textId="77777777" w:rsidR="004B3066" w:rsidRDefault="004B3066" w:rsidP="004B3066">
            <w:pPr>
              <w:rPr>
                <w:noProof/>
              </w:rPr>
            </w:pPr>
            <w:r>
              <w:rPr>
                <w:noProof/>
              </w:rPr>
              <w:t>FIR</w:t>
            </w:r>
          </w:p>
        </w:tc>
        <w:tc>
          <w:tcPr>
            <w:tcW w:w="994" w:type="dxa"/>
          </w:tcPr>
          <w:p w14:paraId="4E2CBEDF" w14:textId="77777777" w:rsidR="004B3066" w:rsidRDefault="004B3066" w:rsidP="004B3066">
            <w:pPr>
              <w:rPr>
                <w:noProof/>
              </w:rPr>
            </w:pPr>
            <w:r>
              <w:rPr>
                <w:noProof/>
              </w:rPr>
              <w:t>Stereo Camera</w:t>
            </w:r>
          </w:p>
        </w:tc>
        <w:tc>
          <w:tcPr>
            <w:tcW w:w="994" w:type="dxa"/>
          </w:tcPr>
          <w:p w14:paraId="25A348C1" w14:textId="77777777" w:rsidR="004B3066" w:rsidRDefault="004B3066" w:rsidP="004B3066">
            <w:pPr>
              <w:rPr>
                <w:noProof/>
              </w:rPr>
            </w:pPr>
            <w:r>
              <w:rPr>
                <w:noProof/>
              </w:rPr>
              <w:t>Single Camera</w:t>
            </w:r>
          </w:p>
        </w:tc>
      </w:tr>
      <w:tr w:rsidR="004B3066" w14:paraId="4DC88048" w14:textId="77777777" w:rsidTr="00CB49D3">
        <w:tc>
          <w:tcPr>
            <w:tcW w:w="1267" w:type="dxa"/>
          </w:tcPr>
          <w:p w14:paraId="7C3FAF19" w14:textId="77777777" w:rsidR="004B3066" w:rsidRDefault="004B3066" w:rsidP="004B3066">
            <w:pPr>
              <w:rPr>
                <w:noProof/>
              </w:rPr>
            </w:pPr>
            <w:r>
              <w:rPr>
                <w:noProof/>
              </w:rPr>
              <w:t>Type</w:t>
            </w:r>
          </w:p>
        </w:tc>
        <w:tc>
          <w:tcPr>
            <w:tcW w:w="1440" w:type="dxa"/>
          </w:tcPr>
          <w:p w14:paraId="322D3C2F" w14:textId="77777777" w:rsidR="004B3066" w:rsidRDefault="004B3066" w:rsidP="004B3066">
            <w:pPr>
              <w:rPr>
                <w:noProof/>
              </w:rPr>
            </w:pPr>
            <w:r>
              <w:rPr>
                <w:noProof/>
              </w:rPr>
              <w:t>Active</w:t>
            </w:r>
          </w:p>
        </w:tc>
        <w:tc>
          <w:tcPr>
            <w:tcW w:w="1297" w:type="dxa"/>
          </w:tcPr>
          <w:p w14:paraId="0C6A9259" w14:textId="77777777" w:rsidR="004B3066" w:rsidRDefault="004B3066" w:rsidP="004B3066">
            <w:pPr>
              <w:rPr>
                <w:noProof/>
              </w:rPr>
            </w:pPr>
            <w:r>
              <w:rPr>
                <w:noProof/>
              </w:rPr>
              <w:t>Active</w:t>
            </w:r>
          </w:p>
        </w:tc>
        <w:tc>
          <w:tcPr>
            <w:tcW w:w="925" w:type="dxa"/>
          </w:tcPr>
          <w:p w14:paraId="6F7D0771" w14:textId="77777777" w:rsidR="004B3066" w:rsidRDefault="004B3066" w:rsidP="004B3066">
            <w:pPr>
              <w:rPr>
                <w:noProof/>
              </w:rPr>
            </w:pPr>
            <w:r>
              <w:rPr>
                <w:noProof/>
              </w:rPr>
              <w:t>Active</w:t>
            </w:r>
          </w:p>
        </w:tc>
        <w:tc>
          <w:tcPr>
            <w:tcW w:w="1045" w:type="dxa"/>
          </w:tcPr>
          <w:p w14:paraId="2A937336" w14:textId="77777777" w:rsidR="004B3066" w:rsidRDefault="004B3066" w:rsidP="004B3066">
            <w:pPr>
              <w:rPr>
                <w:noProof/>
              </w:rPr>
            </w:pPr>
            <w:r>
              <w:rPr>
                <w:noProof/>
              </w:rPr>
              <w:t>Passive</w:t>
            </w:r>
          </w:p>
        </w:tc>
        <w:tc>
          <w:tcPr>
            <w:tcW w:w="1099" w:type="dxa"/>
          </w:tcPr>
          <w:p w14:paraId="75B7AD84" w14:textId="77777777" w:rsidR="004B3066" w:rsidRDefault="004B3066" w:rsidP="004B3066">
            <w:pPr>
              <w:rPr>
                <w:noProof/>
              </w:rPr>
            </w:pPr>
            <w:r>
              <w:rPr>
                <w:noProof/>
              </w:rPr>
              <w:t>Active</w:t>
            </w:r>
          </w:p>
        </w:tc>
        <w:tc>
          <w:tcPr>
            <w:tcW w:w="994" w:type="dxa"/>
          </w:tcPr>
          <w:p w14:paraId="2288850F" w14:textId="77777777" w:rsidR="004B3066" w:rsidRDefault="004B3066" w:rsidP="004B3066">
            <w:pPr>
              <w:rPr>
                <w:noProof/>
              </w:rPr>
            </w:pPr>
            <w:r>
              <w:rPr>
                <w:noProof/>
              </w:rPr>
              <w:t>Passive</w:t>
            </w:r>
          </w:p>
        </w:tc>
        <w:tc>
          <w:tcPr>
            <w:tcW w:w="994" w:type="dxa"/>
          </w:tcPr>
          <w:p w14:paraId="6A655DB3" w14:textId="77777777" w:rsidR="004B3066" w:rsidRDefault="004B3066" w:rsidP="004B3066">
            <w:pPr>
              <w:rPr>
                <w:noProof/>
              </w:rPr>
            </w:pPr>
            <w:r>
              <w:rPr>
                <w:noProof/>
              </w:rPr>
              <w:t>Passive</w:t>
            </w:r>
          </w:p>
        </w:tc>
      </w:tr>
      <w:tr w:rsidR="004B3066" w14:paraId="0C5DB829" w14:textId="77777777" w:rsidTr="00CB49D3">
        <w:tc>
          <w:tcPr>
            <w:tcW w:w="1267" w:type="dxa"/>
          </w:tcPr>
          <w:p w14:paraId="1FEE2559" w14:textId="77777777" w:rsidR="004B3066" w:rsidRDefault="004B3066" w:rsidP="004B3066">
            <w:pPr>
              <w:rPr>
                <w:noProof/>
              </w:rPr>
            </w:pPr>
            <w:r>
              <w:rPr>
                <w:noProof/>
              </w:rPr>
              <w:t>Cost</w:t>
            </w:r>
          </w:p>
        </w:tc>
        <w:tc>
          <w:tcPr>
            <w:tcW w:w="1440" w:type="dxa"/>
          </w:tcPr>
          <w:p w14:paraId="0E1B7CFC" w14:textId="77777777" w:rsidR="004B3066" w:rsidRDefault="004B3066" w:rsidP="004B3066">
            <w:pPr>
              <w:rPr>
                <w:noProof/>
              </w:rPr>
            </w:pPr>
            <w:r>
              <w:rPr>
                <w:noProof/>
              </w:rPr>
              <w:t>High</w:t>
            </w:r>
          </w:p>
        </w:tc>
        <w:tc>
          <w:tcPr>
            <w:tcW w:w="1297" w:type="dxa"/>
          </w:tcPr>
          <w:p w14:paraId="4F96851F" w14:textId="77777777" w:rsidR="004B3066" w:rsidRDefault="004B3066" w:rsidP="004B3066">
            <w:pPr>
              <w:rPr>
                <w:noProof/>
              </w:rPr>
            </w:pPr>
            <w:r>
              <w:rPr>
                <w:noProof/>
              </w:rPr>
              <w:t>Low</w:t>
            </w:r>
          </w:p>
        </w:tc>
        <w:tc>
          <w:tcPr>
            <w:tcW w:w="925" w:type="dxa"/>
          </w:tcPr>
          <w:p w14:paraId="5C7DCB3B" w14:textId="77777777" w:rsidR="004B3066" w:rsidRDefault="004B3066" w:rsidP="004B3066">
            <w:pPr>
              <w:rPr>
                <w:noProof/>
              </w:rPr>
            </w:pPr>
            <w:r>
              <w:rPr>
                <w:noProof/>
              </w:rPr>
              <w:t>Med</w:t>
            </w:r>
          </w:p>
        </w:tc>
        <w:tc>
          <w:tcPr>
            <w:tcW w:w="1045" w:type="dxa"/>
          </w:tcPr>
          <w:p w14:paraId="60EA6F86" w14:textId="77777777" w:rsidR="004B3066" w:rsidRDefault="004B3066" w:rsidP="004B3066">
            <w:pPr>
              <w:rPr>
                <w:noProof/>
              </w:rPr>
            </w:pPr>
            <w:r>
              <w:rPr>
                <w:noProof/>
              </w:rPr>
              <w:t>Med</w:t>
            </w:r>
          </w:p>
        </w:tc>
        <w:tc>
          <w:tcPr>
            <w:tcW w:w="1099" w:type="dxa"/>
          </w:tcPr>
          <w:p w14:paraId="1CC54066" w14:textId="77777777" w:rsidR="004B3066" w:rsidRDefault="004B3066" w:rsidP="004B3066">
            <w:pPr>
              <w:rPr>
                <w:noProof/>
              </w:rPr>
            </w:pPr>
            <w:r>
              <w:rPr>
                <w:noProof/>
              </w:rPr>
              <w:t>Med</w:t>
            </w:r>
          </w:p>
        </w:tc>
        <w:tc>
          <w:tcPr>
            <w:tcW w:w="994" w:type="dxa"/>
          </w:tcPr>
          <w:p w14:paraId="56443EED" w14:textId="77777777" w:rsidR="004B3066" w:rsidRDefault="004B3066" w:rsidP="004B3066">
            <w:pPr>
              <w:rPr>
                <w:noProof/>
              </w:rPr>
            </w:pPr>
            <w:r>
              <w:rPr>
                <w:noProof/>
              </w:rPr>
              <w:t>High</w:t>
            </w:r>
          </w:p>
        </w:tc>
        <w:tc>
          <w:tcPr>
            <w:tcW w:w="994" w:type="dxa"/>
          </w:tcPr>
          <w:p w14:paraId="132EFAF1" w14:textId="77777777" w:rsidR="004B3066" w:rsidRDefault="004B3066" w:rsidP="004B3066">
            <w:pPr>
              <w:rPr>
                <w:noProof/>
              </w:rPr>
            </w:pPr>
            <w:r>
              <w:rPr>
                <w:noProof/>
              </w:rPr>
              <w:t>Med</w:t>
            </w:r>
          </w:p>
        </w:tc>
      </w:tr>
      <w:tr w:rsidR="004B3066" w14:paraId="2FA11E1B" w14:textId="77777777" w:rsidTr="00CB49D3">
        <w:tc>
          <w:tcPr>
            <w:tcW w:w="1267" w:type="dxa"/>
          </w:tcPr>
          <w:p w14:paraId="026EB0C0" w14:textId="77777777" w:rsidR="004B3066" w:rsidRDefault="004B3066" w:rsidP="004B3066">
            <w:pPr>
              <w:rPr>
                <w:noProof/>
              </w:rPr>
            </w:pPr>
            <w:r>
              <w:rPr>
                <w:noProof/>
              </w:rPr>
              <w:t>Range (m)</w:t>
            </w:r>
          </w:p>
        </w:tc>
        <w:tc>
          <w:tcPr>
            <w:tcW w:w="1440" w:type="dxa"/>
          </w:tcPr>
          <w:p w14:paraId="6B7F5D89" w14:textId="77777777" w:rsidR="004B3066" w:rsidRDefault="004B3066" w:rsidP="004B3066">
            <w:pPr>
              <w:rPr>
                <w:noProof/>
              </w:rPr>
            </w:pPr>
            <w:r>
              <w:rPr>
                <w:noProof/>
              </w:rPr>
              <w:t>&lt;250</w:t>
            </w:r>
          </w:p>
        </w:tc>
        <w:tc>
          <w:tcPr>
            <w:tcW w:w="1297" w:type="dxa"/>
          </w:tcPr>
          <w:p w14:paraId="10343BEC" w14:textId="77777777" w:rsidR="004B3066" w:rsidRDefault="004B3066" w:rsidP="004B3066">
            <w:pPr>
              <w:rPr>
                <w:noProof/>
              </w:rPr>
            </w:pPr>
            <w:r>
              <w:rPr>
                <w:noProof/>
              </w:rPr>
              <w:t>&lt;10</w:t>
            </w:r>
          </w:p>
        </w:tc>
        <w:tc>
          <w:tcPr>
            <w:tcW w:w="925" w:type="dxa"/>
          </w:tcPr>
          <w:p w14:paraId="3EEB8D8C" w14:textId="77777777" w:rsidR="004B3066" w:rsidRDefault="004B3066" w:rsidP="004B3066">
            <w:pPr>
              <w:rPr>
                <w:noProof/>
              </w:rPr>
            </w:pPr>
            <w:r>
              <w:rPr>
                <w:noProof/>
              </w:rPr>
              <w:t>&lt;50</w:t>
            </w:r>
          </w:p>
        </w:tc>
        <w:tc>
          <w:tcPr>
            <w:tcW w:w="1045" w:type="dxa"/>
          </w:tcPr>
          <w:p w14:paraId="6DA21244" w14:textId="77777777" w:rsidR="004B3066" w:rsidRDefault="004B3066" w:rsidP="004B3066">
            <w:pPr>
              <w:rPr>
                <w:noProof/>
              </w:rPr>
            </w:pPr>
            <w:r>
              <w:rPr>
                <w:noProof/>
              </w:rPr>
              <w:t>&lt;12</w:t>
            </w:r>
          </w:p>
        </w:tc>
        <w:tc>
          <w:tcPr>
            <w:tcW w:w="1099" w:type="dxa"/>
          </w:tcPr>
          <w:p w14:paraId="7DA3B5CF" w14:textId="77777777" w:rsidR="004B3066" w:rsidRDefault="004B3066" w:rsidP="004B3066">
            <w:pPr>
              <w:rPr>
                <w:noProof/>
              </w:rPr>
            </w:pPr>
            <w:r>
              <w:rPr>
                <w:noProof/>
              </w:rPr>
              <w:t>&lt;50</w:t>
            </w:r>
          </w:p>
        </w:tc>
        <w:tc>
          <w:tcPr>
            <w:tcW w:w="994" w:type="dxa"/>
          </w:tcPr>
          <w:p w14:paraId="0C82B0D3" w14:textId="77777777" w:rsidR="004B3066" w:rsidRDefault="004B3066" w:rsidP="004B3066">
            <w:pPr>
              <w:rPr>
                <w:noProof/>
              </w:rPr>
            </w:pPr>
            <w:r>
              <w:rPr>
                <w:noProof/>
              </w:rPr>
              <w:t>&lt;10</w:t>
            </w:r>
          </w:p>
        </w:tc>
        <w:tc>
          <w:tcPr>
            <w:tcW w:w="994" w:type="dxa"/>
          </w:tcPr>
          <w:p w14:paraId="0CC6546A" w14:textId="77777777" w:rsidR="004B3066" w:rsidRDefault="004B3066" w:rsidP="004B3066">
            <w:pPr>
              <w:rPr>
                <w:noProof/>
              </w:rPr>
            </w:pPr>
            <w:r>
              <w:rPr>
                <w:noProof/>
              </w:rPr>
              <w:t>&lt;100</w:t>
            </w:r>
          </w:p>
        </w:tc>
      </w:tr>
      <w:tr w:rsidR="004B3066" w14:paraId="024572D2" w14:textId="77777777" w:rsidTr="00CB49D3">
        <w:tc>
          <w:tcPr>
            <w:tcW w:w="1267" w:type="dxa"/>
          </w:tcPr>
          <w:p w14:paraId="530CC31B" w14:textId="77777777" w:rsidR="004B3066" w:rsidRDefault="004B3066" w:rsidP="004B3066">
            <w:pPr>
              <w:rPr>
                <w:noProof/>
              </w:rPr>
            </w:pPr>
            <w:r>
              <w:rPr>
                <w:noProof/>
              </w:rPr>
              <w:t>Precision</w:t>
            </w:r>
          </w:p>
        </w:tc>
        <w:tc>
          <w:tcPr>
            <w:tcW w:w="1440" w:type="dxa"/>
          </w:tcPr>
          <w:p w14:paraId="2BA5BFB9" w14:textId="77777777" w:rsidR="004B3066" w:rsidRDefault="004B3066" w:rsidP="004B3066">
            <w:pPr>
              <w:rPr>
                <w:noProof/>
              </w:rPr>
            </w:pPr>
            <w:r>
              <w:rPr>
                <w:noProof/>
              </w:rPr>
              <w:t>Low</w:t>
            </w:r>
          </w:p>
        </w:tc>
        <w:tc>
          <w:tcPr>
            <w:tcW w:w="1297" w:type="dxa"/>
          </w:tcPr>
          <w:p w14:paraId="10B8D8AD" w14:textId="77777777" w:rsidR="004B3066" w:rsidRDefault="004B3066" w:rsidP="004B3066">
            <w:pPr>
              <w:rPr>
                <w:noProof/>
              </w:rPr>
            </w:pPr>
            <w:r>
              <w:rPr>
                <w:noProof/>
              </w:rPr>
              <w:t>Low range</w:t>
            </w:r>
          </w:p>
        </w:tc>
        <w:tc>
          <w:tcPr>
            <w:tcW w:w="925" w:type="dxa"/>
          </w:tcPr>
          <w:p w14:paraId="1E5D2EBB" w14:textId="77777777" w:rsidR="004B3066" w:rsidRDefault="004B3066" w:rsidP="004B3066">
            <w:pPr>
              <w:rPr>
                <w:noProof/>
              </w:rPr>
            </w:pPr>
            <w:r>
              <w:rPr>
                <w:noProof/>
              </w:rPr>
              <w:t>V. High</w:t>
            </w:r>
          </w:p>
        </w:tc>
        <w:tc>
          <w:tcPr>
            <w:tcW w:w="1045" w:type="dxa"/>
          </w:tcPr>
          <w:p w14:paraId="77D67327" w14:textId="77777777" w:rsidR="004B3066" w:rsidRDefault="004B3066" w:rsidP="004B3066">
            <w:pPr>
              <w:rPr>
                <w:noProof/>
              </w:rPr>
            </w:pPr>
            <w:r>
              <w:rPr>
                <w:noProof/>
              </w:rPr>
              <w:t>V. High</w:t>
            </w:r>
          </w:p>
        </w:tc>
        <w:tc>
          <w:tcPr>
            <w:tcW w:w="1099" w:type="dxa"/>
          </w:tcPr>
          <w:p w14:paraId="790C9A59" w14:textId="77777777" w:rsidR="004B3066" w:rsidRDefault="004B3066" w:rsidP="004B3066">
            <w:pPr>
              <w:rPr>
                <w:noProof/>
              </w:rPr>
            </w:pPr>
            <w:r>
              <w:rPr>
                <w:noProof/>
              </w:rPr>
              <w:t>V. High</w:t>
            </w:r>
          </w:p>
        </w:tc>
        <w:tc>
          <w:tcPr>
            <w:tcW w:w="994" w:type="dxa"/>
          </w:tcPr>
          <w:p w14:paraId="738A39D8" w14:textId="77777777" w:rsidR="004B3066" w:rsidRDefault="004B3066" w:rsidP="004B3066">
            <w:pPr>
              <w:rPr>
                <w:noProof/>
              </w:rPr>
            </w:pPr>
            <w:r>
              <w:rPr>
                <w:noProof/>
              </w:rPr>
              <w:t>Med</w:t>
            </w:r>
          </w:p>
        </w:tc>
        <w:tc>
          <w:tcPr>
            <w:tcW w:w="994" w:type="dxa"/>
          </w:tcPr>
          <w:p w14:paraId="18DA1ADE" w14:textId="77777777" w:rsidR="004B3066" w:rsidRDefault="004B3066" w:rsidP="004B3066">
            <w:pPr>
              <w:rPr>
                <w:noProof/>
              </w:rPr>
            </w:pPr>
            <w:r>
              <w:rPr>
                <w:noProof/>
              </w:rPr>
              <w:t>Low</w:t>
            </w:r>
          </w:p>
        </w:tc>
      </w:tr>
      <w:tr w:rsidR="004B3066" w14:paraId="21E13CDE" w14:textId="77777777" w:rsidTr="00CB49D3">
        <w:tc>
          <w:tcPr>
            <w:tcW w:w="1267" w:type="dxa"/>
          </w:tcPr>
          <w:p w14:paraId="3D52904C" w14:textId="77777777" w:rsidR="004B3066" w:rsidRDefault="004B3066" w:rsidP="004B3066">
            <w:pPr>
              <w:rPr>
                <w:noProof/>
              </w:rPr>
            </w:pPr>
            <w:r>
              <w:rPr>
                <w:noProof/>
              </w:rPr>
              <w:t>Resolution</w:t>
            </w:r>
          </w:p>
        </w:tc>
        <w:tc>
          <w:tcPr>
            <w:tcW w:w="1440" w:type="dxa"/>
          </w:tcPr>
          <w:p w14:paraId="23767B52" w14:textId="77777777" w:rsidR="004B3066" w:rsidRDefault="004B3066" w:rsidP="004B3066">
            <w:pPr>
              <w:rPr>
                <w:noProof/>
              </w:rPr>
            </w:pPr>
            <w:r>
              <w:rPr>
                <w:noProof/>
              </w:rPr>
              <w:t>Low</w:t>
            </w:r>
          </w:p>
        </w:tc>
        <w:tc>
          <w:tcPr>
            <w:tcW w:w="1297" w:type="dxa"/>
          </w:tcPr>
          <w:p w14:paraId="1365BCC1" w14:textId="77777777" w:rsidR="004B3066" w:rsidRDefault="004B3066" w:rsidP="004B3066">
            <w:pPr>
              <w:rPr>
                <w:noProof/>
              </w:rPr>
            </w:pPr>
            <w:r>
              <w:rPr>
                <w:noProof/>
              </w:rPr>
              <w:t>Low</w:t>
            </w:r>
          </w:p>
        </w:tc>
        <w:tc>
          <w:tcPr>
            <w:tcW w:w="925" w:type="dxa"/>
          </w:tcPr>
          <w:p w14:paraId="4106E1EC" w14:textId="77777777" w:rsidR="004B3066" w:rsidRDefault="004B3066" w:rsidP="004B3066">
            <w:pPr>
              <w:rPr>
                <w:noProof/>
              </w:rPr>
            </w:pPr>
            <w:r>
              <w:rPr>
                <w:noProof/>
              </w:rPr>
              <w:t>Precise</w:t>
            </w:r>
          </w:p>
        </w:tc>
        <w:tc>
          <w:tcPr>
            <w:tcW w:w="1045" w:type="dxa"/>
          </w:tcPr>
          <w:p w14:paraId="40160236" w14:textId="77777777" w:rsidR="004B3066" w:rsidRDefault="004B3066" w:rsidP="004B3066">
            <w:pPr>
              <w:rPr>
                <w:noProof/>
              </w:rPr>
            </w:pPr>
            <w:r>
              <w:rPr>
                <w:noProof/>
              </w:rPr>
              <w:t>V. High</w:t>
            </w:r>
          </w:p>
        </w:tc>
        <w:tc>
          <w:tcPr>
            <w:tcW w:w="1099" w:type="dxa"/>
          </w:tcPr>
          <w:p w14:paraId="275FA58A" w14:textId="77777777" w:rsidR="004B3066" w:rsidRDefault="004B3066" w:rsidP="004B3066">
            <w:pPr>
              <w:rPr>
                <w:noProof/>
              </w:rPr>
            </w:pPr>
            <w:r>
              <w:rPr>
                <w:noProof/>
              </w:rPr>
              <w:t>V.High</w:t>
            </w:r>
          </w:p>
        </w:tc>
        <w:tc>
          <w:tcPr>
            <w:tcW w:w="994" w:type="dxa"/>
          </w:tcPr>
          <w:p w14:paraId="1B5E6365" w14:textId="77777777" w:rsidR="004B3066" w:rsidRDefault="004B3066" w:rsidP="004B3066">
            <w:pPr>
              <w:rPr>
                <w:noProof/>
              </w:rPr>
            </w:pPr>
            <w:r>
              <w:rPr>
                <w:noProof/>
              </w:rPr>
              <w:t>Med</w:t>
            </w:r>
          </w:p>
        </w:tc>
        <w:tc>
          <w:tcPr>
            <w:tcW w:w="994" w:type="dxa"/>
          </w:tcPr>
          <w:p w14:paraId="0F17DF61" w14:textId="77777777" w:rsidR="004B3066" w:rsidRDefault="004B3066" w:rsidP="004B3066">
            <w:pPr>
              <w:rPr>
                <w:noProof/>
              </w:rPr>
            </w:pPr>
            <w:r>
              <w:rPr>
                <w:noProof/>
              </w:rPr>
              <w:t>Med</w:t>
            </w:r>
          </w:p>
        </w:tc>
      </w:tr>
      <w:tr w:rsidR="004B3066" w14:paraId="7A3844C6" w14:textId="77777777" w:rsidTr="00CB49D3">
        <w:tc>
          <w:tcPr>
            <w:tcW w:w="1267" w:type="dxa"/>
          </w:tcPr>
          <w:p w14:paraId="58E8E611" w14:textId="77777777" w:rsidR="004B3066" w:rsidRDefault="004B3066" w:rsidP="004B3066">
            <w:pPr>
              <w:rPr>
                <w:noProof/>
              </w:rPr>
            </w:pPr>
            <w:r>
              <w:rPr>
                <w:noProof/>
              </w:rPr>
              <w:t>Reliability</w:t>
            </w:r>
          </w:p>
        </w:tc>
        <w:tc>
          <w:tcPr>
            <w:tcW w:w="1440" w:type="dxa"/>
          </w:tcPr>
          <w:p w14:paraId="79CEF6B6" w14:textId="77777777" w:rsidR="004B3066" w:rsidRDefault="004B3066" w:rsidP="004B3066">
            <w:pPr>
              <w:rPr>
                <w:noProof/>
              </w:rPr>
            </w:pPr>
            <w:r>
              <w:rPr>
                <w:noProof/>
              </w:rPr>
              <w:t>High</w:t>
            </w:r>
          </w:p>
        </w:tc>
        <w:tc>
          <w:tcPr>
            <w:tcW w:w="1297" w:type="dxa"/>
          </w:tcPr>
          <w:p w14:paraId="13DB8A79" w14:textId="77777777" w:rsidR="004B3066" w:rsidRDefault="004B3066" w:rsidP="004B3066">
            <w:pPr>
              <w:rPr>
                <w:noProof/>
              </w:rPr>
            </w:pPr>
            <w:r>
              <w:rPr>
                <w:noProof/>
              </w:rPr>
              <w:t>Low</w:t>
            </w:r>
          </w:p>
        </w:tc>
        <w:tc>
          <w:tcPr>
            <w:tcW w:w="925" w:type="dxa"/>
          </w:tcPr>
          <w:p w14:paraId="685BFC3A" w14:textId="77777777" w:rsidR="004B3066" w:rsidRDefault="004B3066" w:rsidP="004B3066">
            <w:pPr>
              <w:rPr>
                <w:noProof/>
              </w:rPr>
            </w:pPr>
            <w:r>
              <w:rPr>
                <w:noProof/>
              </w:rPr>
              <w:t>High</w:t>
            </w:r>
          </w:p>
        </w:tc>
        <w:tc>
          <w:tcPr>
            <w:tcW w:w="1045" w:type="dxa"/>
          </w:tcPr>
          <w:p w14:paraId="2BE826B9" w14:textId="77777777" w:rsidR="004B3066" w:rsidRDefault="004B3066" w:rsidP="004B3066">
            <w:pPr>
              <w:rPr>
                <w:noProof/>
              </w:rPr>
            </w:pPr>
            <w:r>
              <w:rPr>
                <w:noProof/>
              </w:rPr>
              <w:t>High</w:t>
            </w:r>
          </w:p>
        </w:tc>
        <w:tc>
          <w:tcPr>
            <w:tcW w:w="1099" w:type="dxa"/>
          </w:tcPr>
          <w:p w14:paraId="04223F08" w14:textId="77777777" w:rsidR="004B3066" w:rsidRDefault="004B3066" w:rsidP="004B3066">
            <w:pPr>
              <w:rPr>
                <w:noProof/>
              </w:rPr>
            </w:pPr>
            <w:r>
              <w:rPr>
                <w:noProof/>
              </w:rPr>
              <w:t>High</w:t>
            </w:r>
          </w:p>
        </w:tc>
        <w:tc>
          <w:tcPr>
            <w:tcW w:w="994" w:type="dxa"/>
          </w:tcPr>
          <w:p w14:paraId="30D8D5BF" w14:textId="77777777" w:rsidR="004B3066" w:rsidRDefault="004B3066" w:rsidP="004B3066">
            <w:pPr>
              <w:rPr>
                <w:noProof/>
              </w:rPr>
            </w:pPr>
            <w:r>
              <w:rPr>
                <w:noProof/>
              </w:rPr>
              <w:t>Med</w:t>
            </w:r>
          </w:p>
        </w:tc>
        <w:tc>
          <w:tcPr>
            <w:tcW w:w="994" w:type="dxa"/>
          </w:tcPr>
          <w:p w14:paraId="098CD0F0" w14:textId="77777777" w:rsidR="004B3066" w:rsidRDefault="004B3066" w:rsidP="004B3066">
            <w:pPr>
              <w:rPr>
                <w:noProof/>
              </w:rPr>
            </w:pPr>
            <w:r>
              <w:rPr>
                <w:noProof/>
              </w:rPr>
              <w:t>Med</w:t>
            </w:r>
          </w:p>
        </w:tc>
      </w:tr>
      <w:tr w:rsidR="004B3066" w14:paraId="512E6AC9" w14:textId="77777777" w:rsidTr="00CB49D3">
        <w:tc>
          <w:tcPr>
            <w:tcW w:w="1267" w:type="dxa"/>
          </w:tcPr>
          <w:p w14:paraId="5BB36BF8" w14:textId="77777777" w:rsidR="004B3066" w:rsidRDefault="004B3066" w:rsidP="004B3066">
            <w:pPr>
              <w:rPr>
                <w:noProof/>
              </w:rPr>
            </w:pPr>
            <w:r>
              <w:rPr>
                <w:noProof/>
              </w:rPr>
              <w:t>Power</w:t>
            </w:r>
          </w:p>
        </w:tc>
        <w:tc>
          <w:tcPr>
            <w:tcW w:w="1440" w:type="dxa"/>
          </w:tcPr>
          <w:p w14:paraId="0D41F5AB" w14:textId="77777777" w:rsidR="004B3066" w:rsidRDefault="004B3066" w:rsidP="004B3066">
            <w:pPr>
              <w:rPr>
                <w:noProof/>
              </w:rPr>
            </w:pPr>
            <w:r>
              <w:rPr>
                <w:noProof/>
              </w:rPr>
              <w:t>High</w:t>
            </w:r>
          </w:p>
        </w:tc>
        <w:tc>
          <w:tcPr>
            <w:tcW w:w="1297" w:type="dxa"/>
          </w:tcPr>
          <w:p w14:paraId="367A5C2A" w14:textId="77777777" w:rsidR="004B3066" w:rsidRDefault="004B3066" w:rsidP="004B3066">
            <w:pPr>
              <w:rPr>
                <w:noProof/>
              </w:rPr>
            </w:pPr>
            <w:r>
              <w:rPr>
                <w:noProof/>
              </w:rPr>
              <w:t>Med-High</w:t>
            </w:r>
          </w:p>
        </w:tc>
        <w:tc>
          <w:tcPr>
            <w:tcW w:w="925" w:type="dxa"/>
          </w:tcPr>
          <w:p w14:paraId="0F2E9632" w14:textId="77777777" w:rsidR="004B3066" w:rsidRDefault="004B3066" w:rsidP="004B3066">
            <w:pPr>
              <w:rPr>
                <w:noProof/>
              </w:rPr>
            </w:pPr>
            <w:r>
              <w:rPr>
                <w:noProof/>
              </w:rPr>
              <w:t>Med-High</w:t>
            </w:r>
          </w:p>
        </w:tc>
        <w:tc>
          <w:tcPr>
            <w:tcW w:w="1045" w:type="dxa"/>
          </w:tcPr>
          <w:p w14:paraId="0944B4F7" w14:textId="77777777" w:rsidR="004B3066" w:rsidRDefault="004B3066" w:rsidP="004B3066">
            <w:pPr>
              <w:rPr>
                <w:noProof/>
              </w:rPr>
            </w:pPr>
            <w:r>
              <w:rPr>
                <w:noProof/>
              </w:rPr>
              <w:t>Low</w:t>
            </w:r>
          </w:p>
        </w:tc>
        <w:tc>
          <w:tcPr>
            <w:tcW w:w="1099" w:type="dxa"/>
          </w:tcPr>
          <w:p w14:paraId="2BDF0F12" w14:textId="77777777" w:rsidR="004B3066" w:rsidRDefault="004B3066" w:rsidP="004B3066">
            <w:pPr>
              <w:rPr>
                <w:noProof/>
              </w:rPr>
            </w:pPr>
            <w:r>
              <w:rPr>
                <w:noProof/>
              </w:rPr>
              <w:t>Med</w:t>
            </w:r>
          </w:p>
        </w:tc>
        <w:tc>
          <w:tcPr>
            <w:tcW w:w="994" w:type="dxa"/>
          </w:tcPr>
          <w:p w14:paraId="2751E6E1" w14:textId="77777777" w:rsidR="004B3066" w:rsidRDefault="004B3066" w:rsidP="004B3066">
            <w:pPr>
              <w:rPr>
                <w:noProof/>
              </w:rPr>
            </w:pPr>
            <w:r>
              <w:rPr>
                <w:noProof/>
              </w:rPr>
              <w:t>Low</w:t>
            </w:r>
          </w:p>
        </w:tc>
        <w:tc>
          <w:tcPr>
            <w:tcW w:w="994" w:type="dxa"/>
          </w:tcPr>
          <w:p w14:paraId="0C130834" w14:textId="77777777" w:rsidR="004B3066" w:rsidRDefault="004B3066" w:rsidP="004B3066">
            <w:pPr>
              <w:rPr>
                <w:noProof/>
              </w:rPr>
            </w:pPr>
            <w:r>
              <w:rPr>
                <w:noProof/>
              </w:rPr>
              <w:t>Low</w:t>
            </w:r>
          </w:p>
        </w:tc>
      </w:tr>
      <w:tr w:rsidR="004B3066" w14:paraId="05268389" w14:textId="77777777" w:rsidTr="00CB49D3">
        <w:tc>
          <w:tcPr>
            <w:tcW w:w="1267" w:type="dxa"/>
          </w:tcPr>
          <w:p w14:paraId="7CC38E30" w14:textId="77777777" w:rsidR="004B3066" w:rsidRDefault="004B3066" w:rsidP="004B3066">
            <w:pPr>
              <w:rPr>
                <w:noProof/>
              </w:rPr>
            </w:pPr>
            <w:r>
              <w:rPr>
                <w:noProof/>
              </w:rPr>
              <w:t>Processing</w:t>
            </w:r>
          </w:p>
        </w:tc>
        <w:tc>
          <w:tcPr>
            <w:tcW w:w="1440" w:type="dxa"/>
          </w:tcPr>
          <w:p w14:paraId="7532BA3A" w14:textId="77777777" w:rsidR="004B3066" w:rsidRDefault="004B3066" w:rsidP="004B3066">
            <w:pPr>
              <w:rPr>
                <w:noProof/>
              </w:rPr>
            </w:pPr>
            <w:r>
              <w:rPr>
                <w:noProof/>
              </w:rPr>
              <w:t>Fast</w:t>
            </w:r>
          </w:p>
        </w:tc>
        <w:tc>
          <w:tcPr>
            <w:tcW w:w="1297" w:type="dxa"/>
          </w:tcPr>
          <w:p w14:paraId="361F2766" w14:textId="77777777" w:rsidR="004B3066" w:rsidRDefault="004B3066" w:rsidP="004B3066">
            <w:pPr>
              <w:rPr>
                <w:noProof/>
              </w:rPr>
            </w:pPr>
            <w:r>
              <w:rPr>
                <w:noProof/>
              </w:rPr>
              <w:t>Speed of sound limits</w:t>
            </w:r>
          </w:p>
        </w:tc>
        <w:tc>
          <w:tcPr>
            <w:tcW w:w="925" w:type="dxa"/>
          </w:tcPr>
          <w:p w14:paraId="64375649" w14:textId="77777777" w:rsidR="004B3066" w:rsidRDefault="004B3066" w:rsidP="004B3066">
            <w:pPr>
              <w:rPr>
                <w:noProof/>
              </w:rPr>
            </w:pPr>
            <w:r>
              <w:rPr>
                <w:noProof/>
              </w:rPr>
              <w:t>Fast</w:t>
            </w:r>
          </w:p>
        </w:tc>
        <w:tc>
          <w:tcPr>
            <w:tcW w:w="1045" w:type="dxa"/>
          </w:tcPr>
          <w:p w14:paraId="39F60D61" w14:textId="77777777" w:rsidR="004B3066" w:rsidRDefault="004B3066" w:rsidP="004B3066">
            <w:pPr>
              <w:rPr>
                <w:noProof/>
              </w:rPr>
            </w:pPr>
            <w:r>
              <w:rPr>
                <w:noProof/>
              </w:rPr>
              <w:t>Med</w:t>
            </w:r>
          </w:p>
        </w:tc>
        <w:tc>
          <w:tcPr>
            <w:tcW w:w="1099" w:type="dxa"/>
          </w:tcPr>
          <w:p w14:paraId="2F6C1A6E" w14:textId="77777777" w:rsidR="004B3066" w:rsidRDefault="004B3066" w:rsidP="004B3066">
            <w:pPr>
              <w:rPr>
                <w:noProof/>
              </w:rPr>
            </w:pPr>
            <w:r>
              <w:rPr>
                <w:noProof/>
              </w:rPr>
              <w:t>Fast</w:t>
            </w:r>
          </w:p>
        </w:tc>
        <w:tc>
          <w:tcPr>
            <w:tcW w:w="994" w:type="dxa"/>
          </w:tcPr>
          <w:p w14:paraId="613EBFC8" w14:textId="77777777" w:rsidR="004B3066" w:rsidRDefault="004B3066" w:rsidP="004B3066">
            <w:pPr>
              <w:rPr>
                <w:noProof/>
              </w:rPr>
            </w:pPr>
            <w:r>
              <w:rPr>
                <w:noProof/>
              </w:rPr>
              <w:t>Fast CPU needed</w:t>
            </w:r>
          </w:p>
        </w:tc>
        <w:tc>
          <w:tcPr>
            <w:tcW w:w="994" w:type="dxa"/>
          </w:tcPr>
          <w:p w14:paraId="3F5042FC" w14:textId="77777777" w:rsidR="004B3066" w:rsidRDefault="004B3066" w:rsidP="004B3066">
            <w:pPr>
              <w:rPr>
                <w:noProof/>
              </w:rPr>
            </w:pPr>
            <w:r>
              <w:rPr>
                <w:noProof/>
              </w:rPr>
              <w:t>Fast CPU needed</w:t>
            </w:r>
          </w:p>
        </w:tc>
      </w:tr>
      <w:tr w:rsidR="004B3066" w14:paraId="13D35E09" w14:textId="77777777" w:rsidTr="00CB49D3">
        <w:trPr>
          <w:trHeight w:val="698"/>
        </w:trPr>
        <w:tc>
          <w:tcPr>
            <w:tcW w:w="1267" w:type="dxa"/>
          </w:tcPr>
          <w:p w14:paraId="3190C4E9" w14:textId="77777777" w:rsidR="004B3066" w:rsidRDefault="004B3066" w:rsidP="004B3066">
            <w:pPr>
              <w:rPr>
                <w:noProof/>
              </w:rPr>
            </w:pPr>
            <w:r>
              <w:rPr>
                <w:noProof/>
              </w:rPr>
              <w:t>Rain influences</w:t>
            </w:r>
          </w:p>
        </w:tc>
        <w:tc>
          <w:tcPr>
            <w:tcW w:w="1440" w:type="dxa"/>
          </w:tcPr>
          <w:p w14:paraId="19DEE395" w14:textId="77777777" w:rsidR="004B3066" w:rsidRDefault="004B3066" w:rsidP="004B3066">
            <w:pPr>
              <w:rPr>
                <w:noProof/>
              </w:rPr>
            </w:pPr>
            <w:r>
              <w:rPr>
                <w:noProof/>
              </w:rPr>
              <w:t>No but reduces range</w:t>
            </w:r>
          </w:p>
        </w:tc>
        <w:tc>
          <w:tcPr>
            <w:tcW w:w="1297" w:type="dxa"/>
          </w:tcPr>
          <w:p w14:paraId="16CD82CE" w14:textId="77777777" w:rsidR="004B3066" w:rsidRDefault="004B3066" w:rsidP="004B3066">
            <w:pPr>
              <w:rPr>
                <w:noProof/>
              </w:rPr>
            </w:pPr>
            <w:r>
              <w:rPr>
                <w:noProof/>
              </w:rPr>
              <w:t>Yes</w:t>
            </w:r>
          </w:p>
        </w:tc>
        <w:tc>
          <w:tcPr>
            <w:tcW w:w="953" w:type="dxa"/>
          </w:tcPr>
          <w:p w14:paraId="651FCABC" w14:textId="77777777" w:rsidR="004B3066" w:rsidRDefault="004B3066" w:rsidP="004B3066">
            <w:pPr>
              <w:rPr>
                <w:noProof/>
              </w:rPr>
            </w:pPr>
            <w:r>
              <w:rPr>
                <w:noProof/>
              </w:rPr>
              <w:t>Yes</w:t>
            </w:r>
          </w:p>
        </w:tc>
        <w:tc>
          <w:tcPr>
            <w:tcW w:w="992" w:type="dxa"/>
          </w:tcPr>
          <w:p w14:paraId="0FB18D74" w14:textId="77777777" w:rsidR="004B3066" w:rsidRDefault="004B3066" w:rsidP="004B3066">
            <w:pPr>
              <w:rPr>
                <w:noProof/>
              </w:rPr>
            </w:pPr>
            <w:r>
              <w:rPr>
                <w:noProof/>
              </w:rPr>
              <w:t>Yes</w:t>
            </w:r>
          </w:p>
        </w:tc>
        <w:tc>
          <w:tcPr>
            <w:tcW w:w="1134" w:type="dxa"/>
          </w:tcPr>
          <w:p w14:paraId="298C57FC" w14:textId="77777777" w:rsidR="004B3066" w:rsidRDefault="004B3066" w:rsidP="004B3066">
            <w:pPr>
              <w:rPr>
                <w:noProof/>
              </w:rPr>
            </w:pPr>
            <w:r>
              <w:rPr>
                <w:noProof/>
              </w:rPr>
              <w:t>No but reduces range</w:t>
            </w:r>
          </w:p>
        </w:tc>
        <w:tc>
          <w:tcPr>
            <w:tcW w:w="992" w:type="dxa"/>
          </w:tcPr>
          <w:p w14:paraId="081824E9" w14:textId="77777777" w:rsidR="004B3066" w:rsidRDefault="004B3066" w:rsidP="004B3066">
            <w:pPr>
              <w:rPr>
                <w:noProof/>
              </w:rPr>
            </w:pPr>
            <w:r>
              <w:rPr>
                <w:noProof/>
              </w:rPr>
              <w:t>Yes</w:t>
            </w:r>
          </w:p>
        </w:tc>
        <w:tc>
          <w:tcPr>
            <w:tcW w:w="986" w:type="dxa"/>
          </w:tcPr>
          <w:p w14:paraId="214CA143" w14:textId="77777777" w:rsidR="004B3066" w:rsidRDefault="004B3066" w:rsidP="004B3066">
            <w:pPr>
              <w:rPr>
                <w:noProof/>
              </w:rPr>
            </w:pPr>
            <w:r>
              <w:rPr>
                <w:noProof/>
              </w:rPr>
              <w:t>Yes</w:t>
            </w:r>
          </w:p>
        </w:tc>
      </w:tr>
      <w:tr w:rsidR="004B3066" w14:paraId="49728C2B" w14:textId="77777777" w:rsidTr="00CB49D3">
        <w:trPr>
          <w:trHeight w:val="698"/>
        </w:trPr>
        <w:tc>
          <w:tcPr>
            <w:tcW w:w="1267" w:type="dxa"/>
          </w:tcPr>
          <w:p w14:paraId="2ECB38D1" w14:textId="77777777" w:rsidR="004B3066" w:rsidRDefault="004B3066" w:rsidP="004B3066">
            <w:pPr>
              <w:rPr>
                <w:noProof/>
              </w:rPr>
            </w:pPr>
            <w:r>
              <w:rPr>
                <w:noProof/>
              </w:rPr>
              <w:t>Dust influences</w:t>
            </w:r>
          </w:p>
        </w:tc>
        <w:tc>
          <w:tcPr>
            <w:tcW w:w="1440" w:type="dxa"/>
          </w:tcPr>
          <w:p w14:paraId="454F7095" w14:textId="77777777" w:rsidR="004B3066" w:rsidRDefault="004B3066" w:rsidP="004B3066">
            <w:pPr>
              <w:rPr>
                <w:noProof/>
              </w:rPr>
            </w:pPr>
            <w:r>
              <w:rPr>
                <w:noProof/>
              </w:rPr>
              <w:t>No</w:t>
            </w:r>
          </w:p>
        </w:tc>
        <w:tc>
          <w:tcPr>
            <w:tcW w:w="1297" w:type="dxa"/>
          </w:tcPr>
          <w:p w14:paraId="139EE8FC" w14:textId="77777777" w:rsidR="004B3066" w:rsidRDefault="004B3066" w:rsidP="004B3066">
            <w:pPr>
              <w:rPr>
                <w:noProof/>
              </w:rPr>
            </w:pPr>
            <w:r>
              <w:rPr>
                <w:noProof/>
              </w:rPr>
              <w:t>No</w:t>
            </w:r>
          </w:p>
        </w:tc>
        <w:tc>
          <w:tcPr>
            <w:tcW w:w="953" w:type="dxa"/>
          </w:tcPr>
          <w:p w14:paraId="525CD1C1" w14:textId="77777777" w:rsidR="004B3066" w:rsidRDefault="004B3066" w:rsidP="004B3066">
            <w:pPr>
              <w:rPr>
                <w:noProof/>
              </w:rPr>
            </w:pPr>
            <w:r>
              <w:rPr>
                <w:noProof/>
              </w:rPr>
              <w:t>Yes</w:t>
            </w:r>
          </w:p>
        </w:tc>
        <w:tc>
          <w:tcPr>
            <w:tcW w:w="992" w:type="dxa"/>
          </w:tcPr>
          <w:p w14:paraId="4DE7BA85" w14:textId="77777777" w:rsidR="004B3066" w:rsidRDefault="004B3066" w:rsidP="004B3066">
            <w:pPr>
              <w:rPr>
                <w:noProof/>
              </w:rPr>
            </w:pPr>
            <w:r>
              <w:rPr>
                <w:noProof/>
              </w:rPr>
              <w:t>Yes</w:t>
            </w:r>
          </w:p>
        </w:tc>
        <w:tc>
          <w:tcPr>
            <w:tcW w:w="1134" w:type="dxa"/>
          </w:tcPr>
          <w:p w14:paraId="4DEB5F40" w14:textId="77777777" w:rsidR="004B3066" w:rsidRDefault="004B3066" w:rsidP="004B3066">
            <w:pPr>
              <w:rPr>
                <w:noProof/>
              </w:rPr>
            </w:pPr>
            <w:r>
              <w:rPr>
                <w:noProof/>
              </w:rPr>
              <w:t>No but reduces range</w:t>
            </w:r>
          </w:p>
        </w:tc>
        <w:tc>
          <w:tcPr>
            <w:tcW w:w="992" w:type="dxa"/>
          </w:tcPr>
          <w:p w14:paraId="59B1F968" w14:textId="77777777" w:rsidR="004B3066" w:rsidRDefault="004B3066" w:rsidP="004B3066">
            <w:pPr>
              <w:rPr>
                <w:noProof/>
              </w:rPr>
            </w:pPr>
            <w:r>
              <w:rPr>
                <w:noProof/>
              </w:rPr>
              <w:t>Yes</w:t>
            </w:r>
          </w:p>
        </w:tc>
        <w:tc>
          <w:tcPr>
            <w:tcW w:w="986" w:type="dxa"/>
          </w:tcPr>
          <w:p w14:paraId="1BB9FED9" w14:textId="77777777" w:rsidR="004B3066" w:rsidRDefault="004B3066" w:rsidP="004B3066">
            <w:pPr>
              <w:rPr>
                <w:noProof/>
              </w:rPr>
            </w:pPr>
            <w:r>
              <w:rPr>
                <w:noProof/>
              </w:rPr>
              <w:t>Yes</w:t>
            </w:r>
          </w:p>
        </w:tc>
      </w:tr>
      <w:tr w:rsidR="004B3066" w14:paraId="25A164A9" w14:textId="77777777" w:rsidTr="00CB49D3">
        <w:trPr>
          <w:trHeight w:val="698"/>
        </w:trPr>
        <w:tc>
          <w:tcPr>
            <w:tcW w:w="1267" w:type="dxa"/>
          </w:tcPr>
          <w:p w14:paraId="4A783672" w14:textId="77777777" w:rsidR="004B3066" w:rsidRDefault="004B3066" w:rsidP="004B3066">
            <w:pPr>
              <w:rPr>
                <w:noProof/>
              </w:rPr>
            </w:pPr>
            <w:r>
              <w:rPr>
                <w:noProof/>
              </w:rPr>
              <w:t>Fog influences</w:t>
            </w:r>
          </w:p>
        </w:tc>
        <w:tc>
          <w:tcPr>
            <w:tcW w:w="1440" w:type="dxa"/>
          </w:tcPr>
          <w:p w14:paraId="00CD91AE" w14:textId="77777777" w:rsidR="004B3066" w:rsidRDefault="004B3066" w:rsidP="004B3066">
            <w:pPr>
              <w:rPr>
                <w:noProof/>
              </w:rPr>
            </w:pPr>
            <w:r>
              <w:rPr>
                <w:noProof/>
              </w:rPr>
              <w:t>No</w:t>
            </w:r>
          </w:p>
        </w:tc>
        <w:tc>
          <w:tcPr>
            <w:tcW w:w="1297" w:type="dxa"/>
          </w:tcPr>
          <w:p w14:paraId="695A60A7" w14:textId="77777777" w:rsidR="004B3066" w:rsidRDefault="004B3066" w:rsidP="004B3066">
            <w:pPr>
              <w:rPr>
                <w:noProof/>
              </w:rPr>
            </w:pPr>
            <w:r>
              <w:rPr>
                <w:noProof/>
              </w:rPr>
              <w:t>No</w:t>
            </w:r>
          </w:p>
        </w:tc>
        <w:tc>
          <w:tcPr>
            <w:tcW w:w="953" w:type="dxa"/>
          </w:tcPr>
          <w:p w14:paraId="4B3AD975" w14:textId="77777777" w:rsidR="004B3066" w:rsidRDefault="004B3066" w:rsidP="004B3066">
            <w:pPr>
              <w:rPr>
                <w:noProof/>
              </w:rPr>
            </w:pPr>
            <w:r>
              <w:rPr>
                <w:noProof/>
              </w:rPr>
              <w:t>Yes</w:t>
            </w:r>
          </w:p>
        </w:tc>
        <w:tc>
          <w:tcPr>
            <w:tcW w:w="992" w:type="dxa"/>
          </w:tcPr>
          <w:p w14:paraId="2BB54D4C" w14:textId="77777777" w:rsidR="004B3066" w:rsidRDefault="004B3066" w:rsidP="004B3066">
            <w:pPr>
              <w:rPr>
                <w:noProof/>
              </w:rPr>
            </w:pPr>
            <w:r>
              <w:rPr>
                <w:noProof/>
              </w:rPr>
              <w:t>Reduces range</w:t>
            </w:r>
          </w:p>
        </w:tc>
        <w:tc>
          <w:tcPr>
            <w:tcW w:w="1134" w:type="dxa"/>
          </w:tcPr>
          <w:p w14:paraId="656336BF" w14:textId="77777777" w:rsidR="004B3066" w:rsidRDefault="004B3066" w:rsidP="004B3066">
            <w:pPr>
              <w:rPr>
                <w:noProof/>
              </w:rPr>
            </w:pPr>
            <w:r>
              <w:rPr>
                <w:noProof/>
              </w:rPr>
              <w:t>Reduces range</w:t>
            </w:r>
          </w:p>
        </w:tc>
        <w:tc>
          <w:tcPr>
            <w:tcW w:w="992" w:type="dxa"/>
          </w:tcPr>
          <w:p w14:paraId="2A382AEF" w14:textId="77777777" w:rsidR="004B3066" w:rsidRDefault="004B3066" w:rsidP="004B3066">
            <w:pPr>
              <w:rPr>
                <w:noProof/>
              </w:rPr>
            </w:pPr>
            <w:r>
              <w:rPr>
                <w:noProof/>
              </w:rPr>
              <w:t>Yes</w:t>
            </w:r>
          </w:p>
        </w:tc>
        <w:tc>
          <w:tcPr>
            <w:tcW w:w="986" w:type="dxa"/>
          </w:tcPr>
          <w:p w14:paraId="47D3DBBB" w14:textId="77777777" w:rsidR="004B3066" w:rsidRDefault="004B3066" w:rsidP="004B3066">
            <w:pPr>
              <w:rPr>
                <w:noProof/>
              </w:rPr>
            </w:pPr>
            <w:r>
              <w:rPr>
                <w:noProof/>
              </w:rPr>
              <w:t>Yes</w:t>
            </w:r>
          </w:p>
        </w:tc>
      </w:tr>
      <w:tr w:rsidR="004B3066" w14:paraId="34366A15" w14:textId="77777777" w:rsidTr="00CB49D3">
        <w:trPr>
          <w:trHeight w:val="698"/>
        </w:trPr>
        <w:tc>
          <w:tcPr>
            <w:tcW w:w="1267" w:type="dxa"/>
          </w:tcPr>
          <w:p w14:paraId="3B9F6510" w14:textId="77777777" w:rsidR="004B3066" w:rsidRDefault="004B3066" w:rsidP="004B3066">
            <w:pPr>
              <w:rPr>
                <w:noProof/>
              </w:rPr>
            </w:pPr>
            <w:r>
              <w:rPr>
                <w:noProof/>
              </w:rPr>
              <w:t>Sound influences</w:t>
            </w:r>
          </w:p>
        </w:tc>
        <w:tc>
          <w:tcPr>
            <w:tcW w:w="1440" w:type="dxa"/>
          </w:tcPr>
          <w:p w14:paraId="6CF4DD18" w14:textId="77777777" w:rsidR="004B3066" w:rsidRDefault="004B3066" w:rsidP="004B3066">
            <w:pPr>
              <w:rPr>
                <w:noProof/>
              </w:rPr>
            </w:pPr>
            <w:r>
              <w:rPr>
                <w:noProof/>
              </w:rPr>
              <w:t>No</w:t>
            </w:r>
          </w:p>
        </w:tc>
        <w:tc>
          <w:tcPr>
            <w:tcW w:w="1297" w:type="dxa"/>
          </w:tcPr>
          <w:p w14:paraId="08D2CA19" w14:textId="77777777" w:rsidR="004B3066" w:rsidRDefault="004B3066" w:rsidP="004B3066">
            <w:pPr>
              <w:rPr>
                <w:noProof/>
              </w:rPr>
            </w:pPr>
            <w:r>
              <w:rPr>
                <w:noProof/>
              </w:rPr>
              <w:t>If High pitch</w:t>
            </w:r>
          </w:p>
        </w:tc>
        <w:tc>
          <w:tcPr>
            <w:tcW w:w="953" w:type="dxa"/>
          </w:tcPr>
          <w:p w14:paraId="199FD59C" w14:textId="77777777" w:rsidR="004B3066" w:rsidRDefault="004B3066" w:rsidP="004B3066">
            <w:pPr>
              <w:rPr>
                <w:noProof/>
              </w:rPr>
            </w:pPr>
            <w:r>
              <w:rPr>
                <w:noProof/>
              </w:rPr>
              <w:t>No</w:t>
            </w:r>
          </w:p>
        </w:tc>
        <w:tc>
          <w:tcPr>
            <w:tcW w:w="992" w:type="dxa"/>
          </w:tcPr>
          <w:p w14:paraId="23D281D0" w14:textId="77777777" w:rsidR="004B3066" w:rsidRDefault="004B3066" w:rsidP="004B3066">
            <w:pPr>
              <w:rPr>
                <w:noProof/>
              </w:rPr>
            </w:pPr>
            <w:r>
              <w:rPr>
                <w:noProof/>
              </w:rPr>
              <w:t>No</w:t>
            </w:r>
          </w:p>
        </w:tc>
        <w:tc>
          <w:tcPr>
            <w:tcW w:w="1134" w:type="dxa"/>
          </w:tcPr>
          <w:p w14:paraId="5DCACE9E" w14:textId="77777777" w:rsidR="004B3066" w:rsidRDefault="004B3066" w:rsidP="004B3066">
            <w:pPr>
              <w:rPr>
                <w:noProof/>
              </w:rPr>
            </w:pPr>
            <w:r>
              <w:rPr>
                <w:noProof/>
              </w:rPr>
              <w:t>No</w:t>
            </w:r>
          </w:p>
        </w:tc>
        <w:tc>
          <w:tcPr>
            <w:tcW w:w="992" w:type="dxa"/>
          </w:tcPr>
          <w:p w14:paraId="48657D3B" w14:textId="77777777" w:rsidR="004B3066" w:rsidRDefault="004B3066" w:rsidP="004B3066">
            <w:pPr>
              <w:rPr>
                <w:noProof/>
              </w:rPr>
            </w:pPr>
            <w:r>
              <w:rPr>
                <w:noProof/>
              </w:rPr>
              <w:t>No</w:t>
            </w:r>
          </w:p>
        </w:tc>
        <w:tc>
          <w:tcPr>
            <w:tcW w:w="986" w:type="dxa"/>
          </w:tcPr>
          <w:p w14:paraId="7882279B" w14:textId="77777777" w:rsidR="004B3066" w:rsidRDefault="004B3066" w:rsidP="004B3066">
            <w:pPr>
              <w:rPr>
                <w:noProof/>
              </w:rPr>
            </w:pPr>
            <w:r>
              <w:rPr>
                <w:noProof/>
              </w:rPr>
              <w:t>No</w:t>
            </w:r>
          </w:p>
        </w:tc>
      </w:tr>
      <w:tr w:rsidR="004B3066" w14:paraId="31867696" w14:textId="77777777" w:rsidTr="00CB49D3">
        <w:trPr>
          <w:trHeight w:val="698"/>
        </w:trPr>
        <w:tc>
          <w:tcPr>
            <w:tcW w:w="1267" w:type="dxa"/>
          </w:tcPr>
          <w:p w14:paraId="26907C60" w14:textId="77777777" w:rsidR="004B3066" w:rsidRDefault="004B3066" w:rsidP="004B3066">
            <w:pPr>
              <w:rPr>
                <w:noProof/>
              </w:rPr>
            </w:pPr>
            <w:r>
              <w:rPr>
                <w:noProof/>
              </w:rPr>
              <w:t>Light influences</w:t>
            </w:r>
          </w:p>
        </w:tc>
        <w:tc>
          <w:tcPr>
            <w:tcW w:w="1440" w:type="dxa"/>
          </w:tcPr>
          <w:p w14:paraId="10003310" w14:textId="77777777" w:rsidR="004B3066" w:rsidRDefault="004B3066" w:rsidP="004B3066">
            <w:pPr>
              <w:rPr>
                <w:noProof/>
              </w:rPr>
            </w:pPr>
            <w:r>
              <w:rPr>
                <w:noProof/>
              </w:rPr>
              <w:t>No</w:t>
            </w:r>
          </w:p>
        </w:tc>
        <w:tc>
          <w:tcPr>
            <w:tcW w:w="1297" w:type="dxa"/>
          </w:tcPr>
          <w:p w14:paraId="72B3AB86" w14:textId="77777777" w:rsidR="004B3066" w:rsidRDefault="004B3066" w:rsidP="004B3066">
            <w:pPr>
              <w:rPr>
                <w:noProof/>
              </w:rPr>
            </w:pPr>
            <w:r>
              <w:rPr>
                <w:noProof/>
              </w:rPr>
              <w:t>No</w:t>
            </w:r>
          </w:p>
        </w:tc>
        <w:tc>
          <w:tcPr>
            <w:tcW w:w="953" w:type="dxa"/>
          </w:tcPr>
          <w:p w14:paraId="71C83527" w14:textId="77777777" w:rsidR="004B3066" w:rsidRDefault="004B3066" w:rsidP="004B3066">
            <w:pPr>
              <w:rPr>
                <w:noProof/>
              </w:rPr>
            </w:pPr>
            <w:r>
              <w:rPr>
                <w:noProof/>
              </w:rPr>
              <w:t>No</w:t>
            </w:r>
          </w:p>
        </w:tc>
        <w:tc>
          <w:tcPr>
            <w:tcW w:w="992" w:type="dxa"/>
          </w:tcPr>
          <w:p w14:paraId="28AC1494" w14:textId="77777777" w:rsidR="004B3066" w:rsidRDefault="004B3066" w:rsidP="004B3066">
            <w:pPr>
              <w:rPr>
                <w:noProof/>
              </w:rPr>
            </w:pPr>
            <w:r>
              <w:rPr>
                <w:noProof/>
              </w:rPr>
              <w:t>Direct sun</w:t>
            </w:r>
          </w:p>
        </w:tc>
        <w:tc>
          <w:tcPr>
            <w:tcW w:w="1134" w:type="dxa"/>
          </w:tcPr>
          <w:p w14:paraId="6C9E2B88" w14:textId="77777777" w:rsidR="004B3066" w:rsidRDefault="004B3066" w:rsidP="004B3066">
            <w:pPr>
              <w:rPr>
                <w:noProof/>
              </w:rPr>
            </w:pPr>
            <w:r>
              <w:rPr>
                <w:noProof/>
              </w:rPr>
              <w:t>Direct sun</w:t>
            </w:r>
          </w:p>
        </w:tc>
        <w:tc>
          <w:tcPr>
            <w:tcW w:w="992" w:type="dxa"/>
          </w:tcPr>
          <w:p w14:paraId="0AF90256" w14:textId="77777777" w:rsidR="004B3066" w:rsidRDefault="004B3066" w:rsidP="004B3066">
            <w:pPr>
              <w:rPr>
                <w:noProof/>
              </w:rPr>
            </w:pPr>
            <w:r>
              <w:rPr>
                <w:noProof/>
              </w:rPr>
              <w:t>Lens flare</w:t>
            </w:r>
          </w:p>
        </w:tc>
        <w:tc>
          <w:tcPr>
            <w:tcW w:w="986" w:type="dxa"/>
          </w:tcPr>
          <w:p w14:paraId="0DDB4F86" w14:textId="77777777" w:rsidR="004B3066" w:rsidRDefault="004B3066" w:rsidP="004B3066">
            <w:pPr>
              <w:rPr>
                <w:noProof/>
              </w:rPr>
            </w:pPr>
            <w:r>
              <w:rPr>
                <w:noProof/>
              </w:rPr>
              <w:t>Lens flare</w:t>
            </w:r>
          </w:p>
        </w:tc>
      </w:tr>
      <w:tr w:rsidR="004B3066" w14:paraId="48822CF2" w14:textId="77777777" w:rsidTr="00CB49D3">
        <w:trPr>
          <w:trHeight w:val="698"/>
        </w:trPr>
        <w:tc>
          <w:tcPr>
            <w:tcW w:w="1267" w:type="dxa"/>
          </w:tcPr>
          <w:p w14:paraId="0E802718" w14:textId="77777777" w:rsidR="004B3066" w:rsidRDefault="004B3066" w:rsidP="004B3066">
            <w:pPr>
              <w:rPr>
                <w:noProof/>
              </w:rPr>
            </w:pPr>
            <w:r>
              <w:rPr>
                <w:noProof/>
              </w:rPr>
              <w:t>Temp influences</w:t>
            </w:r>
          </w:p>
        </w:tc>
        <w:tc>
          <w:tcPr>
            <w:tcW w:w="1440" w:type="dxa"/>
          </w:tcPr>
          <w:p w14:paraId="65688BF3" w14:textId="77777777" w:rsidR="004B3066" w:rsidRDefault="004B3066" w:rsidP="004B3066">
            <w:pPr>
              <w:rPr>
                <w:noProof/>
              </w:rPr>
            </w:pPr>
            <w:r>
              <w:rPr>
                <w:noProof/>
              </w:rPr>
              <w:t>No</w:t>
            </w:r>
          </w:p>
        </w:tc>
        <w:tc>
          <w:tcPr>
            <w:tcW w:w="1297" w:type="dxa"/>
          </w:tcPr>
          <w:p w14:paraId="76CDC702" w14:textId="77777777" w:rsidR="004B3066" w:rsidRDefault="004B3066" w:rsidP="004B3066">
            <w:pPr>
              <w:rPr>
                <w:noProof/>
              </w:rPr>
            </w:pPr>
            <w:r>
              <w:rPr>
                <w:noProof/>
              </w:rPr>
              <w:t>Yes</w:t>
            </w:r>
          </w:p>
        </w:tc>
        <w:tc>
          <w:tcPr>
            <w:tcW w:w="953" w:type="dxa"/>
          </w:tcPr>
          <w:p w14:paraId="4F58A0D8" w14:textId="77777777" w:rsidR="004B3066" w:rsidRDefault="004B3066" w:rsidP="004B3066">
            <w:pPr>
              <w:rPr>
                <w:noProof/>
              </w:rPr>
            </w:pPr>
            <w:r>
              <w:rPr>
                <w:noProof/>
              </w:rPr>
              <w:t>No</w:t>
            </w:r>
          </w:p>
        </w:tc>
        <w:tc>
          <w:tcPr>
            <w:tcW w:w="992" w:type="dxa"/>
          </w:tcPr>
          <w:p w14:paraId="161F67E5" w14:textId="77777777" w:rsidR="004B3066" w:rsidRDefault="004B3066" w:rsidP="004B3066">
            <w:pPr>
              <w:rPr>
                <w:noProof/>
              </w:rPr>
            </w:pPr>
            <w:r>
              <w:rPr>
                <w:noProof/>
              </w:rPr>
              <w:t>Can reduce contrast</w:t>
            </w:r>
          </w:p>
        </w:tc>
        <w:tc>
          <w:tcPr>
            <w:tcW w:w="1134" w:type="dxa"/>
          </w:tcPr>
          <w:p w14:paraId="4DE18579" w14:textId="77777777" w:rsidR="004B3066" w:rsidRDefault="004B3066" w:rsidP="004B3066">
            <w:pPr>
              <w:rPr>
                <w:noProof/>
              </w:rPr>
            </w:pPr>
            <w:r>
              <w:rPr>
                <w:noProof/>
              </w:rPr>
              <w:t>Can reduce contrast</w:t>
            </w:r>
          </w:p>
        </w:tc>
        <w:tc>
          <w:tcPr>
            <w:tcW w:w="992" w:type="dxa"/>
          </w:tcPr>
          <w:p w14:paraId="5FCA3F28" w14:textId="77777777" w:rsidR="004B3066" w:rsidRDefault="004B3066" w:rsidP="004B3066">
            <w:pPr>
              <w:rPr>
                <w:noProof/>
              </w:rPr>
            </w:pPr>
            <w:r>
              <w:rPr>
                <w:noProof/>
              </w:rPr>
              <w:t>No</w:t>
            </w:r>
          </w:p>
        </w:tc>
        <w:tc>
          <w:tcPr>
            <w:tcW w:w="986" w:type="dxa"/>
          </w:tcPr>
          <w:p w14:paraId="6CE5D751" w14:textId="77777777" w:rsidR="004B3066" w:rsidRDefault="004B3066" w:rsidP="004B3066">
            <w:pPr>
              <w:rPr>
                <w:noProof/>
              </w:rPr>
            </w:pPr>
            <w:r>
              <w:rPr>
                <w:noProof/>
              </w:rPr>
              <w:t>No</w:t>
            </w:r>
          </w:p>
        </w:tc>
      </w:tr>
      <w:tr w:rsidR="004B3066" w14:paraId="774DE6E3" w14:textId="77777777" w:rsidTr="00CB49D3">
        <w:trPr>
          <w:trHeight w:val="698"/>
        </w:trPr>
        <w:tc>
          <w:tcPr>
            <w:tcW w:w="1267" w:type="dxa"/>
          </w:tcPr>
          <w:p w14:paraId="450316C2" w14:textId="77777777" w:rsidR="004B3066" w:rsidRDefault="004B3066" w:rsidP="004B3066">
            <w:pPr>
              <w:rPr>
                <w:noProof/>
              </w:rPr>
            </w:pPr>
            <w:r>
              <w:rPr>
                <w:noProof/>
              </w:rPr>
              <w:t>Other influences</w:t>
            </w:r>
          </w:p>
        </w:tc>
        <w:tc>
          <w:tcPr>
            <w:tcW w:w="1440" w:type="dxa"/>
          </w:tcPr>
          <w:p w14:paraId="228CD7F6" w14:textId="77777777" w:rsidR="004B3066" w:rsidRDefault="004B3066" w:rsidP="004B3066">
            <w:pPr>
              <w:rPr>
                <w:noProof/>
              </w:rPr>
            </w:pPr>
          </w:p>
        </w:tc>
        <w:tc>
          <w:tcPr>
            <w:tcW w:w="1297" w:type="dxa"/>
          </w:tcPr>
          <w:p w14:paraId="1045B6C9" w14:textId="77777777" w:rsidR="004B3066" w:rsidRDefault="004B3066" w:rsidP="004B3066">
            <w:pPr>
              <w:rPr>
                <w:noProof/>
              </w:rPr>
            </w:pPr>
            <w:r>
              <w:rPr>
                <w:noProof/>
              </w:rPr>
              <w:t>Echoes Wind</w:t>
            </w:r>
          </w:p>
        </w:tc>
        <w:tc>
          <w:tcPr>
            <w:tcW w:w="953" w:type="dxa"/>
          </w:tcPr>
          <w:p w14:paraId="5D81FC42" w14:textId="77777777" w:rsidR="004B3066" w:rsidRDefault="004B3066" w:rsidP="004B3066">
            <w:pPr>
              <w:rPr>
                <w:noProof/>
              </w:rPr>
            </w:pPr>
            <w:r>
              <w:rPr>
                <w:noProof/>
              </w:rPr>
              <w:t>Snow</w:t>
            </w:r>
          </w:p>
        </w:tc>
        <w:tc>
          <w:tcPr>
            <w:tcW w:w="992" w:type="dxa"/>
          </w:tcPr>
          <w:p w14:paraId="5EB75581" w14:textId="77777777" w:rsidR="004B3066" w:rsidRDefault="004B3066" w:rsidP="004B3066">
            <w:pPr>
              <w:rPr>
                <w:noProof/>
              </w:rPr>
            </w:pPr>
            <w:r>
              <w:rPr>
                <w:noProof/>
              </w:rPr>
              <w:t>Snow</w:t>
            </w:r>
          </w:p>
        </w:tc>
        <w:tc>
          <w:tcPr>
            <w:tcW w:w="1134" w:type="dxa"/>
          </w:tcPr>
          <w:p w14:paraId="3A58146C" w14:textId="77777777" w:rsidR="004B3066" w:rsidRDefault="004B3066" w:rsidP="004B3066">
            <w:pPr>
              <w:rPr>
                <w:noProof/>
              </w:rPr>
            </w:pPr>
          </w:p>
        </w:tc>
        <w:tc>
          <w:tcPr>
            <w:tcW w:w="992" w:type="dxa"/>
          </w:tcPr>
          <w:p w14:paraId="601455EA" w14:textId="77777777" w:rsidR="004B3066" w:rsidRDefault="004B3066" w:rsidP="004B3066">
            <w:pPr>
              <w:rPr>
                <w:noProof/>
              </w:rPr>
            </w:pPr>
            <w:r>
              <w:rPr>
                <w:noProof/>
              </w:rPr>
              <w:t>Wind</w:t>
            </w:r>
          </w:p>
        </w:tc>
        <w:tc>
          <w:tcPr>
            <w:tcW w:w="986" w:type="dxa"/>
          </w:tcPr>
          <w:p w14:paraId="0730D451" w14:textId="77777777" w:rsidR="004B3066" w:rsidRDefault="004B3066" w:rsidP="004B3066">
            <w:pPr>
              <w:rPr>
                <w:noProof/>
              </w:rPr>
            </w:pPr>
            <w:r>
              <w:rPr>
                <w:noProof/>
              </w:rPr>
              <w:t>Wind</w:t>
            </w:r>
          </w:p>
        </w:tc>
      </w:tr>
      <w:tr w:rsidR="004B3066" w14:paraId="7F69C1A8" w14:textId="77777777" w:rsidTr="00CB49D3">
        <w:trPr>
          <w:trHeight w:val="698"/>
        </w:trPr>
        <w:tc>
          <w:tcPr>
            <w:tcW w:w="1267" w:type="dxa"/>
          </w:tcPr>
          <w:p w14:paraId="029F8CE7" w14:textId="77777777" w:rsidR="004B3066" w:rsidRDefault="004B3066" w:rsidP="004B3066">
            <w:pPr>
              <w:rPr>
                <w:noProof/>
              </w:rPr>
            </w:pPr>
            <w:r>
              <w:rPr>
                <w:noProof/>
              </w:rPr>
              <w:t>Classifies object</w:t>
            </w:r>
          </w:p>
        </w:tc>
        <w:tc>
          <w:tcPr>
            <w:tcW w:w="1440" w:type="dxa"/>
          </w:tcPr>
          <w:p w14:paraId="3DED25E7" w14:textId="77777777" w:rsidR="004B3066" w:rsidRDefault="004B3066" w:rsidP="004B3066">
            <w:pPr>
              <w:rPr>
                <w:noProof/>
              </w:rPr>
            </w:pPr>
            <w:r>
              <w:rPr>
                <w:noProof/>
              </w:rPr>
              <w:t>No</w:t>
            </w:r>
          </w:p>
        </w:tc>
        <w:tc>
          <w:tcPr>
            <w:tcW w:w="1297" w:type="dxa"/>
          </w:tcPr>
          <w:p w14:paraId="4DD3DA4C" w14:textId="77777777" w:rsidR="004B3066" w:rsidRDefault="004B3066" w:rsidP="004B3066">
            <w:pPr>
              <w:rPr>
                <w:noProof/>
              </w:rPr>
            </w:pPr>
            <w:r>
              <w:rPr>
                <w:noProof/>
              </w:rPr>
              <w:t>No</w:t>
            </w:r>
          </w:p>
        </w:tc>
        <w:tc>
          <w:tcPr>
            <w:tcW w:w="953" w:type="dxa"/>
          </w:tcPr>
          <w:p w14:paraId="536A7C1C" w14:textId="77777777" w:rsidR="004B3066" w:rsidRDefault="004B3066" w:rsidP="004B3066">
            <w:pPr>
              <w:rPr>
                <w:noProof/>
              </w:rPr>
            </w:pPr>
            <w:r>
              <w:rPr>
                <w:noProof/>
              </w:rPr>
              <w:t>In single plane</w:t>
            </w:r>
          </w:p>
        </w:tc>
        <w:tc>
          <w:tcPr>
            <w:tcW w:w="992" w:type="dxa"/>
          </w:tcPr>
          <w:p w14:paraId="37282A98" w14:textId="77777777" w:rsidR="004B3066" w:rsidRDefault="004B3066" w:rsidP="004B3066">
            <w:pPr>
              <w:rPr>
                <w:noProof/>
              </w:rPr>
            </w:pPr>
            <w:r>
              <w:rPr>
                <w:noProof/>
              </w:rPr>
              <w:t>Yes</w:t>
            </w:r>
          </w:p>
        </w:tc>
        <w:tc>
          <w:tcPr>
            <w:tcW w:w="1134" w:type="dxa"/>
          </w:tcPr>
          <w:p w14:paraId="1AF6DCB1" w14:textId="77777777" w:rsidR="004B3066" w:rsidRDefault="004B3066" w:rsidP="004B3066">
            <w:pPr>
              <w:rPr>
                <w:noProof/>
              </w:rPr>
            </w:pPr>
            <w:r>
              <w:rPr>
                <w:noProof/>
              </w:rPr>
              <w:t>Yes</w:t>
            </w:r>
          </w:p>
        </w:tc>
        <w:tc>
          <w:tcPr>
            <w:tcW w:w="992" w:type="dxa"/>
          </w:tcPr>
          <w:p w14:paraId="0B7D331E" w14:textId="77777777" w:rsidR="004B3066" w:rsidRDefault="004B3066" w:rsidP="004B3066">
            <w:pPr>
              <w:rPr>
                <w:noProof/>
              </w:rPr>
            </w:pPr>
            <w:r>
              <w:rPr>
                <w:noProof/>
              </w:rPr>
              <w:t>Yes</w:t>
            </w:r>
          </w:p>
        </w:tc>
        <w:tc>
          <w:tcPr>
            <w:tcW w:w="986" w:type="dxa"/>
          </w:tcPr>
          <w:p w14:paraId="5D1EBDF1" w14:textId="77777777" w:rsidR="004B3066" w:rsidRDefault="004B3066" w:rsidP="004B3066">
            <w:pPr>
              <w:rPr>
                <w:noProof/>
              </w:rPr>
            </w:pPr>
            <w:r>
              <w:rPr>
                <w:noProof/>
              </w:rPr>
              <w:t>Yes</w:t>
            </w:r>
          </w:p>
        </w:tc>
      </w:tr>
      <w:tr w:rsidR="004B3066" w14:paraId="5D32B9AC" w14:textId="77777777" w:rsidTr="00CB49D3">
        <w:trPr>
          <w:trHeight w:val="698"/>
        </w:trPr>
        <w:tc>
          <w:tcPr>
            <w:tcW w:w="1267" w:type="dxa"/>
          </w:tcPr>
          <w:p w14:paraId="17373495" w14:textId="77777777" w:rsidR="004B3066" w:rsidRDefault="004B3066" w:rsidP="004B3066">
            <w:pPr>
              <w:rPr>
                <w:noProof/>
              </w:rPr>
            </w:pPr>
            <w:r>
              <w:rPr>
                <w:noProof/>
              </w:rPr>
              <w:t>Light required</w:t>
            </w:r>
          </w:p>
        </w:tc>
        <w:tc>
          <w:tcPr>
            <w:tcW w:w="1440" w:type="dxa"/>
          </w:tcPr>
          <w:p w14:paraId="3BE8F6FF" w14:textId="77777777" w:rsidR="004B3066" w:rsidRDefault="004B3066" w:rsidP="004B3066">
            <w:pPr>
              <w:rPr>
                <w:noProof/>
              </w:rPr>
            </w:pPr>
            <w:r>
              <w:rPr>
                <w:noProof/>
              </w:rPr>
              <w:t>No</w:t>
            </w:r>
          </w:p>
        </w:tc>
        <w:tc>
          <w:tcPr>
            <w:tcW w:w="1297" w:type="dxa"/>
          </w:tcPr>
          <w:p w14:paraId="73585752" w14:textId="77777777" w:rsidR="004B3066" w:rsidRDefault="004B3066" w:rsidP="004B3066">
            <w:pPr>
              <w:rPr>
                <w:noProof/>
              </w:rPr>
            </w:pPr>
            <w:r>
              <w:rPr>
                <w:noProof/>
              </w:rPr>
              <w:t>No</w:t>
            </w:r>
          </w:p>
        </w:tc>
        <w:tc>
          <w:tcPr>
            <w:tcW w:w="953" w:type="dxa"/>
          </w:tcPr>
          <w:p w14:paraId="1F1AD7F5" w14:textId="77777777" w:rsidR="004B3066" w:rsidRDefault="004B3066" w:rsidP="004B3066">
            <w:pPr>
              <w:rPr>
                <w:noProof/>
              </w:rPr>
            </w:pPr>
            <w:r>
              <w:rPr>
                <w:noProof/>
              </w:rPr>
              <w:t>No</w:t>
            </w:r>
          </w:p>
        </w:tc>
        <w:tc>
          <w:tcPr>
            <w:tcW w:w="992" w:type="dxa"/>
          </w:tcPr>
          <w:p w14:paraId="63DB8C85" w14:textId="77777777" w:rsidR="004B3066" w:rsidRDefault="004B3066" w:rsidP="004B3066">
            <w:pPr>
              <w:rPr>
                <w:noProof/>
              </w:rPr>
            </w:pPr>
            <w:r>
              <w:rPr>
                <w:noProof/>
              </w:rPr>
              <w:t>No</w:t>
            </w:r>
          </w:p>
        </w:tc>
        <w:tc>
          <w:tcPr>
            <w:tcW w:w="1134" w:type="dxa"/>
          </w:tcPr>
          <w:p w14:paraId="78AAC532" w14:textId="77777777" w:rsidR="004B3066" w:rsidRDefault="004B3066" w:rsidP="004B3066">
            <w:pPr>
              <w:rPr>
                <w:noProof/>
              </w:rPr>
            </w:pPr>
            <w:r>
              <w:rPr>
                <w:noProof/>
              </w:rPr>
              <w:t>No</w:t>
            </w:r>
          </w:p>
        </w:tc>
        <w:tc>
          <w:tcPr>
            <w:tcW w:w="992" w:type="dxa"/>
          </w:tcPr>
          <w:p w14:paraId="4A5C0B2C" w14:textId="77777777" w:rsidR="004B3066" w:rsidRDefault="004B3066" w:rsidP="004B3066">
            <w:pPr>
              <w:rPr>
                <w:noProof/>
              </w:rPr>
            </w:pPr>
            <w:r>
              <w:rPr>
                <w:noProof/>
              </w:rPr>
              <w:t>Yes</w:t>
            </w:r>
          </w:p>
        </w:tc>
        <w:tc>
          <w:tcPr>
            <w:tcW w:w="986" w:type="dxa"/>
          </w:tcPr>
          <w:p w14:paraId="48256223" w14:textId="77777777" w:rsidR="004B3066" w:rsidRDefault="004B3066" w:rsidP="004B3066">
            <w:pPr>
              <w:rPr>
                <w:noProof/>
              </w:rPr>
            </w:pPr>
            <w:r>
              <w:rPr>
                <w:noProof/>
              </w:rPr>
              <w:t>Yes</w:t>
            </w:r>
          </w:p>
        </w:tc>
      </w:tr>
      <w:tr w:rsidR="004B3066" w14:paraId="505B0561" w14:textId="77777777" w:rsidTr="00CB49D3">
        <w:trPr>
          <w:trHeight w:val="698"/>
        </w:trPr>
        <w:tc>
          <w:tcPr>
            <w:tcW w:w="1267" w:type="dxa"/>
          </w:tcPr>
          <w:p w14:paraId="7E09D6F8" w14:textId="77777777" w:rsidR="004B3066" w:rsidRDefault="004B3066" w:rsidP="004B3066">
            <w:pPr>
              <w:rPr>
                <w:noProof/>
              </w:rPr>
            </w:pPr>
            <w:r>
              <w:rPr>
                <w:noProof/>
              </w:rPr>
              <w:t>Single point Reliability</w:t>
            </w:r>
          </w:p>
        </w:tc>
        <w:tc>
          <w:tcPr>
            <w:tcW w:w="1440" w:type="dxa"/>
          </w:tcPr>
          <w:p w14:paraId="5A88DFFA" w14:textId="77777777" w:rsidR="004B3066" w:rsidRDefault="004B3066" w:rsidP="004B3066">
            <w:pPr>
              <w:rPr>
                <w:noProof/>
              </w:rPr>
            </w:pPr>
            <w:r>
              <w:rPr>
                <w:noProof/>
              </w:rPr>
              <w:t>No</w:t>
            </w:r>
          </w:p>
        </w:tc>
        <w:tc>
          <w:tcPr>
            <w:tcW w:w="1297" w:type="dxa"/>
          </w:tcPr>
          <w:p w14:paraId="50056BA3" w14:textId="77777777" w:rsidR="004B3066" w:rsidRDefault="004B3066" w:rsidP="004B3066">
            <w:pPr>
              <w:rPr>
                <w:noProof/>
              </w:rPr>
            </w:pPr>
            <w:r>
              <w:rPr>
                <w:noProof/>
              </w:rPr>
              <w:t>No</w:t>
            </w:r>
          </w:p>
        </w:tc>
        <w:tc>
          <w:tcPr>
            <w:tcW w:w="953" w:type="dxa"/>
          </w:tcPr>
          <w:p w14:paraId="7AFF22AE" w14:textId="77777777" w:rsidR="004B3066" w:rsidRDefault="004B3066" w:rsidP="004B3066">
            <w:pPr>
              <w:rPr>
                <w:noProof/>
              </w:rPr>
            </w:pPr>
            <w:r>
              <w:rPr>
                <w:noProof/>
              </w:rPr>
              <w:t>-</w:t>
            </w:r>
          </w:p>
        </w:tc>
        <w:tc>
          <w:tcPr>
            <w:tcW w:w="992" w:type="dxa"/>
          </w:tcPr>
          <w:p w14:paraId="28E25E94" w14:textId="77777777" w:rsidR="004B3066" w:rsidRDefault="004B3066" w:rsidP="004B3066">
            <w:pPr>
              <w:rPr>
                <w:noProof/>
              </w:rPr>
            </w:pPr>
            <w:r>
              <w:rPr>
                <w:noProof/>
              </w:rPr>
              <w:t>-</w:t>
            </w:r>
          </w:p>
        </w:tc>
        <w:tc>
          <w:tcPr>
            <w:tcW w:w="1134" w:type="dxa"/>
          </w:tcPr>
          <w:p w14:paraId="0F5326DD" w14:textId="77777777" w:rsidR="004B3066" w:rsidRDefault="004B3066" w:rsidP="004B3066">
            <w:pPr>
              <w:rPr>
                <w:noProof/>
              </w:rPr>
            </w:pPr>
            <w:r>
              <w:rPr>
                <w:noProof/>
              </w:rPr>
              <w:t>-</w:t>
            </w:r>
          </w:p>
        </w:tc>
        <w:tc>
          <w:tcPr>
            <w:tcW w:w="992" w:type="dxa"/>
          </w:tcPr>
          <w:p w14:paraId="0406B0A0" w14:textId="77777777" w:rsidR="004B3066" w:rsidRDefault="004B3066" w:rsidP="004B3066">
            <w:pPr>
              <w:rPr>
                <w:noProof/>
              </w:rPr>
            </w:pPr>
            <w:r>
              <w:rPr>
                <w:noProof/>
              </w:rPr>
              <w:t>-</w:t>
            </w:r>
          </w:p>
        </w:tc>
        <w:tc>
          <w:tcPr>
            <w:tcW w:w="986" w:type="dxa"/>
          </w:tcPr>
          <w:p w14:paraId="0FB2906B" w14:textId="77777777" w:rsidR="004B3066" w:rsidRDefault="004B3066" w:rsidP="004B3066">
            <w:pPr>
              <w:rPr>
                <w:noProof/>
              </w:rPr>
            </w:pPr>
            <w:r>
              <w:rPr>
                <w:noProof/>
              </w:rPr>
              <w:t>Static objects only</w:t>
            </w:r>
          </w:p>
        </w:tc>
      </w:tr>
      <w:tr w:rsidR="004B3066" w14:paraId="0EA1EBEC" w14:textId="77777777" w:rsidTr="00CB49D3">
        <w:tc>
          <w:tcPr>
            <w:tcW w:w="1267" w:type="dxa"/>
          </w:tcPr>
          <w:p w14:paraId="4EEA3008" w14:textId="77777777" w:rsidR="004B3066" w:rsidRDefault="004B3066" w:rsidP="004B3066">
            <w:pPr>
              <w:rPr>
                <w:noProof/>
              </w:rPr>
            </w:pPr>
            <w:r>
              <w:rPr>
                <w:noProof/>
              </w:rPr>
              <w:t>Research</w:t>
            </w:r>
          </w:p>
        </w:tc>
        <w:tc>
          <w:tcPr>
            <w:tcW w:w="1440" w:type="dxa"/>
          </w:tcPr>
          <w:p w14:paraId="09417BED" w14:textId="637DCB74" w:rsidR="004B3066" w:rsidRDefault="004B3066" w:rsidP="004B3066">
            <w:pPr>
              <w:rPr>
                <w:noProof/>
              </w:rPr>
            </w:pPr>
            <w:r>
              <w:rPr>
                <w:noProof/>
              </w:rPr>
              <w:fldChar w:fldCharType="begin" w:fldLock="1"/>
            </w:r>
            <w:r w:rsidR="00D40BA6">
              <w:rPr>
                <w:noProof/>
              </w:rPr>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6532","id":"ITEM-2","issue":"22","issued":{"date-parts":[["2020","11","15"]]},"page":"6532","publisher":"Multidisciplinary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Robots","type":"article-journal"},"uris":["http://www.mendeley.com/documents/?uuid=783b00ff-8ce4-37e8-a8ba-7537dce524ff"]},{"id":"ITEM-4","itemData":{"DOI":"10.1049/IET-RSN.2018.5644","ISSN":"17518784","abstract":"Experimental measurement results of automotive radar signal attenuation during various intensities of snowfall at the current automotive radar frequency (77 GHz) and low-Terahertz (THz) (100 300 GHz) frequencies are presented and compared in this study. The attenuation is characterised by measuring the ratio of the received power from a reference target through snow precipitation of various intensities and through the same path with no precipitation. Statistical analysis of the attenuation is presented. Higher attenuation is measured at a higher frequency, and also attenuation increases as snowfall rate and liquid water content in snowflakes increases. This study is fundamentally important to investigate the effect of adverse weather conditions on low-THz radar performance in comparison with the current automotive radars operating in the traditional mm-wave band. In addition, the effects of low-THz wave attenuation and scattering due to typical contaminants formed on the radome of automotive radars and reflection from common objects on the road are presented.","author":[{"dropping-particle":"","family":"Norouzian","given":"Fatemeh","non-dropping-particle":"","parse-names":false,"suffix":""},{"dropping-particle":"","family":"Marchetti","given":"Emidio","non-dropping-particle":"","parse-names":false,"suffix":""},{"dropping-particle":"","family":"Hoare","given":"Edward","non-dropping-particle":"","parse-names":false,"suffix":""},{"dropping-particle":"","family":"Gashinova","given":"Marina","non-dropping-particle":"","parse-names":false,"suffix":""},{"dropping-particle":"","family":"Constantinou","given":"Costas","non-dropping-particle":"","parse-names":false,"suffix":""},{"dropping-particle":"","family":"Gardner","given":"Peter","non-dropping-particle":"","parse-names":false,"suffix":""},{"dropping-particle":"","family":"Cherniakov","given":"Mikhail","non-dropping-particle":"","parse-names":false,"suffix":""}],"container-title":"IET Radar, Sonar and Navigation","id":"ITEM-4","issue":"9","issued":{"date-parts":[["2019","9","1"]]},"page":"1421-1427","publisher":"Institution of Engineering and Technology","title":"Experimental study on low-THz automotive radar signal attenuation during snowfall","type":"article-journal","volume":"13"},"uris":["http://www.mendeley.com/documents/?uuid=6a22af3e-9df8-3aa3-8a9e-197c410bd71d"]},{"id":"ITEM-5","itemData":{"DOI":"10.5194/ARS-1-105-2003","ISSN":"16849965","abstract":"This contribution points out the potential of radar sensors with high resolution in azimuth and range in traffic environment and addresses some aspects of their practical implementation with respect to system design, hardware and software. A prototypical vehicle-based instrumentation radar is presented, which performs on-line acquisition and real-time visualisation of radar images with an update rate of up to 10 Hz. The enhanced perception capabilities of high resolution radar in traffic environment will be demonstrated with respect to new comfort and safety features, and practical realisation approaches concerning data processing and hardware including the scanning antenna will be discussed. © 2003 European Geophysical Society.","author":[{"dropping-particle":"","family":"Schneider","given":"R.","non-dropping-particle":"","parse-names":false,"suffix":""},{"dropping-particle":"","family":"Wenger","given":"J.","non-dropping-particle":"","parse-names":false,"suffix":""}],"container-title":"Advances in Radio Science","id":"ITEM-5","issued":{"date-parts":[["2003"]]},"page":"105-111","title":"High resolution radar for automobile applications","type":"article-journal","volume":"1"},"uris":["http://www.mendeley.com/documents/?uuid=6174e947-5f0a-371d-b591-3707f9a29b40"]},{"id":"ITEM-6","itemData":{"DOI":"10.1023/A:1014922632540","ISSN":"01959271","abstract":"A simple formula is obtained using the method of statistical fitting for calculating the back scattering coefficient of rain media in millimeter (mm) wave band. Based on this, the influences of attenuation and scattering due to rain on the range and the detection performance of radar are discussed. © 2001 Plenum Publishing Corporation.","author":[{"dropping-particle":"","family":"Huang","given":"Jiying","non-dropping-particle":"","parse-names":false,"suffix":""},{"dropping-particle":"","family":"Jiang","given":"Shenyong","non-dropping-particle":"","parse-names":false,"suffix":""},{"dropping-particle":"","family":"Lu","given":"Xiaohong","non-dropping-particle":"","parse-names":false,"suffix":""}],"container-title":"International Journal of Infrared and Millimeter Waves","id":"ITEM-6","issue":"6","issued":{"date-parts":[["2001"]]},"page":"917-922","publisher":"Kluwer Academic/Plenum Publishers","title":"Rain backscattering properties and effects on the radar performance at MM wave band","type":"article-journal","volume":"22"},"uris":["http://www.mendeley.com/documents/?uuid=5cbc93fa-5983-3de7-b7ca-b5286d23ae53"]}],"mendeley":{"formattedCitation":"(Blanche et al., n.d.; J. Huang et al., 2001; Mohammed et al., 2020; Norouzian et al., 2019; Schneider &amp; Wenger, 2003; Yamauchi, 2008)","plainTextFormattedCitation":"(Blanche et al., n.d.; J. Huang et al., 2001; Mohammed et al., 2020; Norouzian et al., 2019; Schneider &amp; Wenger, 2003; Yamauchi, 2008)","previouslyFormattedCitation":"(Blanche et al., n.d.; J. Huang et al., 2001; Mohammed et al., 2020; Norouzian et al., 2019; Schneider &amp; Wenger, 2003; Yamauchi, 2008)"},"properties":{"noteIndex":0},"schema":"https://github.com/citation-style-language/schema/raw/master/csl-citation.json"}</w:instrText>
            </w:r>
            <w:r>
              <w:rPr>
                <w:noProof/>
              </w:rPr>
              <w:fldChar w:fldCharType="separate"/>
            </w:r>
            <w:r w:rsidR="00D40BA6" w:rsidRPr="00D40BA6">
              <w:rPr>
                <w:noProof/>
              </w:rPr>
              <w:t xml:space="preserve">(Blanche et al., n.d.; J. Huang et al., 2001; Mohammed et al., 2020; Norouzian et al., 2019; Schneider &amp; Wenger, </w:t>
            </w:r>
            <w:r w:rsidR="00D40BA6" w:rsidRPr="00D40BA6">
              <w:rPr>
                <w:noProof/>
              </w:rPr>
              <w:lastRenderedPageBreak/>
              <w:t>2003; Yamauchi, 2008)</w:t>
            </w:r>
            <w:r>
              <w:rPr>
                <w:noProof/>
              </w:rPr>
              <w:fldChar w:fldCharType="end"/>
            </w:r>
          </w:p>
        </w:tc>
        <w:tc>
          <w:tcPr>
            <w:tcW w:w="1297" w:type="dxa"/>
          </w:tcPr>
          <w:p w14:paraId="303BDE7C" w14:textId="0268C2FF" w:rsidR="004B3066" w:rsidRDefault="004B3066" w:rsidP="004B3066">
            <w:pPr>
              <w:rPr>
                <w:noProof/>
              </w:rPr>
            </w:pPr>
            <w:r>
              <w:rPr>
                <w:noProof/>
              </w:rPr>
              <w:lastRenderedPageBreak/>
              <w:fldChar w:fldCharType="begin" w:fldLock="1"/>
            </w:r>
            <w:r w:rsidR="00D40BA6">
              <w:rPr>
                <w:noProof/>
              </w:rPr>
              <w:instrText>ADDIN CSL_CITATION {"citationItems":[{"id":"ITEM-1","itemData":{"DOI":"10.3390/S18020499","ISSN":"14248220","PMID":"29414894","abstract":"This paper presents the state-of-the-art and reviews the state-of-research of acoustic sensors used for a variety of navigation and guidance applications on air and surface vehicles. In particular, this paper focuses on echolocation, which is widely utilized in nature by certain mammals (e.g., cetaceans and bats). Although acoustic sensors have been extensively adopted in various engineering applications, their use in navigation and guidance systems is yet to be fully exploited. This technology has clear potential for applications in air and surface navigation/guidance for Intelligent Transport Systems (ITS), especially considering air and surface operations indoors and in other environments where satellite positioning is not available. Propagation of sound in the atmosphere is discussed in detail, with all potential attenuation sources taken into account. The errors introduced in echolocation measurements due to Doppler, multipath and atmospheric effects are discussed, and an uncertainty analysis method is presented for ranging error budget prediction in acoustic navigation applications. Considering the design challenges associated with monostatic and multi-static sensor implementations and looking at the performance predictions for different possible configurations, acoustic sensors show clear promises in navigation, proximity sensing, as well as obstacle detection and tracking. The integration of acoustic sensors in multi-sensor navigation systems is also considered towards the end of the paper and a low Size, Weight and Power, and Cost (SWaP-C) sensor integration architecture is presented for possible introduction in air and surface navigation systems.","author":[{"dropping-particle":"","family":"Kapoor","given":"Rohan","non-dropping-particle":"","parse-names":false,"suffix":""},{"dropping-particle":"","family":"Ramasamy","given":"Subramanian","non-dropping-particle":"","parse-names":false,"suffix":""},{"dropping-particle":"","family":"Gardi","given":"Alessandro","non-dropping-particle":"","parse-names":false,"suffix":""},{"dropping-particle":"","family":"Schyndel","given":"Ron","non-dropping-particle":"Van","parse-names":false,"suffix":""},{"dropping-particle":"","family":"Sabatini","given":"Roberto","non-dropping-particle":"","parse-names":false,"suffix":""}],"container-title":"Sensors (Switzerland)","id":"ITEM-1","issue":"2","issued":{"date-parts":[["2018","2","7"]]},"publisher":"MDPI AG","title":"Acoustic sensors for air and surface navigation applications","type":"article-journal","volume":"18"},"uris":["http://www.mendeley.com/documents/?uuid=e5db306d-646b-3eac-92de-bd9de747a4ae"]},{"id":"ITEM-2","itemData":{"ISBN":"9789834448363","abstract":"In real situation, the motion planning of the vehicle does not rely on accurate static models of the environments. It can perceive its environments, react to unforeseen circumstances, and plan dynamically in order to achieve its mission. This paper describes the autonomous obstacle avoidance system for a mobile robot in an unmapped and changing environment. The developed algorithm uses a fuzzy logic approach and is conducted using an autonomous mobile robot platform including three sets of ultrasonic sensors. The environment information surrounding the robot detected by the ultrasonic sensors is firstly fuzzified, and then input into fuzzy control system. The output of the fuzzy control system is used to drive the robot. In the real-time performance tests, the system is able to guide vehicle around obstacles.","author":[{"dropping-particle":"","family":"Shing","given":"Ling Khui","non-dropping-particle":"","parse-names":false,"suffix":""},{"dropping-particle":"","family":"Lwin","given":"Khine Zar","non-dropping-particle":"","parse-names":false,"suffix":""},{"dropping-particle":"","family":"Sein","given":"Kyauk Khe","non-dropping-particle":"","parse-names":false,"suffix":""},{"dropping-particle":"","family":"Chan","given":"Ye","non-dropping-particle":"","parse-names":false,"suffix":""},{"dropping-particle":"","family":"Thar","given":"Win Win","non-dropping-particle":"","parse-names":false,"suffix":""}],"id":"ITEM-2","issued":{"date-parts":[["2008"]]},"page":"978-983","title":"Real-Time Obstacle Avoidance and Fuzzy Dynamic Steering Control for an Unmanned Ground Vehicle","type":"article-journal"},"uris":["http://www.mendeley.com/documents/?uuid=ed5a4071-5d19-3277-8491-3dff88343a80"]},{"id":"ITEM-3","itemData":{"ISSN":"1819-6608","abstract":"The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Dada","given":"Samuel","non-dropping-particle":"","parse-names":false,"suffix":""}],"id":"ITEM-3","issue":"3","issued":{"date-parts":[["2018"]]},"title":"DEVELOPMENT OF AN ARDUINO-BASED OBSTACLE AVOIDANCE ROBOTIC SYSTEM FOR AN UNMANNED VEHICLE","type":"article-journal","volume":"13"},"uris":["http://www.mendeley.com/documents/?uuid=968d3fda-c9cb-302d-a1ad-e269f8e57048"]},{"id":"ITEM-4","itemData":{"DOI":"10.1007/978-3-540-30301-5","ISBN":"9783540303015","abstract":"Sonar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Robotics","id":"ITEM-4","issue":"January 2008","issued":{"date-parts":[["2008"]]},"title":"Sonar Sensing","type":"article-journal"},"uris":["http://www.mendeley.com/documents/?uuid=9abac4f1-d8fe-4fc0-97ae-8701eedc02e6"]},{"id":"ITEM-5","itemData":{"DOI":"10.3390/S19030648","ISSN":"14248220","PMID":"30764486","abstract":"This paper presents a systematic review of the perception systems and simulators for autonomous vehicles (AV). This work has been divided into three parts. In the first part, perception systems are categorized as environment perception systems and positioning estimation systems. The paper presents the physical fundamentals, principle functioning, and electromagnetic spectrum used to operate the most common sensors used in perception systems (ultrasonic, RADAR, LiDAR, cameras, IMU, GNSS, RTK, etc.). Furthermore, their strengths and weaknesses are shown, and the quantification of their features using spider charts will allow proper selection of different sensors depending on 11 features. In the second part, the main elements to be taken into account in the simulation of a perception system of an AV are presented. For this purpose, the paper describes simulators for model-based development, the main game engines that can be used for simulation, simulators from the robotics field, and lastly simulators used specifically for AV. Finally, the current state of regulations that are being applied in different countries around the world on issues concerning the implementation of autonomous vehicles is presented.","author":[{"dropping-particle":"","family":"Rosique","given":"Francisca","non-dropping-particle":"","parse-names":false,"suffix":""},{"dropping-particle":"","family":"Navarro","given":"Pedro J.","non-dropping-particle":"","parse-names":false,"suffix":""},{"dropping-particle":"","family":"Fernández","given":"Carlos","non-dropping-particle":"","parse-names":false,"suffix":""},{"dropping-particle":"","family":"Padilla","given":"Antonio","non-dropping-particle":"","parse-names":false,"suffix":""}],"container-title":"Sensors (Switzerland)","id":"ITEM-5","issue":"3","issued":{"date-parts":[["2019","2","1"]]},"publisher":"MDPI AG","title":"A systematic review of perception system and simulators for autonomous vehicles research","type":"article-journal","volume":"19"},"uris":["http://www.mendeley.com/documents/?uuid=5cc0d4c3-36cd-3bc7-b672-0631a234a5c5"]},{"id":"ITEM-6","itemData":{"DOI":"10.3390/S20226532","ISSN":"1424-8220","PMID":"33203155","abstract":"Perception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18","id":"ITEM-7","issue":"2","issued":{"date-parts":[["2018","4","24"]]},"page":"18","publisher":"Multidisciplinary Digital Publishing Institute","title":"Obstacle Avoidance System for Unmanned Ground Vehicles by Using Ultrasonic Sensors","type":"article-journal","volume":"6"},"uris":["http://www.mendeley.com/documents/?uuid=6cb5106f-ccf8-3a36-b0c2-db9c33e9b970"]},{"id":"ITEM-8","itemData":{"DOI":"10.3390/S141222689","ISSN":"14248220","abstract":"Many driver assistance systems requireknowledge of the vehicle environment. As these systems are increasing in complexity and performance, this knowledge of the environment needs to be more complete and reliable, so sensor fusion combining long, medium and short range sensors is now being used. This paper analyzes the feasibility of using ultrasonic sensors for low cost vehicle-positioning and tracking in the lane adjacent to the host vehicle in order to identify free areasaround the vehicle and provide information to an automatic avoidance collision system that can perform autonomous braking and lane change manoeuvres. A laser scanner is used for the early detection of obstacles in the direction of travel while two ultrasonic sensors monitor the blind spotof the host vehicle. The results of tests on a test track demonstrate the ability of these sensors to accurately determine the kinematic variables of the obstacles encountered, despite a clear limitation in range.","author":[{"dropping-particle":"","family":"Jiménez","given":"Felipe","non-dropping-particle":"","parse-names":false,"suffix":""},{"dropping-particle":"","family":"Naranjo","given":"José E.","non-dropping-particle":"","parse-names":false,"suffix":""},{"dropping-particle":"","family":"Gómez","given":"Oscar","non-dropping-particle":"","parse-names":false,"suffix":""},{"dropping-particle":"","family":"Anaya","given":"José J.","non-dropping-particle":"","parse-names":false,"suffix":""}],"container-title":"Sensors (Switzerland)","id":"ITEM-8","issue":"12","issued":{"date-parts":[["2014","11","28"]]},"page":"22689-22705","publisher":"MDPI AG","title":"Vehicle tracking for an evasive manoeuvres assistant using low-cost ultrasonic sensors","type":"article-journal","volume":"14"},"uris":["http://www.mendeley.com/documents/?uuid=b0523831-a4c9-334e-bf06-31d2ffaa6233"]}],"mendeley":{"formattedCitation":"(De Simone et al., 2018b; Jiménez et al., 2014; Kapoor et al., 2018; Kleeman &amp; Kuc, 2008; Mohammed et al., 2020; Rosique et al., 2019; Shing et al., 2008; Sulaimon Alli et al., 2018)","plainTextFormattedCitation":"(De Simone et al., 2018b; Jiménez et al., 2014; Kapoor et al., 2018; Kleeman &amp; Kuc, 2008; Mohammed et al., 2020; Rosique et al., 2019; Shing et al., 2008; Sulaimon Alli et al., 2018)","previouslyFormattedCitation":"(De Simone et al., 2018b; Jiménez et al., 2014; Kapoor et al., 2018; Kleeman &amp; Kuc, 2008; Mohammed et al., 2020; Rosique et al., 2019; Shing et al., 2008; Sulaimon Alli et al., 2018)"},"properties":{"noteIndex":0},"schema":"https://github.com/citation-style-language/schema/raw/master/csl-citation.json"}</w:instrText>
            </w:r>
            <w:r>
              <w:rPr>
                <w:noProof/>
              </w:rPr>
              <w:fldChar w:fldCharType="separate"/>
            </w:r>
            <w:r w:rsidR="00D40BA6" w:rsidRPr="00D40BA6">
              <w:rPr>
                <w:noProof/>
              </w:rPr>
              <w:t>(De Simone et al., 2018b; Jiménez et al., 2014; Kapoor et al., 2018; Kleeman &amp; Kuc, 2008; Mohamme</w:t>
            </w:r>
            <w:r w:rsidR="00D40BA6" w:rsidRPr="00D40BA6">
              <w:rPr>
                <w:noProof/>
              </w:rPr>
              <w:lastRenderedPageBreak/>
              <w:t>d et al., 2020; Rosique et al., 2019; Shing et al., 2008; Sulaimon Alli et al., 2018)</w:t>
            </w:r>
            <w:r>
              <w:rPr>
                <w:noProof/>
              </w:rPr>
              <w:fldChar w:fldCharType="end"/>
            </w:r>
          </w:p>
        </w:tc>
        <w:tc>
          <w:tcPr>
            <w:tcW w:w="925" w:type="dxa"/>
          </w:tcPr>
          <w:p w14:paraId="03D2F50C" w14:textId="7EA53E84" w:rsidR="004B3066" w:rsidRDefault="004B3066" w:rsidP="004B3066">
            <w:pPr>
              <w:rPr>
                <w:noProof/>
              </w:rPr>
            </w:pPr>
            <w:r>
              <w:rPr>
                <w:noProof/>
              </w:rPr>
              <w:lastRenderedPageBreak/>
              <w:fldChar w:fldCharType="begin" w:fldLock="1"/>
            </w:r>
            <w:r w:rsidR="00D40BA6">
              <w:rPr>
                <w:noProof/>
              </w:rPr>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UGVs","type":"article-journal","volume":"6962"},"uris":["http://www.mendeley.com/documents/?uuid=46e677cb-140a-3d02-9477-ecc7c60de7b7"]},{"id":"ITEM-2","itemData":{"DOI":"10.1177/1756829320924528","ISSN":"17568307","abstract":"This paper presents a novel collision-free navigation system for the unmanned aerial vehicle based on point clouds that outperform compared to baseline methods, enabling high-speed flights in cluttered environments, such as forests or many indoor industrial plants. The algorithm takes the point cloud information from physical sensors (e.g. lidar, depth camera) and then converts it to an occupied map using Voxblox, which is then used by a rapid-exploring random tree to generate finite path candidates. A modified Covariant Hamiltonian Optimization for Motion Planning objective function is used to select the best candidate and update it. Finally, the best candidate trajectory is generated and sent to a Model Predictive Control controller. The proposed navigation strategy is evaluated in four different simulation environments; the results show that the proposed method has a better success rate and a shorter goal-reaching distance than the baseline method.","author":[{"dropping-particle":"","family":"Lu","given":"Liang","non-dropping-particle":"","parse-names":false,"suffix":""},{"dropping-particle":"","family":"Yunda","given":"Alexander","non-dropping-particle":"","parse-names":false,"suffix":""},{"dropping-particle":"","family":"Carrio","given":"Adrian","non-dropping-particle":"","parse-names":false,"suffix":""},{"dropping-particle":"","family":"Campoy","given":"Pascual","non-dropping-particle":"","parse-names":false,"suffix":""}],"container-title":"International Journal of Micro Air Vehicles","id":"ITEM-2","issued":{"date-parts":[["2020"]]},"publisher":"SAGE Publications Inc.","title":"Robust autonomous flight in cluttered environment using a depth sensor","type":"article-journal","volume":"12"},"uris":["http://www.mendeley.com/documents/?uuid=c1cf027f-7a8a-3c95-914d-c69fb2b736d7"]},{"id":"ITEM-3","itemData":{"DOI":"10.1109/IGARSS.2016.7729297","ISBN":"9781509033324","abstract":"Off-road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vehicle","type":"article-journal","volume":"2016-November"},"uris":["http://www.mendeley.com/documents/?uuid=e28a197b-33b9-3be9-9fb1-3124062615e9"]},{"id":"ITEM-4","itemData":{"DOI":"10.1117/12.660435","ISBN":"0819462861","ISSN":"0277786X","abstract":"For the Wayfarer Project, funded by the US Army through TARDEC, we have developed technologies that enable manportable PackBot Wayfarer UGVs to perform autonomous reconnaissance in urban terrain. Each Wayfarer UGV can autonomously follow urban streets and building perimeters while avoiding obstacles and building a map of the terrain. Each UGV is equipped with a 3D stereo vision system, a 360-degree planar LIDAR, GPS, INS, compass, and odometry. The Hough transform is applied to LIDAR range data to detect building walls for street following and perimeter following. We have demonstrated Wayfarer's ability to autonomously follow roads in urban and rural environments, while building a map of the surrounding terrain. Recently, we have developed a ruggedized version of the Wayfarer\nNavigation Payload for use in rough terrain and all-weather conditions. The new payload incorporates a compact Tyzx G2 stereo vision module and a high-performance Athena Guidestar INS/GPS unit.","author":[{"dropping-particle":"","family":"Yamauchi","given":"Brian","non-dropping-particle":"","parse-names":false,"suffix":""}],"container-title":"https://doi.org/10.1117/12.660435","id":"ITEM-4","issued":{"date-parts":[["2006","5","9"]]},"page":"261-271","publisher":"SPIE","title":"Autonomous urban reconnaissance using man-portable UGVs","type":"article-journal","volume":"6230"},"uris":["http://www.mendeley.com/documents/?uuid=3a046202-9b02-3496-b2fa-c1b0b52dcb5a"]},{"id":"ITEM-5","itemData":{"DOI":"10.1109/IROS51168.2021.9636250","ISBN":"9781665417143","ISSN":"21530866","abstract":"Obstacle detection and avoidance plays a crucial role in autonomous navigation of unmanned ground vehicles. This becomes more challenging in off-road environments due to the higher probability of finding negative obstacles (e.g., holes, ditches, trenches, etc.) compared with on-road environments. One approach to solve this problem is to avoid the candidate path with a negative obstacle, but in off-road avoiding negative obstacles all the time is not possible. In such cases, the path planner may need to choose a candidate path with a negative obstacle that causes the least amount of damage to the vehicle. To deal better with these types of scenarios, this study introduces a novel approach to perform shape estimation of negative obstacles using LiDAR 3D point cloud data. The dimensions (width, diameter, and depth) and the location (center) of negative obstacles are calculated based on estimated shape. This approach is tested on different terrain types using the Mississippi Autonomous Vehicle Simulation (MAVS).","author":[{"dropping-particle":"","family":"Lebakula","given":"Viswadeep","non-dropping-particle":"","parse-names":false,"suffix":""},{"dropping-particle":"","family":"Tang","given":"Bo","non-dropping-particle":"","parse-names":false,"suffix":""},{"dropping-particle":"","family":"Goodin","given":"Christopher","non-dropping-particle":"","parse-names":false,"suffix":""},{"dropping-particle":"","family":"Bethel","given":"Cindy L.","non-dropping-particle":"","parse-names":false,"suffix":""}],"container-title":"IEEE International Conference on Intelligent Robots and Systems","id":"ITEM-5","issued":{"date-parts":[["2021"]]},"page":"4525-4531","publisher":"Institute of Electrical and Electronics Engineers Inc.","title":"Shape Estimation of Negative Obstacles for Autonomous Navigation","type":"article-journal"},"uris":["http://www.mendeley.com/documents/?uuid=170bc20f-fd7a-37ac-8e61-d07cbbb9cee1"]},{"id":"ITEM-6","itemData":{"DOI":"10.3390/S20226532","ISSN":"1424-8220","PMID":"33203155","abstract":"Perception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Review","type":"article-journal","volume":"20"},"uris":["http://www.mendeley.com/documents/?uuid=2d3ea3eb-87d6-329e-a915-f0d07408cb61"]},{"id":"ITEM-7","itemData":{"DOI":"10.1109/TVT.2020.2989148","ISSN":"19399359","abstract":"We present and discuss the case for full waveform pixel and image acquisition and processing to enable LiDAR sensors to penetrate and reconstruct 3D surface maps through obscuring media. To that end, we review work on signal propagation, on scanning and arrayed sensors, on signal processing strategies for independent pixels and employing spatial context, on reducing complexity and accelerating processing by sensor design, algorithmic changes, compressed sensing, and parallel processing. We report several experimental studies on LiDAR imaging through complex media, and how these can inform the automotive LiDAR scenario. We conclude with a discussion of future development and potential for full waveform LiDAR (FWL).","author":[{"dropping-particle":"","family":"Wallace","given":"Andrew M.","non-dropping-particle":"","parse-names":false,"suffix":""},{"dropping-particle":"","family":"Halimi","given":"Abderrahim","non-dropping-particle":"","parse-names":false,"suffix":""},{"dropping-particle":"","family":"Buller","given":"Gerald S.","non-dropping-particle":"","parse-names":false,"suffix":""}],"container-title":"IEEE Transactions on Vehicular Technology","id":"ITEM-7","issue":"7","issued":{"date-parts":[["2020","7","1"]]},"page":"7064-7077","publisher":"Institute of Electrical and Electronics Engineers Inc.","title":"Full Waveform LiDAR for Adverse Weather Conditions","type":"article-journal","volume":"69"},"uris":["http://www.mendeley.com/documents/?uuid=685bdb7a-381c-3f37-a962-5243bcf9ea63"]},{"id":"ITEM-8","itemData":{"DOI":"10.1109/ICCAR49639.2020.9108058","ISBN":"9781728161396","abstract":"Autonomous vehicles must analyze and understand the surrounding terrain in real time when driving in off-road environments. Yet few UGVs can effectively detect pits and ditches in an off-road environment at high speeds autonomously. This paper presents an adaptive negative obstacle detection method for autonomous vehicles using multiple side-mounted LiDARs. method begins by extracting range jump in radial direction from the raw sensor data to get potential negative obstacle feature point pairs, and then estimates the vector of the scanned ground surface around the potential negative obstacles each moment. Subsequently, the feature point pairs are filtered based on several geometrical features related to the range and the deviation between the feature point pairs and the ground vector. Then we fuse the feature point pairs from multiple LiDARs and multiple frames to improve robustness and the longest detection distance. A series of experiments have been conducted in several typical off-road scenarios. experimental results show that the proposed method can accurately detect negative obstacles and could deal with complex terrain in off-road environments.","author":[{"dropping-particle":"","family":"Zhong","given":"Zeyu","non-dropping-particle":"","parse-names":false,"suffix":""},{"dropping-particle":"","family":"Wang","given":"Zhiling","non-dropping-particle":"","parse-names":false,"suffix":""},{"dropping-particle":"","family":"Lin","given":"Linglong","non-dropping-particle":"","parse-names":false,"suffix":""},{"dropping-particle":"","family":"Liang","given":"Huawei","non-dropping-particle":"","parse-names":false,"suffix":""},{"dropping-particle":"","family":"Xu","given":"Fengyu","non-dropping-particle":"","parse-names":false,"suffix":""}],"container-title":"2020 6th International Conference on Control, Automation and Robotics, ICCAR 2020","id":"ITEM-8","issued":{"date-parts":[["2020","4","1"]]},"page":"700-705","publisher":"Institute of Electrical and Electronics Engineers Inc.","title":"Robust Negative Obstacle Detection in Off-Road Environments Using Multiple LiDARs","type":"article-journal"},"uris":["http://www.mendeley.com/documents/?uuid=63a6ca3b-d5a2-37ed-b5c0-a44666bae188"]},{"id":"ITEM-9","itemData":{"DOI":"10.3390/ELECTRONICS8010089","ISSN":"20799292","abstract":"While it is well known that rain may influence the performance of automotive LIDAR sensors commonly used in ADAS applications, there is a lack of quantitative analysis of this effect. In particular, there is very little published work on physically-based simulation of the influence of rain on terrestrial LIDAR performance. Additionally, there have been few quantitative studies on how rain-rate influences ADAS performance. In this work, we develop a mathematical model for the performance degradation of LIDAR as a function of rain-rate and incorporate this model into a simulation of an obstacle-detection system to show how it can be used to quantitatively predict the influence of rain on ADAS that use LIDAR.","author":[{"dropping-particle":"","family":"Goodin","given":"Christopher","non-dropping-particle":"","parse-names":false,"suffix":""},{"dropping-particle":"","family":"Carruth","given":"Daniel","non-dropping-particle":"","parse-names":false,"suffix":""},{"dropping-particle":"","family":"Doude","given":"Matthew","non-dropping-particle":"","parse-names":false,"suffix":""},{"dropping-particle":"","family":"Hudson","given":"Christopher","non-dropping-particle":"","parse-names":false,"suffix":""}],"container-title":"Electronics (Switzerland)","id":"ITEM-9","issue":"1","issued":{"date-parts":[["2019","1","1"]]},"publisher":"MDPI AG","title":"Predicting the influence of rain on LIDAR in ADAS","type":"article-journal","volume":"8"},"uris":["http://www.mendeley.com/documents/?uuid=2aa8274e-54a8-3939-a385-7b673a6147c6"]},{"id":"ITEM-10","itemData":{"DOI":"10.1109/ACCESS.2020.2996366","ISSN":"21693536","abstract":"Automotive Lidar sensors are highly susceptible to their environment. One of its major limitations results from the effects of rain environments, which should be seriously considered while designing a Lidar system. This study addresses the impact of rain on the Lidar system by considering the raindrop distributions of different regions. The regional distributions are derived from the rainfall data of three locations, which were reported by previous works, and converted using the constrained-gamma model. The regional distribution reveals different characteristics of raindrops, such as sizes, shapes, and numbers. The derived raindrop distributions are imported to a custom-built Lidar model, providing three models representing the three regions. The simulation results demonstrate that the signal power received by a Lidar attenuates, which is modeled using Mie scattering theory, and the amount of attenuation clearly differs in the regional models. Therefore, the attenuation characteristics change according to the regions; consequently, their effect on the Lidar sensor performances are quantitatively evaluated. In addition, the custom-built Lidar model is mounted on a virtual vehicle, which is simulated using a commercial automobile testing software, PreScan. The driving simulation also demonstrates similar conclusion that the regional raindrop distribution is critical in determining the Lidar performances.","author":[{"dropping-particle":"","family":"Byeon","given":"Mijung","non-dropping-particle":"","parse-names":false,"suffix":""},{"dropping-particle":"","family":"Yoon","given":"Sang Won","non-dropping-particle":"","parse-names":false,"suffix":""}],"container-title":"IEEE Access","id":"ITEM-10","issued":{"date-parts":[["2020"]]},"page":"102669-102679","publisher":"Institute of Electrical and Electronics Engineers Inc.","title":"Analysis of Automotive Lidar Sensor Model Considering Scattering Effects in Regional Rain Environments","type":"article-journal","volume":"8"},"uris":["http://www.mendeley.com/documents/?uuid=bf531aab-661d-3a76-beb6-383acc6bad3d"]}],"mendeley":{"formattedCitation":"(Byeon &amp; Yoon, 2020; Goodin et al., 2019; Lebakula et al., 2021; Lu et al., 2020; Mohammed et al., 2020; Wallace et al., 2020; J. Wang et al., 2016; Yamauchi, 2006, 2008; Zhong et al., 2020)","plainTextFormattedCitation":"(Byeon &amp; Yoon, 2020; Goodin et al., 2019; Lebakula et al., 2021; Lu et al., 2020; Mohammed et al., 2020; Wallace et al., 2020; J. Wang et al., 2016; Yamauchi, 2006, 2008; Zhong et al., 2020)","previouslyFormattedCitation":"(Byeon &amp; Yoon, 2020; Goodin et al., 2019; Lebakula et al., 2021; Lu et al., 2020; Mohammed et al., 2020; Wallace et al., 2020; J. Wang et al., 2016; Yamauchi, 2006, 2008; Zhong et al., 2020)"},"properties":{"noteIndex":0},"schema":"https://github.com/citation-style-language/schema/raw/master/csl-citation.json"}</w:instrText>
            </w:r>
            <w:r>
              <w:rPr>
                <w:noProof/>
              </w:rPr>
              <w:fldChar w:fldCharType="separate"/>
            </w:r>
            <w:r w:rsidR="00D40BA6" w:rsidRPr="00D40BA6">
              <w:rPr>
                <w:noProof/>
              </w:rPr>
              <w:t xml:space="preserve">(Byeon &amp; Yoon, 2020; Goodin et al., 2019; Lebakula et al., 2021; Lu et </w:t>
            </w:r>
            <w:r w:rsidR="00D40BA6" w:rsidRPr="00D40BA6">
              <w:rPr>
                <w:noProof/>
              </w:rPr>
              <w:lastRenderedPageBreak/>
              <w:t>al., 2020; Mohammed et al., 2020; Wallace et al., 2020; J. Wang et al., 2016; Yamauchi, 2006, 2008; Zhong et al., 2020)</w:t>
            </w:r>
            <w:r>
              <w:rPr>
                <w:noProof/>
              </w:rPr>
              <w:fldChar w:fldCharType="end"/>
            </w:r>
          </w:p>
        </w:tc>
        <w:tc>
          <w:tcPr>
            <w:tcW w:w="1045" w:type="dxa"/>
          </w:tcPr>
          <w:p w14:paraId="4F0F7119" w14:textId="14E63274" w:rsidR="004B3066" w:rsidRDefault="004B3066" w:rsidP="004B3066">
            <w:pPr>
              <w:rPr>
                <w:noProof/>
              </w:rPr>
            </w:pPr>
            <w:r>
              <w:rPr>
                <w:noProof/>
              </w:rPr>
              <w:lastRenderedPageBreak/>
              <w:fldChar w:fldCharType="begin" w:fldLock="1"/>
            </w:r>
            <w:r w:rsidR="00D40BA6">
              <w:rPr>
                <w:noProof/>
              </w:rPr>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Signature","type":"article-journal","volume":"1"},"uris":["http://www.mendeley.com/documents/?uuid=d60d22bd-dd78-3b21-b2ae-3c026ce3bd2c"]},{"id":"ITEM-2","itemData":{"ISSN":"1819-6608","abstract":"The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Dada","given":"Samuel","non-dropping-particle":"","parse-names":false,"suffix":""}],"id":"ITEM-2","issue":"3","issued":{"date-parts":[["2018"]]},"title":"DEVELOPMENT OF AN ARDUINO-BASED OBSTACLE AVOIDANCE ROBOTIC SYSTEM FOR AN UNMANNED VEHICLE","type":"article-journal","volume":"13"},"uris":["http://www.mendeley.com/documents/?uuid=968d3fda-c9cb-302d-a1ad-e269f8e57048"]},{"id":"ITEM-3","itemData":{"DOI":"10.1177/1550147720921776","ISSN":"15501477","abstract":"The growing interest in precision livestock farming is prompted by a desire to understand the basic behavioural needs of the animals and optimize the contribution of each animal. The aim of this study was to develop a system that automatically generated individual animal behaviour and localization data in sheep. A sensor-fusion-system tracking individual sheep position and detecting sheep standing/lying behaviour was proposed. The mean error and standard deviation of sheep position performed by the ultra-wideband location system was 0.357 ± 0.254 m, and the sensitivity of the sheep standing and lying detection performed by infrared radiation cameras and three-dimenional computer vision technology were 98.16% and 100%, respectively. The proposed system was able to generate individual animal activity reports and the real-time detection was achieved. The system can increase the convenience for animal behaviour studies and monitoring of animal welfare in the production environment.","author":[{"dropping-particle":"","family":"Ren","given":"Keni","non-dropping-particle":"","parse-names":false,"suffix":""},{"dropping-particle":"","family":"Karlsson","given":"Johannes","non-dropping-particle":"","parse-names":false,"suffix":""},{"dropping-particle":"","family":"Liuska","given":"Markus","non-dropping-particle":"","parse-names":false,"suffix":""},{"dropping-particle":"","family":"Hartikainen","given":"Markku","non-dropping-particle":"","parse-names":false,"suffix":""},{"dropping-particle":"","family":"Hansen","given":"Inger","non-dropping-particle":"","parse-names":false,"suffix":""},{"dropping-particle":"","family":"Jørgensen","given":"Grete H.M.","non-dropping-particle":"","parse-names":false,"suffix":""}],"container-title":"International Journal of Distributed Sensor Networks","id":"ITEM-3","issue":"5","issued":{"date-parts":[["2020"]]},"publisher":"SAGE Publications Ltd","title":"A sensor-fusion-system for tracking sheep location and behaviour","type":"article-journal","volume":"16"},"uris":["http://www.mendeley.com/documents/?uuid=f779980a-308c-3864-a0a4-1e6a1817118f"]}],"mendeley":{"formattedCitation":"(L. Matthies &amp; Rankin, 2003; Ren et al., 2020; Sulaimon Alli et al., 2018)","plainTextFormattedCitation":"(L. Matthies &amp; Rankin, 2003; Ren et al., 2020; Sulaimon Alli et al., 2018)","previouslyFormattedCitation":"(L. Matthies &amp; Rankin, 2003; Ren et al., 2020; Sulaimon Alli et al., 2018)"},"properties":{"noteIndex":0},"schema":"https://github.com/citation-style-language/schema/raw/master/csl-citation.json"}</w:instrText>
            </w:r>
            <w:r>
              <w:rPr>
                <w:noProof/>
              </w:rPr>
              <w:fldChar w:fldCharType="separate"/>
            </w:r>
            <w:r w:rsidR="00D40BA6" w:rsidRPr="00D40BA6">
              <w:rPr>
                <w:noProof/>
              </w:rPr>
              <w:t>(L. Matthies &amp; Rankin, 2003; Ren et al., 2020; Sulaimon Alli et al., 2018)</w:t>
            </w:r>
            <w:r>
              <w:rPr>
                <w:noProof/>
              </w:rPr>
              <w:fldChar w:fldCharType="end"/>
            </w:r>
          </w:p>
        </w:tc>
        <w:tc>
          <w:tcPr>
            <w:tcW w:w="1099" w:type="dxa"/>
          </w:tcPr>
          <w:p w14:paraId="1E72BE93" w14:textId="0297B6A4" w:rsidR="004B3066" w:rsidRDefault="004B3066" w:rsidP="004B3066">
            <w:pPr>
              <w:rPr>
                <w:noProof/>
              </w:rPr>
            </w:pPr>
            <w:r>
              <w:rPr>
                <w:noProof/>
              </w:rPr>
              <w:fldChar w:fldCharType="begin" w:fldLock="1"/>
            </w:r>
            <w:r w:rsidR="00D40BA6">
              <w:rPr>
                <w:noProof/>
              </w:rPr>
              <w:instrText>ADDIN CSL_CITATION {"citationItems":[{"id":"ITEM-1","itemData":{"DOI":"10.1007/11681878_14","ISBN":"3540327312","ISSN":"03029743","abstract":"We continue a line of research initiated in [10, 11] on privacy-preserving statistical databases. Consider a trusted server that holds a database of sensitive information. Given a query function / mapping databases to reals, the so-called true answer is the result of applying / to the database. To protect privacy, the true answer is perturbed by the addition of random noise generated according to a carefully chosen distribution, and this response, the true answer plus noise, is returned to the user. Previous work focused on the case of noisy sums, in which f = ∑ i g(x i), where x i denotes the ith row of the database and g maps database rows to [0, 1]. We extend the study to general functions f, proving that privacy can be preserved by calibrating the standard deviation of the noise according to the sensitivity of the function f. Roughly speaking, this is the amount that any single argument to f can change its output. The new analysis shows that for several particular applications substantially less noise is needed than was previously understood to be the case. The first step is a very clean characterization of privacy in terms of indistinguishability of transcripts. Additionally, we obtain separation results showing the increased value of interactive sanitization mechanisms over non-interactive. © Springer-Verlag Berlin Heidelberg 2006.","author":[{"dropping-particle":"","family":"Dwork","given":"Cynthia","non-dropping-particle":"","parse-names":false,"suffix":""},{"dropping-particle":"","family":"McSherry","given":"Frank","non-dropping-particle":"","parse-names":false,"suffix":""},{"dropping-particle":"","family":"Nissim","given":"Kobbi","non-dropping-particle":"","parse-names":false,"suffix":""},{"dropping-particle":"","family":"Smith","given":"Adam","non-dropping-particle":"","parse-names":false,"suffix":""}],"container-title":"Lecture Notes in Computer Science (including subseries Lecture Notes in Artificial Intelligence and Lecture Notes in Bioinformatics)","id":"ITEM-1","issued":{"date-parts":[["2006"]]},"page":"265-284","title":"Calibrating noise to sensitivity in private data analysis","type":"article-journal","volume":"3876 LNCS"},"uris":["http://www.mendeley.com/documents/?uuid=3801755e-3131-3448-ba9b-c1357e754b77"]},{"id":"ITEM-2","itemData":{"DOI":"10.1109/IROS.2003.1250744","abstract":"Detecting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Systems","id":"ITEM-2","issued":{"date-parts":[["2003"]]},"page":"906-913","title":"Negative Obstacle Detection by Thermal Signature","type":"article-journal","volume":"1"},"uris":["http://www.mendeley.com/documents/?uuid=d60d22bd-dd78-3b21-b2ae-3c026ce3bd2c"]}],"mendeley":{"formattedCitation":"(Dwork et al., 2006; L. Matthies &amp; Rankin, 2003)","plainTextFormattedCitation":"(Dwork et al., 2006; L. Matthies &amp; Rankin, 2003)","previouslyFormattedCitation":"(Dwork et al., 2006; L. Matthies &amp; Rankin, 2003)"},"properties":{"noteIndex":0},"schema":"https://github.com/citation-style-language/schema/raw/master/csl-citation.json"}</w:instrText>
            </w:r>
            <w:r>
              <w:rPr>
                <w:noProof/>
              </w:rPr>
              <w:fldChar w:fldCharType="separate"/>
            </w:r>
            <w:r w:rsidR="00D40BA6" w:rsidRPr="00D40BA6">
              <w:rPr>
                <w:noProof/>
              </w:rPr>
              <w:t>(Dwork et al., 2006; L. Matthies &amp; Rankin, 2003)</w:t>
            </w:r>
            <w:r>
              <w:rPr>
                <w:noProof/>
              </w:rPr>
              <w:fldChar w:fldCharType="end"/>
            </w:r>
          </w:p>
        </w:tc>
        <w:tc>
          <w:tcPr>
            <w:tcW w:w="994" w:type="dxa"/>
          </w:tcPr>
          <w:p w14:paraId="3305D5DC" w14:textId="395C566B" w:rsidR="004B3066" w:rsidRDefault="004B3066" w:rsidP="004B3066">
            <w:pPr>
              <w:rPr>
                <w:noProof/>
              </w:rPr>
            </w:pPr>
            <w:r>
              <w:rPr>
                <w:noProof/>
              </w:rPr>
              <w:fldChar w:fldCharType="begin" w:fldLock="1"/>
            </w:r>
            <w:r w:rsidR="00D40BA6">
              <w:rPr>
                <w:noProof/>
              </w:rPr>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Navigation","type":"article-journal","volume":"18"},"uris":["http://www.mendeley.com/documents/?uuid=e9910156-5cd4-32c1-92cc-995e3959c92b"]},{"id":"ITEM-2","itemData":{"DOI":"10.11159/JACR.2014.004","ISBN":"9781927877029","ISSN":"23685433","abstract":"In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Robotics","id":"ITEM-2","issued":{"date-parts":[["2014"]]},"publisher":"Avestia Publishing","title":"A Reactive bearing angle only obstacle avoidance technique for unmanned ground vehicles","type":"article-journal"},"uris":["http://www.mendeley.com/documents/?uuid=677e7037-0c64-31cd-9d17-ae44929772d9"]},{"id":"ITEM-3","itemData":{"DOI":"10.1117/12.776792","ISBN":"9780819471536","ISSN":"0277786X","abstract":"For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-3","issued":{"date-parts":[["2008","4","4"]]},"page":"28-37","publisher":"SPIE","title":"All-weather perception for small autonomous UGVs","type":"article-journal","volume":"6962"},"uris":["http://www.mendeley.com/documents/?uuid=46e677cb-140a-3d02-9477-ecc7c60de7b7"]},{"id":"ITEM-4","itemData":{"DOI":"10.1088/1757-899X/152/1/012026","ISSN":"1757-899X","abstract":"The main goal of this study is to demonstrate the approach of achieving collision avoidance on Quadrotor Unmanned Aerial Vehicle (QUAV) using image sensors with colour- based tracking method. A pair of high definition (HD) stereo cameras were chosen as the stereo vision sensor to obtain depth data from flat object surfaces. Laser transmitter was utilized to project high contrast tracking spot for depth calculation using common triangulation. Stereo vision algorithm was developed to acquire the distance from tracked point to QUAV and the control algorithm was designed to manipulate QUAV's response based on depth calculated. Attitude and position controller were designed using the non-linear model with the help of Optitrack motion tracking system. A number of collision avoidance flight tests were carried out to validate the performance of the stereo vision and control algorithm based on image sensors. In the results, the UAV was able to hover with fairly good accuracy in both static and dynamic collision avoidance for short range collision avoidance. Collision avoidance performance of the UAV was better with obstacle of dull surfaces in comparison to shiny surfaces. The minimum collision avoidance distance achievable was 0.4 m. The approach was suitable to be applied in short range collision avoidance.","author":[{"dropping-particle":"","family":"Cheong","given":"M. K.","non-dropping-particle":"","parse-names":false,"suffix":""},{"dropping-particle":"","family":"Bahiki","given":"M. R.","non-dropping-particle":"","parse-names":false,"suffix":""},{"dropping-particle":"","family":"Azrad","given":"S.","non-dropping-particle":"","parse-names":false,"suffix":""}],"container-title":"IOP Conference Series: Materials Science and Engineering","id":"ITEM-4","issue":"1","issued":{"date-parts":[["2016","10","1"]]},"page":"012026","publisher":"IOP Publishing","title":"Development of collision avoidance system for useful UAV applications using image sensors with laser transmitter","type":"article-journal","volume":"152"},"uris":["http://www.mendeley.com/documents/?uuid=ebc26273-26d3-370e-91f4-df3c21e0ffeb"]},{"id":"ITEM-5","itemData":{"abstract":"We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Multimedia","id":"ITEM-7","issue":"2","issued":{"date-parts":[["2012"]]},"page":"4-10","title":"Microsoft kinect sensor and its effect","type":"article-journal","volume":"19"},"uris":["http://www.mendeley.com/documents/?uuid=3287446d-611a-34a2-93ea-dddd8554ab57"]},{"id":"ITEM-8","itemData":{"abstract":"This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bridges.","author":[{"dropping-particle":"","family":"Karuppuswamy","given":"Jaiganesh","non-dropping-particle":"","parse-names":false,"suffix":""}],"id":"ITEM-8","issued":{"date-parts":[["2000"]]},"number-of-pages":"1-63","title":"Detection and Avoidance of Simulated Potholes in Autonomous Vehicles in an Unstructured Environment","type":"thesis"},"uris":["http://www.mendeley.com/documents/?uuid=4d4d3cc6-5476-33dc-b17d-6b83d4059d1d"]},{"id":"ITEM-9","itemData":{"DOI":"10.1007/S00138-005-0011-1","ISSN":"1432-1769","abstract":"In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camera","type":"article-journal","volume":"17"},"uris":["http://www.mendeley.com/documents/?uuid=5c080cdc-9e45-35a2-92ef-ebff5869b220"]},{"id":"ITEM-10","itemData":{"DOI":"10.15680/ijircce.2015.0301005","ISSN":"2320-9798","abstract":"Stereoscopy is a technique used for recording and representing stereoscopic (3D) images. It can create an illusion of depth using two pictures taken at two or more slightly different positions. There are two possible way of taking stereoscopic pictures by using special two-lens stereo cameras or systems with two single-lens cameras joined together. Stereoscopic pictures allow us to calculate the distance from the camera(s) to the chosen object within the picture. One of the most important features for any intelligent ground vehicle is based on how is reliable and complete the perception of the environment and the capability to discriminate what an obstacle is. Stereovision system used to detect the distance from the obstacle by disparity of images. Stereo vision system provides pair of stereo images to determine distance after the detecting the object and measure distance from it and avoid the object. Avoidance done by any of the controlling device when getting the detection decision form stereo system.","author":[{"dropping-particle":"","family":"Sharma","given":"Pritesh S","non-dropping-particle":"","parse-names":false,"suffix":""},{"dropping-particle":"","family":"Chitaliya","given":"Nehal G","non-dropping-particle":"","parse-names":false,"suffix":""}],"container-title":"International Journal of Innovative Research in Computer and Communication Engineering (An ISO","id":"ITEM-10","issue":"1","issued":{"date-parts":[["2007"]]},"title":"Obstacle Avoidance Using Stereo Vision: A Survey","type":"article-journal","volume":"3297"},"uris":["http://www.mendeley.com/documents/?uuid=bc7a1999-fab2-334b-8312-00b90236f2f0"]},{"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-13","issued":{"date-parts":[["0"]]},"title":"Obstacle Avoidance and Safeguarding for a Lunar Rover","type":"article-journal"},"uris":["http://www.mendeley.com/documents/?uuid=7d95636f-c7ec-33d9-acaa-30f263a05692"]},{"id":"ITEM-14","itemData":{"abstract":"In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-14","issued":{"date-parts":[["2005"]]},"title":"Stereo-Vision-Based Obstacle Avoidance in Rough Outdoor Terrain","type":"article-journal"},"uris":["http://www.mendeley.com/documents/?uuid=41c5871b-e69d-3c07-9943-7fa459f9b94a"]},{"id":"ITEM-15","itemData":{"abstract":"This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Viet","given":"Chau","non-dropping-particle":"","parse-names":false,"suffix":""},{"dropping-particle":"","family":"Marshall","given":"Ian","non-dropping-particle":"","parse-names":false,"suffix":""}],"id":"ITEM-15","issued":{"date-parts":[["0"]]},"title":"VISION-BASED OBSTACLE AVOIDANCE FOR A SMALL, LOW-COST ROBOT","type":"article-journal"},"uris":["http://www.mendeley.com/documents/?uuid=47c1f442-5b8b-3b0f-bb16-c86a17462291"]},{"id":"ITEM-16","itemData":{"DOI":"10.1177/1756829318756355","ISSN":"17568307","abstract":"Self-supervised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-16","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avoidance:","type":"article-journal","volume":"10"},"uris":["http://www.mendeley.com/documents/?uuid=5487241f-b1f5-36df-91d8-283ea0a4e12e"]},{"id":"ITEM-17","itemData":{"DOI":"10.3390/DRONES5040105","ISSN":"2504-446X","abstract":"The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105","id":"ITEM-17","issue":"4","issued":{"date-parts":[["2021","9","26"]]},"page":"105","publisher":"Multidisciplinary Digital Publishing Institute","title":"A Monocular Vision Obstacle Avoidance Method Applied to Indoor Tracking Robot","type":"article-journal","volume":"5"},"uris":["http://www.mendeley.com/documents/?uuid=9b4ebc8d-ce1d-3d63-9de7-14acd2d20d6e"]},{"id":"ITEM-18","itemData":{"DOI":"10.3844/ajeassp.2009.611.619","author":[{"dropping-particle":"","family":"Odeh","given":"Salaheddin","non-dropping-particle":"","parse-names":false,"suffix":""},{"dropping-particle":"","family":"Faqeh","given":"Rasha","non-dropping-particle":"","parse-names":false,"suffix":""}],"id":"ITEM-18","issued":{"date-parts":[["2009"]]},"title":"Vision-Based Obstacle Avoidance of Mobile Robot UsingQuantized Spatial Model Formal Analysis of Attestation in Trusted Execution Environments View project","type":"article-journal"},"uris":["http://www.mendeley.com/documents/?uuid=a3d21db8-6974-38f3-ab0e-b22f8b8b7fea"]},{"id":"ITEM-19","itemData":{"DOI":"10.14257/ijfgcn.2016.9.8.11","ISSN":"2233-7857","abstract":"In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Networking","id":"ITEM-19","issue":"8","issued":{"date-parts":[["2016"]]},"page":"111-120","title":"Mobile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Sonar","type":"article-journal","volume":"9"},"uris":["http://www.mendeley.com/documents/?uuid=c6e02da3-7e81-3f8f-8940-6a6662879db4"]},{"id":"ITEM-20","itemData":{"abstract":"Obstacle avoidance is an integral part of the Autonomous Navigation of Unmanned Vehicles, whether it be Aerial, Ground, or Underwater vehicles in indoor or outdoor environments. In a broader sense, it comprises obstacle detection and avoidance strategies. With the availability of multiple types of range-finding sensors like Lidar, Radar, or Ultrasonic sensors, a vision sensor is considered the best candidate for obstacle avoidance owing to its low cost, weight, and provision of enriching information about the environment. Motivation for vision-based avoidance owes its basis to the fact that humans, birds, insects use only vision for obstacle avoidance and navigation. This work proposes a vision-based obstacle detection, a planner for obstacle avoidance, and way-point navigation on Quadcopter using a low-cost Xbox Kinect RGB-D camera. Simulation of the work is examined on the Gazebo Simulator with the Robot Operating System (ROS)-Indigo framework, Pixhawk as Flight Controller Unit (FCU).","author":[{"dropping-particle":"","family":"Noori","given":"Kashif Khurshid","non-dropping-particle":"","parse-names":false,"suffix":""},{"dropping-particle":"","family":"Kumar Mishra","given":"Manish","non-dropping-particle":"","parse-names":false,"suffix":""},{"dropping-particle":"","family":"Abdullah","given":"Zafaryab","non-dropping-particle":"","parse-names":false,"suffix":""}],"id":"ITEM-20","issued":{"date-parts":[["0"]]},"title":"VISION-BASED OBSTACLE AVOIDANCE ON QUADCOPTER","type":"article-journal"},"uris":["http://www.mendeley.com/documents/?uuid=83233278-f9ef-303a-9636-904d05c56b87"]}],"mendeley":{"formattedCitation":"(M.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2012)","plainTextFormattedCitation":"(M.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2012)","previouslyFormattedCitation":"(M.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2012)"},"properties":{"noteIndex":0},"schema":"https://github.com/citation-style-language/schema/raw/master/csl-citation.json"}</w:instrText>
            </w:r>
            <w:r>
              <w:rPr>
                <w:noProof/>
              </w:rPr>
              <w:fldChar w:fldCharType="separate"/>
            </w:r>
            <w:r w:rsidR="00D40BA6" w:rsidRPr="00D40BA6">
              <w:rPr>
                <w:noProof/>
              </w:rPr>
              <w:t xml:space="preserve">(M. K. Cheong et al., 2016; Gao et al., 2016; Hautì et al., 2006; </w:t>
            </w:r>
            <w:r w:rsidR="00D40BA6" w:rsidRPr="00D40BA6">
              <w:rPr>
                <w:noProof/>
              </w:rPr>
              <w:lastRenderedPageBreak/>
              <w:t>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w:t>
            </w:r>
            <w:r>
              <w:rPr>
                <w:noProof/>
              </w:rPr>
              <w:fldChar w:fldCharType="end"/>
            </w:r>
          </w:p>
        </w:tc>
        <w:tc>
          <w:tcPr>
            <w:tcW w:w="994" w:type="dxa"/>
          </w:tcPr>
          <w:p w14:paraId="01EA2534" w14:textId="2544064F" w:rsidR="004B3066" w:rsidRDefault="004B3066" w:rsidP="004B3066">
            <w:pPr>
              <w:rPr>
                <w:noProof/>
                <w:lang w:eastAsia="zh-CN"/>
              </w:rPr>
            </w:pPr>
            <w:r>
              <w:rPr>
                <w:noProof/>
              </w:rPr>
              <w:lastRenderedPageBreak/>
              <w:fldChar w:fldCharType="begin" w:fldLock="1"/>
            </w:r>
            <w:r w:rsidR="00D40BA6">
              <w:rPr>
                <w:noProof/>
              </w:rPr>
              <w:instrText>ADDIN CSL_CITATION {"citationItems":[{"id":"ITEM-1","itemData":{"DOI":"10.1145/3352593.3352616","ISBN":"9781450366502","abstract":"An automated approach to navigation and manipulation of general objects using YouBot has been discussed in this paper. The paper presents a machine learning based novel end to end solution to the object manipulation problem. Kinect sensor is placed at the base of the youBot for the sensing operation. This helps in the reconstruction of the environment and thereby makes it possible to stop near the target to be picked. A camera is mounted in eye in hand configuration on the YouBot. To perceive the depth of the target, an initial estimate is taken with a stereo image pair using a single camera, thus eliminating the need of multiple cameras or other sensors for depth estimation. A machine learning approach is then used to determine the grasping point of the object. Path planning plays an important role in the overall problem, therefore an adaptive visual servoing based solution is employed to make the picking solution robust. Parameters for trajectory planning are optimized by minimizing the error between the initial and the desired configuration while respecting the systems constraints. Further to make the algorithm robust, the validation is done on the COIL 100 dataset. Hence, this paper presents robust and complete solution to the navigation and manipulation of the objects using 8 Degree of freedom KUKA youBot.","author":[{"dropping-particle":"","family":"Chaudhary","given":"Shraddha","non-dropping-particle":"","parse-names":false,"suffix":""},{"dropping-particle":"","family":"Zakhami","given":"Shobhit","non-dropping-particle":"","parse-names":false,"suffix":""},{"dropping-particle":"","family":"Roy","given":"Sumantra Dutta","non-dropping-particle":"","parse-names":false,"suffix":""}],"container-title":"ACM International Conference Proceeding Series","id":"ITEM-1","issued":{"date-parts":[["2019","7","2"]]},"publisher":"Association for Computing Machinery","title":"Visual Feedback based Trajectory Planning to Pick an Object and Manipulation using Deep learning","type":"article-journal"},"uris":["http://www.mendeley.com/documents/?uuid=dd70abc1-d926-366b-a3ba-7d9d8b957383"]},{"id":"ITEM-2","itemData":{"DOI":"10.1023/B:AURO.0000047286.62481.1D","ISSN":"1573-7527","abstract":"Autonomous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18:1","id":"ITEM-2","issue":"1","issued":{"date-parts":[["2005","1"]]},"page":"81-102","publisher":"Springer","title":"Obstacle Detection and Terrain Classification for Autonomous Off-Road Navigation","type":"article-journal","volume":"18"},"uris":["http://www.mendeley.com/documents/?uuid=e9910156-5cd4-32c1-92cc-995e3959c92b"]},{"id":"ITEM-3","itemData":{"DOI":"10.11159/JACR.2014.004","ISBN":"9781927877029","ISSN":"23685433","abstract":"In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Robotics","id":"ITEM-3","issued":{"date-parts":[["2014"]]},"publisher":"Avestia Publishing","title":"A Reactive bearing angle only obstacle avoidance technique for unmanned ground vehicles","type":"article-journal"},"uris":["http://www.mendeley.com/documents/?uuid=677e7037-0c64-31cd-9d17-ae44929772d9"]},{"id":"ITEM-4","itemData":{"DOI":"10.3390/A10040127","ISSN":"19994893","abstract":"Traffic sign detection is an important task in traffic sign recognition systems. Chinese traffic signs have their unique features compared with traffic signs of other countries. Convolutional neural networks (CNNs) have achieved a breakthrough in computer vision tasks and made great success in traffic sign classification. In this paper, we present a Chinese traffic sign detection algorithm based on a deep convolutional network. To achieve real-time Chinese traffic sign detection, we propose an end-to-end convolutional network inspired by YOLOv2. In view of the characteristics of traffic signs, we take the multiple 1 × 1 convolutional layers in intermediate layers of the network and decrease the convolutional layers in top layers to reduce the computational complexity. For effectively detecting small traffic signs, we divide the input images into dense grids to obtain finer feature maps. Moreover, we expand the Chinese traffic sign dataset (CTSD) and improve the marker information, which is available online. All experimental results evaluated according to our expanded CTSD and German Traffic Sign Detection Benchmark (GTSDB) indicate that the proposed method is the faster and more robust. The fastest detection speed achieved was 0.017 s per image.","author":[{"dropping-particle":"","family":"Zhang","given":"Jianming","non-dropping-particle":"","parse-names":false,"suffix":""},{"dropping-particle":"","family":"Huang","given":"Manting","non-dropping-particle":"","parse-names":false,"suffix":""},{"dropping-particle":"","family":"Jin","given":"Xiaokang","non-dropping-particle":"","parse-names":false,"suffix":""},{"dropping-particle":"","family":"Li","given":"Xudong","non-dropping-particle":"","parse-names":false,"suffix":""}],"container-title":"Algorithms","id":"ITEM-4","issue":"4","issued":{"date-parts":[["2017","12","1"]]},"publisher":"MDPI AG","title":"A real-time Chinese traffic sign detection algorithm based on modified YOLOv2","type":"article-journal","volume":"10"},"uris":["http://www.mendeley.com/documents/?uuid=bf65ed82-a026-3a8e-b947-bb57176ac5cc"]},{"id":"ITEM-5","itemData":{"abstract":"We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bridges.","author":[{"dropping-particle":"","family":"Karuppuswamy","given":"Jaiganesh","non-dropping-particle":"","parse-names":false,"suffix":""}],"id":"ITEM-7","issued":{"date-parts":[["2000"]]},"number-of-pages":"1-63","title":"Detection and Avoidance of Simulated Potholes in Autonomous Vehicles in an Unstructured Environment","type":"thesis"},"uris":["http://www.mendeley.com/documents/?uuid=4d4d3cc6-5476-33dc-b17d-6b83d4059d1d"]},{"id":"ITEM-8","itemData":{"DOI":"10.1109/MMUL.2012.24","ISSN":"1070986X","abstract":"Recent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Multimedia","id":"ITEM-8","issue":"2","issued":{"date-parts":[["2012"]]},"page":"4-10","title":"Microsoft kinect sensor and its effect","type":"article-journal","volume":"19"},"uris":["http://www.mendeley.com/documents/?uuid=3287446d-611a-34a2-93ea-dddd8554ab57"]},{"id":"ITEM-9","itemData":{"DOI":"10.1007/S00138-005-0011-1","ISSN":"1432-1769","abstract":"In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6:2","id":"ITEM-10","issue":"2","issued":{"date-parts":[["1999"]]},"page":"113-130","publisher":"Springer","title":"Improved Rover State Estimation in Challenging Terrain","type":"article-journal","volume":"6"},"uris":["http://www.mendeley.com/documents/?uuid=fe8ebfcc-f710-3655-8f4e-a642c0910bbf"]},{"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Viet","given":"Chau","non-dropping-particle":"","parse-names":false,"suffix":""},{"dropping-particle":"","family":"Marshall","given":"Ian","non-dropping-particle":"","parse-names":false,"suffix":""}],"id":"ITEM-13","issued":{"date-parts":[["0"]]},"title":"VISION-BASED OBSTACLE AVOIDANCE FOR A SMALL, LOW-COST ROBOT","type":"article-journal"},"uris":["http://www.mendeley.com/documents/?uuid=47c1f442-5b8b-3b0f-bb16-c86a17462291"]},{"id":"ITEM-14","itemData":{"DOI":"10.1177/1756829318756355","ISSN":"17568307","abstract":"Self-supervised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-14","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avoidance:","type":"article-journal","volume":"10"},"uris":["http://www.mendeley.com/documents/?uuid=5487241f-b1f5-36df-91d8-283ea0a4e12e"]},{"id":"ITEM-15","itemData":{"DOI":"10.3390/DRONES5040105","ISSN":"2504-446X","abstract":"The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105","id":"ITEM-15","issue":"4","issued":{"date-parts":[["2021","9","26"]]},"page":"105","publisher":"Multidisciplinary Digital Publishing Institute","title":"A Monocular Vision Obstacle Avoidance Method Applied to Indoor Tracking Robot","type":"article-journal","volume":"5"},"uris":["http://www.mendeley.com/documents/?uuid=9b4ebc8d-ce1d-3d63-9de7-14acd2d20d6e"]},{"id":"ITEM-16","itemData":{"abstract":"We present a complete system for obstacle avoidance for a mobile robot. It was used in the RoboCup 2003 obstacle avoidance challenge in the Sony Four Legged League. The system enables the robot to detect unknown obstacles and reliably avoid them while advancing toward a target. It uses monocular vision data with a limited field of view. Obstacles are detected on a level surface of known color(s). A radial model is constructed from the detected obstacles giving the robot a representation of its surroundings that integrates both current and recent vision information. Sectors of the model currently outside the current field of view of the robot are updated using odometry. Ways of using this model to achieve accurate and fast obstacle avoidance in a dynamic environment are presented and evaluated. The system proved highly successful by winning the obstacle avoidance challenge and was also used in the RoboCup championship games.","author":[{"dropping-particle":"","family":"Hoffmann","given":"Jan","non-dropping-particle":"","parse-names":false,"suffix":""},{"dropping-particle":"","family":"Jüngel","given":"Matthias","non-dropping-particle":"","parse-names":false,"suffix":""},{"dropping-particle":"","family":"Lötzsch","given":"Martin","non-dropping-particle":"","parse-names":false,"suffix":""}],"id":"ITEM-16","issued":{"date-parts":[["2004"]]},"title":"LNAI 3276 - A Vision Based System for Goal-Directed Obstacle Avoidance","type":"article-journal"},"uris":["http://www.mendeley.com/documents/?uuid=5d3d301e-6bd7-33bc-b015-013db95d1712"]}],"mendeley":{"formattedCitation":"(Chaudhary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2012)","plainTextFormattedCitation":"(Chaudhary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2012)","previouslyFormattedCitation":"(Chaudhary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2012)"},"properties":{"noteIndex":0},"schema":"https://github.com/citation-style-language/schema/raw/master/csl-citation.json"}</w:instrText>
            </w:r>
            <w:r>
              <w:rPr>
                <w:noProof/>
              </w:rPr>
              <w:fldChar w:fldCharType="separate"/>
            </w:r>
            <w:r w:rsidR="00D40BA6" w:rsidRPr="00D40BA6">
              <w:rPr>
                <w:noProof/>
                <w:lang w:eastAsia="zh-CN"/>
              </w:rPr>
              <w:t xml:space="preserve">(Chaudhary et al., 2019; Hautì et al., 2006; Hoffman et al., 1999; </w:t>
            </w:r>
            <w:r w:rsidR="00D40BA6" w:rsidRPr="00D40BA6">
              <w:rPr>
                <w:noProof/>
                <w:lang w:eastAsia="zh-CN"/>
              </w:rPr>
              <w:lastRenderedPageBreak/>
              <w:t>Hoffmann et al., 2004; Karuppuswamy, 2000; Lecun et al., n.d.; Lwowski et al., 2014; Manduchi et al., 2005; Mannar et al., 2018; Michels, 2005; Nguyen Viet &amp; Marshall, n.d.; Sun et al., n.d.; van Hecke et al., 2018; S. Wang et al., 2021; J. Zhang et al., 2017; Z. Zhang, 2012)</w:t>
            </w:r>
            <w:r>
              <w:rPr>
                <w:noProof/>
              </w:rPr>
              <w:fldChar w:fldCharType="end"/>
            </w:r>
          </w:p>
        </w:tc>
      </w:tr>
    </w:tbl>
    <w:p w14:paraId="41FF9980" w14:textId="77777777" w:rsidR="00121E32" w:rsidRDefault="004B3066" w:rsidP="004B3066">
      <w:pPr>
        <w:pStyle w:val="BodyText"/>
        <w:rPr>
          <w:noProof/>
          <w:lang w:eastAsia="zh-CN"/>
        </w:rPr>
      </w:pPr>
      <w:r>
        <w:rPr>
          <w:noProof/>
          <w:u w:val="single"/>
          <w:lang w:eastAsia="zh-CN"/>
        </w:rPr>
        <w:lastRenderedPageBreak/>
        <w:br/>
      </w:r>
    </w:p>
    <w:p w14:paraId="74E480C5" w14:textId="28314CCE" w:rsidR="004B3066" w:rsidRPr="007E7EAA" w:rsidRDefault="004B3066" w:rsidP="004B3066">
      <w:pPr>
        <w:pStyle w:val="BodyText"/>
        <w:rPr>
          <w:rFonts w:cstheme="minorHAnsi"/>
          <w:color w:val="222222"/>
        </w:rPr>
      </w:pPr>
      <w:r>
        <w:rPr>
          <w:noProof/>
          <w:lang w:eastAsia="zh-CN"/>
        </w:rPr>
        <w:lastRenderedPageBreak/>
        <w:t xml:space="preserve">Detection of holes in the ground </w:t>
      </w:r>
      <w:r w:rsidR="004E53CB">
        <w:rPr>
          <w:noProof/>
          <w:lang w:eastAsia="zh-CN"/>
        </w:rPr>
        <w:t xml:space="preserve">(rabbit warrens or natural depressions) </w:t>
      </w:r>
      <w:r>
        <w:rPr>
          <w:noProof/>
          <w:lang w:eastAsia="zh-CN"/>
        </w:rPr>
        <w:t>ha</w:t>
      </w:r>
      <w:r w:rsidR="007E573A">
        <w:rPr>
          <w:noProof/>
          <w:lang w:eastAsia="zh-CN"/>
        </w:rPr>
        <w:t>s</w:t>
      </w:r>
      <w:r>
        <w:rPr>
          <w:noProof/>
          <w:lang w:eastAsia="zh-CN"/>
        </w:rPr>
        <w:t xml:space="preserve"> been briefly explored </w:t>
      </w:r>
      <w:r>
        <w:rPr>
          <w:noProof/>
        </w:rPr>
        <w:fldChar w:fldCharType="begin" w:fldLock="1"/>
      </w:r>
      <w:r w:rsidR="00D40BA6">
        <w:rPr>
          <w:noProof/>
          <w:lang w:eastAsia="zh-CN"/>
        </w:rPr>
        <w:instrText>ADDIN CSL_CITATION {"citationItems":[{"id":"ITEM-1","itemData":{"DOI":"10.1002/ROB.20027","ISSN":"1097-4563","abstract":"The purpose of this paper is to describe the design and implementation of an unmanned ground vehicle, called the Bearcat III, named after the University of Cincinnati mascot. The Bearcat III is an electric powered, three-wheeled vehicle that was designed for the Intelligent Ground Vehicle Competition and has been tested in the contest for 5 years. The dynamic model, control system, and design of the sensory systems are described. For the autonomous challenge line following, obstacle detection and pothole avoidance are required. Line following is accomplished with a dual camera system and video tracker. Obstacle detection is accomplished with either a rotating ultrasound or laser scanner. Pothole detection is implemented with a video frame grabber. For the navigation challenge waypoint following and obstacle detection are required. The waypoint navigation is implemented with a global positioning system. The Bearcat III has provided an educational test bed for not only the contest requirements but also other studies in developing artificial intelligence algorithms such as adaptive learning, creative control, automatic calibration, and internet-based control. The significance of this effort is in helping engineering and technology students understand the transition from theory to practice. © 2004 Wiley Periodicals, Inc.","author":[{"dropping-particle":"","family":"Ghaffari","given":"Masoud","non-dropping-particle":"","parse-names":false,"suffix":""},{"dropping-particle":"","family":"Alhaj Ali","given":"Souma M.","non-dropping-particle":"","parse-names":false,"suffix":""},{"dropping-particle":"","family":"Murthy","given":"Vidyasagar","non-dropping-particle":"","parse-names":false,"suffix":""},{"dropping-particle":"","family":"Liao","given":"Xiaoqun","non-dropping-particle":"","parse-names":false,"suffix":""},{"dropping-particle":"","family":"Gaylor","given":"Justin","non-dropping-particle":"","parse-names":false,"suffix":""},{"dropping-particle":"","family":"Hall","given":"Ernest L.","non-dropping-particle":"","parse-names":false,"suffix":""}],"container-title":"Journal of Robotic Systems","id":"ITEM-1","issue":"9","issued":{"date-parts":[["2004","9","1"]]},"note":"2 cameras for line following\n1 camera for pothole detection (painted line)\nLaser scanner for obstacle detection (LM200)\nRotating sonar\nGarmin GPS-76 GPS unit","page":"471-480","publisher":"John Wiley &amp; Sons, Ltd","title":"Design of an unmanned ground vehicle, bearcat III, theory and practice","type":"article-journal","volume":"21"},"uris":["http://www.mendeley.com/documents/?uuid=e758a1eb-c558-3e37-9e2a-75f9d302f217"]},{"id":"ITEM-2","itemData":{"DOI":"10.14710/JTSISKOM.2020.13828","ISSN":"2338-0403","abstract":"The rate of vehicle accidents in various regions is still high accidents caused by many factors, such as driver negligence, vehicle damage, and road damage. However, transportation technology developed very rapidly, for example, a smart car. The smart car is land transportation that does not use humans as drivers but uses machines automatically. However, vehicle accidents are still possible because automatic machines do not have the intelligence like humans to see all the vehicle's obstacles. Obstacles can take many forms, one of them is road potholes. We propose a method for detecting road potholes using the Gray-Level Cooccurrence Matrix with three features and using the Support Vector Machine as a classification method. We analyze the combination of GLCM Contrast, Correlation, and Dissimilarity features. The results showed that the combination of Contrast and Dissimilarity features had the best accuracy of 92.033 %, with a computing time of 0.0704 seconds per frame.","author":[{"dropping-particle":"","family":"Kusuma Arbawa","given":"Yoke","non-dropping-particle":"","parse-names":false,"suffix":""},{"dropping-particle":"","family":"Utaminingrum","given":"Fitri","non-dropping-particle":"","parse-names":false,"suffix":""},{"dropping-particle":"","family":"Setiawan","given":"Eko","non-dropping-particle":"","parse-names":false,"suffix":""},{"dropping-particle":"","family":"sitasi","given":"Cara","non-dropping-particle":"","parse-names":false,"suffix":""},{"dropping-particle":"","family":"Arbawa","given":"Y K","non-dropping-particle":"","parse-names":false,"suffix":""},{"dropping-particle":"","family":"Utaminingrum","given":"F","non-dropping-particle":"","parse-names":false,"suffix":""},{"dropping-particle":"","family":"Setiawan","given":"E","non-dropping-particle":"","parse-names":false,"suffix":""}],"container-title":"Jurnal Teknologi dan Sistem Komputer","id":"ITEM-2","issue":"1","issued":{"date-parts":[["2021","1","31"]]},"page":"64-69","publisher":"Department of Computer Engineering, Engineering Faculty, Universitas Diponegoro","title":"Three combination value of extraction features on GLCM for detecting pothole and asphalt road","type":"article-journal","volume":"9"},"uris":["http://www.mendeley.com/documents/?uuid=d8e2a06a-0374-3ceb-bff7-efcee54efc50"]},{"id":"ITEM-3","itemData":{"DOI":"10.1109/IGARSS.2016.7729297","ISBN":"9781509033324","abstract":"Off-road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Systems","id":"ITEM-4","issued":{"date-parts":[["2003"]]},"page":"906-913","title":"Negative Obstacle Detection by Thermal Signature","type":"article-journal","volume":"1"},"uris":["http://www.mendeley.com/documents/?uuid=d60d22bd-dd78-3b21-b2ae-3c026ce3bd2c"]}],"mendeley":{"formattedCitation":"(Ghaffari et al., 2004; Kusuma Arbawa et al., 2021; L. Matthies &amp; Rankin, 2003; J. Wang et al., 2016)","plainTextFormattedCitation":"(Ghaffari et al., 2004; Kusuma Arbawa et al., 2021; L. Matthies &amp; Rankin, 2003; J. Wang et al., 2016)","previouslyFormattedCitation":"(Ghaffari et al., 2004; Kusuma Arbawa et al., 2021; L. Matthies &amp; Rankin, 2003; J. Wang et al., 2016)"},"properties":{"noteIndex":0},"schema":"https://github.com/citation-style-language/schema/raw/master/csl-citation.json"}</w:instrText>
      </w:r>
      <w:r>
        <w:rPr>
          <w:noProof/>
        </w:rPr>
        <w:fldChar w:fldCharType="separate"/>
      </w:r>
      <w:r w:rsidR="00D40BA6" w:rsidRPr="00D40BA6">
        <w:rPr>
          <w:noProof/>
        </w:rPr>
        <w:t>(Ghaffari et al., 2004; Kusuma Arbawa et al., 2021; L. Matthies &amp; Rankin, 2003; J. Wang et al., 2016)</w:t>
      </w:r>
      <w:r>
        <w:rPr>
          <w:noProof/>
        </w:rPr>
        <w:fldChar w:fldCharType="end"/>
      </w:r>
      <w:r w:rsidR="004E53CB">
        <w:rPr>
          <w:noProof/>
        </w:rPr>
        <w:t xml:space="preserve"> by u</w:t>
      </w:r>
      <w:r>
        <w:rPr>
          <w:noProof/>
        </w:rPr>
        <w:t xml:space="preserve">sing thermal signatures (infra-red) </w:t>
      </w:r>
      <w:r w:rsidR="004E53CB">
        <w:rPr>
          <w:noProof/>
        </w:rPr>
        <w:t xml:space="preserve">which </w:t>
      </w:r>
      <w:r>
        <w:rPr>
          <w:noProof/>
        </w:rPr>
        <w:t xml:space="preserve">works well at night provided that ground cover is not too dense but has limited effectiveness on a sunny day </w:t>
      </w:r>
      <w:r>
        <w:rPr>
          <w:noProof/>
        </w:rPr>
        <w:fldChar w:fldCharType="begin" w:fldLock="1"/>
      </w:r>
      <w:r w:rsidR="00D40BA6">
        <w:rPr>
          <w:noProof/>
        </w:rPr>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Pr>
          <w:noProof/>
        </w:rPr>
        <w:fldChar w:fldCharType="separate"/>
      </w:r>
      <w:r w:rsidR="00D40BA6" w:rsidRPr="00D40BA6">
        <w:rPr>
          <w:noProof/>
        </w:rPr>
        <w:t>(L. Matthies &amp; Rankin, 2003)</w:t>
      </w:r>
      <w:r>
        <w:rPr>
          <w:noProof/>
        </w:rPr>
        <w:fldChar w:fldCharType="end"/>
      </w:r>
      <w:r>
        <w:rPr>
          <w:noProof/>
        </w:rPr>
        <w:t>. Matthies and Rankin propose modelling solar illumination for their approach to be usable in daylight conditions.</w:t>
      </w:r>
      <w:r>
        <w:rPr>
          <w:noProof/>
        </w:rPr>
        <w:br/>
      </w:r>
      <w:r>
        <w:br/>
        <w:t>Determining and adapting to ground conditions has primarily been limited to detecting traction loss on the driven wheels and compensating by pulsing torque in a similar manner to anti-lock braking</w:t>
      </w:r>
      <w:r w:rsidR="007E573A">
        <w:t xml:space="preserve">. The methodology is well developed </w:t>
      </w:r>
      <w:r>
        <w:t>and is the approach taken by full-size vehicles.</w:t>
      </w:r>
      <w:r w:rsidR="007E573A">
        <w:t xml:space="preserve"> </w:t>
      </w:r>
      <w:r w:rsidR="007E573A">
        <w:br/>
      </w:r>
      <w:r>
        <w:t xml:space="preserve">Determining ground conditions before the rover reaches them has had less research. Khan and Ahmed </w:t>
      </w:r>
      <w:r>
        <w:fldChar w:fldCharType="begin" w:fldLock="1"/>
      </w:r>
      <w:r w:rsidR="00D40BA6">
        <w:instrText>ADDIN CSL_CITATION {"citationItems":[{"id":"ITEM-1","itemData":{"DOI":"10.1016/J.IJTST.2021.06.003","ISSN":"20460449","abstract":"Adverse weather has long been recognized as one of the major causes of motor vehicle crashes due to its negative impact on visibility and road surface. Providing drivers with real-time weather information is therefore extremely important to ensure safe driving in adverse weather. However, identification of road weather and surface conditions is a challenging task because it requires the deployment of expensive weather stations and often needs manual identification and/or verification. Most of the Department of Transportations (DOTs) in the U.S. have installed roadside webcams mostly for operational awareness. This study leveraged these easily accessible data sources to develop affordable automatic road weather and surface condition detection systems. The developed detection models are focused on three weather conditions; clear, light snow, and heavy snow; as well as three surface conditions: dry, snowy, wet/slushy. Several pre-trained Convolutional Neural Network (CNN) models, including AlexNet, GoogLeNet, and ResNet18, were applied with proper modification via transfer learning to achieve the classification tasks. The best performance was achieved using ResNet18 architecture with an unprecedented overall detection accuracy of 97% for weather detection and 99% for surface condition detection. The proposed study has the potential to provide more accurate and consistent weather information in real-time that can be made readily available to be used by road users and other transportation agencies. The proposed models could also be used to generate temporal and spatial variations of adverse weather for proper optimization of maintenance vehicles’ route and time.","author":[{"dropping-particle":"","family":"Khan","given":"Md Nasim","non-dropping-particle":"","parse-names":false,"suffix":""},{"dropping-particle":"","family":"Ahmed","given":"Mohamed M.","non-dropping-particle":"","parse-names":false,"suffix":""}],"container-title":"International Journal of Transportation Science and Technology","id":"ITEM-1","issued":{"date-parts":[["2021"]]},"publisher":"Elsevier B.V.","title":"Weather and surface condition detection based on road-side webcams: Application of pre-trained Convolutional Neural Network","type":"article-journal"},"uris":["http://www.mendeley.com/documents/?uuid=a33ee0ee-98c6-3d25-b4f0-78974a5c7a2f"]}],"mendeley":{"formattedCitation":"(Khan &amp; Ahmed, 2021)","plainTextFormattedCitation":"(Khan &amp; Ahmed, 2021)","previouslyFormattedCitation":"(Khan &amp; Ahmed, 2021)"},"properties":{"noteIndex":0},"schema":"https://github.com/citation-style-language/schema/raw/master/csl-citation.json"}</w:instrText>
      </w:r>
      <w:r>
        <w:fldChar w:fldCharType="separate"/>
      </w:r>
      <w:r w:rsidR="00D40BA6" w:rsidRPr="00D40BA6">
        <w:rPr>
          <w:noProof/>
        </w:rPr>
        <w:t>(Khan &amp; Ahmed, 2021)</w:t>
      </w:r>
      <w:r>
        <w:fldChar w:fldCharType="end"/>
      </w:r>
      <w:r>
        <w:t xml:space="preserve"> used a CNN (convolutional neural network) to detect snow on road images and Kawai </w:t>
      </w:r>
      <w:r>
        <w:fldChar w:fldCharType="begin" w:fldLock="1"/>
      </w:r>
      <w:r w:rsidR="00D40BA6">
        <w:instrText>ADDIN CSL_CITATION {"citationItems":[{"id":"ITEM-1","itemData":{"DOI":"10.1541/IEEJEISS.134.878","ISSN":"0385-4221","abstract":"Many conventional methods for distinguishing road surface condition using car-mounted cameras have already been proposed. However, most of these methods are only effective for daytime and bright conditions. We need to expand the application of distinguishing methods at night-time, which is a much more dangerous environment. In this paper, we propose a new distinction method for road surface conditions at night-time. The method uses only video information acquired by an inexpensive car-mounted video camera and analyzes the difference in road surface features for each condition. The image features of the road surface depend on the illumination conditions such as street lamps, signal lights, reflections and other light sources. We analyze the image features based on color information and the presence of other light sources. As a result, the distinction of road surface conditions has been achieved with high accuracy, including the areas illuminated by street lamps and other light sources. © 2014 The Institute of Electrical Engineers of Japan.","author":[{"dropping-particle":"","family":"Kawai","given":"Shohei","non-dropping-particle":"","parse-names":false,"suffix":""},{"dropping-particle":"","family":"Takeuchi","given":"Kazuya","non-dropping-particle":"","parse-names":false,"suffix":""},{"dropping-particle":"","family":"Shibata","given":"Keiji","non-dropping-particle":"","parse-names":false,"suffix":""},{"dropping-particle":"","family":"Horita","given":"Yuukou","non-dropping-particle":"","parse-names":false,"suffix":""}],"container-title":"IEEJ Transactions on Electronics, Information and Systems","id":"ITEM-1","issue":"6","issued":{"date-parts":[["2014"]]},"page":"878-884","publisher":"The Institute of Electrical Engineers of Japan","title":"A Smart Method to Distinguish Road Surface Conditions at Night-time using a Car-Mounted Camera","type":"article-journal","volume":"134"},"uris":["http://www.mendeley.com/documents/?uuid=5623346d-66a9-3c4b-a790-09699f1c6c07"]}],"mendeley":{"formattedCitation":"(Kawai et al., 2014)","plainTextFormattedCitation":"(Kawai et al., 2014)","previouslyFormattedCitation":"(Kawai et al., 2014)"},"properties":{"noteIndex":0},"schema":"https://github.com/citation-style-language/schema/raw/master/csl-citation.json"}</w:instrText>
      </w:r>
      <w:r>
        <w:fldChar w:fldCharType="separate"/>
      </w:r>
      <w:r w:rsidR="00D40BA6" w:rsidRPr="00D40BA6">
        <w:rPr>
          <w:noProof/>
        </w:rPr>
        <w:t>(Kawai et al., 2014)</w:t>
      </w:r>
      <w:r>
        <w:fldChar w:fldCharType="end"/>
      </w:r>
      <w:r>
        <w:t xml:space="preserve"> used a car-mounted webcam to distinguish road conditions at night via colour differences but a road is a known surface and  rural topologies vary considerably. Wading sensors as utilised by Tran </w:t>
      </w:r>
      <w:r>
        <w:fldChar w:fldCharType="begin" w:fldLock="1"/>
      </w:r>
      <w:r w:rsidR="00D40BA6">
        <w:instrText>ADDIN CSL_CITATION {"citationItems":[{"id":"ITEM-1","itemData":{"URL":"https://www.freepatentsonline.com/9026310.pdf","accessed":{"date-parts":[["2022","6","5"]]},"author":[{"dropping-particle":"","family":"Tran","given":"Thuy-Yung","non-dropping-particle":"","parse-names":false,"suffix":""},{"dropping-particle":"","family":"Houre","given":"Edward","non-dropping-particle":"","parse-names":false,"suffix":""},{"dropping-particle":"","family":"Clarke","given":"Nigel","non-dropping-particle":"","parse-names":false,"suffix":""}],"container-title":"United States Patent","id":"ITEM-1","issued":{"date-parts":[["2015"]]},"page":"1-17","title":"Wading depth estimation for a vehicle","type":"webpage"},"uris":["http://www.mendeley.com/documents/?uuid=769ce341-242c-3848-b48a-7a8d1520cff9"]}],"mendeley":{"formattedCitation":"(Tran et al., 2015)","plainTextFormattedCitation":"(Tran et al., 2015)","previouslyFormattedCitation":"(Tran et al., 2015)"},"properties":{"noteIndex":0},"schema":"https://github.com/citation-style-language/schema/raw/master/csl-citation.json"}</w:instrText>
      </w:r>
      <w:r>
        <w:fldChar w:fldCharType="separate"/>
      </w:r>
      <w:r w:rsidR="00D40BA6" w:rsidRPr="00D40BA6">
        <w:rPr>
          <w:noProof/>
        </w:rPr>
        <w:t>(Tran et al., 2015)</w:t>
      </w:r>
      <w:r>
        <w:fldChar w:fldCharType="end"/>
      </w:r>
      <w:r>
        <w:t xml:space="preserve"> only face downwards and can’t predict the depth of water ahead of a vehicle.</w:t>
      </w:r>
      <w:r>
        <w:br/>
      </w:r>
      <w:r>
        <w:rPr>
          <w:noProof/>
        </w:rPr>
        <w:br/>
        <w:t>Compensating for ground elevation and slope has been treated extensively in both research and general industry, with a gyroscope being the most-used sensor used to detect the current gradient the vehicle is travelling on. Predicting upcoming gradients has had less research. A stereo camera techniques such as Sch</w:t>
      </w:r>
      <w:r>
        <w:rPr>
          <w:rFonts w:cs="Calibri"/>
          <w:noProof/>
        </w:rPr>
        <w:t>ä</w:t>
      </w:r>
      <w:r>
        <w:rPr>
          <w:noProof/>
        </w:rPr>
        <w:t xml:space="preserve">fer’s </w:t>
      </w:r>
      <w:r>
        <w:rPr>
          <w:noProof/>
        </w:rPr>
        <w:fldChar w:fldCharType="begin" w:fldLock="1"/>
      </w:r>
      <w:r w:rsidR="00D40BA6">
        <w:rPr>
          <w:noProof/>
        </w:rPr>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Pr>
          <w:noProof/>
        </w:rPr>
        <w:fldChar w:fldCharType="separate"/>
      </w:r>
      <w:r w:rsidR="00D40BA6" w:rsidRPr="00D40BA6">
        <w:rPr>
          <w:noProof/>
        </w:rPr>
        <w:t>(Schäfer et al., 2005)</w:t>
      </w:r>
      <w:r>
        <w:rPr>
          <w:noProof/>
        </w:rPr>
        <w:fldChar w:fldCharType="end"/>
      </w:r>
      <w:r>
        <w:rPr>
          <w:noProof/>
        </w:rPr>
        <w:t xml:space="preserve"> holds some promise for holes or negative gradients but their technique is not as applicable to positive gradients.</w:t>
      </w:r>
      <w:r>
        <w:rPr>
          <w:noProof/>
        </w:rPr>
        <w:br/>
      </w:r>
      <w:r>
        <w:rPr>
          <w:noProof/>
        </w:rPr>
        <w:br/>
        <w:t xml:space="preserve">The standard post and wire fence used in NZ farming is difficult to detect as the diameter of the wire is less than the detection scan resolution of many sensors. An ultrasonic sensor requires an object of at least 4mm in width, for instance. In this regard a lidar sensor ought to be better but very small objects may be missed. A very high resolution camera </w:t>
      </w:r>
      <w:r w:rsidR="0013564D">
        <w:rPr>
          <w:noProof/>
        </w:rPr>
        <w:t>is possibly the best solution</w:t>
      </w:r>
      <w:r>
        <w:rPr>
          <w:noProof/>
        </w:rPr>
        <w:t>.</w:t>
      </w:r>
      <w:r>
        <w:rPr>
          <w:noProof/>
        </w:rPr>
        <w:br/>
        <w:t>If the fence need</w:t>
      </w:r>
      <w:r w:rsidR="0013564D">
        <w:rPr>
          <w:noProof/>
        </w:rPr>
        <w:t>s</w:t>
      </w:r>
      <w:r>
        <w:rPr>
          <w:noProof/>
        </w:rPr>
        <w:t xml:space="preserve"> to be traversed (a common occurence on a large farm), determining a suitable place to cross is somewhat difficult, especially where long grasses may cover a tunnel and/or a </w:t>
      </w:r>
      <w:r w:rsidR="0013564D">
        <w:rPr>
          <w:noProof/>
        </w:rPr>
        <w:t xml:space="preserve">gap in the </w:t>
      </w:r>
      <w:r>
        <w:rPr>
          <w:noProof/>
        </w:rPr>
        <w:t>bottom wire.</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 xml:space="preserve">‬ </w:t>
      </w:r>
      <w:r>
        <w:t>‬</w:t>
      </w:r>
      <w:r>
        <w:t>‬</w:t>
      </w:r>
      <w:r>
        <w:t>‬</w:t>
      </w:r>
      <w:r>
        <w:t>‬</w:t>
      </w:r>
      <w:r>
        <w:t>‬</w:t>
      </w:r>
      <w:r>
        <w:t>‬</w:t>
      </w:r>
      <w:r>
        <w:t>‬</w:t>
      </w:r>
      <w:r>
        <w:t>‬</w:t>
      </w:r>
      <w:r>
        <w:t>‬</w:t>
      </w:r>
      <w:r>
        <w:t>‬</w:t>
      </w:r>
      <w:r>
        <w:t>‬</w:t>
      </w:r>
      <w:r>
        <w:t>‬</w:t>
      </w:r>
      <w:r>
        <w:t>‬</w:t>
      </w:r>
      <w:r>
        <w:t>‬</w:t>
      </w:r>
      <w:r>
        <w:t>‬</w:t>
      </w:r>
      <w:r>
        <w:t>‬</w:t>
      </w:r>
      <w:r>
        <w:t>‬</w:t>
      </w:r>
      <w:r>
        <w:t>‬</w:t>
      </w:r>
      <w:r>
        <w:t>‬</w:t>
      </w:r>
      <w:r>
        <w:t>‬</w:t>
      </w:r>
      <w:r>
        <w:t>‬</w:t>
      </w:r>
      <w:r>
        <w:t>‬</w:t>
      </w:r>
      <w:r>
        <w:t>‬</w:t>
      </w:r>
      <w:r>
        <w:t>‬</w:t>
      </w:r>
      <w:r>
        <w:rPr>
          <w:noProof/>
        </w:rPr>
        <w:br/>
        <w:t xml:space="preserve">Wind effects acting on objects can make object identification difficult. Object identification when facing into the sun or other lighting challenges are also likely to be issues in a real-world environment. </w:t>
      </w:r>
      <w:r>
        <w:rPr>
          <w:noProof/>
        </w:rPr>
        <w:br/>
      </w:r>
      <w:r>
        <w:rPr>
          <w:noProof/>
        </w:rPr>
        <w:br/>
      </w:r>
      <w:r>
        <w:rPr>
          <w:rFonts w:cstheme="minorHAnsi"/>
          <w:color w:val="222222"/>
        </w:rPr>
        <w:t>“</w:t>
      </w:r>
      <w:r w:rsidRPr="00493B7A">
        <w:rPr>
          <w:rFonts w:cstheme="minorHAnsi"/>
          <w:color w:val="222222"/>
        </w:rPr>
        <w:t>Yolo</w:t>
      </w:r>
      <w:r>
        <w:rPr>
          <w:rFonts w:cstheme="minorHAnsi"/>
          <w:color w:val="222222"/>
        </w:rPr>
        <w:t>”</w:t>
      </w:r>
      <w:r w:rsidRPr="00493B7A">
        <w:rPr>
          <w:rFonts w:cstheme="minorHAnsi"/>
          <w:color w:val="222222"/>
        </w:rPr>
        <w:t xml:space="preserve">, </w:t>
      </w:r>
      <w:r>
        <w:rPr>
          <w:rFonts w:cstheme="minorHAnsi"/>
          <w:color w:val="222222"/>
        </w:rPr>
        <w:t>“</w:t>
      </w:r>
      <w:r w:rsidRPr="00493B7A">
        <w:rPr>
          <w:rFonts w:cstheme="minorHAnsi"/>
          <w:color w:val="222222"/>
        </w:rPr>
        <w:t>ImageAI</w:t>
      </w:r>
      <w:r>
        <w:rPr>
          <w:rFonts w:cstheme="minorHAnsi"/>
          <w:color w:val="222222"/>
        </w:rPr>
        <w:t>”</w:t>
      </w:r>
      <w:r w:rsidRPr="00493B7A">
        <w:rPr>
          <w:rFonts w:cstheme="minorHAnsi"/>
          <w:color w:val="222222"/>
        </w:rPr>
        <w:t xml:space="preserve">, </w:t>
      </w:r>
      <w:r>
        <w:rPr>
          <w:rFonts w:cstheme="minorHAnsi"/>
          <w:color w:val="222222"/>
        </w:rPr>
        <w:t>“</w:t>
      </w:r>
      <w:r w:rsidRPr="00493B7A">
        <w:rPr>
          <w:rFonts w:cstheme="minorHAnsi"/>
          <w:color w:val="222222"/>
        </w:rPr>
        <w:t>O</w:t>
      </w:r>
      <w:r>
        <w:rPr>
          <w:rFonts w:cstheme="minorHAnsi"/>
          <w:color w:val="222222"/>
        </w:rPr>
        <w:t>p</w:t>
      </w:r>
      <w:r w:rsidRPr="00493B7A">
        <w:rPr>
          <w:rFonts w:cstheme="minorHAnsi"/>
          <w:color w:val="222222"/>
        </w:rPr>
        <w:t>enCV</w:t>
      </w:r>
      <w:r>
        <w:rPr>
          <w:rFonts w:cstheme="minorHAnsi"/>
          <w:color w:val="222222"/>
        </w:rPr>
        <w:t>”</w:t>
      </w:r>
      <w:r w:rsidRPr="00493B7A">
        <w:rPr>
          <w:rFonts w:cstheme="minorHAnsi"/>
          <w:color w:val="222222"/>
        </w:rPr>
        <w:t xml:space="preserve"> and other available Python modules can be used for object-detection but often require a GPU to calculate the processing require</w:t>
      </w:r>
      <w:r>
        <w:rPr>
          <w:rFonts w:cstheme="minorHAnsi"/>
          <w:color w:val="222222"/>
        </w:rPr>
        <w:t>ments</w:t>
      </w:r>
      <w:r w:rsidR="0013564D">
        <w:rPr>
          <w:rFonts w:cstheme="minorHAnsi"/>
          <w:color w:val="222222"/>
        </w:rPr>
        <w:t xml:space="preserve"> within real-time requirements</w:t>
      </w:r>
      <w:r w:rsidRPr="00493B7A">
        <w:rPr>
          <w:rFonts w:cstheme="minorHAnsi"/>
          <w:color w:val="222222"/>
        </w:rPr>
        <w:t xml:space="preserve">. Models using C or C++ perform considerably better although there is a balance between speed and </w:t>
      </w:r>
      <w:r w:rsidRPr="00493B7A">
        <w:rPr>
          <w:rFonts w:cstheme="minorHAnsi"/>
          <w:color w:val="222222"/>
        </w:rPr>
        <w:lastRenderedPageBreak/>
        <w:t>accuracy.</w:t>
      </w:r>
      <w:r>
        <w:rPr>
          <w:rFonts w:cstheme="minorHAnsi"/>
          <w:color w:val="222222"/>
        </w:rPr>
        <w:t xml:space="preserve"> </w:t>
      </w:r>
      <w:r>
        <w:rPr>
          <w:rFonts w:cstheme="minorHAnsi"/>
          <w:color w:val="222222"/>
        </w:rPr>
        <w:fldChar w:fldCharType="begin" w:fldLock="1"/>
      </w:r>
      <w:r w:rsidR="00D40BA6">
        <w:rPr>
          <w:rFonts w:cstheme="minorHAnsi"/>
          <w:color w:val="222222"/>
        </w:rPr>
        <w:instrText>ADDIN CSL_CITATION {"citationItems":[{"id":"ITEM-1","itemData":{"DOI":"10.5194/hess-2021-112","abstract":"While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Sciences","id":"ITEM-1","issued":{"date-parts":[["2021"]]},"title":"A comparison of tools and techniques for stabilising UAS imagery for surface flow observations","type":"article-journal","volume":"Discussion"},"uris":["http://www.mendeley.com/documents/?uuid=28d1a7fe-c3bb-389b-9c15-f9c5cfd178ec"]},{"id":"ITEM-2","itemData":{"DOI":"10.1134/S1054661816010065","ISSN":"1555-6212","abstract":"Deep learning methods for image classification and object detection are overviewed. In particular we consider such deep models as autoencoders, restricted Boltzmann machines and convolutional neural networks. Existing software packages for deep learning problems are compared.","author":[{"dropping-particle":"","family":"Druzhkov","given":"P. N.","non-dropping-particle":"","parse-names":false,"suffix":""},{"dropping-particle":"","family":"Kustikova","given":"V. D.","non-dropping-particle":"","parse-names":false,"suffix":""}],"container-title":"Pattern Recognition and Image Analysis 2016 26:1","id":"ITEM-2","issue":"1","issued":{"date-parts":[["2016","7","23"]]},"page":"9-15","publisher":"Springer","title":"A survey of deep learning methods and software tools for image classification and object detection","type":"article-journal","volume":"26"},"uris":["http://www.mendeley.com/documents/?uuid=d6d21b71-0683-35f7-81b7-a47aa20ae687"]},{"id":"ITEM-3","itemData":{"DOI":"10.1088/1742-6596/2070/1/012121","abstract":"The growing need for automation has a significant impact on our daily lives. Automating the essentials of our society like transportation system has plenty of applications like unmanned ground vehicles in military, wheel chair for disabled, domestic robots, etc., There are driving, braking, obstacle tackling etc., to a transportation system that can be automated. This paper particularly focuses on automating the obstacle avoidance which provides intelligence to the vehicle and ensures a high degree of safety and is performed using image processing algorithms. Edge based detection, image segmentation, and Machine Learning based method are the three image processing techniques used to detect and avoid obstacles. Haar cascade classifier is the machine learning method where Haar cascade analysis is performed for better accurate results with justifying graphs and parametric values obtained. A comparison of the three image processing algorithms is also tabulated considering obstacle size, colour, familiarities and environmental lightings and the best image processing algorithm is inferred.","author":[{"dropping-particle":"","family":"Rajavarshini","given":"R","non-dropping-particle":"","parse-names":false,"suffix":""},{"dropping-particle":"","family":"Shruthi","given":"S","non-dropping-particle":"","parse-names":false,"suffix":""},{"dropping-particle":"","family":"Mahanth","given":"P","non-dropping-particle":"","parse-names":false,"suffix":""},{"dropping-particle":"","family":"Kumar","given":"Boddu Chaitanya","non-dropping-particle":"","parse-names":false,"suffix":""},{"dropping-particle":"","family":"Suyampulingam","given":"A","non-dropping-particle":"","parse-names":false,"suffix":""}],"container-title":"Journal of Physics, Conference Series","id":"ITEM-3","issue":"1","issued":{"date-parts":[["2021"]]},"page":"1-10","title":"Comparative analysis of image processing techniques for obstacle avoidance and path deduction","type":"article-journal","volume":"2070"},"uris":["http://www.mendeley.com/documents/?uuid=b2bad7f0-5022-3e95-af56-dc916581e40b"]}],"mendeley":{"formattedCitation":"(Druzhkov &amp; Kustikova, 2016; Ljubičić et al., 2021; Rajavarshini et al., 2021)","plainTextFormattedCitation":"(Druzhkov &amp; Kustikova, 2016; Ljubičić et al., 2021; Rajavarshini et al., 2021)","previouslyFormattedCitation":"(Druzhkov &amp; Kustikova, 2016; Ljubičić et al., 2021; Rajavarshini et al., 2021)"},"properties":{"noteIndex":0},"schema":"https://github.com/citation-style-language/schema/raw/master/csl-citation.json"}</w:instrText>
      </w:r>
      <w:r>
        <w:rPr>
          <w:rFonts w:cstheme="minorHAnsi"/>
          <w:color w:val="222222"/>
        </w:rPr>
        <w:fldChar w:fldCharType="separate"/>
      </w:r>
      <w:r w:rsidR="00D40BA6" w:rsidRPr="00D40BA6">
        <w:rPr>
          <w:rFonts w:cstheme="minorHAnsi"/>
          <w:noProof/>
          <w:color w:val="222222"/>
        </w:rPr>
        <w:t>(Druzhkov &amp; Kustikova, 2016; Ljubičić et al., 2021; Rajavarshini et al., 2021)</w:t>
      </w:r>
      <w:r>
        <w:rPr>
          <w:rFonts w:cstheme="minorHAnsi"/>
          <w:color w:val="222222"/>
        </w:rPr>
        <w:fldChar w:fldCharType="end"/>
      </w:r>
      <w:r w:rsidR="00F237A9">
        <w:rPr>
          <w:rFonts w:cstheme="minorHAnsi"/>
          <w:color w:val="222222"/>
        </w:rPr>
        <w:t>. This project examines data in Matlab and leaves implementation for future work.</w:t>
      </w:r>
    </w:p>
    <w:p w14:paraId="7D2CF3B5" w14:textId="6D3D9C20" w:rsidR="004B3066" w:rsidRPr="007E7EAA" w:rsidRDefault="004B3066" w:rsidP="004B3066">
      <w:pPr>
        <w:pStyle w:val="BodyText"/>
        <w:rPr>
          <w:rFonts w:cstheme="minorHAnsi"/>
          <w:color w:val="222222"/>
        </w:rPr>
      </w:pPr>
      <w:r w:rsidRPr="007E7EAA">
        <w:rPr>
          <w:rFonts w:cstheme="minorHAnsi"/>
          <w:color w:val="222222"/>
        </w:rPr>
        <w:t>Biologi</w:t>
      </w:r>
      <w:r>
        <w:rPr>
          <w:rFonts w:cstheme="minorHAnsi"/>
          <w:color w:val="222222"/>
        </w:rPr>
        <w:t>c</w:t>
      </w:r>
      <w:r w:rsidRPr="007E7EAA">
        <w:rPr>
          <w:rFonts w:cstheme="minorHAnsi"/>
          <w:color w:val="222222"/>
        </w:rPr>
        <w:t>al </w:t>
      </w:r>
      <w:r>
        <w:rPr>
          <w:rFonts w:cstheme="minorHAnsi"/>
          <w:color w:val="222222"/>
        </w:rPr>
        <w:t xml:space="preserve">neural network </w:t>
      </w:r>
      <w:r w:rsidRPr="007E7EAA">
        <w:rPr>
          <w:rFonts w:cstheme="minorHAnsi"/>
          <w:color w:val="222222"/>
        </w:rPr>
        <w:t xml:space="preserve">emulations have been attempted emulating a locust’s collision avoidance neural network </w:t>
      </w:r>
      <w:r w:rsidRPr="007E7EAA">
        <w:rPr>
          <w:rFonts w:cstheme="minorHAnsi"/>
          <w:color w:val="222222"/>
        </w:rPr>
        <w:fldChar w:fldCharType="begin" w:fldLock="1"/>
      </w:r>
      <w:r w:rsidR="00D40BA6">
        <w:rPr>
          <w:rFonts w:cstheme="minorHAnsi"/>
          <w:color w:val="222222"/>
        </w:rPr>
        <w:instrText>ADDIN CSL_CITATION {"citationItems":[{"id":"ITEM-1","itemData":{"DOI":"10.1016/S0921-8890(99)00063-9","ISSN":"0921-8890","abstract":"The lobula giant movement detector (LGMD) system in the locust responds selectively to objects approaching the animal on a collision course. In earlier work we have presented a neural network model based on the LGMD system which shared this preference for approaching objects. We have extended this model in order to evaluate its responses in a real-world environment using a miniature mobile robot. This extended model shows reliable obstacle detection over an eight-fold range of speeds, and raises interesting questions about basic properties of the biological system.","author":[{"dropping-particle":"","family":"Blanchard","given":"Mark","non-dropping-particle":"","parse-names":false,"suffix":""},{"dropping-particle":"","family":"Rind","given":"F. Claire","non-dropping-particle":"","parse-names":false,"suffix":""},{"dropping-particle":"","family":"Verschure","given":"Paul F.M.J.","non-dropping-particle":"","parse-names":false,"suffix":""}],"container-title":"Robotics and Autonomous Systems","id":"ITEM-1","issue":"1-2","issued":{"date-parts":[["2000","1","31"]]},"page":"17-38","publisher":"North-Holland","title":"Collision avoidance using a model of the locust LGMD neuron","type":"article-journal","volume":"30"},"uris":["http://www.mendeley.com/documents/?uuid=4b22431d-10c0-364a-ae41-582eaba4ffb1"]}],"mendeley":{"formattedCitation":"(Blanchard et al., 2000)","plainTextFormattedCitation":"(Blanchard et al., 2000)","previouslyFormattedCitation":"(Blanchard et al., 2000)"},"properties":{"noteIndex":0},"schema":"https://github.com/citation-style-language/schema/raw/master/csl-citation.json"}</w:instrText>
      </w:r>
      <w:r w:rsidRPr="007E7EAA">
        <w:rPr>
          <w:rFonts w:cstheme="minorHAnsi"/>
          <w:color w:val="222222"/>
        </w:rPr>
        <w:fldChar w:fldCharType="separate"/>
      </w:r>
      <w:r w:rsidR="00D40BA6" w:rsidRPr="00D40BA6">
        <w:rPr>
          <w:rFonts w:cstheme="minorHAnsi"/>
          <w:noProof/>
          <w:color w:val="222222"/>
        </w:rPr>
        <w:t>(Blanchard et al., 2000)</w:t>
      </w:r>
      <w:r w:rsidRPr="007E7EAA">
        <w:rPr>
          <w:rFonts w:cstheme="minorHAnsi"/>
          <w:color w:val="222222"/>
        </w:rPr>
        <w:fldChar w:fldCharType="end"/>
      </w:r>
      <w:r w:rsidRPr="007E7EAA">
        <w:rPr>
          <w:rFonts w:cstheme="minorHAnsi"/>
          <w:color w:val="222222"/>
        </w:rPr>
        <w:t xml:space="preserve"> but three Pentium II PCs were required</w:t>
      </w:r>
      <w:r w:rsidR="00030A9C">
        <w:rPr>
          <w:rFonts w:cstheme="minorHAnsi"/>
          <w:color w:val="222222"/>
        </w:rPr>
        <w:t xml:space="preserve"> so this approach is not examined further</w:t>
      </w:r>
      <w:r w:rsidR="0013564D">
        <w:rPr>
          <w:rFonts w:cstheme="minorHAnsi"/>
          <w:color w:val="222222"/>
        </w:rPr>
        <w:t xml:space="preserve">. </w:t>
      </w:r>
    </w:p>
    <w:p w14:paraId="39FC91E6" w14:textId="6E189510" w:rsidR="004B3066" w:rsidRPr="00EC7ED1" w:rsidRDefault="004B3066" w:rsidP="004B3066">
      <w:pPr>
        <w:pStyle w:val="BodyText"/>
        <w:rPr>
          <w:rFonts w:ascii="Arial" w:hAnsi="Arial" w:cs="Arial"/>
          <w:color w:val="222222"/>
        </w:rPr>
      </w:pPr>
      <w:r w:rsidRPr="00121E32">
        <w:rPr>
          <w:rStyle w:val="Heading4Char"/>
        </w:rPr>
        <w:t xml:space="preserve">Camera-based solutions </w:t>
      </w:r>
      <w:r w:rsidR="00F237A9">
        <w:rPr>
          <w:rStyle w:val="Heading4Char"/>
        </w:rPr>
        <w:t>to recognise obstacles</w:t>
      </w:r>
    </w:p>
    <w:p w14:paraId="292CDDBB" w14:textId="27E886F9" w:rsidR="000D6BA2" w:rsidRDefault="000D6BA2" w:rsidP="000D6BA2">
      <w:pPr>
        <w:pStyle w:val="BodyText"/>
      </w:pPr>
      <w:r>
        <w:t xml:space="preserve">Cameras are often used in industry to perform obstacle detection as they provide many advantages. </w:t>
      </w:r>
      <w:r>
        <w:br/>
      </w:r>
      <w:r>
        <w:br/>
        <w:t xml:space="preserve">The photographic process is the art of capturing the light both emitted and reflected from an environment onto a device (light sensitive film or a digital light sensor) and faithfully representing this on the capture device as an image. The light is captured for a period defined by the photographer (the “shutter speed” of the captured photo defined in fractions of a second) through a size-adjustable hole, called an “aperture”, described as a ratio of the focal length or F-Stop. </w:t>
      </w:r>
    </w:p>
    <w:p w14:paraId="39431CA3" w14:textId="77777777" w:rsidR="000D6BA2" w:rsidRDefault="000D6BA2" w:rsidP="000D6BA2">
      <w:pPr>
        <w:pStyle w:val="BodyText"/>
      </w:pPr>
      <w:r>
        <w:t>In a digital camera, captured light is stored as a charge on a photodetector sensor, integrated over the time period desired (speed value). An infra-red filter is placed in front of the sensors to eliminate all Infra-red light and either a red/green/blue (RGB) or cyan/magenta/yellow (CMY) patterned filter in front of the sensors allows for RGB colour values to be extracted from the image by subsequent processing. In current complimentary silicon oxide semiconductor (CMOS) sensors, charge amplifiers are built into the pixel arrays to reduce noise. The resulting analogue signal is then converted using an analogue to digital converter (ADC) in a matrix fashion (rows and columns). Refer to Figure 2.1</w:t>
      </w:r>
      <w:r>
        <w:br/>
        <w:t xml:space="preserve">The size of a pixel array (rows by columns) determines the resolution of an image – how much detail is available. The resolution of the ADC (number of bits) determines the colour resolution – how many different colours can be resolved. Storing high resolution images requires significant storage space so most images are compressed to reduce the image size. </w:t>
      </w:r>
      <w:r>
        <w:fldChar w:fldCharType="begin" w:fldLock="1"/>
      </w:r>
      <w:r>
        <w:instrText>ADDIN CSL_CITATION {"citationItems":[{"id":"ITEM-1","itemData":{"DOI":"10.1109/40.683047","ISSN":"0272-1732","abstract":"Originally designed for NASA, CMOS-technology digital camera systems on a chip hold great commercial application potential.","author":[{"dropping-particle":"","family":"Fossum","given":"Eric R.","non-dropping-particle":"","parse-names":false,"suffix":""}],"container-title":"IEEE Micro","id":"ITEM-1","issue":"03","issued":{"date-parts":[["1998","5","1"]]},"page":"8-15","publisher":"IEEE Computer Society","title":"Digital Camera System on a Chip","type":"article-journal","volume":"18"},"uris":["http://www.mendeley.com/documents/?uuid=96fe49ec-45d5-3686-a7f2-61e8837a66c5"]}],"mendeley":{"formattedCitation":"(Fossum, 1998)","plainTextFormattedCitation":"(Fossum, 1998)","previouslyFormattedCitation":"(Fossum, 1998)"},"properties":{"noteIndex":0},"schema":"https://github.com/citation-style-language/schema/raw/master/csl-citation.json"}</w:instrText>
      </w:r>
      <w:r>
        <w:fldChar w:fldCharType="separate"/>
      </w:r>
      <w:r w:rsidRPr="00D75566">
        <w:rPr>
          <w:noProof/>
        </w:rPr>
        <w:t>(Fossum, 1998)</w:t>
      </w:r>
      <w:r>
        <w:fldChar w:fldCharType="end"/>
      </w:r>
      <w:r>
        <w:t xml:space="preserve"> Various compression algorithms are used, with the most common being the Joint Photographic Expert group (JPEG or JPG) coder/decoder (codec) with a typical compression rate of 10:1 with little visually perceptible loss </w:t>
      </w:r>
      <w:r>
        <w:fldChar w:fldCharType="begin" w:fldLock="1"/>
      </w:r>
      <w:r>
        <w:instrText>ADDIN CSL_CITATION {"citationItems":[{"id":"ITEM-1","itemData":{"URL":"https://jpeg.org/jpeg/","accessed":{"date-parts":[["2023","8","17"]]},"author":[{"dropping-particle":"","family":"JPEG","given":"","non-dropping-particle":"","parse-names":false,"suffix":""}],"id":"ITEM-1","issued":{"date-parts":[["1994"]]},"title":"JPEG - JPEG 1","type":"webpage"},"uris":["http://www.mendeley.com/documents/?uuid=fb38ec13-a192-39c2-bd4d-93cf5c93e8c7"]}],"mendeley":{"formattedCitation":"(JPEG, 1994)","plainTextFormattedCitation":"(JPEG, 1994)","previouslyFormattedCitation":"(JPEG, 1994)"},"properties":{"noteIndex":0},"schema":"https://github.com/citation-style-language/schema/raw/master/csl-citation.json"}</w:instrText>
      </w:r>
      <w:r>
        <w:fldChar w:fldCharType="separate"/>
      </w:r>
      <w:r w:rsidRPr="006A1671">
        <w:rPr>
          <w:noProof/>
        </w:rPr>
        <w:t>(JPEG, 1994)</w:t>
      </w:r>
      <w:r>
        <w:fldChar w:fldCharType="end"/>
      </w:r>
      <w:r>
        <w:t xml:space="preserve">. The output file format also stores image metadata and is normally either in EXIF </w:t>
      </w:r>
      <w:r>
        <w:fldChar w:fldCharType="begin" w:fldLock="1"/>
      </w:r>
      <w:r>
        <w:instrText>ADDIN CSL_CITATION {"citationItems":[{"id":"ITEM-1","itemData":{"URL":"https://www.jeita.or.jp/japanese/standard/book/CP-3451E_E/#target/page_no=4","accessed":{"date-parts":[["2023","8","17"]]},"author":[{"dropping-particle":"","family":"JEITA","given":"","non-dropping-particle":"","parse-names":false,"suffix":""}],"id":"ITEM-1","issued":{"date-parts":[["2019"]]},"title":"EXIF Format","type":"webpage"},"uris":["http://www.mendeley.com/documents/?uuid=7a0eab45-0199-3061-905f-bc5f1d891394"]}],"mendeley":{"formattedCitation":"(JEITA, 2019)","plainTextFormattedCitation":"(JEITA, 2019)","previouslyFormattedCitation":"(JEITA, 2019)"},"properties":{"noteIndex":0},"schema":"https://github.com/citation-style-language/schema/raw/master/csl-citation.json"}</w:instrText>
      </w:r>
      <w:r>
        <w:fldChar w:fldCharType="separate"/>
      </w:r>
      <w:r w:rsidRPr="006A1671">
        <w:rPr>
          <w:noProof/>
        </w:rPr>
        <w:t>(JEITA, 2019)</w:t>
      </w:r>
      <w:r>
        <w:fldChar w:fldCharType="end"/>
      </w:r>
      <w:r>
        <w:t xml:space="preserve"> or JFIF (from the same JPEG group as the JPG format) formats with EXIF, the most common. </w:t>
      </w:r>
    </w:p>
    <w:p w14:paraId="0043CE6A" w14:textId="77777777" w:rsidR="006E5A34" w:rsidRDefault="000D6BA2" w:rsidP="006E5A34">
      <w:pPr>
        <w:pStyle w:val="BodyText"/>
      </w:pPr>
      <w:r>
        <w:rPr>
          <w:noProof/>
        </w:rPr>
        <w:lastRenderedPageBreak/>
        <w:drawing>
          <wp:inline distT="0" distB="0" distL="0" distR="0" wp14:anchorId="5E57C577" wp14:editId="683F4A8F">
            <wp:extent cx="5760085" cy="2860675"/>
            <wp:effectExtent l="0" t="0" r="0" b="0"/>
            <wp:docPr id="192778649" name="Picture 2" descr="A diagram of a person's 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8649" name="Picture 2" descr="A diagram of a person's vis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085" cy="2860675"/>
                    </a:xfrm>
                    <a:prstGeom prst="rect">
                      <a:avLst/>
                    </a:prstGeom>
                  </pic:spPr>
                </pic:pic>
              </a:graphicData>
            </a:graphic>
          </wp:inline>
        </w:drawing>
      </w:r>
    </w:p>
    <w:p w14:paraId="5EAE5A8D" w14:textId="14957121" w:rsidR="000D6BA2" w:rsidRDefault="000D6BA2" w:rsidP="009F0794">
      <w:pPr>
        <w:pStyle w:val="Caption"/>
      </w:pPr>
      <w:bookmarkStart w:id="56" w:name="_Toc143358140"/>
      <w:r>
        <w:t xml:space="preserve">Figure </w:t>
      </w:r>
      <w:ins w:id="57" w:author="Brett Davidson" w:date="2023-09-23T18:56:00Z">
        <w:r w:rsidR="009F0794">
          <w:fldChar w:fldCharType="begin"/>
        </w:r>
        <w:r w:rsidR="009F0794">
          <w:instrText xml:space="preserve"> STYLEREF 1 \s </w:instrText>
        </w:r>
      </w:ins>
      <w:r w:rsidR="009F0794">
        <w:fldChar w:fldCharType="separate"/>
      </w:r>
      <w:r w:rsidR="009F0794">
        <w:t>1</w:t>
      </w:r>
      <w:ins w:id="58"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59" w:author="Brett Davidson" w:date="2023-09-23T18:56:00Z">
        <w:r w:rsidR="009F0794">
          <w:t>6</w:t>
        </w:r>
        <w:r w:rsidR="009F0794">
          <w:fldChar w:fldCharType="end"/>
        </w:r>
      </w:ins>
      <w:del w:id="60"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1</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6</w:delText>
        </w:r>
        <w:r w:rsidR="00F7573E" w:rsidDel="009F0794">
          <w:fldChar w:fldCharType="end"/>
        </w:r>
      </w:del>
      <w:r>
        <w:t xml:space="preserve"> Digital camera system.Image from </w:t>
      </w:r>
      <w:r>
        <w:fldChar w:fldCharType="begin" w:fldLock="1"/>
      </w:r>
      <w:r>
        <w:instrText>ADDIN CSL_CITATION {"citationItems":[{"id":"ITEM-1","itemData":{"DOI":"10.1109/40.683047","ISSN":"0272-1732","abstract":"Originally designed for NASA, CMOS-technology digital camera systems on a chip hold great commercial application potential.","author":[{"dropping-particle":"","family":"Fossum","given":"Eric R.","non-dropping-particle":"","parse-names":false,"suffix":""}],"container-title":"IEEE Micro","id":"ITEM-1","issue":"03","issued":{"date-parts":[["1998","5","1"]]},"page":"8-15","publisher":"IEEE Computer Society","title":"Digital Camera System on a Chip","type":"article-journal","volume":"18"},"uris":["http://www.mendeley.com/documents/?uuid=96fe49ec-45d5-3686-a7f2-61e8837a66c5"]}],"mendeley":{"formattedCitation":"(Fossum, 1998)","plainTextFormattedCitation":"(Fossum, 1998)","previouslyFormattedCitation":"(Fossum, 1998)"},"properties":{"noteIndex":0},"schema":"https://github.com/citation-style-language/schema/raw/master/csl-citation.json"}</w:instrText>
      </w:r>
      <w:r>
        <w:fldChar w:fldCharType="separate"/>
      </w:r>
      <w:r w:rsidRPr="00F01390">
        <w:t>(Fossum, 1998)</w:t>
      </w:r>
      <w:bookmarkEnd w:id="56"/>
      <w:r>
        <w:fldChar w:fldCharType="end"/>
      </w:r>
    </w:p>
    <w:p w14:paraId="53014D60" w14:textId="410F86F9" w:rsidR="008533DA" w:rsidRPr="008533DA" w:rsidRDefault="000D6BA2" w:rsidP="008533DA">
      <w:pPr>
        <w:pStyle w:val="BodyText"/>
      </w:pPr>
      <w:r w:rsidRPr="008533DA">
        <w:t xml:space="preserve">A video stream is a collection of images and the rate of images (frames) stored per second is a measure of the video quality (along with the already-mentioned image quality). A high resolution image captured at a high frame rate is of higher quality than that of lower resolutions and lower frame rates. Video processing uses different codecs to compress the images such as x264 </w:t>
      </w:r>
      <w:r w:rsidRPr="008533DA">
        <w:fldChar w:fldCharType="begin" w:fldLock="1"/>
      </w:r>
      <w:r w:rsidRPr="008533DA">
        <w:instrText>ADDIN CSL_CITATION {"citationItems":[{"id":"ITEM-1","itemData":{"author":[{"dropping-particle":"","family":"ITU","given":"","non-dropping-particle":"","parse-names":false,"suffix":""}],"container-title":"ITU-T H.264","id":"ITEM-1","issued":{"date-parts":[["2010"]]},"title":"H.264 : Advanced video coding for generic audiovisual services","type":"patent"},"uris":["http://www.mendeley.com/documents/?uuid=55ac0234-dd4b-375a-ab33-76b882bfd384"]}],"mendeley":{"formattedCitation":"(ITU, 2010)","plainTextFormattedCitation":"(ITU, 2010)","previouslyFormattedCitation":"(ITU, 2010)"},"properties":{"noteIndex":0},"schema":"https://github.com/citation-style-language/schema/raw/master/csl-citation.json"}</w:instrText>
      </w:r>
      <w:r w:rsidRPr="008533DA">
        <w:fldChar w:fldCharType="separate"/>
      </w:r>
      <w:r w:rsidRPr="008533DA">
        <w:rPr>
          <w:noProof/>
        </w:rPr>
        <w:t>(ITU, 2010)</w:t>
      </w:r>
      <w:r w:rsidRPr="008533DA">
        <w:fldChar w:fldCharType="end"/>
      </w:r>
      <w:r w:rsidRPr="008533DA">
        <w:t xml:space="preserve"> and x265 </w:t>
      </w:r>
      <w:r w:rsidRPr="008533DA">
        <w:fldChar w:fldCharType="begin" w:fldLock="1"/>
      </w:r>
      <w:r w:rsidRPr="008533DA">
        <w:instrText>ADDIN CSL_CITATION {"citationItems":[{"id":"ITEM-1","itemData":{"author":[{"dropping-particle":"","family":"ITU","given":"","non-dropping-particle":"","parse-names":false,"suffix":""}],"container-title":"ITU-T H.265","id":"ITEM-1","issued":{"date-parts":[["2013"]]},"title":"H.265 : High efficiency video coding","type":"patent"},"uris":["http://www.mendeley.com/documents/?uuid=2ffb3a2a-0c9f-3221-9ff9-a151f6551301"]}],"mendeley":{"formattedCitation":"(ITU, 2013)","plainTextFormattedCitation":"(ITU, 2013)","previouslyFormattedCitation":"(ITU, 2013)"},"properties":{"noteIndex":0},"schema":"https://github.com/citation-style-language/schema/raw/master/csl-citation.json"}</w:instrText>
      </w:r>
      <w:r w:rsidRPr="008533DA">
        <w:fldChar w:fldCharType="separate"/>
      </w:r>
      <w:r w:rsidRPr="008533DA">
        <w:rPr>
          <w:noProof/>
        </w:rPr>
        <w:t>(ITU, 2013)</w:t>
      </w:r>
      <w:r w:rsidRPr="008533DA">
        <w:fldChar w:fldCharType="end"/>
      </w:r>
      <w:r w:rsidRPr="008533DA">
        <w:t xml:space="preserve"> and the resulting video data (along with coded audio data, subtitles and other metadata) is stored in a container format, the most common being Motion Picture Expert Group 4 (mp4) </w:t>
      </w:r>
      <w:r w:rsidRPr="008533DA">
        <w:fldChar w:fldCharType="begin" w:fldLock="1"/>
      </w:r>
      <w:r w:rsidRPr="008533DA">
        <w:instrText>ADDIN CSL_CITATION {"citationItems":[{"id":"ITEM-1","itemData":{"URL":"https://www.iso.org/standard/79110.html","accessed":{"date-parts":[["2023","8","17"]]},"author":[{"dropping-particle":"","family":"ISO","given":"","non-dropping-particle":"","parse-names":false,"suffix":""}],"container-title":"ISO/IEC 14496-14:2020","id":"ITEM-1","issued":{"date-parts":[["2020"]]},"title":"MP4 file format","type":"webpage"},"uris":["http://www.mendeley.com/documents/?uuid=be3cbf09-73b5-3fa0-b1a3-7d27c7d1229b"]}],"mendeley":{"formattedCitation":"(ISO, 2020)","plainTextFormattedCitation":"(ISO, 2020)","previouslyFormattedCitation":"(ISO, 2020)"},"properties":{"noteIndex":0},"schema":"https://github.com/citation-style-language/schema/raw/master/csl-citation.json"}</w:instrText>
      </w:r>
      <w:r w:rsidRPr="008533DA">
        <w:fldChar w:fldCharType="separate"/>
      </w:r>
      <w:r w:rsidRPr="008533DA">
        <w:rPr>
          <w:noProof/>
        </w:rPr>
        <w:t>(ISO, 2020)</w:t>
      </w:r>
      <w:r w:rsidRPr="008533DA">
        <w:fldChar w:fldCharType="end"/>
      </w:r>
      <w:r w:rsidRPr="008533DA">
        <w:t xml:space="preserve"> or Matroska (mkv). </w:t>
      </w:r>
      <w:r w:rsidRPr="008533DA">
        <w:fldChar w:fldCharType="begin" w:fldLock="1"/>
      </w:r>
      <w:r w:rsidRPr="008533DA">
        <w:instrText>ADDIN CSL_CITATION {"citationItems":[{"id":"ITEM-1","itemData":{"URL":"https://matroska.org/technical/basics.html","accessed":{"date-parts":[["2023","8","17"]]},"author":[{"dropping-particle":"","family":"Matroska","given":"","non-dropping-particle":"","parse-names":false,"suffix":""}],"id":"ITEM-1","issued":{"date-parts":[["2015"]]},"title":"Matroska Basics","type":"webpage"},"uris":["http://www.mendeley.com/documents/?uuid=65f1c98d-4cae-31fd-8560-05dd2aab5f03"]}],"mendeley":{"formattedCitation":"(Matroska, 2015)","plainTextFormattedCitation":"(Matroska, 2015)","previouslyFormattedCitation":"(Matroska, 2015)"},"properties":{"noteIndex":0},"schema":"https://github.com/citation-style-language/schema/raw/master/csl-citation.json"}</w:instrText>
      </w:r>
      <w:r w:rsidRPr="008533DA">
        <w:fldChar w:fldCharType="separate"/>
      </w:r>
      <w:r w:rsidRPr="008533DA">
        <w:rPr>
          <w:noProof/>
        </w:rPr>
        <w:t>(Matroska, 2015)</w:t>
      </w:r>
      <w:r w:rsidRPr="008533DA">
        <w:fldChar w:fldCharType="end"/>
      </w:r>
      <w:r w:rsidRPr="008533DA">
        <w:t xml:space="preserve">. </w:t>
      </w:r>
      <w:r w:rsidRPr="008533DA">
        <w:br/>
      </w:r>
      <w:r w:rsidR="00475427" w:rsidRPr="008533DA">
        <w:br/>
        <w:t xml:space="preserve">A camera </w:t>
      </w:r>
      <w:r w:rsidR="00477B51">
        <w:t xml:space="preserve">coefficient </w:t>
      </w:r>
      <w:r w:rsidR="00475427" w:rsidRPr="008533DA">
        <w:t xml:space="preserve">matrix is established </w:t>
      </w:r>
      <w:r w:rsidR="008533DA" w:rsidRPr="008533DA">
        <w:t xml:space="preserve">in a manner similar to </w:t>
      </w:r>
      <w:r w:rsidR="00475427" w:rsidRPr="008533DA">
        <w:t>the equation below.</w:t>
      </w:r>
      <w:r w:rsidR="008533DA">
        <w:t xml:space="preserve"> where f</w:t>
      </w:r>
      <w:r w:rsidR="008533DA" w:rsidRPr="00631640">
        <w:rPr>
          <w:vertAlign w:val="subscript"/>
        </w:rPr>
        <w:t>x</w:t>
      </w:r>
      <w:r w:rsidR="008533DA">
        <w:t xml:space="preserve"> and f</w:t>
      </w:r>
      <w:r w:rsidR="008533DA" w:rsidRPr="00631640">
        <w:rPr>
          <w:vertAlign w:val="subscript"/>
        </w:rPr>
        <w:t>y</w:t>
      </w:r>
      <w:r w:rsidR="008533DA">
        <w:t xml:space="preserve"> are the camera focal lengths and c</w:t>
      </w:r>
      <w:r w:rsidR="008533DA" w:rsidRPr="00631640">
        <w:rPr>
          <w:vertAlign w:val="subscript"/>
        </w:rPr>
        <w:t>x</w:t>
      </w:r>
      <w:r w:rsidR="008533DA">
        <w:t xml:space="preserve"> and c</w:t>
      </w:r>
      <w:r w:rsidR="008533DA" w:rsidRPr="00631640">
        <w:rPr>
          <w:vertAlign w:val="subscript"/>
        </w:rPr>
        <w:t>y</w:t>
      </w:r>
      <w:r w:rsidR="008533DA">
        <w:t xml:space="preserve"> represent the optical centre of the camera in pixel coordinates.</w:t>
      </w:r>
      <w:r w:rsidR="00477B51">
        <w:t xml:space="preserve"> This matrix is used to apply correction for lens characteristics.</w:t>
      </w:r>
    </w:p>
    <w:p w14:paraId="3F3F5276" w14:textId="3D9DBC7E" w:rsidR="0082226E" w:rsidRPr="00475427" w:rsidRDefault="0082226E" w:rsidP="008533DA">
      <w:pPr>
        <w:pStyle w:val="BodyText"/>
        <w:jc w:val="center"/>
      </w:pPr>
      <w:r>
        <w:t xml:space="preserve">K= </w:t>
      </w:r>
      <m:oMath>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oMath>
    </w:p>
    <w:p w14:paraId="60BFAF11" w14:textId="11565B4C" w:rsidR="00631640" w:rsidRDefault="00631640" w:rsidP="009F0794">
      <w:pPr>
        <w:pStyle w:val="Caption"/>
      </w:pPr>
      <w:bookmarkStart w:id="61" w:name="_Toc143358155"/>
      <w:r>
        <w:t xml:space="preserve">Equation </w:t>
      </w:r>
      <w:r>
        <w:rPr>
          <w:noProof w:val="0"/>
        </w:rPr>
        <w:fldChar w:fldCharType="begin"/>
      </w:r>
      <w:r>
        <w:instrText xml:space="preserve"> STYLEREF 1 \s </w:instrText>
      </w:r>
      <w:r>
        <w:rPr>
          <w:noProof w:val="0"/>
        </w:rPr>
        <w:fldChar w:fldCharType="separate"/>
      </w:r>
      <w:r w:rsidR="004C58AE">
        <w:t>1</w:t>
      </w:r>
      <w:r>
        <w:fldChar w:fldCharType="end"/>
      </w:r>
      <w:r w:rsidR="004C58AE">
        <w:t>.</w:t>
      </w:r>
      <w:r>
        <w:rPr>
          <w:noProof w:val="0"/>
        </w:rPr>
        <w:fldChar w:fldCharType="begin"/>
      </w:r>
      <w:r>
        <w:instrText xml:space="preserve"> SEQ Equation \* ARABIC \s 1 </w:instrText>
      </w:r>
      <w:r>
        <w:rPr>
          <w:noProof w:val="0"/>
        </w:rPr>
        <w:fldChar w:fldCharType="separate"/>
      </w:r>
      <w:r w:rsidR="004C58AE">
        <w:t>1</w:t>
      </w:r>
      <w:r>
        <w:fldChar w:fldCharType="end"/>
      </w:r>
      <w:r>
        <w:t xml:space="preserve">  Camera </w:t>
      </w:r>
      <w:r w:rsidR="00477B51">
        <w:t xml:space="preserve">coefficient </w:t>
      </w:r>
      <w:r>
        <w:t>projection matrix</w:t>
      </w:r>
      <w:r w:rsidR="00477B51">
        <w:t xml:space="preserve"> </w:t>
      </w:r>
      <w:r w:rsidR="00477B51">
        <w:fldChar w:fldCharType="begin" w:fldLock="1"/>
      </w:r>
      <w:r w:rsidR="002372AF">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477B51">
        <w:fldChar w:fldCharType="separate"/>
      </w:r>
      <w:r w:rsidR="00477B51" w:rsidRPr="00477B51">
        <w:t>(Odelga et al., 2017)</w:t>
      </w:r>
      <w:bookmarkEnd w:id="61"/>
      <w:r w:rsidR="00477B51">
        <w:fldChar w:fldCharType="end"/>
      </w:r>
    </w:p>
    <w:p w14:paraId="7D992773" w14:textId="69166CEC" w:rsidR="0082226E" w:rsidRPr="007C3CAB" w:rsidRDefault="00477B51" w:rsidP="0094417A">
      <w:pPr>
        <w:pStyle w:val="BodyText"/>
      </w:pPr>
      <w:r>
        <w:t xml:space="preserve">The </w:t>
      </w:r>
      <w:r w:rsidR="0094417A">
        <w:t xml:space="preserve">lens distortion characteristics will need to be </w:t>
      </w:r>
      <w:r w:rsidR="002372AF">
        <w:t xml:space="preserve">determined </w:t>
      </w:r>
      <w:r w:rsidR="0082226E">
        <w:t>as per Equation 1.2 below, where (</w:t>
      </w:r>
      <w:r w:rsidR="007C3CAB">
        <w:t xml:space="preserve"> </w:t>
      </w:r>
      <w:r w:rsidR="0082226E">
        <w:t>x,</w:t>
      </w:r>
      <w:r w:rsidR="007C3CAB">
        <w:t xml:space="preserve"> </w:t>
      </w:r>
      <w:r w:rsidR="0082226E">
        <w:t>y</w:t>
      </w:r>
      <w:r w:rsidR="007C3CAB">
        <w:t xml:space="preserve"> </w:t>
      </w:r>
      <w:r w:rsidR="0082226E">
        <w:t>) are the measured coordinates, (</w:t>
      </w:r>
      <m:oMath>
        <m:acc>
          <m:accPr>
            <m:ctrlPr>
              <w:rPr>
                <w:rFonts w:ascii="Cambria Math" w:hAnsi="Cambria Math"/>
              </w:rPr>
            </m:ctrlPr>
          </m:accPr>
          <m:e>
            <m:r>
              <m:rPr>
                <m:sty m:val="p"/>
              </m:rPr>
              <w:rPr>
                <w:rFonts w:ascii="Cambria Math" w:hAnsi="Cambria Math"/>
              </w:rPr>
              <m:t>x</m:t>
            </m:r>
          </m:e>
        </m:acc>
      </m:oMath>
      <w:r w:rsidR="0082226E">
        <w:t xml:space="preserve"> , </w:t>
      </w:r>
      <m:oMath>
        <m:acc>
          <m:accPr>
            <m:ctrlPr>
              <w:rPr>
                <w:rFonts w:ascii="Cambria Math" w:hAnsi="Cambria Math"/>
                <w:i/>
              </w:rPr>
            </m:ctrlPr>
          </m:accPr>
          <m:e>
            <m:r>
              <w:rPr>
                <w:rFonts w:ascii="Cambria Math" w:hAnsi="Cambria Math"/>
              </w:rPr>
              <m:t>y</m:t>
            </m:r>
          </m:e>
        </m:acc>
      </m:oMath>
      <w:r w:rsidR="0082226E">
        <w:t xml:space="preserve"> ) are the corrected coordinates and (</w:t>
      </w:r>
      <w:r w:rsidR="007C3CAB">
        <w:t xml:space="preserve"> </w:t>
      </w:r>
      <w:r w:rsidR="0082226E">
        <w:t>x</w:t>
      </w:r>
      <w:r w:rsidR="0082226E" w:rsidRPr="0082226E">
        <w:rPr>
          <w:vertAlign w:val="subscript"/>
        </w:rPr>
        <w:t>c</w:t>
      </w:r>
      <w:r w:rsidR="0082226E">
        <w:t>, y</w:t>
      </w:r>
      <w:r w:rsidR="006247D2" w:rsidRPr="0082226E">
        <w:rPr>
          <w:vertAlign w:val="subscript"/>
        </w:rPr>
        <w:t>c</w:t>
      </w:r>
      <w:r w:rsidR="006247D2">
        <w:rPr>
          <w:vertAlign w:val="subscript"/>
        </w:rPr>
        <w:t xml:space="preserve"> </w:t>
      </w:r>
      <w:r w:rsidR="0082226E">
        <w:t>) are the centres of radial distortion</w:t>
      </w:r>
      <w:r w:rsidR="007C3CAB">
        <w:t xml:space="preserve">, assuming a unity aspect ratio. L is the distortion factor. </w:t>
      </w:r>
      <w:r>
        <w:fldChar w:fldCharType="begin" w:fldLock="1"/>
      </w:r>
      <w:r>
        <w:instrText>ADDIN CSL_CITATION {"citationItems":[{"id":"ITEM-1","itemData":{"DOI":"10.1017/CBO9780511811685","ISBN":"9780521540513","abstract":"A basic problem in computer vision is to understand the structure of a real world scene given several images of it. Techniques for solving this problem are taken from projective geometry and photogrammetry. Here, the authors cover the geometric principles and their algebraic representation in terms of camera projection matrices, the fundamental matrix and the trifocal tensor. The theory and methods of computation of these entities are discussed with real examples, as is their use in the reconstruction of scenes from multiple images. The new edition features an extended introduction covering the key ideas in the book (which itself has been updated with additional examples and appendices) and significant new results which have appeared since the first edition. Comprehensive background material is provided, so readers familiar with linear algebra and basic numerical methods can understand the projective geometry and estimation algorithms presented, and implement the algorithms directly from the book.","author":[{"dropping-particle":"","family":"Hartley","given":"Richard","non-dropping-particle":"","parse-names":false,"suffix":""},{"dropping-particle":"","family":"Zisserman","given":"Andrew","non-dropping-particle":"","parse-names":false,"suffix":""}],"container-title":"Multiple View Geometry in Computer Vision","id":"ITEM-1","issued":{"date-parts":[["2004","3","25"]]},"publisher":"Cambridge University Press","title":"Multiple View Geometry in Computer Vision","type":"book"},"uris":["http://www.mendeley.com/documents/?uuid=eef74668-9943-3c2d-aca3-23b4230507c5"]}],"mendeley":{"formattedCitation":"(Hartley &amp; Zisserman, 2004)","plainTextFormattedCitation":"(Hartley &amp; Zisserman, 2004)","previouslyFormattedCitation":"(Hartley &amp; Zisserman, 2004)"},"properties":{"noteIndex":0},"schema":"https://github.com/citation-style-language/schema/raw/master/csl-citation.json"}</w:instrText>
      </w:r>
      <w:r>
        <w:fldChar w:fldCharType="separate"/>
      </w:r>
      <w:r w:rsidRPr="00477B51">
        <w:rPr>
          <w:noProof/>
        </w:rPr>
        <w:t>(Hartley &amp; Zisserman, 2004)</w:t>
      </w:r>
      <w:r>
        <w:fldChar w:fldCharType="end"/>
      </w:r>
      <w:r w:rsidR="0082226E">
        <w:br/>
      </w:r>
      <m:oMathPara>
        <m:oMath>
          <m:acc>
            <m:accPr>
              <m:ctrlPr>
                <w:rPr>
                  <w:rFonts w:ascii="Cambria Math" w:hAnsi="Cambria Math"/>
                </w:rPr>
              </m:ctrlPr>
            </m:accPr>
            <m:e>
              <m:r>
                <m:rPr>
                  <m:sty m:val="p"/>
                </m:rPr>
                <w:rPr>
                  <w:rFonts w:ascii="Cambria Math" w:hAnsi="Cambria Math"/>
                </w:rPr>
                <m:t>x</m:t>
              </m:r>
            </m:e>
          </m:acc>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w:rPr>
                  <w:rFonts w:ascii="Cambria Math" w:hAnsi="Cambria Math"/>
                </w:rPr>
                <m:t>c</m:t>
              </m:r>
            </m:sub>
          </m:sSub>
          <m:r>
            <m:rPr>
              <m:sty m:val="p"/>
            </m:rPr>
            <w:rPr>
              <w:rFonts w:ascii="Cambria Math" w:hAnsi="Cambria Math"/>
            </w:rPr>
            <m:t xml:space="preserve"> + L</m:t>
          </m:r>
          <m:d>
            <m:dPr>
              <m:ctrlPr>
                <w:rPr>
                  <w:rFonts w:ascii="Cambria Math" w:hAnsi="Cambria Math"/>
                </w:rPr>
              </m:ctrlPr>
            </m:dPr>
            <m:e>
              <m:r>
                <m:rPr>
                  <m:sty m:val="p"/>
                </m:rPr>
                <w:rPr>
                  <w:rFonts w:ascii="Cambria Math" w:hAnsi="Cambria Math"/>
                </w:rPr>
                <m:t>r</m:t>
              </m:r>
            </m:e>
          </m:d>
          <m:d>
            <m:dPr>
              <m:ctrlPr>
                <w:rPr>
                  <w:rFonts w:ascii="Cambria Math" w:hAnsi="Cambria Math"/>
                </w:rPr>
              </m:ctrlPr>
            </m:dPr>
            <m:e>
              <m:r>
                <m:rPr>
                  <m:sty m:val="p"/>
                </m:rPr>
                <w:rPr>
                  <w:rFonts w:ascii="Cambria Math" w:hAnsi="Cambria Math"/>
                </w:rPr>
                <m:t xml:space="preserve">x - </m:t>
              </m:r>
              <m:sSub>
                <m:sSubPr>
                  <m:ctrlPr>
                    <w:rPr>
                      <w:rFonts w:ascii="Cambria Math" w:hAnsi="Cambria Math"/>
                    </w:rPr>
                  </m:ctrlPr>
                </m:sSubPr>
                <m:e>
                  <m:r>
                    <m:rPr>
                      <m:sty m:val="p"/>
                    </m:rPr>
                    <w:rPr>
                      <w:rFonts w:ascii="Cambria Math" w:hAnsi="Cambria Math"/>
                    </w:rPr>
                    <m:t>x</m:t>
                  </m:r>
                </m:e>
                <m:sub>
                  <m:r>
                    <w:rPr>
                      <w:rFonts w:ascii="Cambria Math" w:hAnsi="Cambria Math"/>
                    </w:rPr>
                    <m:t>c</m:t>
                  </m:r>
                </m:sub>
              </m:sSub>
            </m:e>
          </m:d>
          <m:r>
            <m:rPr>
              <m:sty m:val="p"/>
            </m:rPr>
            <w:rPr>
              <w:rFonts w:ascii="Cambria Math" w:hAnsi="Cambria Math"/>
            </w:rPr>
            <w:br/>
          </m:r>
        </m:oMath>
        <m:oMath>
          <m:acc>
            <m:accPr>
              <m:ctrlPr>
                <w:rPr>
                  <w:rFonts w:ascii="Cambria Math" w:hAnsi="Cambria Math"/>
                </w:rPr>
              </m:ctrlPr>
            </m:accPr>
            <m:e>
              <m:r>
                <m:rPr>
                  <m:sty m:val="p"/>
                </m:rPr>
                <w:rPr>
                  <w:rFonts w:ascii="Cambria Math" w:hAnsi="Cambria Math"/>
                </w:rPr>
                <m:t>y</m:t>
              </m:r>
            </m:e>
          </m:acc>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y</m:t>
              </m:r>
            </m:e>
            <m:sub>
              <m:r>
                <w:rPr>
                  <w:rFonts w:ascii="Cambria Math" w:hAnsi="Cambria Math"/>
                </w:rPr>
                <m:t>c</m:t>
              </m:r>
            </m:sub>
          </m:sSub>
          <m:r>
            <m:rPr>
              <m:sty m:val="p"/>
            </m:rPr>
            <w:rPr>
              <w:rFonts w:ascii="Cambria Math" w:hAnsi="Cambria Math"/>
            </w:rPr>
            <m:t xml:space="preserve"> + L</m:t>
          </m:r>
          <m:d>
            <m:dPr>
              <m:ctrlPr>
                <w:rPr>
                  <w:rFonts w:ascii="Cambria Math" w:hAnsi="Cambria Math"/>
                </w:rPr>
              </m:ctrlPr>
            </m:dPr>
            <m:e>
              <m:r>
                <m:rPr>
                  <m:sty m:val="p"/>
                </m:rPr>
                <w:rPr>
                  <w:rFonts w:ascii="Cambria Math" w:hAnsi="Cambria Math"/>
                </w:rPr>
                <m:t>r</m:t>
              </m:r>
            </m:e>
          </m:d>
          <m:d>
            <m:dPr>
              <m:ctrlPr>
                <w:rPr>
                  <w:rFonts w:ascii="Cambria Math" w:hAnsi="Cambria Math"/>
                </w:rPr>
              </m:ctrlPr>
            </m:dPr>
            <m:e>
              <m:r>
                <m:rPr>
                  <m:sty m:val="p"/>
                </m:rPr>
                <w:rPr>
                  <w:rFonts w:ascii="Cambria Math" w:hAnsi="Cambria Math"/>
                </w:rPr>
                <m:t xml:space="preserve">y - </m:t>
              </m:r>
              <m:sSub>
                <m:sSubPr>
                  <m:ctrlPr>
                    <w:rPr>
                      <w:rFonts w:ascii="Cambria Math" w:hAnsi="Cambria Math"/>
                    </w:rPr>
                  </m:ctrlPr>
                </m:sSubPr>
                <m:e>
                  <m:r>
                    <m:rPr>
                      <m:sty m:val="p"/>
                    </m:rPr>
                    <w:rPr>
                      <w:rFonts w:ascii="Cambria Math" w:hAnsi="Cambria Math"/>
                    </w:rPr>
                    <m:t>y</m:t>
                  </m:r>
                </m:e>
                <m:sub>
                  <m:r>
                    <w:rPr>
                      <w:rFonts w:ascii="Cambria Math" w:hAnsi="Cambria Math"/>
                    </w:rPr>
                    <m:t>c</m:t>
                  </m:r>
                </m:sub>
              </m:sSub>
            </m:e>
          </m:d>
          <m:r>
            <m:rPr>
              <m:sty m:val="p"/>
            </m:rPr>
            <w:rPr>
              <w:rFonts w:ascii="Cambria Math" w:hAnsi="Cambria Math"/>
            </w:rPr>
            <w:br/>
          </m:r>
        </m:oMath>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c</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c</m:t>
                          </m:r>
                        </m:sub>
                      </m:sSub>
                    </m:e>
                  </m:d>
                </m:e>
                <m:sup>
                  <m:r>
                    <w:rPr>
                      <w:rFonts w:ascii="Cambria Math" w:hAnsi="Cambria Math"/>
                    </w:rPr>
                    <m:t>2</m:t>
                  </m:r>
                </m:sup>
              </m:sSup>
            </m:e>
          </m:rad>
        </m:oMath>
      </m:oMathPara>
    </w:p>
    <w:p w14:paraId="1D1EE6F7" w14:textId="0A1EDB6D" w:rsidR="007C3CAB" w:rsidRPr="008533DA" w:rsidRDefault="007C3CAB" w:rsidP="009F0794">
      <w:pPr>
        <w:pStyle w:val="Caption"/>
      </w:pPr>
      <w:bookmarkStart w:id="62" w:name="_Toc143358156"/>
      <w:r>
        <w:lastRenderedPageBreak/>
        <w:t xml:space="preserve">Equation </w:t>
      </w:r>
      <w:r>
        <w:rPr>
          <w:noProof w:val="0"/>
        </w:rPr>
        <w:fldChar w:fldCharType="begin"/>
      </w:r>
      <w:r>
        <w:instrText xml:space="preserve"> STYLEREF 1 \s </w:instrText>
      </w:r>
      <w:r>
        <w:rPr>
          <w:noProof w:val="0"/>
        </w:rPr>
        <w:fldChar w:fldCharType="separate"/>
      </w:r>
      <w:r w:rsidR="004C58AE">
        <w:t>1</w:t>
      </w:r>
      <w:r>
        <w:fldChar w:fldCharType="end"/>
      </w:r>
      <w:r w:rsidR="004C58AE">
        <w:t>.</w:t>
      </w:r>
      <w:r>
        <w:rPr>
          <w:noProof w:val="0"/>
        </w:rPr>
        <w:fldChar w:fldCharType="begin"/>
      </w:r>
      <w:r>
        <w:instrText xml:space="preserve"> SEQ Equation \* ARABIC \s 1 </w:instrText>
      </w:r>
      <w:r>
        <w:rPr>
          <w:noProof w:val="0"/>
        </w:rPr>
        <w:fldChar w:fldCharType="separate"/>
      </w:r>
      <w:r w:rsidR="004C58AE">
        <w:t>2</w:t>
      </w:r>
      <w:r>
        <w:fldChar w:fldCharType="end"/>
      </w:r>
      <w:r>
        <w:t xml:space="preserve">  Equations to correct for lens distortion</w:t>
      </w:r>
      <w:r w:rsidR="00477B51">
        <w:t xml:space="preserve"> </w:t>
      </w:r>
      <w:r w:rsidR="00477B51">
        <w:fldChar w:fldCharType="begin" w:fldLock="1"/>
      </w:r>
      <w:r w:rsidR="00477B51">
        <w:instrText>ADDIN CSL_CITATION {"citationItems":[{"id":"ITEM-1","itemData":{"DOI":"10.1017/CBO9780511811685","ISBN":"9780521540513","abstract":"A basic problem in computer vision is to understand the structure of a real world scene given several images of it. Techniques for solving this problem are taken from projective geometry and photogrammetry. Here, the authors cover the geometric principles and their algebraic representation in terms of camera projection matrices, the fundamental matrix and the trifocal tensor. The theory and methods of computation of these entities are discussed with real examples, as is their use in the reconstruction of scenes from multiple images. The new edition features an extended introduction covering the key ideas in the book (which itself has been updated with additional examples and appendices) and significant new results which have appeared since the first edition. Comprehensive background material is provided, so readers familiar with linear algebra and basic numerical methods can understand the projective geometry and estimation algorithms presented, and implement the algorithms directly from the book.","author":[{"dropping-particle":"","family":"Hartley","given":"Richard","non-dropping-particle":"","parse-names":false,"suffix":""},{"dropping-particle":"","family":"Zisserman","given":"Andrew","non-dropping-particle":"","parse-names":false,"suffix":""}],"container-title":"Multiple View Geometry in Computer Vision","id":"ITEM-1","issued":{"date-parts":[["2004","3","25"]]},"publisher":"Cambridge University Press","title":"Multiple View Geometry in Computer Vision","type":"book"},"uris":["http://www.mendeley.com/documents/?uuid=eef74668-9943-3c2d-aca3-23b4230507c5"]}],"mendeley":{"formattedCitation":"(Hartley &amp; Zisserman, 2004)","plainTextFormattedCitation":"(Hartley &amp; Zisserman, 2004)","previouslyFormattedCitation":"(Hartley &amp; Zisserman, 2004)"},"properties":{"noteIndex":0},"schema":"https://github.com/citation-style-language/schema/raw/master/csl-citation.json"}</w:instrText>
      </w:r>
      <w:r w:rsidR="00477B51">
        <w:fldChar w:fldCharType="separate"/>
      </w:r>
      <w:r w:rsidR="00477B51" w:rsidRPr="00477B51">
        <w:t>(Hartley &amp; Zisserman, 2004)</w:t>
      </w:r>
      <w:bookmarkEnd w:id="62"/>
      <w:r w:rsidR="00477B51">
        <w:fldChar w:fldCharType="end"/>
      </w:r>
    </w:p>
    <w:p w14:paraId="3E2DDB37" w14:textId="77777777" w:rsidR="007C3CAB" w:rsidRPr="007C3CAB" w:rsidRDefault="007C3CAB" w:rsidP="00631640">
      <w:pPr>
        <w:pStyle w:val="BodyText"/>
        <w:rPr>
          <w:noProof/>
        </w:rPr>
      </w:pPr>
      <w:r>
        <w:rPr>
          <w:noProof/>
        </w:rPr>
        <w:t>The function L(r) will need to be derived from a comparison with a linear mapping chart., or a taylor substitution approximation can be applied where the k</w:t>
      </w:r>
      <w:r w:rsidRPr="007C3CAB">
        <w:rPr>
          <w:noProof/>
          <w:vertAlign w:val="subscript"/>
        </w:rPr>
        <w:t>n</w:t>
      </w:r>
      <w:r>
        <w:rPr>
          <w:noProof/>
        </w:rPr>
        <w:t xml:space="preserve"> coefficients relate to the internal calibration of the camera such that</w:t>
      </w:r>
      <w:r>
        <w:rPr>
          <w:noProof/>
        </w:rPr>
        <w:br/>
      </w:r>
      <m:oMathPara>
        <m:oMath>
          <m:r>
            <w:rPr>
              <w:rFonts w:ascii="Cambria Math" w:hAnsi="Cambria Math"/>
              <w:noProof/>
            </w:rPr>
            <m:t>L</m:t>
          </m:r>
          <m:d>
            <m:dPr>
              <m:ctrlPr>
                <w:rPr>
                  <w:rFonts w:ascii="Cambria Math" w:hAnsi="Cambria Math"/>
                  <w:i/>
                  <w:noProof/>
                </w:rPr>
              </m:ctrlPr>
            </m:dPr>
            <m:e>
              <m:r>
                <w:rPr>
                  <w:rFonts w:ascii="Cambria Math" w:hAnsi="Cambria Math"/>
                  <w:noProof/>
                </w:rPr>
                <m:t>r</m:t>
              </m:r>
            </m:e>
          </m:d>
          <m:r>
            <w:rPr>
              <w:rFonts w:ascii="Cambria Math" w:hAnsi="Cambria Math"/>
              <w:noProof/>
            </w:rPr>
            <m:t>=1+</m:t>
          </m:r>
          <m:sSub>
            <m:sSubPr>
              <m:ctrlPr>
                <w:rPr>
                  <w:rFonts w:ascii="Cambria Math" w:hAnsi="Cambria Math"/>
                  <w:i/>
                  <w:noProof/>
                </w:rPr>
              </m:ctrlPr>
            </m:sSubPr>
            <m:e>
              <m:r>
                <w:rPr>
                  <w:rFonts w:ascii="Cambria Math" w:hAnsi="Cambria Math"/>
                  <w:noProof/>
                </w:rPr>
                <m:t>k</m:t>
              </m:r>
            </m:e>
            <m:sub>
              <m:r>
                <w:rPr>
                  <w:rFonts w:ascii="Cambria Math" w:hAnsi="Cambria Math"/>
                  <w:noProof/>
                </w:rPr>
                <m:t>1</m:t>
              </m:r>
            </m:sub>
          </m:sSub>
          <m:r>
            <w:rPr>
              <w:rFonts w:ascii="Cambria Math" w:hAnsi="Cambria Math"/>
              <w:noProof/>
            </w:rPr>
            <m:t>r+</m:t>
          </m:r>
          <m:sSub>
            <m:sSubPr>
              <m:ctrlPr>
                <w:rPr>
                  <w:rFonts w:ascii="Cambria Math" w:hAnsi="Cambria Math"/>
                  <w:i/>
                  <w:noProof/>
                </w:rPr>
              </m:ctrlPr>
            </m:sSubPr>
            <m:e>
              <m:r>
                <w:rPr>
                  <w:rFonts w:ascii="Cambria Math" w:hAnsi="Cambria Math"/>
                  <w:noProof/>
                </w:rPr>
                <m:t>k</m:t>
              </m:r>
            </m:e>
            <m:sub>
              <m:r>
                <w:rPr>
                  <w:rFonts w:ascii="Cambria Math" w:hAnsi="Cambria Math"/>
                  <w:noProof/>
                </w:rPr>
                <m:t>2</m:t>
              </m:r>
            </m:sub>
          </m:sSub>
          <m:sSup>
            <m:sSupPr>
              <m:ctrlPr>
                <w:rPr>
                  <w:rFonts w:ascii="Cambria Math" w:hAnsi="Cambria Math"/>
                  <w:i/>
                  <w:noProof/>
                </w:rPr>
              </m:ctrlPr>
            </m:sSupPr>
            <m:e>
              <m:r>
                <w:rPr>
                  <w:rFonts w:ascii="Cambria Math" w:hAnsi="Cambria Math"/>
                  <w:noProof/>
                </w:rPr>
                <m:t>r</m:t>
              </m:r>
            </m:e>
            <m:sup>
              <m:r>
                <w:rPr>
                  <w:rFonts w:ascii="Cambria Math" w:hAnsi="Cambria Math"/>
                  <w:noProof/>
                </w:rPr>
                <m:t>2</m:t>
              </m:r>
            </m:sup>
          </m:sSup>
          <m:r>
            <w:rPr>
              <w:rFonts w:ascii="Cambria Math" w:hAnsi="Cambria Math"/>
              <w:noProof/>
            </w:rPr>
            <m:t>+</m:t>
          </m:r>
          <m:sSub>
            <m:sSubPr>
              <m:ctrlPr>
                <w:rPr>
                  <w:rFonts w:ascii="Cambria Math" w:hAnsi="Cambria Math"/>
                  <w:i/>
                  <w:noProof/>
                </w:rPr>
              </m:ctrlPr>
            </m:sSubPr>
            <m:e>
              <m:r>
                <w:rPr>
                  <w:rFonts w:ascii="Cambria Math" w:hAnsi="Cambria Math"/>
                  <w:noProof/>
                </w:rPr>
                <m:t>k</m:t>
              </m:r>
            </m:e>
            <m:sub>
              <m:r>
                <w:rPr>
                  <w:rFonts w:ascii="Cambria Math" w:hAnsi="Cambria Math"/>
                  <w:noProof/>
                </w:rPr>
                <m:t>3</m:t>
              </m:r>
            </m:sub>
          </m:sSub>
          <m:sSup>
            <m:sSupPr>
              <m:ctrlPr>
                <w:rPr>
                  <w:rFonts w:ascii="Cambria Math" w:hAnsi="Cambria Math"/>
                  <w:i/>
                  <w:noProof/>
                </w:rPr>
              </m:ctrlPr>
            </m:sSupPr>
            <m:e>
              <m:r>
                <w:rPr>
                  <w:rFonts w:ascii="Cambria Math" w:hAnsi="Cambria Math"/>
                  <w:noProof/>
                </w:rPr>
                <m:t>r</m:t>
              </m:r>
            </m:e>
            <m:sup>
              <m:r>
                <w:rPr>
                  <w:rFonts w:ascii="Cambria Math" w:hAnsi="Cambria Math"/>
                  <w:noProof/>
                </w:rPr>
                <m:t>2</m:t>
              </m:r>
            </m:sup>
          </m:sSup>
          <m:r>
            <w:rPr>
              <w:rFonts w:ascii="Cambria Math" w:hAnsi="Cambria Math"/>
              <w:noProof/>
            </w:rPr>
            <m:t>…</m:t>
          </m:r>
        </m:oMath>
      </m:oMathPara>
    </w:p>
    <w:p w14:paraId="00D12A54" w14:textId="4D900F99" w:rsidR="007C3CAB" w:rsidRDefault="007C3CAB" w:rsidP="009F0794">
      <w:pPr>
        <w:pStyle w:val="Caption"/>
      </w:pPr>
      <w:bookmarkStart w:id="63" w:name="_Toc143358157"/>
      <w:r>
        <w:t xml:space="preserve">Equation </w:t>
      </w:r>
      <w:r>
        <w:rPr>
          <w:noProof w:val="0"/>
        </w:rPr>
        <w:fldChar w:fldCharType="begin"/>
      </w:r>
      <w:r>
        <w:instrText xml:space="preserve"> STYLEREF 1 \s </w:instrText>
      </w:r>
      <w:r>
        <w:rPr>
          <w:noProof w:val="0"/>
        </w:rPr>
        <w:fldChar w:fldCharType="separate"/>
      </w:r>
      <w:r w:rsidR="004C58AE">
        <w:t>1</w:t>
      </w:r>
      <w:r>
        <w:fldChar w:fldCharType="end"/>
      </w:r>
      <w:r w:rsidR="004C58AE">
        <w:t>.</w:t>
      </w:r>
      <w:r>
        <w:rPr>
          <w:noProof w:val="0"/>
        </w:rPr>
        <w:fldChar w:fldCharType="begin"/>
      </w:r>
      <w:r>
        <w:instrText xml:space="preserve"> SEQ Equation \* ARABIC \s 1 </w:instrText>
      </w:r>
      <w:r>
        <w:rPr>
          <w:noProof w:val="0"/>
        </w:rPr>
        <w:fldChar w:fldCharType="separate"/>
      </w:r>
      <w:r w:rsidR="004C58AE">
        <w:t>3</w:t>
      </w:r>
      <w:r>
        <w:fldChar w:fldCharType="end"/>
      </w:r>
      <w:r>
        <w:t xml:space="preserve">  Deriving the distortion function</w:t>
      </w:r>
      <w:r w:rsidR="00477B51">
        <w:t xml:space="preserve">. </w:t>
      </w:r>
      <w:r w:rsidR="00477B51">
        <w:fldChar w:fldCharType="begin" w:fldLock="1"/>
      </w:r>
      <w:r w:rsidR="00477B51">
        <w:instrText>ADDIN CSL_CITATION {"citationItems":[{"id":"ITEM-1","itemData":{"DOI":"10.1017/CBO9780511811685","ISBN":"9780521540513","abstract":"A basic problem in computer vision is to understand the structure of a real world scene given several images of it. Techniques for solving this problem are taken from projective geometry and photogrammetry. Here, the authors cover the geometric principles and their algebraic representation in terms of camera projection matrices, the fundamental matrix and the trifocal tensor. The theory and methods of computation of these entities are discussed with real examples, as is their use in the reconstruction of scenes from multiple images. The new edition features an extended introduction covering the key ideas in the book (which itself has been updated with additional examples and appendices) and significant new results which have appeared since the first edition. Comprehensive background material is provided, so readers familiar with linear algebra and basic numerical methods can understand the projective geometry and estimation algorithms presented, and implement the algorithms directly from the book.","author":[{"dropping-particle":"","family":"Hartley","given":"Richard","non-dropping-particle":"","parse-names":false,"suffix":""},{"dropping-particle":"","family":"Zisserman","given":"Andrew","non-dropping-particle":"","parse-names":false,"suffix":""}],"container-title":"Multiple View Geometry in Computer Vision","id":"ITEM-1","issued":{"date-parts":[["2004","3","25"]]},"publisher":"Cambridge University Press","title":"Multiple View Geometry in Computer Vision","type":"book"},"uris":["http://www.mendeley.com/documents/?uuid=eef74668-9943-3c2d-aca3-23b4230507c5"]}],"mendeley":{"formattedCitation":"(Hartley &amp; Zisserman, 2004)","plainTextFormattedCitation":"(Hartley &amp; Zisserman, 2004)","previouslyFormattedCitation":"(Hartley &amp; Zisserman, 2004)"},"properties":{"noteIndex":0},"schema":"https://github.com/citation-style-language/schema/raw/master/csl-citation.json"}</w:instrText>
      </w:r>
      <w:r w:rsidR="00477B51">
        <w:fldChar w:fldCharType="separate"/>
      </w:r>
      <w:r w:rsidR="00477B51" w:rsidRPr="00477B51">
        <w:t>(Hartley &amp; Zisserman, 2004)</w:t>
      </w:r>
      <w:bookmarkEnd w:id="63"/>
      <w:r w:rsidR="00477B51">
        <w:fldChar w:fldCharType="end"/>
      </w:r>
    </w:p>
    <w:p w14:paraId="375012AB" w14:textId="7E1A30A6" w:rsidR="000D6BA2" w:rsidRPr="00475427" w:rsidRDefault="000D6BA2" w:rsidP="007C3CAB">
      <w:pPr>
        <w:pStyle w:val="BodyText"/>
      </w:pPr>
      <w:r>
        <w:rPr>
          <w:noProof/>
        </w:rPr>
        <w:t xml:space="preserve">Obstacle identification is generally based on edge detection – determining objects by recognising the boundaries of the object. </w:t>
      </w:r>
      <w:r w:rsidRPr="007E7EAA">
        <w:rPr>
          <w:rFonts w:cstheme="minorHAnsi"/>
          <w:color w:val="222222"/>
        </w:rPr>
        <w:t xml:space="preserve">"Canny" (extension of "Sobel") Edge Detection </w:t>
      </w:r>
      <w:r w:rsidRPr="007E7EAA">
        <w:rPr>
          <w:rFonts w:cstheme="minorHAnsi"/>
          <w:color w:val="222222"/>
        </w:rPr>
        <w:fldChar w:fldCharType="begin" w:fldLock="1"/>
      </w:r>
      <w:r>
        <w:rPr>
          <w:rFonts w:cstheme="minorHAnsi"/>
          <w:color w:val="222222"/>
        </w:rPr>
        <w:instrText>ADDIN CSL_CITATION {"citationItems":[{"id":"ITEM-1","itemData":{"DOI":"10.1109/ICIIECS.2017.8275968","ISBN":"9781509032945","abstract":"In this paper, a comprehensive study of edge detection methods for image processing applications is carried out to analyze the various edge detectors and the latest trends in edge detection. An Edge in image processing can be described as discontinuities in intensity from one pixel to another. Edge detection is one of the most useful image enhancement techniques to improve the quality of the image analysis process. The principal objective of the edge detection is to identify and classify the discontinuities in an image. The edge detection in image processing considerably lessen the quantity of data (pixel) to represent an image and also filters out the futile information, while keeping the essential structural assets of an image. However, it is very difficult to perform edge detection in noisy images since it is uphill task to distinguish both the edges and noise in the image because both of them having high frequency components. In the past few decades, numbers of methods have been proposed for the detection of edges in color and intensity images. However, the edge detection is application (problem) oriented i.e., we can't apply a same algorithm for all types of images (applications). In this paper, an elaborative comparison of various edge detection methods for various image processing applications is performed.","author":[{"dropping-particle":"","family":"Ganesan","given":"P.","non-dropping-particle":"","parse-names":false,"suffix":""},{"dropping-particle":"","family":"Sajiv","given":"G.","non-dropping-particle":"","parse-names":false,"suffix":""}],"container-title":"Proceedings of 2017 International Conference on Innovations in Information, Embedded and Communication Systems, ICIIECS 2017","id":"ITEM-1","issued":{"date-parts":[["2018","1","30"]]},"page":"53-54","publisher":"Institute of Electrical and Electronics Engineers Inc.","title":"A comprehensive study of edge detection for image processing applications","type":"article-journal","volume":"2018-Janua"},"uris":["http://www.mendeley.com/documents/?uuid=c872d783-30b6-3d4f-b08e-09ebe8eb091e"]}],"mendeley":{"formattedCitation":"(Ganesan &amp; Sajiv, 2018)","plainTextFormattedCitation":"(Ganesan &amp; Sajiv, 2018)","previouslyFormattedCitation":"(Ganesan &amp; Sajiv, 2018)"},"properties":{"noteIndex":0},"schema":"https://github.com/citation-style-language/schema/raw/master/csl-citation.json"}</w:instrText>
      </w:r>
      <w:r w:rsidRPr="007E7EAA">
        <w:rPr>
          <w:rFonts w:cstheme="minorHAnsi"/>
          <w:color w:val="222222"/>
        </w:rPr>
        <w:fldChar w:fldCharType="separate"/>
      </w:r>
      <w:r w:rsidRPr="00D40BA6">
        <w:rPr>
          <w:rFonts w:cstheme="minorHAnsi"/>
          <w:noProof/>
          <w:color w:val="222222"/>
        </w:rPr>
        <w:t>(Ganesan &amp; Sajiv, 2018)</w:t>
      </w:r>
      <w:r w:rsidRPr="007E7EAA">
        <w:rPr>
          <w:rFonts w:cstheme="minorHAnsi"/>
          <w:color w:val="222222"/>
        </w:rPr>
        <w:fldChar w:fldCharType="end"/>
      </w:r>
      <w:r w:rsidRPr="007E7EAA">
        <w:rPr>
          <w:rFonts w:cstheme="minorHAnsi"/>
          <w:color w:val="222222"/>
        </w:rPr>
        <w:t xml:space="preserve"> and "Fuzzy" edge detection </w:t>
      </w:r>
      <w:r w:rsidRPr="007E7EAA">
        <w:rPr>
          <w:rFonts w:cstheme="minorHAnsi"/>
          <w:color w:val="222222"/>
        </w:rPr>
        <w:fldChar w:fldCharType="begin" w:fldLock="1"/>
      </w:r>
      <w:r>
        <w:rPr>
          <w:rFonts w:cstheme="minorHAnsi"/>
          <w:color w:val="222222"/>
        </w:rPr>
        <w:instrText>ADDIN CSL_CITATION {"citationItems":[{"id":"ITEM-1","itemData":{"DOI":"10.1371/JOURNAL.PONE.0138712","ISSN":"1932-6203","PMID":"26407133","abstract":"Edge detection has beneficial applications in the fields such as machine vision, pattern recognition and biomedical imaging etc. Edge detection highlights high frequency components in the image. Edge detection is a challenging task. It becomes more arduous when it comes to noisy images. This study focuses on fuzzy logic based edge detection in smooth and noisy clinical images. The proposed method (in noisy images) employs a 3×3 mask guided by fuzzy rule set. Moreover, in case of smooth clinical images, an extra mask of contrast adjustment is integrated with edge detection mask to intensify the smooth images. The developed method was tested on noise-free, smooth and noisy images. The results were compared with other established edge detection techniques like Sobel, Prewitt, Laplacian of Gaussian (LOG), Roberts and Canny. When the developed edge detection technique was applied to a smooth clinical image of size 270×290 pixels having 24 dB ‘salt and pepper’ noise, it detected very few (22) false edge pixels, compared to Sobel (1931), Prewitt (2741), LOG (3102), Roberts (1451) and Canny (1045) false edge pixels. Therefore it is evident that the developed method offers improved solution to the edge detection problem in smooth and noisy clinical images.","author":[{"dropping-particle":"","family":"Haq","given":"Izhar","non-dropping-particle":"","parse-names":false,"suffix":""},{"dropping-particle":"","family":"Anwar","given":"Shahzad","non-dropping-particle":"","parse-names":false,"suffix":""},{"dropping-particle":"","family":"Shah","given":"Kamran","non-dropping-particle":"","parse-names":false,"suffix":""},{"dropping-particle":"","family":"Khan","given":"Muhammad Tahir","non-dropping-particle":"","parse-names":false,"suffix":""},{"dropping-particle":"","family":"Shah","given":"Shaukat Ali","non-dropping-particle":"","parse-names":false,"suffix":""}],"container-title":"PLOS ONE","id":"ITEM-1","issue":"9","issued":{"date-parts":[["2015","9","25"]]},"page":"e0138712","publisher":"Public Library of Science","title":"Fuzzy Logic Based Edge Detection in Smooth and Noisy Clinical Images","type":"article-journal","volume":"10"},"uris":["http://www.mendeley.com/documents/?uuid=84681423-741d-3a79-a06d-3e45c3a27c11"]}],"mendeley":{"formattedCitation":"(Haq et al., 2015)","plainTextFormattedCitation":"(Haq et al., 2015)","previouslyFormattedCitation":"(Haq et al., 2015)"},"properties":{"noteIndex":0},"schema":"https://github.com/citation-style-language/schema/raw/master/csl-citation.json"}</w:instrText>
      </w:r>
      <w:r w:rsidRPr="007E7EAA">
        <w:rPr>
          <w:rFonts w:cstheme="minorHAnsi"/>
          <w:color w:val="222222"/>
        </w:rPr>
        <w:fldChar w:fldCharType="separate"/>
      </w:r>
      <w:r w:rsidRPr="00D40BA6">
        <w:rPr>
          <w:rFonts w:cstheme="minorHAnsi"/>
          <w:noProof/>
          <w:color w:val="222222"/>
        </w:rPr>
        <w:t>(Haq et al., 2015)</w:t>
      </w:r>
      <w:r w:rsidRPr="007E7EAA">
        <w:rPr>
          <w:rFonts w:cstheme="minorHAnsi"/>
          <w:color w:val="222222"/>
        </w:rPr>
        <w:fldChar w:fldCharType="end"/>
      </w:r>
      <w:r w:rsidRPr="007E7EAA">
        <w:rPr>
          <w:rFonts w:cstheme="minorHAnsi"/>
          <w:color w:val="222222"/>
        </w:rPr>
        <w:t xml:space="preserve"> (for images with a high noise floor)</w:t>
      </w:r>
      <w:r>
        <w:rPr>
          <w:rFonts w:cstheme="minorHAnsi"/>
          <w:color w:val="222222"/>
        </w:rPr>
        <w:t xml:space="preserve"> are </w:t>
      </w:r>
      <w:r w:rsidRPr="007E7EAA">
        <w:rPr>
          <w:rFonts w:cstheme="minorHAnsi"/>
          <w:color w:val="222222"/>
        </w:rPr>
        <w:t>the standard methods of edge detection.</w:t>
      </w:r>
      <w:r w:rsidRPr="007E7EAA">
        <w:rPr>
          <w:rFonts w:cstheme="minorHAnsi"/>
          <w:color w:val="222222"/>
        </w:rPr>
        <w:br/>
      </w:r>
      <w:r w:rsidRPr="007E7EAA">
        <w:rPr>
          <w:rFonts w:cstheme="minorHAnsi"/>
          <w:color w:val="222222"/>
        </w:rPr>
        <w:br/>
        <w:t xml:space="preserve">The Matched Filter extension to the Canny approach </w:t>
      </w:r>
      <w:r w:rsidRPr="007E7EAA">
        <w:rPr>
          <w:rFonts w:cstheme="minorHAnsi"/>
          <w:color w:val="222222"/>
        </w:rPr>
        <w:fldChar w:fldCharType="begin" w:fldLock="1"/>
      </w:r>
      <w:r>
        <w:rPr>
          <w:rFonts w:cstheme="minorHAnsi"/>
          <w:color w:val="222222"/>
        </w:rPr>
        <w:instrText>ADDIN CSL_CITATION {"citationItems":[{"id":"ITEM-1","itemData":{"abstract":"Detecting edges is a fundamental problem in computer vision with many applications, some involving very noisy images. While most edge detection methods are fast, they perform well only on relatively clean images. Unfortunately , sophisticated methods that are robust to high levels of noise are quite slow. In this paper we develop a novel multiscale method to detect curved edges in noisy images. Even though our algorithm searches for edges over an exponentially large set of candidate curves, its runtime is nearly linear in the total number of image pixels. As we demonstrate experimentally, our algorithm is orders of magnitude faster than previous methods designed to deal with high noise levels. At the same time it obtains comparable and often superior results to existing methods on a variety of challenging noisy images.","author":[{"dropping-particle":"","family":"Ofir","given":"Nati","non-dropping-particle":"","parse-names":false,"suffix":""},{"dropping-particle":"","family":"Galun","given":"Meirav","non-dropping-particle":"","parse-names":false,"suffix":""},{"dropping-particle":"","family":"Nadler","given":"Boaz","non-dropping-particle":"","parse-names":false,"suffix":""},{"dropping-particle":"","family":"Basri","given":"Ronen","non-dropping-particle":"","parse-names":false,"suffix":""}],"id":"ITEM-1","issued":{"date-parts":[["0"]]},"title":"Fast Detection of Curved Edges at Low SNR","type":"article-journal"},"uris":["http://www.mendeley.com/documents/?uuid=6e8bc5bc-ad46-3ef6-aaba-87919c1540f0"]}],"mendeley":{"formattedCitation":"(Ofir et al., n.d.)","plainTextFormattedCitation":"(Ofir et al., n.d.)","previouslyFormattedCitation":"(Ofir et al., n.d.)"},"properties":{"noteIndex":0},"schema":"https://github.com/citation-style-language/schema/raw/master/csl-citation.json"}</w:instrText>
      </w:r>
      <w:r w:rsidRPr="007E7EAA">
        <w:rPr>
          <w:rFonts w:cstheme="minorHAnsi"/>
          <w:color w:val="222222"/>
        </w:rPr>
        <w:fldChar w:fldCharType="separate"/>
      </w:r>
      <w:r w:rsidRPr="00D40BA6">
        <w:rPr>
          <w:rFonts w:cstheme="minorHAnsi"/>
          <w:noProof/>
          <w:color w:val="222222"/>
        </w:rPr>
        <w:t>(Ofir et al., n.d.)</w:t>
      </w:r>
      <w:r w:rsidRPr="007E7EAA">
        <w:rPr>
          <w:rFonts w:cstheme="minorHAnsi"/>
          <w:color w:val="222222"/>
        </w:rPr>
        <w:fldChar w:fldCharType="end"/>
      </w:r>
      <w:r w:rsidRPr="007E7EAA">
        <w:rPr>
          <w:rFonts w:cstheme="minorHAnsi"/>
          <w:color w:val="222222"/>
        </w:rPr>
        <w:t xml:space="preserve"> is interesting as the algorithm is designed for soft (curved) edges </w:t>
      </w:r>
      <w:r>
        <w:rPr>
          <w:rFonts w:cstheme="minorHAnsi"/>
          <w:color w:val="222222"/>
        </w:rPr>
        <w:t xml:space="preserve">(more likely to be present in a natural environment) </w:t>
      </w:r>
      <w:r w:rsidRPr="007E7EAA">
        <w:rPr>
          <w:rFonts w:cstheme="minorHAnsi"/>
          <w:color w:val="222222"/>
        </w:rPr>
        <w:t>but the curved edges evaluated were letters and numbers in a</w:t>
      </w:r>
      <w:r>
        <w:rPr>
          <w:rFonts w:cstheme="minorHAnsi"/>
          <w:color w:val="222222"/>
        </w:rPr>
        <w:t xml:space="preserve"> 2D</w:t>
      </w:r>
      <w:r w:rsidRPr="007E7EAA">
        <w:rPr>
          <w:rFonts w:cstheme="minorHAnsi"/>
          <w:color w:val="222222"/>
        </w:rPr>
        <w:t xml:space="preserve"> image rather than a receding </w:t>
      </w:r>
      <w:r>
        <w:rPr>
          <w:rFonts w:cstheme="minorHAnsi"/>
          <w:color w:val="222222"/>
        </w:rPr>
        <w:t xml:space="preserve">three-dimensional image </w:t>
      </w:r>
      <w:r w:rsidRPr="007E7EAA">
        <w:rPr>
          <w:rFonts w:cstheme="minorHAnsi"/>
          <w:color w:val="222222"/>
        </w:rPr>
        <w:t xml:space="preserve">plane. Run times for their optimised algorithm (using sampling) were 0.6 seconds using C++ on an I7 with 16Gb of Ram with an image of 129x129 pixels). For a 257x257 image, run time was 5 seconds which is too slow for real-time use on a </w:t>
      </w:r>
      <w:r>
        <w:rPr>
          <w:rFonts w:cstheme="minorHAnsi"/>
          <w:color w:val="222222"/>
        </w:rPr>
        <w:t>rover</w:t>
      </w:r>
      <w:r w:rsidRPr="007E7EAA">
        <w:rPr>
          <w:rFonts w:cstheme="minorHAnsi"/>
          <w:color w:val="222222"/>
        </w:rPr>
        <w:t>.</w:t>
      </w:r>
      <w:r w:rsidRPr="007E7EAA">
        <w:rPr>
          <w:rFonts w:cstheme="minorHAnsi"/>
          <w:color w:val="222222"/>
        </w:rPr>
        <w:br/>
      </w:r>
      <w:r>
        <w:rPr>
          <w:rFonts w:cstheme="minorHAnsi"/>
          <w:color w:val="222222"/>
        </w:rPr>
        <w:br/>
      </w:r>
      <w:r w:rsidRPr="007E7EAA">
        <w:rPr>
          <w:rFonts w:cstheme="minorHAnsi"/>
          <w:color w:val="222222"/>
        </w:rPr>
        <w:t xml:space="preserve">Utilising wavelet analysis is a very interesting approach, is almost perfect in resolution </w:t>
      </w:r>
      <w:r>
        <w:rPr>
          <w:rFonts w:cstheme="minorHAnsi"/>
          <w:color w:val="222222"/>
        </w:rPr>
        <w:t xml:space="preserve">and </w:t>
      </w:r>
      <w:r w:rsidRPr="007E7EAA">
        <w:rPr>
          <w:rFonts w:cstheme="minorHAnsi"/>
          <w:color w:val="222222"/>
        </w:rPr>
        <w:t xml:space="preserve">would work with a receding plane BUT the authors state the process is not useful in noisy environments </w:t>
      </w:r>
      <w:r w:rsidRPr="007E7EAA">
        <w:rPr>
          <w:rFonts w:cstheme="minorHAnsi"/>
          <w:color w:val="222222"/>
        </w:rPr>
        <w:fldChar w:fldCharType="begin" w:fldLock="1"/>
      </w:r>
      <w:r>
        <w:rPr>
          <w:rFonts w:cstheme="minorHAnsi"/>
          <w:color w:val="222222"/>
        </w:rPr>
        <w:instrText>ADDIN CSL_CITATION {"citationItems":[{"id":"ITEM-1","itemData":{"DOI":"10.1142/7899","ISBN":"9789814322874","abstract":"This book gives a comprehensive overview of both the fundamentals of wavelet analysis and related tools, and of the most active recent developments towards applications. It offers a state-of-the-art in several active areas of research where wavelet ideas, or more generally multiresolution ideas have proved particularly effective. The main applications covered are in the numerical analysis of PDEs, and signal and image processing. Recently introduced techniques such as Empirical Mode Decomposition (EMD) and new trends in the recovery of missing data, such as compressed sensing, are also presented. Applications range for the reconstruction of noisy or blurred images, pattern and face recognition, to nonlinear approximation in strongly anisotropic contexts, and to the classification tools based on multifractal analysis.","author":[{"dropping-particle":"","family":"Damlamian","given":"Alain","non-dropping-particle":"","parse-names":false,"suffix":""},{"dropping-particle":"","family":"Jaffard","given":"Stephane","non-dropping-particle":"","parse-names":false,"suffix":""}],"container-title":"Wavelet Methods in Mathematical Analysis and Engineering","id":"ITEM-1","issued":{"date-parts":[["2019","1","1"]]},"page":"1-178","publisher":"World Scientific Publishing Co.","title":"Wavelet methods in mathematical analysis and engineering","type":"article-journal"},"uris":["http://www.mendeley.com/documents/?uuid=2352b731-d3c3-31a4-b05a-fe56719df712"]}],"mendeley":{"formattedCitation":"(Damlamian &amp; Jaffard, 2019)","plainTextFormattedCitation":"(Damlamian &amp; Jaffard, 2019)","previouslyFormattedCitation":"(Damlamian &amp; Jaffard, 2019)"},"properties":{"noteIndex":0},"schema":"https://github.com/citation-style-language/schema/raw/master/csl-citation.json"}</w:instrText>
      </w:r>
      <w:r w:rsidRPr="007E7EAA">
        <w:rPr>
          <w:rFonts w:cstheme="minorHAnsi"/>
          <w:color w:val="222222"/>
        </w:rPr>
        <w:fldChar w:fldCharType="separate"/>
      </w:r>
      <w:r w:rsidRPr="00D40BA6">
        <w:rPr>
          <w:rFonts w:cstheme="minorHAnsi"/>
          <w:noProof/>
          <w:color w:val="222222"/>
        </w:rPr>
        <w:t>(Damlamian &amp; Jaffard, 2019)</w:t>
      </w:r>
      <w:r w:rsidRPr="007E7EAA">
        <w:rPr>
          <w:rFonts w:cstheme="minorHAnsi"/>
          <w:color w:val="222222"/>
        </w:rPr>
        <w:fldChar w:fldCharType="end"/>
      </w:r>
      <w:r w:rsidRPr="007E7EAA">
        <w:rPr>
          <w:rFonts w:cstheme="minorHAnsi"/>
          <w:color w:val="222222"/>
        </w:rPr>
        <w:t xml:space="preserve"> and the processing requirements of a </w:t>
      </w:r>
      <w:r>
        <w:rPr>
          <w:rFonts w:cstheme="minorHAnsi"/>
          <w:color w:val="222222"/>
        </w:rPr>
        <w:t>“</w:t>
      </w:r>
      <w:r w:rsidRPr="007E7EAA">
        <w:rPr>
          <w:rFonts w:cstheme="minorHAnsi"/>
          <w:color w:val="222222"/>
        </w:rPr>
        <w:t>Datacube MV200</w:t>
      </w:r>
      <w:r>
        <w:rPr>
          <w:rFonts w:cstheme="minorHAnsi"/>
          <w:color w:val="222222"/>
        </w:rPr>
        <w:t>”</w:t>
      </w:r>
      <w:r w:rsidRPr="007E7EAA">
        <w:rPr>
          <w:rFonts w:cstheme="minorHAnsi"/>
          <w:color w:val="222222"/>
        </w:rPr>
        <w:t xml:space="preserve">, 68040 CPU and a </w:t>
      </w:r>
      <w:r>
        <w:rPr>
          <w:rFonts w:cstheme="minorHAnsi"/>
          <w:color w:val="222222"/>
        </w:rPr>
        <w:t>“S</w:t>
      </w:r>
      <w:r w:rsidRPr="007E7EAA">
        <w:rPr>
          <w:rFonts w:cstheme="minorHAnsi"/>
          <w:color w:val="222222"/>
        </w:rPr>
        <w:t>parcstation</w:t>
      </w:r>
      <w:r>
        <w:rPr>
          <w:rFonts w:cstheme="minorHAnsi"/>
          <w:color w:val="222222"/>
        </w:rPr>
        <w:t>”</w:t>
      </w:r>
      <w:r w:rsidRPr="007E7EAA">
        <w:rPr>
          <w:rFonts w:cstheme="minorHAnsi"/>
          <w:color w:val="222222"/>
        </w:rPr>
        <w:t xml:space="preserve"> workstation</w:t>
      </w:r>
      <w:r>
        <w:rPr>
          <w:rFonts w:cstheme="minorHAnsi"/>
          <w:color w:val="222222"/>
        </w:rPr>
        <w:t>, as implemented,</w:t>
      </w:r>
      <w:r w:rsidRPr="007E7EAA">
        <w:rPr>
          <w:rFonts w:cstheme="minorHAnsi"/>
          <w:color w:val="222222"/>
        </w:rPr>
        <w:t xml:space="preserve"> are too </w:t>
      </w:r>
      <w:r>
        <w:rPr>
          <w:rFonts w:cstheme="minorHAnsi"/>
          <w:color w:val="222222"/>
        </w:rPr>
        <w:t xml:space="preserve">computationally (and economically) </w:t>
      </w:r>
      <w:r w:rsidRPr="007E7EAA">
        <w:rPr>
          <w:rFonts w:cstheme="minorHAnsi"/>
          <w:color w:val="222222"/>
        </w:rPr>
        <w:t xml:space="preserve">expensive for a </w:t>
      </w:r>
      <w:r>
        <w:rPr>
          <w:rFonts w:cstheme="minorHAnsi"/>
          <w:color w:val="222222"/>
        </w:rPr>
        <w:t xml:space="preserve">low cost </w:t>
      </w:r>
      <w:r w:rsidRPr="007E7EAA">
        <w:rPr>
          <w:rFonts w:cstheme="minorHAnsi"/>
          <w:color w:val="222222"/>
        </w:rPr>
        <w:t>battery-powered rover.</w:t>
      </w:r>
      <w:r>
        <w:rPr>
          <w:rFonts w:cstheme="minorHAnsi"/>
          <w:color w:val="222222"/>
        </w:rPr>
        <w:br/>
      </w:r>
      <w:r w:rsidR="00AB0F6E">
        <w:rPr>
          <w:rFonts w:cstheme="minorHAnsi"/>
          <w:color w:val="222222"/>
        </w:rPr>
        <w:br/>
      </w:r>
      <w:r w:rsidRPr="007E7EAA">
        <w:rPr>
          <w:rFonts w:cstheme="minorHAnsi"/>
          <w:color w:val="222222"/>
        </w:rPr>
        <w:t xml:space="preserve">Utilising a muti-spectral camera system enables detection of soil and vegetation </w:t>
      </w:r>
      <w:r w:rsidRPr="007E7EAA">
        <w:rPr>
          <w:rFonts w:cstheme="minorHAnsi"/>
          <w:color w:val="222222"/>
        </w:rPr>
        <w:fldChar w:fldCharType="begin" w:fldLock="1"/>
      </w:r>
      <w:r>
        <w:rPr>
          <w:rFonts w:cstheme="minorHAnsi"/>
          <w:color w:val="222222"/>
        </w:rPr>
        <w:instrText>ADDIN CSL_CITATION {"citationItems":[{"id":"ITEM-1","itemData":{"DOI":"10.1007/978-1-4471-1021-7_52","abstract":"To detect obstacles during off-road autonomous navigation, unmanned ground vehicles (UGV's) must sense terrain geometry and composition (ie. terrain type) under day, night, and low-visibility conditions. To sense terrain geometry, we have developed a real-time stereo vision system that uses a Datacube MV-200 and a 68040 CPU board to produce 256×240-pixel range images in about 0.6 seconds/frame. To sense terrain type, we are using the same computing hardware with red and near infrared imagery to classify 256×240-pixel frames into vegetation and non-vegetation regions at a rate of five to ten frames/second. This paper reviews the rationale behind the choice of these sensors, describes their recent evolution and on-going development, and summarizes their use in demonstrations of autonomous UGV navigation over the past five years. This work has been the first to show that stereo vision can be practical for autonomous UGV navigation, and is now the first to show a real-time terrain classification system with very low computing requirements.","author":[{"dropping-particle":"","family":"Matthies","given":"Larry","non-dropping-particle":"","parse-names":false,"suffix":""},{"dropping-particle":"","family":"Kelly","given":"Alonzo","non-dropping-particle":"","parse-names":false,"suffix":""},{"dropping-particle":"","family":"Litwin","given":"Todd","non-dropping-particle":"","parse-names":false,"suffix":""},{"dropping-particle":"","family":"Tharp","given":"Greg","non-dropping-particle":"","parse-names":false,"suffix":""}],"container-title":"Intelligent Vehicles Symposium, Proceedings","id":"ITEM-1","issued":{"date-parts":[["1995"]]},"page":"66-71","publisher":"IEEE","title":"Obstacle detection for unmanned ground vehicles: A progress report","type":"article-journal"},"uris":["http://www.mendeley.com/documents/?uuid=01798dae-ba35-352f-ace9-f766f0520dd0"]}],"mendeley":{"formattedCitation":"(Larry Matthies et al., 1995)","plainTextFormattedCitation":"(Larry Matthies et al., 1995)","previouslyFormattedCitation":"(Larry Matthies et al., 1995)"},"properties":{"noteIndex":0},"schema":"https://github.com/citation-style-language/schema/raw/master/csl-citation.json"}</w:instrText>
      </w:r>
      <w:r w:rsidRPr="007E7EAA">
        <w:rPr>
          <w:rFonts w:cstheme="minorHAnsi"/>
          <w:color w:val="222222"/>
        </w:rPr>
        <w:fldChar w:fldCharType="separate"/>
      </w:r>
      <w:r w:rsidRPr="00D40BA6">
        <w:rPr>
          <w:rFonts w:cstheme="minorHAnsi"/>
          <w:noProof/>
          <w:color w:val="222222"/>
        </w:rPr>
        <w:t>(Larry Matthies et al., 1995)</w:t>
      </w:r>
      <w:r w:rsidRPr="007E7EAA">
        <w:rPr>
          <w:rFonts w:cstheme="minorHAnsi"/>
          <w:color w:val="222222"/>
        </w:rPr>
        <w:fldChar w:fldCharType="end"/>
      </w:r>
      <w:r w:rsidRPr="007E7EAA">
        <w:rPr>
          <w:rFonts w:cstheme="minorHAnsi"/>
          <w:color w:val="222222"/>
        </w:rPr>
        <w:t xml:space="preserve"> but would involve power and computation usage beyond </w:t>
      </w:r>
      <w:r>
        <w:rPr>
          <w:rFonts w:cstheme="minorHAnsi"/>
          <w:color w:val="222222"/>
        </w:rPr>
        <w:t>the rover’s capabilities</w:t>
      </w:r>
      <w:r w:rsidRPr="007E7EAA">
        <w:rPr>
          <w:rFonts w:cstheme="minorHAnsi"/>
          <w:color w:val="222222"/>
        </w:rPr>
        <w:t xml:space="preserve"> unless filters could be dynamically applied to a camera.</w:t>
      </w:r>
    </w:p>
    <w:p w14:paraId="0A11DA78" w14:textId="1BC4404D" w:rsidR="000D6BA2" w:rsidRDefault="000D6BA2" w:rsidP="000D6BA2">
      <w:pPr>
        <w:pStyle w:val="Heading4"/>
      </w:pPr>
      <w:r>
        <w:rPr>
          <w:rFonts w:cstheme="minorHAnsi"/>
          <w:color w:val="222222"/>
        </w:rPr>
        <w:br/>
      </w:r>
      <w:r>
        <w:t>S</w:t>
      </w:r>
      <w:r w:rsidRPr="000B2370">
        <w:t xml:space="preserve">ensor </w:t>
      </w:r>
      <w:r>
        <w:t xml:space="preserve">fusion </w:t>
      </w:r>
      <w:r w:rsidRPr="000B2370">
        <w:t>approaches</w:t>
      </w:r>
      <w:r>
        <w:br/>
      </w:r>
    </w:p>
    <w:p w14:paraId="69F6DD8C" w14:textId="77777777" w:rsidR="000D6BA2" w:rsidRPr="007E7EAA" w:rsidRDefault="000D6BA2" w:rsidP="000D6BA2">
      <w:pPr>
        <w:pStyle w:val="BodyText"/>
        <w:rPr>
          <w:rFonts w:cstheme="minorHAnsi"/>
          <w:color w:val="222222"/>
        </w:rPr>
      </w:pPr>
      <w:r>
        <w:rPr>
          <w:noProof/>
        </w:rPr>
        <w:t>As a rover should operate in all weathers and conditions, multiple sensors are likely to be required to compensate for the deficiencies in each sensor type.</w:t>
      </w:r>
      <w:r>
        <w:rPr>
          <w:noProof/>
        </w:rPr>
        <w:br/>
      </w:r>
      <w:r>
        <w:rPr>
          <w:noProof/>
        </w:rPr>
        <w:br/>
        <w:t xml:space="preserve">Multiple sensor calibration has been investigated thoroughly at a basic level of integrating two sensors </w:t>
      </w:r>
      <w:r>
        <w:rPr>
          <w:noProof/>
        </w:rPr>
        <w:fldChar w:fldCharType="begin" w:fldLock="1"/>
      </w:r>
      <w:r>
        <w:rPr>
          <w:noProof/>
        </w:rPr>
        <w:instrText>ADDIN CSL_CITATION {"citationItems":[{"id":"ITEM-1","itemData":{"DOI":"10.1109/MFI.2008.4648067","abstract":"In this paper, we present a novel approach for solving the extrinsic calibration between a camera and a multi-layer laser range finder. Our approach is oriented for intelligent vehicle applications, where the separation distance between sensors frames are frequently very important. For this purpose, we use a circle-based calibration object because its geometry allows us to obtain not only an accurate estimation pose by taking advantage of the 3D multi-layer laser range finder perception but also a simultaneous estimation of the pose in the camera frame and the camera intrinsic parameters. These advantages simplify the calibration task in outdoor environments. The method determines the relative position of the sensors by estimating sets of corresponded features and by solving the classical absolute orientation problem. The proposed method is evaluated by using different synthetics environments and real data. An error propagation analysis is made in order to estimate the calibration accuracy and the confidence intervals. Finally, we present a laser data projection into images to validate the consistency of the results. ©2008 IEEE.","author":[{"dropping-particle":"","family":"Rodriguez F.","given":"Sergio A.","non-dropping-particle":"","parse-names":false,"suffix":""},{"dropping-particle":"","family":"Frémont","given":"Vincent","non-dropping-particle":"","parse-names":false,"suffix":""},{"dropping-particle":"","family":"Bonnifait","given":"Philippe","non-dropping-particle":"","parse-names":false,"suffix":""}],"container-title":"IEEE International Conference on Multisensor Fusion and Integration for Intelligent Systems","id":"ITEM-1","issued":{"date-parts":[["2008"]]},"page":"214-219","title":"Extrinsic calibration between a multi-layer lidar and a camera","type":"article-journal"},"uris":["http://www.mendeley.com/documents/?uuid=1f9e8cdd-310b-3eb7-a1a3-258696598ba6"]},{"id":"ITEM-2","itemData":{"DOI":"10.1109/IROS.2018.8593660","ISBN":"9781538680940","ISSN":"21530866","abstract":"In this paper, we address the problem of extrinsic calibration of a camera and a 3D Light Detection and Ranging (LiDAR) sensor using a checkerboard. Unlike previous works which require at least three checkerboard poses, our algorithm reduces the minimal number of poses to one by combining 3D line and plane correspondences. Besides, we prove that parallel planar targets with parallel boundaries provide the same constraints in our algorithm. This allows us to place the checkerboard close to the LiDAR so that the laser points better approximate the target boundary without loss of generality. Moreover, we present an algorithm to estimate the similarity transformation between the LiDAR and the camera for the applications where only the correspondences between laser points and pixels are concerned. Using a similarity transformation can simplify the calibration process since the physical size of the checkerboard is not needed. Meanwhile, estimating the scale can yield a more accurate result due to the inevitable measurement errors of the checkerboard size and the LiDAR intrinsic scale factor that transforms the LiDAR measurement to the metric measurement. Our algorithm is validated through simulations and experiments. Compared to the plane-only algorithms, our algorithm can obtain more accurate result by fewer number of poses. This is beneficial to the large-scale commercial application.","author":[{"dropping-particle":"","family":"Zhou","given":"Lipu","non-dropping-particle":"","parse-names":false,"suffix":""},{"dropping-particle":"","family":"Li","given":"Zimo","non-dropping-particle":"","parse-names":false,"suffix":""},{"dropping-particle":"","family":"Kaess","given":"Michael","non-dropping-particle":"","parse-names":false,"suffix":""}],"container-title":"IEEE International Conference on Intelligent Robots and Systems","id":"ITEM-2","issued":{"date-parts":[["2018","12","27"]]},"page":"5562-5569","publisher":"Institute of Electrical and Electronics Engineers Inc.","title":"Automatic Extrinsic Calibration of a Camera and a 3D LiDAR Using Line and Plane Correspondences","type":"article-journal"},"uris":["http://www.mendeley.com/documents/?uuid=387879f1-98d4-322b-b683-b15d8dff0b7a"]}],"mendeley":{"formattedCitation":"(Rodriguez F. et al., 2008; Zhou et al., 2018)","plainTextFormattedCitation":"(Rodriguez F. et al., 2008; Zhou et al., 2018)","previouslyFormattedCitation":"(Rodriguez F. et al., 2008; Zhou et al., 2018)"},"properties":{"noteIndex":0},"schema":"https://github.com/citation-style-language/schema/raw/master/csl-citation.json"}</w:instrText>
      </w:r>
      <w:r>
        <w:rPr>
          <w:noProof/>
        </w:rPr>
        <w:fldChar w:fldCharType="separate"/>
      </w:r>
      <w:r w:rsidRPr="00D40BA6">
        <w:rPr>
          <w:noProof/>
        </w:rPr>
        <w:t>(Rodriguez F. et al., 2008; Zhou et al., 2018)</w:t>
      </w:r>
      <w:r>
        <w:rPr>
          <w:noProof/>
        </w:rPr>
        <w:fldChar w:fldCharType="end"/>
      </w:r>
      <w:r>
        <w:rPr>
          <w:noProof/>
        </w:rPr>
        <w:t xml:space="preserve"> but integration of more than two sensors </w:t>
      </w:r>
      <w:r>
        <w:rPr>
          <w:noProof/>
        </w:rPr>
        <w:lastRenderedPageBreak/>
        <w:t>appears to be lightly touched in research.</w:t>
      </w:r>
      <w:r>
        <w:rPr>
          <w:noProof/>
        </w:rPr>
        <w:br/>
      </w:r>
      <w:r>
        <w:rPr>
          <w:noProof/>
        </w:rPr>
        <w:br/>
        <w:t xml:space="preserve">Manduchi et al. </w:t>
      </w:r>
      <w:r>
        <w:rPr>
          <w:noProof/>
        </w:rPr>
        <w:fldChar w:fldCharType="begin" w:fldLock="1"/>
      </w:r>
      <w:r>
        <w:rPr>
          <w:noProof/>
        </w:rPr>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Navigation","type":"article-journal","volume":"18"},"uris":["http://www.mendeley.com/documents/?uuid=e9910156-5cd4-32c1-92cc-995e3959c92b"]}],"mendeley":{"formattedCitation":"(Manduchi et al., 2005)","plainTextFormattedCitation":"(Manduchi et al., 2005)","previouslyFormattedCitation":"(Manduchi et al., 2005)"},"properties":{"noteIndex":0},"schema":"https://github.com/citation-style-language/schema/raw/master/csl-citation.json"}</w:instrText>
      </w:r>
      <w:r>
        <w:rPr>
          <w:noProof/>
        </w:rPr>
        <w:fldChar w:fldCharType="separate"/>
      </w:r>
      <w:r w:rsidRPr="00D40BA6">
        <w:rPr>
          <w:noProof/>
        </w:rPr>
        <w:t>(Manduchi et al., 2005)</w:t>
      </w:r>
      <w:r>
        <w:rPr>
          <w:noProof/>
        </w:rPr>
        <w:fldChar w:fldCharType="end"/>
      </w:r>
      <w:r>
        <w:rPr>
          <w:noProof/>
        </w:rPr>
        <w:t xml:space="preserve"> implemented a combination of a colour-stereo camera to categorise grass, bark, soil and rocks, holes, etc. along with analysis of a single-axis lidar to detect rocks partially hidden by grass. Manduchi found soil/dry grass categorisations was difficult with pure colour matching and they suggested additional techniques such as visual texture mapping or multispectral thermal analysis. </w:t>
      </w:r>
      <w:r>
        <w:rPr>
          <w:noProof/>
        </w:rPr>
        <w:fldChar w:fldCharType="begin" w:fldLock="1"/>
      </w:r>
      <w:r>
        <w:rPr>
          <w:noProof/>
        </w:rPr>
        <w:instrText>ADDIN CSL_CITATION {"citationItems":[{"id":"ITEM-1","itemData":{"abstract":"The science return from future robotic exploration of the martian surface can be enhanced by performing routine processing using on board computers. This can be accomplished by using software that recognizes scientifically relevant surface features from imaging and other data and prioritizes the data for return transmission to Earth. Two algorithms have been designed and evaluated with field data to identify the properties of the environment that can be reliably detected with on board imaging and hyperspectral observation. One algorithm identifies variations in surface textures in images and successfully distinguishes between rocks and soil and between differences in grain size in a rock of a single composition. A second algorithm utilizes a neural net to recognize selected carbonate minerals from spectral reflectance data and successfully identifies carbonates from a set of spectra collected in the field. These types of algorithms will contribute to the efficiency of a landed instrument suite given the limited resources of time, data storage, and available communications opportunities. 3 Gilmore et al.","author":[{"dropping-particle":"","family":"Gilmore","given":"Martha S","non-dropping-particle":"","parse-names":false,"suffix":""},{"dropping-particle":"","family":"Castaño","given":"Rebecca","non-dropping-particle":"","parse-names":false,"suffix":""},{"dropping-particle":"","family":"Mann","given":"Tobias","non-dropping-particle":"","parse-names":false,"suffix":""},{"dropping-particle":"","family":"Anderson","given":"Robert C","non-dropping-particle":"","parse-names":false,"suffix":""},{"dropping-particle":"","family":"Mjolsness","given":"Eric D","non-dropping-particle":"","parse-names":false,"suffix":""},{"dropping-particle":"","family":"Manduchi","given":"Roberto","non-dropping-particle":"","parse-names":false,"suffix":""},{"dropping-particle":"","family":"Saunders","given":"R Stephen","non-dropping-particle":"","parse-names":false,"suffix":""}],"id":"ITEM-1","issued":{"date-parts":[["0"]]},"title":"Strategies for autonomous rovers at Mars","type":"article-journal"},"uris":["http://www.mendeley.com/documents/?uuid=ea8bc911-3a9a-3a25-818c-ca0ec4f7d549"]},{"id":"ITEM-2","itemData":{"URL":"https://trs.jpl.nasa.gov/handle/2014/41475","accessed":{"date-parts":[["2022","6","6"]]},"author":[{"dropping-particle":"","family":"Castano","given":"Rebecca","non-dropping-particle":"","parse-names":false,"suffix":""},{"dropping-particle":"","family":"Manduchi","given":"Roberto","non-dropping-particle":"","parse-names":false,"suffix":""},{"dropping-particle":"","family":"Fox","given":"Juston","non-dropping-particle":"","parse-names":false,"suffix":""}],"container-title":"jpl.nasa.gov","id":"ITEM-2","issued":{"date-parts":[["2014"]]},"page":"1-20","title":"Classification experiments on real-world texture","type":"webpage"},"uris":["http://www.mendeley.com/documents/?uuid=3d65e794-fbfb-322d-92d8-387dcf858e2e"]}],"mendeley":{"formattedCitation":"(Castano et al., 2014; Gilmore et al., n.d.)","plainTextFormattedCitation":"(Castano et al., 2014; Gilmore et al., n.d.)","previouslyFormattedCitation":"(Castano et al., 2014; Gilmore et al., n.d.)"},"properties":{"noteIndex":0},"schema":"https://github.com/citation-style-language/schema/raw/master/csl-citation.json"}</w:instrText>
      </w:r>
      <w:r>
        <w:rPr>
          <w:noProof/>
        </w:rPr>
        <w:fldChar w:fldCharType="separate"/>
      </w:r>
      <w:r w:rsidRPr="00D40BA6">
        <w:rPr>
          <w:noProof/>
        </w:rPr>
        <w:t>(Castano et al., 2014; Gilmore et al., n.d.)</w:t>
      </w:r>
      <w:r>
        <w:rPr>
          <w:noProof/>
        </w:rPr>
        <w:fldChar w:fldCharType="end"/>
      </w:r>
    </w:p>
    <w:p w14:paraId="7219ADEC" w14:textId="7D44B872" w:rsidR="000D6BA2" w:rsidRPr="000D6BA2" w:rsidRDefault="000D6BA2" w:rsidP="000D6BA2">
      <w:pPr>
        <w:pStyle w:val="Heading3"/>
        <w:rPr>
          <w:rStyle w:val="Heading3Char"/>
        </w:rPr>
      </w:pPr>
      <w:bookmarkStart w:id="64" w:name="_Toc145842089"/>
      <w:r w:rsidRPr="000D6BA2">
        <w:rPr>
          <w:rStyle w:val="Heading3Char"/>
        </w:rPr>
        <w:t>Image stabilisation</w:t>
      </w:r>
      <w:bookmarkEnd w:id="64"/>
    </w:p>
    <w:p w14:paraId="61D4BC0C" w14:textId="4144E5B4" w:rsidR="000D6BA2" w:rsidRDefault="000D6BA2" w:rsidP="000D6BA2">
      <w:pPr>
        <w:pStyle w:val="BodyText"/>
      </w:pPr>
      <w:r>
        <w:t xml:space="preserve">As a video stream is a successive stream of photos, a video stream can be used to determine motion of objects around a vehicle by determining the location of an object (often called a “feature”) in a photo frame, and then comparing its location in subsequent frames. (If a feature is static, the same process can be used to determine the velocity and direction of the vehicle). For this approach to work, initial feature detection is required and as the vehicle passes this feature, new feature/s will need to be acquired and used for comparison. The vehicle’s own movement (including any chassis vibrations) will also need to be accounted for. </w:t>
      </w:r>
      <w:r>
        <w:br/>
      </w:r>
      <w:r>
        <w:br/>
        <w:t>What makes this approach more problematic is that, in rural New Zealand, the topology may not be smooth, and so our vehicle (and therefore it’s camera) will be susceptible to jostling while travelling, making feature detection difficult. At an excessive level</w:t>
      </w:r>
      <w:r w:rsidR="002372AF">
        <w:t xml:space="preserve"> of movement</w:t>
      </w:r>
      <w:r>
        <w:t xml:space="preserve">, the feature/s may not be present from frame to frame. </w:t>
      </w:r>
      <w:r>
        <w:br/>
      </w:r>
      <w:r w:rsidR="00AB0F6E">
        <w:br/>
      </w:r>
      <w:r>
        <w:t xml:space="preserve">One solution to this problem is to use optical image stabilisation (OIS) where an image stabilisation control system is placed within the camera lens (this being the ideal place as it acts as a force multiplier compared to the sensor location) and/or to the camera sensor. This technique is designed for countering the vibrations caused by hands shaking whilst holding a camera. If the system senses movement to the left (normally via a hall-effect sensor), it will move the lens or sensor to the right to compensate. This approach works well for small movements but limits on the mechanical range of the servometers (servos) used prevent this technique from compensating large movements and there may be time lags due to inertia of the detection and mechanical components. Another issue with this technique is that the cost to implement OIS in a camera system is high. </w:t>
      </w:r>
      <w:r>
        <w:br/>
      </w:r>
      <w:r w:rsidR="00AB0F6E">
        <w:br/>
      </w:r>
      <w:r>
        <w:t>An extension to this technique is to use a gimbal – an external system mounted to the camera system comprising of a gyroscope that is controlled by larger servos. This system copes with larger movements than an in-camera system but still suffers from mechanical range and inertia issues</w:t>
      </w:r>
      <w:r w:rsidR="00AB0F6E">
        <w:t xml:space="preserve"> and requires a hysteresis system to prevent oscillations if a vehicle is moving fast with large </w:t>
      </w:r>
      <w:r w:rsidR="00AB0F6E">
        <w:lastRenderedPageBreak/>
        <w:t xml:space="preserve">displacements. This method </w:t>
      </w:r>
      <w:r w:rsidR="006247D2">
        <w:t xml:space="preserve">may </w:t>
      </w:r>
      <w:r w:rsidR="00AB0F6E">
        <w:t>also prevent the camera system from looking ahead down a path if the vehicle is travelling on an incline or decline.</w:t>
      </w:r>
      <w:r>
        <w:br/>
      </w:r>
      <w:r>
        <w:br/>
        <w:t>A direct approach is to utilise a wide point of view lens such as a “fisheye” so feature may stay in the frame even with large movements however this introduces significant lens distortion which will need correction in software, plus a circular fish-eye lens will only use the centre area of the sensor, reducing image quality</w:t>
      </w:r>
      <w:r w:rsidR="006247D2">
        <w:t>, due to the image cropping required.</w:t>
      </w:r>
    </w:p>
    <w:p w14:paraId="49C87432" w14:textId="77777777" w:rsidR="006E5A34" w:rsidRDefault="000D6BA2" w:rsidP="006E5A34">
      <w:pPr>
        <w:pStyle w:val="BodyText"/>
      </w:pPr>
      <w:r>
        <w:rPr>
          <w:noProof/>
        </w:rPr>
        <w:drawing>
          <wp:inline distT="0" distB="0" distL="0" distR="0" wp14:anchorId="5F1C321B" wp14:editId="57BB0DB3">
            <wp:extent cx="5760085" cy="3839845"/>
            <wp:effectExtent l="0" t="0" r="0" b="8255"/>
            <wp:docPr id="628693053" name="Picture 3" descr="A road with yellow pain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93053" name="Picture 3" descr="A road with yellow paint on i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60085" cy="3839845"/>
                    </a:xfrm>
                    <a:prstGeom prst="rect">
                      <a:avLst/>
                    </a:prstGeom>
                  </pic:spPr>
                </pic:pic>
              </a:graphicData>
            </a:graphic>
          </wp:inline>
        </w:drawing>
      </w:r>
    </w:p>
    <w:p w14:paraId="393EF69F" w14:textId="39485591" w:rsidR="000D6BA2" w:rsidRDefault="000D6BA2" w:rsidP="009F0794">
      <w:pPr>
        <w:pStyle w:val="Caption"/>
      </w:pPr>
      <w:bookmarkStart w:id="65" w:name="_Toc143358141"/>
      <w:r>
        <w:t xml:space="preserve">Figure </w:t>
      </w:r>
      <w:ins w:id="66" w:author="Brett Davidson" w:date="2023-09-23T18:56:00Z">
        <w:r w:rsidR="009F0794">
          <w:fldChar w:fldCharType="begin"/>
        </w:r>
        <w:r w:rsidR="009F0794">
          <w:instrText xml:space="preserve"> STYLEREF 1 \s </w:instrText>
        </w:r>
      </w:ins>
      <w:r w:rsidR="009F0794">
        <w:fldChar w:fldCharType="separate"/>
      </w:r>
      <w:r w:rsidR="009F0794">
        <w:t>1</w:t>
      </w:r>
      <w:ins w:id="67"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68" w:author="Brett Davidson" w:date="2023-09-23T18:56:00Z">
        <w:r w:rsidR="009F0794">
          <w:t>7</w:t>
        </w:r>
        <w:r w:rsidR="009F0794">
          <w:fldChar w:fldCharType="end"/>
        </w:r>
      </w:ins>
      <w:del w:id="69"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1</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7</w:delText>
        </w:r>
        <w:r w:rsidR="00F7573E" w:rsidDel="009F0794">
          <w:fldChar w:fldCharType="end"/>
        </w:r>
      </w:del>
      <w:r>
        <w:t xml:space="preserve">  Fisheye Lens capture example. Image from </w:t>
      </w:r>
      <w:r>
        <w:fldChar w:fldCharType="begin" w:fldLock="1"/>
      </w:r>
      <w:r w:rsidR="00AB0F6E">
        <w:instrText>ADDIN CSL_CITATION {"citationItems":[{"id":"ITEM-1","itemData":{"URL":"https://static.bhphotovideo.com/explora/sites/default/files/styles/960/public/13-fisheye_dsc2260.jpg?itok=JkCNVbW6","accessed":{"date-parts":[["2023","8","17"]]},"author":[{"dropping-particle":"","family":"BHPhotoVideo.com","given":"","non-dropping-particle":"","parse-names":false,"suffix":""}],"id":"ITEM-1","issued":{"date-parts":[["0"]]},"title":"13-fisheye_dsc2260.jpg (960×640)","type":"webpage"},"uris":["http://www.mendeley.com/documents/?uuid=4197a19d-27dc-36cd-a752-69621ef3d22a"]}],"mendeley":{"formattedCitation":"(BHPhotoVideo.com, n.d.)","plainTextFormattedCitation":"(BHPhotoVideo.com, n.d.)","previouslyFormattedCitation":"(BHPhotoVideo.com, n.d.)"},"properties":{"noteIndex":0},"schema":"https://github.com/citation-style-language/schema/raw/master/csl-citation.json"}</w:instrText>
      </w:r>
      <w:r>
        <w:fldChar w:fldCharType="separate"/>
      </w:r>
      <w:r w:rsidRPr="00643922">
        <w:t>(BHPhotoVideo.com, n.d.)</w:t>
      </w:r>
      <w:bookmarkEnd w:id="65"/>
      <w:r>
        <w:fldChar w:fldCharType="end"/>
      </w:r>
    </w:p>
    <w:p w14:paraId="5EB30A3D" w14:textId="77777777" w:rsidR="00D940A7" w:rsidRDefault="00475427" w:rsidP="000D6BA2">
      <w:pPr>
        <w:pStyle w:val="BodyText"/>
      </w:pPr>
      <w:r>
        <w:br/>
      </w:r>
      <w:r w:rsidR="000D6BA2">
        <w:t>The other approach is to use digital stabilisation, of which a few methods exist.</w:t>
      </w:r>
      <w:r w:rsidR="000D6BA2">
        <w:br/>
      </w:r>
      <w:r w:rsidR="000D6BA2">
        <w:br/>
        <w:t xml:space="preserve">The first method is to use the same feature-mapping solutions used to determine obstacles but to select a static feature that can be tracked from frame to frame. One problem with this approach is that, as the vehicle is moving, the change in perspective will lead to distortion as shown at </w:t>
      </w:r>
      <w:r w:rsidR="000D6BA2">
        <w:fldChar w:fldCharType="begin" w:fldLock="1"/>
      </w:r>
      <w:r w:rsidR="000D6BA2">
        <w:instrText>ADDIN CSL_CITATION {"citationItems":[{"id":"ITEM-1","itemData":{"URL":"https://www.androidauthority.com/wp-content/uploads/2020/02/Image-Stablization-Perspective.gif","accessed":{"date-parts":[["2023","8","17"]]},"author":[{"dropping-particle":"","family":"Android Authority","given":"","non-dropping-particle":"","parse-names":false,"suffix":""}],"id":"ITEM-1","issued":{"date-parts":[["0"]]},"page":"11-12","title":"Image-Stablization-Perspective.gif (350×261)","type":"webpage"},"uris":["http://www.mendeley.com/documents/?uuid=b6570587-33b6-3518-ab00-7bcc0a672250"]}],"mendeley":{"formattedCitation":"(Android Authority, n.d.-b)","plainTextFormattedCitation":"(Android Authority, n.d.-b)","previouslyFormattedCitation":"(Android Authority, n.d.-b)"},"properties":{"noteIndex":0},"schema":"https://github.com/citation-style-language/schema/raw/master/csl-citation.json"}</w:instrText>
      </w:r>
      <w:r w:rsidR="000D6BA2">
        <w:fldChar w:fldCharType="separate"/>
      </w:r>
      <w:r w:rsidR="000D6BA2" w:rsidRPr="004616F4">
        <w:rPr>
          <w:noProof/>
        </w:rPr>
        <w:t>(Android Authority, n.d.-b)</w:t>
      </w:r>
      <w:r w:rsidR="000D6BA2">
        <w:fldChar w:fldCharType="end"/>
      </w:r>
      <w:r w:rsidR="000D6BA2">
        <w:t>. A potentially greater problem is that the purpose of image stabilisation is to enable feature detection, yet feature detection is required to stabilise the image, so the selection of which features to track is critical to the success of this method.</w:t>
      </w:r>
      <w:r w:rsidR="000D6BA2">
        <w:br/>
        <w:t xml:space="preserve">Feature tracking is computationally expensive and complex. </w:t>
      </w:r>
      <w:r w:rsidR="00AB0F6E">
        <w:t xml:space="preserve">Feature mapping has limitations on image size and the amount of displacement as increasing both increases processing requirements. </w:t>
      </w:r>
      <w:r w:rsidR="000D6BA2">
        <w:lastRenderedPageBreak/>
        <w:t xml:space="preserve">Current research has focused on efficiency improvements such as the SIFT </w:t>
      </w:r>
      <w:r w:rsidR="00E260FC">
        <w:fldChar w:fldCharType="begin" w:fldLock="1"/>
      </w:r>
      <w:r w:rsidR="00E260FC">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navigation","type":"article-journal"},"uris":["http://www.mendeley.com/documents/?uuid=c9413182-2fe2-30ec-9325-21495231be3a"]},{"id":"ITEM-2","itemData":{"DOI":"10.1109/ICIAP.2007.4362878","ISBN":"0769528775","abstract":"This paper presents a video stabilization algorithm based on the extraction and tracking of Scale Invariant Feature Transform features through video frames. Implementation of SIFT operator is analyzed and adapted to be used in a feature-based motion estimation algorithm. SIFT features are extracted from video frames and then their trajectory is evaluated to estimate interframe motion. A modified version of Iterative Least Squares method is adopted to avoid estimation errors and features are tracked as they appear in nearby frames to improve video stability. Intentional camera motion is eventually filtered with Adaptive Motion Vector Integration. Results confirm the effectiveness of the method. © 2007 IEEE.","author":[{"dropping-particle":"","family":"Battiato","given":"Sebastiano","non-dropping-particle":"","parse-names":false,"suffix":""},{"dropping-particle":"","family":"Gallo","given":"Giovanni","non-dropping-particle":"","parse-names":false,"suffix":""},{"dropping-particle":"","family":"Puglisi","given":"Giovanni","non-dropping-particle":"","parse-names":false,"suffix":""},{"dropping-particle":"","family":"Scellato","given":"Salvatore","non-dropping-particle":"","parse-names":false,"suffix":""}],"container-title":"Proceedings - 14th International conference on Image Analysis and Processing, ICIAP 2007","id":"ITEM-2","issued":{"date-parts":[["2007"]]},"page":"825-830","publisher":"IEEE Computer Society","title":"SIFT features tracking for video stabilization","type":"article-journal"},"uris":["http://www.mendeley.com/documents/?uuid=853daadf-8f53-3ca1-900e-3eaafe314ead"]}],"mendeley":{"formattedCitation":"(Battiato et al., 2007; Chao et al., 2013)","plainTextFormattedCitation":"(Battiato et al., 2007; Chao et al., 2013)","previouslyFormattedCitation":"(Battiato et al., 2007; Chao et al., 2013)"},"properties":{"noteIndex":0},"schema":"https://github.com/citation-style-language/schema/raw/master/csl-citation.json"}</w:instrText>
      </w:r>
      <w:r w:rsidR="00E260FC">
        <w:fldChar w:fldCharType="separate"/>
      </w:r>
      <w:r w:rsidR="00E260FC" w:rsidRPr="00E260FC">
        <w:rPr>
          <w:noProof/>
        </w:rPr>
        <w:t>(Battiato et al., 2007; Chao et al., 2013)</w:t>
      </w:r>
      <w:r w:rsidR="00E260FC">
        <w:fldChar w:fldCharType="end"/>
      </w:r>
      <w:r w:rsidR="00E260FC">
        <w:t xml:space="preserve"> </w:t>
      </w:r>
      <w:r w:rsidR="000D6BA2">
        <w:t xml:space="preserve">and SURF </w:t>
      </w:r>
      <w:r w:rsidR="00E260FC">
        <w:fldChar w:fldCharType="begin" w:fldLock="1"/>
      </w:r>
      <w:r w:rsidR="008978DF">
        <w:instrText>ADDIN CSL_CITATION {"citationItems":[{"id":"ITEM-1","itemData":{"DOI":"10.1109/TIE.2016.2551684","ISSN":"02780046","abstract":"Mobile robots are used for search and rescue purposes in emergency informatics. The robots typically carry a vision system to gather information about the environment and pass on to remotely located rescue teams. When the robot moves, in view of the uneven nature of the terrain, the camera is subjected to vibrations and as a result, the transmitted videos tend to be unclear. Further, real-time data collection and processing are critical for quick action by rescue personnel. In this paper, we explore a robust and high-performance approach for video stabilization. In particular, we develop a systolic array for interest point detection and description, key phases in the speeded-up robust features (SURF) approach for finding point correspondences between two images of a scene. The systolic array is then used as part of a pipelined architecture for video stabilization. The entire architecture is ported on to a field-programmable gate array (FPGA) for real-time video stabilization on a mobile robot. Experiments with the FPGA-driven robot in our laboratory and institute corridors validate the efficacy of the proposed strategy.","author":[{"dropping-particle":"","family":"Shene","given":"Tahiyah Nou","non-dropping-particle":"","parse-names":false,"suffix":""},{"dropping-particle":"","family":"Sridharan","given":"K.","non-dropping-particle":"","parse-names":false,"suffix":""},{"dropping-particle":"","family":"Sudha","given":"N.","non-dropping-particle":"","parse-names":false,"suffix":""}],"container-title":"IEEE Transactions on Industrial Electronics","id":"ITEM-1","issue":"8","issued":{"date-parts":[["2016","8","1"]]},"page":"5012-5021","publisher":"Institute of Electrical and Electronics Engineers Inc.","title":"Real-Time SURF-Based Video Stabilization System for an FPGA-Driven Mobile Robot","type":"article-journal","volume":"63"},"uris":["http://www.mendeley.com/documents/?uuid=b2bd3eac-c95d-3a56-9cb3-6bcce50cc9b1"]},{"id":"ITEM-2","itemData":{"DOI":"10.5194/hess-2021-112","abstract":"While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Sciences","id":"ITEM-2","issued":{"date-parts":[["2021"]]},"title":"A comparison of tools and techniques for stabilising UAS imagery for surface flow observations","type":"article-journal","volume":"Discussion"},"uris":["http://www.mendeley.com/documents/?uuid=28d1a7fe-c3bb-389b-9c15-f9c5cfd178ec"]}],"mendeley":{"formattedCitation":"(Ljubičić et al., 2021; Shene et al., 2016)","plainTextFormattedCitation":"(Ljubičić et al., 2021; Shene et al., 2016)","previouslyFormattedCitation":"(Ljubičić et al., 2021; Shene et al., 2016)"},"properties":{"noteIndex":0},"schema":"https://github.com/citation-style-language/schema/raw/master/csl-citation.json"}</w:instrText>
      </w:r>
      <w:r w:rsidR="00E260FC">
        <w:fldChar w:fldCharType="separate"/>
      </w:r>
      <w:r w:rsidR="00E260FC" w:rsidRPr="00E260FC">
        <w:rPr>
          <w:noProof/>
        </w:rPr>
        <w:t>(Ljubičić et al., 2021; Shene et al., 2016)</w:t>
      </w:r>
      <w:r w:rsidR="00E260FC">
        <w:fldChar w:fldCharType="end"/>
      </w:r>
      <w:r w:rsidR="00E260FC">
        <w:t xml:space="preserve"> </w:t>
      </w:r>
      <w:r w:rsidR="000D6BA2">
        <w:t xml:space="preserve">methods, along with other approaches such as affine-transform matrices </w:t>
      </w:r>
      <w:r w:rsidR="008978DF">
        <w:fldChar w:fldCharType="begin" w:fldLock="1"/>
      </w:r>
      <w:r w:rsidR="00BC41C9">
        <w:instrText>ADDIN CSL_CITATION {"citationItems":[{"id":"ITEM-1","itemData":{"DOI":"10.1109/GET.2016.7916630","ISBN":"9781509045563","abstract":"Video taken from Unmanned Aerial Vehicles (UAV) frequently suffers by unwanted motion of the sensors, which severely affects the performance of automatic target detection and tracking systems. In this paper we present a new video stabilization algorithm for thermal infrared videos captured by UAV to remove unwanted motions and produce stabilized video frames. Initially, we use Scale Invariant Feature transform (SIFT) for key point detection and matching between successive frames. Then, affine transformation model is used to estimate the global motion parameters between two successive frames. After that, the undesired motions are compensated and spatio-temporal filtering is used to remove the noises in the video. Finally, all frames are transformed to obtain stabilized video frames. Experimental result shows the efficiency of proposed algorithm in terms of quantitative and qualitative aspects.","author":[{"dropping-particle":"","family":"Thillainayagi","given":"R.","non-dropping-particle":"","parse-names":false,"suffix":""},{"dropping-particle":"","family":"Senthil Kumar","given":"K.","non-dropping-particle":"","parse-names":false,"suffix":""}],"container-title":"Proceedings of 2016 Online International Conference on Green Engineering and Technologies, IC-GET 2016","id":"ITEM-1","issued":{"date-parts":[["2017","5","1"]]},"publisher":"Institute of Electrical and Electronics Engineers Inc.","title":"Video stabilization technique for thermal infrared Aerial surveillance","type":"article-journal"},"uris":["http://www.mendeley.com/documents/?uuid=4e04425e-3ab0-3a6f-adce-df44c56f07be"]},{"id":"ITEM-2","itemData":{"DOI":"10.1109/ICICISYS.2009.5357609","ISBN":"9781424447541","abstract":"Video captured from Unmanned Aerial Vehicles (UAV) usually suffer from undesired motion of the sensors, which severely defects detecting and tracking targets of interest. In this paper, a fast video stabilization algorithm for UAV is proposed to remove undesired motions and produce stabilized images. Firstly, a set of fast matching strategies are considered to match successive frames. Then, with motion parameters between two successive frames, a polynomial fitting and predicting method is proposed to estimate the global motion parameters and find out the undesired frames. After that, the undesired images are compensated. Finally, all frames are transformed to obtain stabilized images. Experimental results demonstrate the stabilization and the efficiency of the proposed algorithm.","author":[{"dropping-particle":"","family":"Shen","given":"He","non-dropping-particle":"","parse-names":false,"suffix":""},{"dropping-particle":"","family":"Pan","given":"Quan","non-dropping-particle":"","parse-names":false,"suffix":""},{"dropping-particle":"","family":"Cheng","given":"Yongmei","non-dropping-particle":"","parse-names":false,"suffix":""},{"dropping-particle":"","family":"Yu","given":"Ying","non-dropping-particle":"","parse-names":false,"suffix":""}],"container-title":"Proceedings - 2009 IEEE International Conference on Intelligent Computing and Intelligent Systems, ICIS 2009","id":"ITEM-2","issued":{"date-parts":[["2009"]]},"page":"542-546","title":"Fast video stabilization algorithm for UAV","type":"article-journal","volume":"4"},"uris":["http://www.mendeley.com/documents/?uuid=c09eb97c-6f41-31e0-b4f9-2a22aee1261e"]},{"id":"ITEM-3","itemData":{"DOI":"10.1109/ACDT.2017.7886149","ISBN":"9781509047901","abstract":"This paper explores a digital image algorithm to stabilize videos recorded from a fixed camera (without stabilized machanical tools) on a small size drone. In particular, this paper focuses on implementation of the Speed-Up Robust Feature (SURF) method. The fundamental concept is to match 2 pictures, one obtained from the current image frame and another from the previous (or reference) frame. The matching process is achieved by locating common keypoints between the current and reference frames and associating them together. Then transformation is then implemented to translate and rotate the current image frame so that keypoints remain in the same position or as close as possible to those of the reference frame. Various video samples are used to validate the SURF method's efficiency. The scenarios include recorded videos under a normal light condition and having partial shadows on the image. The movement due to drone's engine and environmental winds are also under this study. The results indicate that the SURF method can be used to stabilize image frame so that the processed video becomes smoother and more suitable for viewing.","author":[{"dropping-particle":"","family":"Mingkhwan","given":"Ekkaphon","non-dropping-particle":"","parse-names":false,"suffix":""},{"dropping-particle":"","family":"Khawsuk","given":"Weerawat","non-dropping-particle":"","parse-names":false,"suffix":""}],"container-title":"Proceedings - ACDT 2017: 3rd Asian Conference on Defence Technology: Advance Research Collaboration on Defence Technology","id":"ITEM-3","issued":{"date-parts":[["2017","3","23"]]},"page":"12-19","publisher":"Institute of Electrical and Electronics Engineers Inc.","title":"Digital image stabilization technique for fixed camera on small size drone","type":"article-journal"},"uris":["http://www.mendeley.com/documents/?uuid=b4644c10-5d66-3b31-bb97-1145618e4a26"]},{"id":"ITEM-4","itemData":{"DOI":"10.1109/ICCSEE.2012.77","ISBN":"9780769546476","abstract":"In this paper, we summarized the characteristics of the small-UAV airborne video. According to those characteristics we analyzed the difficulties and the key technology of electronic image stabilization based on the small-UAV airborne video. And then a reasonable framework for real-time electronic image stabilization system of small UAV is presented to provide reference for small UAV video stabilization. © 2012 IEEE.","author":[{"dropping-particle":"","family":"Mai","given":"Ying","non-dropping-particle":"","parse-names":false,"suffix":""},{"dropping-particle":"","family":"Zhao","given":"Hongying","non-dropping-particle":"","parse-names":false,"suffix":""},{"dropping-particle":"","family":"Guo","given":"Shiyi","non-dropping-particle":"","parse-names":false,"suffix":""}],"container-title":"Proceedings - 2012 International Conference on Computer Science and Electronics Engineering, ICCSEE 2012","id":"ITEM-4","issued":{"date-parts":[["2012"]]},"page":"586-589","title":"The analysis of image stabilization technology based on small-UAV airborne video","type":"article-journal","volume":"3"},"uris":["http://www.mendeley.com/documents/?uuid=f26df442-d3b3-382e-9d72-1aaeaee2c0db"]},{"id":"ITEM-5","itemData":{"DOI":"10.1109/SSRR.2011.6106770","ISBN":"9781612847696","abstract":"Unmanned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2011","id":"ITEM-5","issued":{"date-parts":[["2011"]]},"page":"61-67","title":"Using iFMI spectral registration for video stabilization and motion detection by an Unmanned Aerial Vehicle (UAV)","type":"article-journal"},"uris":["http://www.mendeley.com/documents/?uuid=32cc9faa-d5ab-355e-9c3b-cc908cf0850f"]}],"mendeley":{"formattedCitation":"(Mai et al., 2012; Mingkhwan &amp; Khawsuk, 2017; Schwertfeger et al., 2011; Shen et al., 2009; Thillainayagi &amp; Senthil Kumar, 2017)","plainTextFormattedCitation":"(Mai et al., 2012; Mingkhwan &amp; Khawsuk, 2017; Schwertfeger et al., 2011; Shen et al., 2009; Thillainayagi &amp; Senthil Kumar, 2017)","previouslyFormattedCitation":"(Mai et al., 2012; Mingkhwan &amp; Khawsuk, 2017; Schwertfeger et al., 2011; Shen et al., 2009; Thillainayagi &amp; Senthil Kumar, 2017)"},"properties":{"noteIndex":0},"schema":"https://github.com/citation-style-language/schema/raw/master/csl-citation.json"}</w:instrText>
      </w:r>
      <w:r w:rsidR="008978DF">
        <w:fldChar w:fldCharType="separate"/>
      </w:r>
      <w:r w:rsidR="00BC41C9" w:rsidRPr="00BC41C9">
        <w:rPr>
          <w:noProof/>
        </w:rPr>
        <w:t>(Mai et al., 2012; Mingkhwan &amp; Khawsuk, 2017; Schwertfeger et al., 2011; Shen et al., 2009; Thillainayagi &amp; Senthil Kumar, 2017)</w:t>
      </w:r>
      <w:r w:rsidR="008978DF">
        <w:fldChar w:fldCharType="end"/>
      </w:r>
      <w:r w:rsidR="008978DF">
        <w:t xml:space="preserve"> </w:t>
      </w:r>
      <w:r w:rsidR="000D6BA2">
        <w:t>which compares separate video frames, particle filters</w:t>
      </w:r>
      <w:r w:rsidR="00BC41C9">
        <w:t xml:space="preserve"> </w:t>
      </w:r>
      <w:r w:rsidR="00BC41C9">
        <w:fldChar w:fldCharType="begin" w:fldLock="1"/>
      </w:r>
      <w:r w:rsidR="00BC41C9">
        <w:instrText>ADDIN CSL_CITATION {"citationItems":[{"id":"ITEM-1","itemData":{"DOI":"10.1109/IIH-MSP.2015.23","ISBN":"9781509001880","abstract":"Digital image stabilization is an important technique including three parts: global motion estimation, motion filtering and motion compensation. To ensure the visual quality of the whole video, the accuracy of global motion estimation and smooth motion vectors over long images sequence are emphasized. In this paper, we propose a novel stabilization algorithm based on particle filtering. Firstly, Harris point detection is improved by grid sampling to select evenly distributed points. The points are initially matched by feature window matching and further validated by distance criterion to get global motion matrix. Then particle filter is employed to obtain smooth scanning motion vector from original motion curves. The performance of the proposed algorithm is demonstrated through computer simulated experiments. It is shown experimentally that particle filtering can reduce the error variance compared to Kalman filtering.","author":[{"dropping-particle":"","family":"Zhu","given":"Juanjuan","non-dropping-particle":"","parse-names":false,"suffix":""},{"dropping-particle":"","family":"Li","given":"Cheng","non-dropping-particle":"","parse-names":false,"suffix":""},{"dropping-particle":"","family":"Xu","given":"Jinli","non-dropping-particle":"","parse-names":false,"suffix":""}],"container-title":"Proceedings - 2015 International Conference on Intelligent Information Hiding and Multimedia Signal Processing, IIH-MSP 2015","id":"ITEM-1","issued":{"date-parts":[["2016","2","19"]]},"page":"255-258","publisher":"Institute of Electrical and Electronics Engineers Inc.","title":"Digital Image Stabilization for Cameras on Moving Platform","type":"article-journal"},"uris":["http://www.mendeley.com/documents/?uuid=022db715-a0ba-3fad-9e10-807d040ecd3c"]}],"mendeley":{"formattedCitation":"(J. Zhu et al., 2016)","plainTextFormattedCitation":"(J. Zhu et al., 2016)","previouslyFormattedCitation":"(J. Zhu et al., 2016)"},"properties":{"noteIndex":0},"schema":"https://github.com/citation-style-language/schema/raw/master/csl-citation.json"}</w:instrText>
      </w:r>
      <w:r w:rsidR="00BC41C9">
        <w:fldChar w:fldCharType="separate"/>
      </w:r>
      <w:r w:rsidR="00BC41C9" w:rsidRPr="00BC41C9">
        <w:rPr>
          <w:noProof/>
        </w:rPr>
        <w:t>(J. Zhu et al., 2016)</w:t>
      </w:r>
      <w:r w:rsidR="00BC41C9">
        <w:fldChar w:fldCharType="end"/>
      </w:r>
      <w:r w:rsidR="000D6BA2">
        <w:t>, linear and curve filters</w:t>
      </w:r>
      <w:r w:rsidR="00BC41C9">
        <w:t xml:space="preserve"> </w:t>
      </w:r>
      <w:r w:rsidR="00BC41C9">
        <w:fldChar w:fldCharType="begin" w:fldLock="1"/>
      </w:r>
      <w:r w:rsidR="00BC41C9">
        <w:instrText>ADDIN CSL_CITATION {"citationItems":[{"id":"ITEM-1","itemData":{"DOI":"10.1109/IGARSS.2012.6350400","abstract":"Today, there are an increasing number of Unmanned Aerial Vehicle (UAV) platforms being equipped with video for real-time observation. Unmanned Aerial Vehicle Systems (UAVs) have been generally used in a great variety of missions because of its inexpensiveness and flexibility. However, UAV often experience unintended translation and rotation due to atmospheric turbulence. And it leads the compensation image to losing lots of information when the large drift occurs. In order to get rid of the unwanted jitter and retain the most information, an estimate of the intentional motion is necessary. This paper presents a novel approach to estimating the intentional motion by adaptive compensation algorithm. And it can retain image information and remove image jitter when the pre-path is deemed to be a straight line. The method has been demonstrated through a series of experiments on real aviation video data. © 2012 IEEE.","author":[{"dropping-particle":"","family":"Wang","given":"Lu","non-dropping-particle":"","parse-names":false,"suffix":""},{"dropping-particle":"","family":"Zhao","given":"Hongying","non-dropping-particle":"","parse-names":false,"suffix":""},{"dropping-particle":"","family":"Guo","given":"Shiyi","non-dropping-particle":"","parse-names":false,"suffix":""},{"dropping-particle":"","family":"Mai","given":"Ying","non-dropping-particle":"","parse-names":false,"suffix":""},{"dropping-particle":"","family":"Liu","given":"Sijie","non-dropping-particle":"","parse-names":false,"suffix":""}],"container-title":"2012 IEEE International Geoscience and Remote Sensing Symposium","id":"ITEM-1","issued":{"date-parts":[["2012"]]},"page":"4391-4394","title":"The adaptive compensation algorithm for small UAV image stabilization","type":"article-journal"},"uris":["http://www.mendeley.com/documents/?uuid=0c7ba683-5730-3af5-b00d-7a43ab798009"]}],"mendeley":{"formattedCitation":"(L. Wang et al., 2012)","plainTextFormattedCitation":"(L. Wang et al., 2012)","previouslyFormattedCitation":"(L. Wang et al., 2012)"},"properties":{"noteIndex":0},"schema":"https://github.com/citation-style-language/schema/raw/master/csl-citation.json"}</w:instrText>
      </w:r>
      <w:r w:rsidR="00BC41C9">
        <w:fldChar w:fldCharType="separate"/>
      </w:r>
      <w:r w:rsidR="00BC41C9" w:rsidRPr="00BC41C9">
        <w:rPr>
          <w:noProof/>
        </w:rPr>
        <w:t>(L. Wang et al., 2012)</w:t>
      </w:r>
      <w:r w:rsidR="00BC41C9">
        <w:fldChar w:fldCharType="end"/>
      </w:r>
      <w:r w:rsidR="000D6BA2">
        <w:t xml:space="preserve"> and iFMI spectral registration</w:t>
      </w:r>
      <w:r w:rsidR="00BC41C9">
        <w:t xml:space="preserve"> </w:t>
      </w:r>
      <w:r w:rsidR="00BC41C9">
        <w:fldChar w:fldCharType="begin" w:fldLock="1"/>
      </w:r>
      <w:r w:rsidR="00BC41C9">
        <w:instrText>ADDIN CSL_CITATION {"citationItems":[{"id":"ITEM-1","itemData":{"DOI":"10.1109/SSRR.2011.6106770","ISBN":"9781612847696","abstract":"Unmanned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2011","id":"ITEM-1","issued":{"date-parts":[["2011"]]},"page":"61-67","title":"Using iFMI spectral registration for video stabilization and motion detection by an Unmanned Aerial Vehicle (UAV)","type":"article-journal"},"uris":["http://www.mendeley.com/documents/?uuid=32cc9faa-d5ab-355e-9c3b-cc908cf0850f"]}],"mendeley":{"formattedCitation":"(Schwertfeger et al., 2011)","plainTextFormattedCitation":"(Schwertfeger et al., 2011)","previouslyFormattedCitation":"(Schwertfeger et al., 2011)"},"properties":{"noteIndex":0},"schema":"https://github.com/citation-style-language/schema/raw/master/csl-citation.json"}</w:instrText>
      </w:r>
      <w:r w:rsidR="00BC41C9">
        <w:fldChar w:fldCharType="separate"/>
      </w:r>
      <w:r w:rsidR="00BC41C9" w:rsidRPr="00BC41C9">
        <w:rPr>
          <w:noProof/>
        </w:rPr>
        <w:t>(Schwertfeger et al., 2011)</w:t>
      </w:r>
      <w:r w:rsidR="00BC41C9">
        <w:fldChar w:fldCharType="end"/>
      </w:r>
      <w:r w:rsidR="000D6BA2">
        <w:t xml:space="preserve">. </w:t>
      </w:r>
      <w:r w:rsidR="002372AF">
        <w:t xml:space="preserve">Hsu </w:t>
      </w:r>
      <w:r w:rsidR="002372AF">
        <w:fldChar w:fldCharType="begin" w:fldLock="1"/>
      </w:r>
      <w:r w:rsidR="00E260FC">
        <w:instrText>ADDIN CSL_CITATION {"citationItems":[{"id":"ITEM-1","itemData":{"DOI":"10.1109/TCE.2005.1467968","ISSN":"00983063","abstract":"In this paper, a novel robust digital image stabilization (DIS) technique is proposed to stably remove the unwanted shaking phenomena in the image sequences captured by hand-held camcorders without affecting moving objects in the image sequence and intentional motion of panning condition, etc. It consists of a motion estimation unit and a motion compensation unit. To increase the robustness in adverse image conditions, an inverse triangle method is proposed to extract reliable motion vectors in plain images which are lack of features or contain large low-contrast area, etc., and a background evaluation model is developed to deal with irregular images which contain large moving objects, etc. In the motion compensation unit, a CMV estimation method with an inner feedback-loop integrator is proposed to stably remove the unwanted shaking phenomena without losing the effective area of the image in panning condition. We also propose a smoothness index (SI) to quantitatively evaluate the performances of different image stabilization methods. The experimental results are on-line available to demonstrate the remarkable performance of the proposed DIS technique. © 2005 IEEE.","author":[{"dropping-particle":"","family":"Hsu","given":"Sheng Che","non-dropping-particle":"","parse-names":false,"suffix":""},{"dropping-particle":"","family":"Liang","given":"Sheng Fu","non-dropping-particle":"","parse-names":false,"suffix":""},{"dropping-particle":"","family":"Lin","given":"Chin Teng","non-dropping-particle":"","parse-names":false,"suffix":""}],"container-title":"IEEE Transactions on Consumer Electronics","id":"ITEM-1","issue":"2","issued":{"date-parts":[["2005","5"]]},"page":"335-345","title":"A robust digital image stabilization technique based on inverse triangle method and background detection","type":"article-journal","volume":"51"},"uris":["http://www.mendeley.com/documents/?uuid=58734cc8-ce42-3ae2-aa1a-07a26bfbfcba"]}],"mendeley":{"formattedCitation":"(Hsu et al., 2005)","plainTextFormattedCitation":"(Hsu et al., 2005)","previouslyFormattedCitation":"(Hsu et al., 2005)"},"properties":{"noteIndex":0},"schema":"https://github.com/citation-style-language/schema/raw/master/csl-citation.json"}</w:instrText>
      </w:r>
      <w:r w:rsidR="002372AF">
        <w:fldChar w:fldCharType="separate"/>
      </w:r>
      <w:r w:rsidR="002372AF" w:rsidRPr="002372AF">
        <w:rPr>
          <w:noProof/>
        </w:rPr>
        <w:t>(Hsu et al., 2005)</w:t>
      </w:r>
      <w:r w:rsidR="002372AF">
        <w:fldChar w:fldCharType="end"/>
      </w:r>
      <w:r w:rsidR="002372AF">
        <w:t xml:space="preserve"> concentrated on hand-held camera shake using an inverse triangle technique while Morimoto </w:t>
      </w:r>
      <w:r w:rsidR="00E260FC">
        <w:fldChar w:fldCharType="begin" w:fldLock="1"/>
      </w:r>
      <w:r w:rsidR="00E260FC">
        <w:instrText>ADDIN CSL_CITATION {"citationItems":[{"id":"ITEM-1","itemData":{"DOI":"10.1109/ICASSP.1998.678102","ISBN":"0780344286","ISSN":"15206149","abstract":"Several techniques for electronic image stabilization have been proposed, but very little research has been done to compare and evaluate such techniques. We propose a set of measures to evaluate image stabilization algorithms based of their fidelity, displacement range, and performance. These measures do not require calibration or ground truth, making the evaluation procedure very simple and flexible, i.e., it provides the means to compare techniques based on different motion models. We have used this procedure to compare several image stabilization algorithms and also evaluate the sensitivity of these algorithms to some of its parameters. These same procedures could also be used for the comparison and evaluation of motion estimation and image registration techniques. © 1998 IEEE.","author":[{"dropping-particle":"","family":"Morimoto","given":"Carlos","non-dropping-particle":"","parse-names":false,"suffix":""},{"dropping-particle":"","family":"Chellappa","given":"Rama","non-dropping-particle":"","parse-names":false,"suffix":""}],"container-title":"ICASSP, IEEE International Conference on Acoustics, Speech and Signal Processing - Proceedings","id":"ITEM-1","issued":{"date-parts":[["1998"]]},"page":"2789-2792","title":"Evaluation of image stabilization algorithms","type":"article-journal","volume":"5"},"uris":["http://www.mendeley.com/documents/?uuid=d3b609c9-2e48-316b-b14b-93ff128e5bc3"]}],"mendeley":{"formattedCitation":"(Morimoto &amp; Chellappa, 1998)","plainTextFormattedCitation":"(Morimoto &amp; Chellappa, 1998)","previouslyFormattedCitation":"(Morimoto &amp; Chellappa, 1998)"},"properties":{"noteIndex":0},"schema":"https://github.com/citation-style-language/schema/raw/master/csl-citation.json"}</w:instrText>
      </w:r>
      <w:r w:rsidR="00E260FC">
        <w:fldChar w:fldCharType="separate"/>
      </w:r>
      <w:r w:rsidR="00E260FC" w:rsidRPr="00E260FC">
        <w:rPr>
          <w:noProof/>
        </w:rPr>
        <w:t>(Morimoto &amp; Chellappa, 1998)</w:t>
      </w:r>
      <w:r w:rsidR="00E260FC">
        <w:fldChar w:fldCharType="end"/>
      </w:r>
      <w:r w:rsidR="00E260FC">
        <w:t xml:space="preserve"> </w:t>
      </w:r>
      <w:r w:rsidR="002372AF">
        <w:t xml:space="preserve">compared 4 DIS algorithms </w:t>
      </w:r>
      <w:r w:rsidR="00E260FC">
        <w:t>and found that simpler models performed better than more complex algorithms, due to them being less sensitive to tracking errors.</w:t>
      </w:r>
      <w:r w:rsidR="002372AF">
        <w:t xml:space="preserve"> </w:t>
      </w:r>
      <w:r w:rsidR="002372AF" w:rsidRPr="007E7EAA">
        <w:rPr>
          <w:noProof/>
        </w:rPr>
        <w:t>Ljubičić</w:t>
      </w:r>
      <w:r w:rsidR="002372AF" w:rsidRPr="007E7EAA">
        <w:t xml:space="preserve"> et al. </w:t>
      </w:r>
      <w:r w:rsidR="002372AF" w:rsidRPr="007E7EAA">
        <w:fldChar w:fldCharType="begin" w:fldLock="1"/>
      </w:r>
      <w:r w:rsidR="002372AF">
        <w:instrText>ADDIN CSL_CITATION {"citationItems":[{"id":"ITEM-1","itemData":{"DOI":"10.5194/hess-2021-112","abstract":"While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Sciences","id":"ITEM-1","issued":{"date-parts":[["2021"]]},"title":"A comparison of tools and techniques for stabilising UAS imagery for surface flow observations","type":"article-journal","volume":"Discussion"},"uris":["http://www.mendeley.com/documents/?uuid=28d1a7fe-c3bb-389b-9c15-f9c5cfd178ec"]}],"mendeley":{"formattedCitation":"(Ljubičić et al., 2021)","plainTextFormattedCitation":"(Ljubičić et al., 2021)","previouslyFormattedCitation":"(Ljubičić et al., 2021)"},"properties":{"noteIndex":0},"schema":"https://github.com/citation-style-language/schema/raw/master/csl-citation.json"}</w:instrText>
      </w:r>
      <w:r w:rsidR="002372AF" w:rsidRPr="007E7EAA">
        <w:fldChar w:fldCharType="separate"/>
      </w:r>
      <w:r w:rsidR="002372AF" w:rsidRPr="00D40BA6">
        <w:rPr>
          <w:noProof/>
        </w:rPr>
        <w:t>(Ljubičić et al., 2021)</w:t>
      </w:r>
      <w:r w:rsidR="002372AF" w:rsidRPr="007E7EAA">
        <w:fldChar w:fldCharType="end"/>
      </w:r>
      <w:r w:rsidR="002372AF" w:rsidRPr="007E7EAA">
        <w:t xml:space="preserve"> outline</w:t>
      </w:r>
      <w:r w:rsidR="002372AF">
        <w:t>s</w:t>
      </w:r>
      <w:r w:rsidR="002372AF" w:rsidRPr="007E7EAA">
        <w:t xml:space="preserve"> freely-available software applications for applying</w:t>
      </w:r>
      <w:r w:rsidR="002372AF">
        <w:t xml:space="preserve"> digital</w:t>
      </w:r>
      <w:r w:rsidR="002372AF" w:rsidRPr="007E7EAA">
        <w:t xml:space="preserve"> image stabilisation.</w:t>
      </w:r>
      <w:r w:rsidR="00BC41C9">
        <w:t xml:space="preserve"> Once the direction and velocity of the camera movement has been determined matrix mathematical operations are used to apply this vector in the opposite direction to counter the effects of the movement.</w:t>
      </w:r>
      <w:r w:rsidR="00BC41C9">
        <w:br/>
      </w:r>
      <w:r w:rsidR="000D6BA2">
        <w:br/>
        <w:t>The second method is to apply sensor fusion where camera movement can be compensated by an external</w:t>
      </w:r>
      <w:r w:rsidR="00AB0F6E">
        <w:t xml:space="preserve"> sensor </w:t>
      </w:r>
      <w:r w:rsidR="000D6BA2">
        <w:t>such as a gyroscope</w:t>
      </w:r>
      <w:r w:rsidR="00AB0F6E">
        <w:t xml:space="preserve"> and/or</w:t>
      </w:r>
      <w:r w:rsidR="000D6BA2">
        <w:t xml:space="preserve"> accelerometer. This approach is similar to the gimbal OIS method except that the calculated movement is compensated for by translating the image in the opposite direction and velocity of the movement using software. The same matrix mathematical translations as with feature tracking are then applied.</w:t>
      </w:r>
      <w:r w:rsidR="00AB0F6E">
        <w:t xml:space="preserve"> The most common sensor utilised with this approach is using an Inertial Management Unit (IMU), a sensor combining a gyroscope and accelerometer together to give 6 degrees of freedom detection (6DOF). Adding a magnetometer gives 9DOF, adding an additional barometer/temperature gauge outputs 10DOF and adding a GPS sensor to that gives 11DOF.</w:t>
      </w:r>
    </w:p>
    <w:p w14:paraId="1CE2F40F" w14:textId="77777777" w:rsidR="00D940A7" w:rsidRDefault="00D940A7" w:rsidP="00D940A7">
      <w:pPr>
        <w:pStyle w:val="BodyText"/>
      </w:pPr>
      <w:commentRangeStart w:id="70"/>
      <w:r>
        <w:t xml:space="preserve">For an Inertial </w:t>
      </w:r>
      <w:commentRangeEnd w:id="70"/>
      <w:r>
        <w:rPr>
          <w:rStyle w:val="CommentReference"/>
          <w:rFonts w:asciiTheme="minorHAnsi" w:hAnsiTheme="minorHAnsi"/>
        </w:rPr>
        <w:commentReference w:id="70"/>
      </w:r>
      <w:r>
        <w:t>management unit (IMU) to compensate for unwanted movement in video streams, a vector of the resulting movement needs to be created so that the pixels in each image frame can be rotated/translated by the amount of unwanted movement.</w:t>
      </w:r>
      <w:r>
        <w:br/>
      </w:r>
      <w:r>
        <w:br/>
        <w:t>The gyroscope on an IMU outputs data in angular velocity which is a measure of rotation measured in angles of movement per second and is expressed in revolutions, radians or degrees per second per each axis of the three dimensions, x, y and z. An accelerometer measures acceleration in the same three dimensions and outputs data in m/s</w:t>
      </w:r>
      <w:r w:rsidRPr="00591D4C">
        <w:rPr>
          <w:vertAlign w:val="superscript"/>
        </w:rPr>
        <w:t>2</w:t>
      </w:r>
      <w:r>
        <w:t xml:space="preserve">. </w:t>
      </w:r>
      <w:r>
        <w:br/>
      </w:r>
      <w:r>
        <w:br/>
        <w:t xml:space="preserve">For a vector to be created, the rotation measured by the gyroscope needs to be converted into angles of roll (how much the vehicle tilts from side to side or rotation around the x axis), pitch (how much the vehicle rises and falls or rotation around the y axis) and yaw (how much the vehicle moves </w:t>
      </w:r>
      <w:r>
        <w:lastRenderedPageBreak/>
        <w:t>horizontally to the left or right or rotation around the z axis). Note that this convention is not strictly defined, and one may place the x, y and z -axes in any direction that is convenient, providing the angled relationships between them remains fixed.</w:t>
      </w:r>
    </w:p>
    <w:p w14:paraId="09BC8C3E" w14:textId="77777777" w:rsidR="00D940A7" w:rsidRDefault="00D940A7" w:rsidP="00D940A7">
      <w:pPr>
        <w:pStyle w:val="BodyText"/>
      </w:pPr>
      <w:r>
        <w:br/>
      </w:r>
      <w:r>
        <w:rPr>
          <w:noProof/>
        </w:rPr>
        <w:drawing>
          <wp:inline distT="0" distB="0" distL="0" distR="0" wp14:anchorId="626B1FA5" wp14:editId="42A9F713">
            <wp:extent cx="4333875" cy="2838450"/>
            <wp:effectExtent l="0" t="0" r="9525" b="0"/>
            <wp:docPr id="231628820" name="Picture 231628820" descr="Diagram of a truck with the same body and the same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45520" name="Picture 1" descr="Diagram of a truck with the same body and the same body&#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333875" cy="2838450"/>
                    </a:xfrm>
                    <a:prstGeom prst="rect">
                      <a:avLst/>
                    </a:prstGeom>
                  </pic:spPr>
                </pic:pic>
              </a:graphicData>
            </a:graphic>
          </wp:inline>
        </w:drawing>
      </w:r>
    </w:p>
    <w:p w14:paraId="215CCBC4" w14:textId="752A5DFE" w:rsidR="00D940A7" w:rsidRDefault="00D940A7" w:rsidP="009F0794">
      <w:pPr>
        <w:pStyle w:val="Caption"/>
      </w:pPr>
      <w:r>
        <w:t xml:space="preserve">Figure </w:t>
      </w:r>
      <w:ins w:id="71" w:author="Brett Davidson" w:date="2023-09-23T18:56:00Z">
        <w:r w:rsidR="009F0794">
          <w:fldChar w:fldCharType="begin"/>
        </w:r>
        <w:r w:rsidR="009F0794">
          <w:instrText xml:space="preserve"> STYLEREF 1 \s </w:instrText>
        </w:r>
      </w:ins>
      <w:r w:rsidR="009F0794">
        <w:fldChar w:fldCharType="separate"/>
      </w:r>
      <w:r w:rsidR="009F0794">
        <w:t>1</w:t>
      </w:r>
      <w:ins w:id="72"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73" w:author="Brett Davidson" w:date="2023-09-23T18:56:00Z">
        <w:r w:rsidR="009F0794">
          <w:t>8</w:t>
        </w:r>
        <w:r w:rsidR="009F0794">
          <w:fldChar w:fldCharType="end"/>
        </w:r>
      </w:ins>
      <w:del w:id="74"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1</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8</w:delText>
        </w:r>
        <w:r w:rsidR="00F7573E" w:rsidDel="009F0794">
          <w:fldChar w:fldCharType="end"/>
        </w:r>
      </w:del>
      <w:r>
        <w:t xml:space="preserve">   Diagram of roll, pitch and yaw angles. Image from </w:t>
      </w:r>
      <w:r>
        <w:fldChar w:fldCharType="begin" w:fldLock="1"/>
      </w:r>
      <w:r>
        <w:instrText>ADDIN CSL_CITATION {"citationItems":[{"id":"ITEM-1","itemData":{"author":[{"dropping-particle":"","family":"Fang","given":"Howie","non-dropping-particle":"","parse-names":false,"suffix":""},{"dropping-particle":"","family":"Gutowski","given":"Matthew","non-dropping-particle":"","parse-names":false,"suffix":""},{"dropping-particle":"","family":"Li","given":"Ning","non-dropping-particle":"","parse-names":false,"suffix":""},{"dropping-particle":"","family":"Disogra","given":"Matthew","non-dropping-particle":"","parse-names":false,"suffix":""}],"id":"ITEM-1","issued":{"date-parts":[["2013"]]},"page":"5","title":"Performance Evaluation of NCDOT W-beam Guardrails under MASH TL-2 Conditions","type":"article-journal"},"uris":["http://www.mendeley.com/documents/?uuid=3657e299-a301-3051-9eb7-bbb9dc531afb"]}],"mendeley":{"formattedCitation":"(Fang et al., 2013)","plainTextFormattedCitation":"(Fang et al., 2013)","previouslyFormattedCitation":"(Fang et al., 2013)"},"properties":{"noteIndex":0},"schema":"https://github.com/citation-style-language/schema/raw/master/csl-citation.json"}</w:instrText>
      </w:r>
      <w:r>
        <w:fldChar w:fldCharType="separate"/>
      </w:r>
      <w:r w:rsidRPr="00382D74">
        <w:t>(Fang et al., 2013)</w:t>
      </w:r>
      <w:r>
        <w:fldChar w:fldCharType="end"/>
      </w:r>
    </w:p>
    <w:p w14:paraId="6113589B" w14:textId="5D484799" w:rsidR="008024C5" w:rsidRDefault="00D940A7" w:rsidP="000D6BA2">
      <w:pPr>
        <w:pStyle w:val="BodyText"/>
      </w:pPr>
      <w:r>
        <w:br/>
        <w:t>The mathematical process to do this incorporates integration which introduces a cumulative error, the size of which depends on the number of samples. This error is known as gyroscope drift as, with a static measurement, the resulting output will incrementally diverge with each integration operation. The results of this can be seen in Section 4. Gyroscope also have bias and general noise issues, particularly at low frequencies.</w:t>
      </w:r>
      <w:r>
        <w:br/>
      </w:r>
      <w:r w:rsidR="00CA707E">
        <w:br/>
        <w:t>The general process of using an IMU is expressed in the following mathematical equations.</w:t>
      </w:r>
      <w:r w:rsidR="00CA707E">
        <w:br/>
        <w:t xml:space="preserve">At rest, gravity will be the only acceleration acting on the IMU, and assuming it is mounted so the </w:t>
      </w:r>
      <w:r w:rsidR="00EB10DA">
        <w:t>z</w:t>
      </w:r>
      <w:r w:rsidR="00CA707E">
        <w:t xml:space="preserve"> axis points straight down, the acceleration matrix will be</w:t>
      </w:r>
      <w:r w:rsidR="00CA707E">
        <w:br/>
      </w:r>
      <m:oMathPara>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level</m:t>
              </m:r>
            </m:sub>
          </m:sSub>
          <m:r>
            <w:rPr>
              <w:rFonts w:ascii="Cambria Math" w:hAnsi="Cambria Math"/>
              <w:sz w:val="28"/>
              <w:szCs w:val="28"/>
            </w:rPr>
            <m:t>=</m:t>
          </m:r>
          <m:d>
            <m:dPr>
              <m:begChr m:val="["/>
              <m:endChr m:val="]"/>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r>
                      <w:rPr>
                        <w:rFonts w:ascii="Cambria Math" w:hAnsi="Cambria Math"/>
                        <w:sz w:val="28"/>
                        <w:szCs w:val="28"/>
                      </w:rPr>
                      <m:t>0</m:t>
                    </m:r>
                  </m:e>
                  <m:e>
                    <m:r>
                      <w:rPr>
                        <w:rFonts w:ascii="Cambria Math" w:hAnsi="Cambria Math"/>
                        <w:sz w:val="28"/>
                        <w:szCs w:val="28"/>
                      </w:rPr>
                      <m:t>0</m:t>
                    </m:r>
                  </m:e>
                  <m:e>
                    <m:r>
                      <w:rPr>
                        <w:rFonts w:ascii="Cambria Math" w:hAnsi="Cambria Math"/>
                        <w:sz w:val="28"/>
                        <w:szCs w:val="28"/>
                      </w:rPr>
                      <m:t>g</m:t>
                    </m:r>
                  </m:e>
                </m:mr>
              </m:m>
            </m:e>
          </m:d>
          <m:r>
            <w:rPr>
              <w:rFonts w:ascii="Cambria Math" w:hAnsi="Cambria Math"/>
              <w:sz w:val="28"/>
              <w:szCs w:val="28"/>
            </w:rPr>
            <m:t xml:space="preserve"> </m:t>
          </m:r>
          <m:r>
            <m:rPr>
              <m:sty m:val="p"/>
            </m:rPr>
            <w:rPr>
              <w:rFonts w:ascii="Cambria Math" w:hAnsi="Cambria Math"/>
              <w:sz w:val="28"/>
              <w:szCs w:val="28"/>
            </w:rPr>
            <w:br/>
          </m:r>
        </m:oMath>
      </m:oMathPara>
      <w:r w:rsidR="008024C5">
        <w:t>w</w:t>
      </w:r>
      <w:r w:rsidR="00CA707E">
        <w:t>here g=9.81m/s</w:t>
      </w:r>
      <w:r w:rsidR="00CA707E" w:rsidRPr="00B0576D">
        <w:rPr>
          <w:vertAlign w:val="superscript"/>
        </w:rPr>
        <w:t>2</w:t>
      </w:r>
      <w:r w:rsidR="00CA707E">
        <w:t xml:space="preserve">. The acceleration in a tilted frame will be </w:t>
      </w:r>
      <w:r w:rsidR="00CA707E">
        <w:br/>
      </w:r>
      <m:oMathPara>
        <m:oMath>
          <m:sSub>
            <m:sSubPr>
              <m:ctrlPr>
                <w:rPr>
                  <w:rFonts w:ascii="Cambria Math" w:hAnsi="Cambria Math"/>
                  <w:i/>
                  <w:sz w:val="28"/>
                  <w:szCs w:val="28"/>
                </w:rPr>
              </m:ctrlPr>
            </m:sSubPr>
            <m:e>
              <m:r>
                <w:rPr>
                  <w:rFonts w:ascii="Cambria Math" w:hAnsi="Cambria Math"/>
                  <w:caps/>
                  <w:sz w:val="28"/>
                  <w:szCs w:val="28"/>
                </w:rPr>
                <m:t>a</m:t>
              </m:r>
            </m:e>
            <m:sub>
              <m:r>
                <w:rPr>
                  <w:rFonts w:ascii="Cambria Math" w:hAnsi="Cambria Math"/>
                  <w:sz w:val="28"/>
                  <w:szCs w:val="28"/>
                </w:rPr>
                <m:t>tilted</m:t>
              </m:r>
            </m:sub>
          </m:sSub>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 xml:space="preserve"> </m:t>
              </m:r>
              <m:m>
                <m:mPr>
                  <m:mcs>
                    <m:mc>
                      <m:mcPr>
                        <m:count m:val="3"/>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r>
                <w:rPr>
                  <w:rFonts w:ascii="Cambria Math" w:hAnsi="Cambria Math"/>
                  <w:sz w:val="28"/>
                  <w:szCs w:val="28"/>
                </w:rPr>
                <m:t xml:space="preserve"> </m:t>
              </m:r>
            </m:e>
          </m:d>
          <m:r>
            <m:rPr>
              <m:sty m:val="p"/>
            </m:rPr>
            <w:br/>
          </m:r>
        </m:oMath>
      </m:oMathPara>
      <w:r w:rsidR="008024C5">
        <w:t xml:space="preserve">where </w:t>
      </w:r>
      <w:r w:rsidR="00B0576D">
        <w:t>a</w:t>
      </w:r>
      <w:r w:rsidR="008024C5">
        <w:rPr>
          <w:vertAlign w:val="subscript"/>
        </w:rPr>
        <w:t>i</w:t>
      </w:r>
      <w:r w:rsidR="008024C5">
        <w:t xml:space="preserve"> refers to the acceleration values for each axis. </w:t>
      </w:r>
      <w:r w:rsidR="008024C5">
        <w:br/>
        <w:t>Euler angles are generally used (in particular the 3-2-1 set) referred to as yaw, pitch and roll.</w:t>
      </w:r>
      <w:r w:rsidR="00CA707E">
        <w:br/>
      </w:r>
      <w:r w:rsidR="00EB10DA">
        <w:t>Using a direction cosine matrix, t</w:t>
      </w:r>
      <w:r w:rsidR="008024C5">
        <w:t>he relationship between the tilted frame and level frame is:</w:t>
      </w:r>
    </w:p>
    <w:p w14:paraId="3E4D7F75" w14:textId="37C4E679" w:rsidR="00B0576D" w:rsidRPr="00B0576D" w:rsidRDefault="00000000" w:rsidP="000D6BA2">
      <w:pPr>
        <w:pStyle w:val="BodyText"/>
        <w:rPr>
          <w:sz w:val="28"/>
          <w:szCs w:val="28"/>
        </w:rPr>
      </w:pPr>
      <m:oMathPara>
        <m:oMath>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e>
              </m:d>
            </m:e>
            <m:sub>
              <m:r>
                <w:rPr>
                  <w:rFonts w:ascii="Cambria Math" w:hAnsi="Cambria Math"/>
                  <w:sz w:val="28"/>
                  <w:szCs w:val="28"/>
                </w:rPr>
                <m:t>tilted</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r>
                      <w:rPr>
                        <w:rFonts w:ascii="Cambria Math" w:hAnsi="Cambria Math"/>
                        <w:sz w:val="28"/>
                        <w:szCs w:val="28"/>
                      </w:rPr>
                      <m:t>0</m:t>
                    </m:r>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func>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mr>
              </m:m>
            </m:e>
          </m:d>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w:rPr>
                            <w:rFonts w:ascii="Cambria Math" w:hAnsi="Cambria Math"/>
                            <w:sz w:val="28"/>
                            <w:szCs w:val="28"/>
                          </w:rPr>
                          <m:t>0</m:t>
                        </m:r>
                      </m:e>
                    </m:mr>
                    <m:mr>
                      <m:e>
                        <m:r>
                          <w:rPr>
                            <w:rFonts w:ascii="Cambria Math" w:hAnsi="Cambria Math"/>
                            <w:sz w:val="28"/>
                            <w:szCs w:val="28"/>
                          </w:rPr>
                          <m:t>0</m:t>
                        </m:r>
                      </m:e>
                    </m:mr>
                    <m:mr>
                      <m:e>
                        <m:r>
                          <w:rPr>
                            <w:rFonts w:ascii="Cambria Math" w:hAnsi="Cambria Math"/>
                            <w:sz w:val="28"/>
                            <w:szCs w:val="28"/>
                          </w:rPr>
                          <m:t>-g</m:t>
                        </m:r>
                      </m:e>
                    </m:mr>
                  </m:m>
                </m:e>
              </m:d>
            </m:e>
            <m:sub>
              <m:r>
                <w:rPr>
                  <w:rFonts w:ascii="Cambria Math" w:hAnsi="Cambria Math"/>
                  <w:sz w:val="28"/>
                  <w:szCs w:val="28"/>
                </w:rPr>
                <m:t>level</m:t>
              </m:r>
            </m:sub>
          </m:sSub>
        </m:oMath>
      </m:oMathPara>
    </w:p>
    <w:p w14:paraId="70588FEC" w14:textId="6823B4B1" w:rsidR="00B0576D" w:rsidRDefault="00B0576D" w:rsidP="000D6BA2">
      <w:pPr>
        <w:pStyle w:val="BodyText"/>
      </w:pPr>
      <w:r>
        <w:t xml:space="preserve">Solving for pitch </w:t>
      </w:r>
      <w:r w:rsidR="00B50EC4">
        <w:t xml:space="preserve">and roll, </w:t>
      </w:r>
      <w:r>
        <w:t>we get:</w:t>
      </w:r>
    </w:p>
    <w:p w14:paraId="46CCB0DC" w14:textId="2327A094" w:rsidR="00B0576D" w:rsidRPr="00B0576D" w:rsidRDefault="00B0576D" w:rsidP="00B0576D">
      <w:pPr>
        <w:pStyle w:val="BodyText"/>
        <w:ind w:left="720" w:firstLine="720"/>
        <w:rPr>
          <w:sz w:val="28"/>
          <w:szCs w:val="28"/>
        </w:rPr>
      </w:pPr>
      <m:oMathPara>
        <m:oMath>
          <m:r>
            <w:rPr>
              <w:rFonts w:ascii="Cambria Math" w:hAnsi="Cambria Math"/>
              <w:sz w:val="28"/>
              <w:szCs w:val="28"/>
            </w:rPr>
            <m:t>Pitch= θ=arcsin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sup>
                      <m:r>
                        <w:rPr>
                          <w:rFonts w:ascii="Cambria Math" w:hAnsi="Cambria Math"/>
                          <w:sz w:val="28"/>
                          <w:szCs w:val="28"/>
                        </w:rPr>
                        <m:t>2</m:t>
                      </m:r>
                    </m:sup>
                  </m:sSup>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sup>
                      <m:r>
                        <w:rPr>
                          <w:rFonts w:ascii="Cambria Math" w:hAnsi="Cambria Math"/>
                          <w:sz w:val="28"/>
                          <w:szCs w:val="28"/>
                        </w:rPr>
                        <m:t>2</m:t>
                      </m:r>
                    </m:sup>
                  </m:sSup>
                </m:e>
              </m:rad>
            </m:den>
          </m:f>
        </m:oMath>
      </m:oMathPara>
    </w:p>
    <w:p w14:paraId="6B8831EB" w14:textId="0A6A0CBF" w:rsidR="00B0576D" w:rsidRPr="00073B22" w:rsidRDefault="00B0576D" w:rsidP="00B0576D">
      <w:pPr>
        <w:pStyle w:val="BodyText"/>
        <w:ind w:left="720" w:firstLine="720"/>
        <w:rPr>
          <w:sz w:val="28"/>
          <w:szCs w:val="28"/>
        </w:rPr>
      </w:pPr>
      <m:oMathPara>
        <m:oMath>
          <m:r>
            <w:rPr>
              <w:rFonts w:ascii="Cambria Math" w:hAnsi="Cambria Math"/>
              <w:sz w:val="28"/>
              <w:szCs w:val="28"/>
            </w:rPr>
            <m:t>Roll= ∅=arctan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den>
          </m:f>
        </m:oMath>
      </m:oMathPara>
    </w:p>
    <w:p w14:paraId="73F16656" w14:textId="70EFE0A0" w:rsidR="00073B22" w:rsidRPr="00FC6DDF" w:rsidRDefault="00073B22" w:rsidP="00FC6DDF">
      <w:pPr>
        <w:pStyle w:val="BodyText"/>
      </w:pPr>
      <w:r>
        <w:t>Using an accelerometer in this manner is subject to high levels of noise, as amongst other errors, any movement of the vehicle will corrupt the measured value of gravitational acceleration.</w:t>
      </w:r>
      <w:r>
        <w:br/>
      </w:r>
      <w:r>
        <w:br/>
        <w:t>Magnetometers can give an accurate measurement of the gravitational field but are influenced by other sources of magnetism, and in this case, the camera and front IMUs are mounted close to an electric motor.</w:t>
      </w:r>
    </w:p>
    <w:p w14:paraId="0AE12D22" w14:textId="46764395" w:rsidR="00073B22" w:rsidRDefault="00073B22" w:rsidP="00B0576D">
      <w:pPr>
        <w:pStyle w:val="BodyText"/>
      </w:pPr>
      <w:r>
        <w:t xml:space="preserve">To measure orientation using a gyroscope, an initial orientation must be known and then measurement values are integrated over time are computed. Integration of errors will lead to an incremental error components in the calculated value. </w:t>
      </w:r>
    </w:p>
    <w:p w14:paraId="53B7B81B" w14:textId="661F6DD5" w:rsidR="00EB10DA" w:rsidRDefault="00EB10DA" w:rsidP="00B0576D">
      <w:pPr>
        <w:pStyle w:val="BodyText"/>
      </w:pPr>
      <w:r>
        <w:t xml:space="preserve">We can then multiply the pitch and roll angles to our video frame data </w:t>
      </w:r>
      <w:r w:rsidR="00B50EC4">
        <w:t>using  matrices</w:t>
      </w:r>
      <w:r>
        <w:t xml:space="preserve"> </w:t>
      </w:r>
      <w:r w:rsidR="00B50EC4">
        <w:t xml:space="preserve">to transform the moving frame data to a purely horizontal reference as described by Odelga. </w:t>
      </w:r>
      <w:r w:rsidR="00B50EC4">
        <w:fldChar w:fldCharType="begin" w:fldLock="1"/>
      </w:r>
      <w:r w:rsidR="00FC080E">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B50EC4">
        <w:fldChar w:fldCharType="separate"/>
      </w:r>
      <w:r w:rsidR="00B50EC4" w:rsidRPr="00B50EC4">
        <w:rPr>
          <w:noProof/>
        </w:rPr>
        <w:t>(Odelga et al., 2017)</w:t>
      </w:r>
      <w:r w:rsidR="00B50EC4">
        <w:fldChar w:fldCharType="end"/>
      </w:r>
    </w:p>
    <w:p w14:paraId="3F87F892" w14:textId="7656477F" w:rsidR="000D6BA2" w:rsidRPr="008024C5" w:rsidRDefault="00AB0F6E" w:rsidP="00B0576D">
      <w:pPr>
        <w:pStyle w:val="BodyText"/>
      </w:pPr>
      <w:r>
        <w:t>This approach has been explored previously</w:t>
      </w:r>
      <w:r w:rsidR="00BC41C9">
        <w:t xml:space="preserve">. Karpenko used the gyroscope on an iPhone to stabilise videos by iteratively calculating the differences between frames </w:t>
      </w:r>
      <w:r w:rsidR="00B43F40">
        <w:t xml:space="preserve">rather than directly using immediate orientation values </w:t>
      </w:r>
      <w:r w:rsidR="001A157F">
        <w:fldChar w:fldCharType="begin" w:fldLock="1"/>
      </w:r>
      <w:r w:rsidR="001A157F">
        <w:instrText>ADDIN CSL_CITATION {"citationItems":[{"id":"ITEM-1","itemData":{"abstract":"(a) (b) 0 0.5 1 1.5 0.5 0 0.5 time (s) (rad/s) (c) (d) Figure 1: (a) Videos captured with a cell-phone camera tend to be shaky due to the device's size and weight. (b) The rolling shutter used by sensors in these cameras also produces warping in the output frames (we have exagerrated the effect for illustrative purposes). (c) We use gyroscopes to measure the camera's rotations during video capture. (d) We use the measured camera motion to stabilize the video and to rectify the rolling shutter. Abstract In this paper we present a robust, real-time video stabilization and rolling shutter correction technique based on commodity gy-roscopes. First, we develop a unified algorithm for modeling camera motion and rolling shutter warping. We then present a novel framework for automatically calibrating the gyroscope and camera outputs from a single video capture. This calibration allows us to use only gyroscope data to effectively correct rolling shutter warping and to stabilize the video. Using our algorithm, we show results for videos featuring large moving foreground objects, parallax, and low-illumination. We also compare our method with commercial image-based stabilization algorithms. We find that our solution is more robust and computationally inexpensive. Finally, we implement our algorithm directly on a mobile phone. We demonstrate that by using the phone's inbuilt gyroscope and GPU, we can remove camera shake and rolling shutter artifacts in real-time.","author":[{"dropping-particle":"","family":"Karpenko","given":"Alexandre","non-dropping-particle":"","parse-names":false,"suffix":""},{"dropping-particle":"","family":"Jacobs","given":"David","non-dropping-particle":"","parse-names":false,"suffix":""},{"dropping-particle":"","family":"Baek","given":"Jongmin","non-dropping-particle":"","parse-names":false,"suffix":""},{"dropping-particle":"","family":"Levoy","given":"Marc","non-dropping-particle":"","parse-names":false,"suffix":""}],"id":"ITEM-1","issued":{"date-parts":[["2011"]]},"title":"Digital Video Stabilization and Rolling Shutter Correction using Gyroscopes","type":"report"},"uris":["http://www.mendeley.com/documents/?uuid=90a07e00-8568-30b3-ac20-60c22939b0f5"]}],"mendeley":{"formattedCitation":"(Karpenko et al., 2011)","plainTextFormattedCitation":"(Karpenko et al., 2011)","previouslyFormattedCitation":"(Karpenko et al., 2011)"},"properties":{"noteIndex":0},"schema":"https://github.com/citation-style-language/schema/raw/master/csl-citation.json"}</w:instrText>
      </w:r>
      <w:r w:rsidR="001A157F">
        <w:fldChar w:fldCharType="separate"/>
      </w:r>
      <w:r w:rsidR="001A157F" w:rsidRPr="001A157F">
        <w:rPr>
          <w:noProof/>
        </w:rPr>
        <w:t>(Karpenko et al., 2011)</w:t>
      </w:r>
      <w:r w:rsidR="001A157F">
        <w:fldChar w:fldCharType="end"/>
      </w:r>
      <w:r w:rsidR="00BC41C9">
        <w:t xml:space="preserve">. </w:t>
      </w:r>
      <w:r w:rsidR="001A157F">
        <w:t xml:space="preserve">Jiang used an IMU to adjust both OIS </w:t>
      </w:r>
      <w:r w:rsidR="00633D62">
        <w:t xml:space="preserve">(in strict x=0 and y=0 directions) </w:t>
      </w:r>
      <w:r w:rsidR="001A157F">
        <w:t>and DIS stabilisation algorithms</w:t>
      </w:r>
      <w:r w:rsidR="00633D62">
        <w:t xml:space="preserve"> for the z-axis </w:t>
      </w:r>
      <w:r w:rsidR="00633D62">
        <w:fldChar w:fldCharType="begin" w:fldLock="1"/>
      </w:r>
      <w:r w:rsidR="002258BD">
        <w:instrText>ADDIN CSL_CITATION {"citationItems":[{"id":"ITEM-1","itemData":{"DOI":"10.1117/12.868889","ISBN":"9780819483805","ISSN":"0277786X","author":[{"dropping-particle":"","family":"Jiang","given":"Xiao-yu","non-dropping-particle":"","parse-names":false,"suffix":""},{"dropping-particle":"","family":"Zong","given":"Yan-tao","non-dropping-particle":"","parse-names":false,"suffix":""},{"dropping-particle":"","family":"Liu","given":"Zhong-xuan","non-dropping-particle":"","parse-names":false,"suffix":""},{"dropping-particle":"","family":"Wang","given":"Xi","non-dropping-particle":"","parse-names":false,"suffix":""},{"dropping-particle":"","family":"Chen","given":"Zhuo","non-dropping-particle":"","parse-names":false,"suffix":""}],"container-title":"Optoelectronic Imaging and Multimedia Technology","id":"ITEM-1","issued":{"date-parts":[["2010","11","3"]]},"page":"785002","publisher":"SPIE","title":"Research on combinational image stabilization technology based on MEMS IMU","type":"article-journal","volume":"7850"},"uris":["http://www.mendeley.com/documents/?uuid=d5e17353-80b3-31f8-9608-487896e7e451"]}],"mendeley":{"formattedCitation":"(Jiang et al., 2010)","plainTextFormattedCitation":"(Jiang et al., 2010)","previouslyFormattedCitation":"(Jiang et al., 2010)"},"properties":{"noteIndex":0},"schema":"https://github.com/citation-style-language/schema/raw/master/csl-citation.json"}</w:instrText>
      </w:r>
      <w:r w:rsidR="00633D62">
        <w:fldChar w:fldCharType="separate"/>
      </w:r>
      <w:r w:rsidR="00633D62" w:rsidRPr="00633D62">
        <w:rPr>
          <w:noProof/>
        </w:rPr>
        <w:t>(Jiang et al., 2010)</w:t>
      </w:r>
      <w:r w:rsidR="00633D62">
        <w:fldChar w:fldCharType="end"/>
      </w:r>
      <w:r w:rsidR="00633D62">
        <w:t xml:space="preserve"> but did not provide real-world results.</w:t>
      </w:r>
      <w:r w:rsidR="00131DD7">
        <w:br/>
        <w:t>Stegagno et al used integrated IMU and Dense visual od</w:t>
      </w:r>
      <w:r w:rsidR="00B50EC4">
        <w:t>o</w:t>
      </w:r>
      <w:r w:rsidR="00131DD7">
        <w:t>metry pose estimation using a RGB-D camera (requiring indoor operation) and pan-scanned the drone to increase field of view for a haptic-tele</w:t>
      </w:r>
      <w:r w:rsidR="006E5A34">
        <w:t>-</w:t>
      </w:r>
      <w:r w:rsidR="00131DD7">
        <w:t>operational drone. They proposed using a stereo camera for outdoor operation.</w:t>
      </w:r>
      <w:r w:rsidR="00B43F40">
        <w:t xml:space="preserve"> Their experiment constrained the drone to 3 degrees of freedom, whe</w:t>
      </w:r>
      <w:r w:rsidR="00B50EC4">
        <w:t>re</w:t>
      </w:r>
      <w:r w:rsidR="00B43F40">
        <w:t xml:space="preserve"> roll will be present in this project.</w:t>
      </w:r>
      <w:r w:rsidR="002258BD">
        <w:br/>
        <w:t xml:space="preserve">Wiriyaprasat and Ruchanurucks used </w:t>
      </w:r>
      <w:r w:rsidR="00B43F40">
        <w:t xml:space="preserve">a full attitude and heading reference system (AHRS) unit (this has an onboard processor to provide attitude and heading rather than outputting raw gyroscope and accelerometer values as an IMU does) </w:t>
      </w:r>
      <w:r w:rsidR="002258BD">
        <w:t xml:space="preserve">with Iterative Least Squared Error methods to modify a homography matrix to accommodate more rotational differences than a normal homography matrix. </w:t>
      </w:r>
      <w:r w:rsidR="00102617">
        <w:lastRenderedPageBreak/>
        <w:t>Calibration of the sensor to the camera was required as these were not installed in the same plane. A constant was required to change the pitch angle which they could not explain.</w:t>
      </w:r>
      <w:r w:rsidR="00102617">
        <w:br/>
      </w:r>
      <w:r w:rsidR="00633D62">
        <w:t>Odelga</w:t>
      </w:r>
      <w:r w:rsidR="006E5A34">
        <w:t>’s team</w:t>
      </w:r>
      <w:r w:rsidR="00633D62">
        <w:t xml:space="preserve"> used both gyroscopes and accelerometers of </w:t>
      </w:r>
      <w:r w:rsidR="00B43F40">
        <w:t>the</w:t>
      </w:r>
      <w:r w:rsidR="00633D62">
        <w:t xml:space="preserve"> IMU </w:t>
      </w:r>
      <w:r w:rsidR="002258BD">
        <w:t xml:space="preserve">on a drone and used the accelerometer values to compensate for the gyroscope drift, using a complementary filter. They also implemented fish-eye </w:t>
      </w:r>
      <w:r w:rsidR="00B43F40">
        <w:t xml:space="preserve">RGB-D </w:t>
      </w:r>
      <w:r w:rsidR="002258BD">
        <w:t>lenses to get an improved field of view and compensated for the distortion</w:t>
      </w:r>
      <w:r w:rsidR="00B50EC4">
        <w:t xml:space="preserve"> introduced by this lens</w:t>
      </w:r>
      <w:r w:rsidR="002258BD">
        <w:t xml:space="preserve"> </w:t>
      </w:r>
      <w:r w:rsidR="002258BD">
        <w:fldChar w:fldCharType="begin" w:fldLock="1"/>
      </w:r>
      <w:r w:rsidR="00C117A4">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2258BD">
        <w:fldChar w:fldCharType="separate"/>
      </w:r>
      <w:r w:rsidR="002258BD" w:rsidRPr="002258BD">
        <w:rPr>
          <w:noProof/>
        </w:rPr>
        <w:t>(Odelga et al., 2017)</w:t>
      </w:r>
      <w:r w:rsidR="002258BD">
        <w:fldChar w:fldCharType="end"/>
      </w:r>
      <w:r w:rsidR="002258BD">
        <w:t>. All of the approaches listed above only utilised single IMU units.</w:t>
      </w:r>
      <w:r w:rsidR="00B43F40">
        <w:br/>
      </w:r>
      <w:r w:rsidR="000D6BA2">
        <w:br/>
        <w:t xml:space="preserve">The third method combines feature detection with IMU data to improve accuracy and speed of a feature detection system like </w:t>
      </w:r>
      <w:r w:rsidR="00B43F40">
        <w:t xml:space="preserve">Ryu and Auysakul </w:t>
      </w:r>
      <w:r w:rsidR="00B43F40">
        <w:fldChar w:fldCharType="begin" w:fldLock="1"/>
      </w:r>
      <w:r w:rsidR="00B43F40">
        <w:instrText>ADDIN CSL_CITATION {"citationItems":[{"id":"ITEM-1","itemData":{"DOI":"10.1109/ICCAS.2010.5670177","ISBN":"9781424474530","abstract":"In this paper, new video stabilization system is presented for robot eye. This system is biologically inspired by the human vestibulo-ocular reflex. Feature tracker with inertial sensor is proposed to estimate the motion more accurately and fast. The rotational motion measured by the inertial sensor is incorporated into the KLT tracker in order to predict a position of feature in current frame. This IMU-aided tracker improves a success rate and reduces an iteration number in tracking feature. Also, a Kalman filter is applied to remove unwanted camera motion. The experimental results show that the proposed video stabilization system has the characteristics of the high speed and accuracy in various conditions. ©ICROS.","author":[{"dropping-particle":"","family":"Ryu","given":"Yeon Geol","non-dropping-particle":"","parse-names":false,"suffix":""},{"dropping-particle":"","family":"Roh","given":"Hyun Chul","non-dropping-particle":"","parse-names":false,"suffix":""},{"dropping-particle":"","family":"Chung","given":"Myung Jin","non-dropping-particle":"","parse-names":false,"suffix":""}],"container-title":"ICCAS 2010 - International Conference on Control, Automation and Systems","id":"ITEM-1","issued":{"date-parts":[["2010"]]},"page":"1875-1878","title":"Video stabilization for robot eye using IMU-aided feature tracker","type":"article-journal"},"uris":["http://www.mendeley.com/documents/?uuid=36f9f387-dbe3-356e-a18f-b2799a8278fd"]},{"id":"ITEM-2","itemData":{"DOI":"10.3390/S18082708","ISSN":"1424-8220","PMID":"30126143","abstract":"Recorded video data must be clear for accuracy and faster analysis during post-processing, which often requires video stabilization systems to remove undesired motion. In this paper, we proposed a hybrid method to estimate the motion and to stabilize videos by the switching function. This method switched the estimated motion between a Kanade–Lucus–Tomasi (KLT) tracker and an IMU-aided motion estimator. It facilitated the best function to stabilize the video in real-time as those methods had numerous advantages in estimating the motion. To achieve this, we used a KLT tracker to correct the motion for low rotations and an IMU-aided motion estimator for high rotation, owing to the poor performance of the KLT tracker during larger movements. Furthermore, a Kalman filter was used to remove the undesired motion and hence smoothen the trajectory. To increase the frame rate, a multi-threaded approach was applied to execute the algorithm in the array. Irrespective of the situations exposed to the experimental results of the moving camera from five video sequences revealed that the proposed algorithm stabilized the video efficiently.","author":[{"dropping-particle":"","family":"Auysakul","given":"Jutamanee","non-dropping-particle":"","parse-names":false,"suffix":""},{"dropping-particle":"","family":"Xu","given":"He","non-dropping-particle":"","parse-names":false,"suffix":""},{"dropping-particle":"","family":"Pooneeth","given":"Vishwanath","non-dropping-particle":"","parse-names":false,"suffix":""}],"container-title":"Sensors 2018, Vol. 18, Page 2708","id":"ITEM-2","issue":"8","issued":{"date-parts":[["2018","8","17"]]},"page":"2708","publisher":"Multidisciplinary Digital Publishing Institute","title":"A Hybrid Motion Estimation for Video Stabilization Based on an IMU Sensor","type":"article-journal","volume":"18"},"uris":["http://www.mendeley.com/documents/?uuid=b5949e11-8e9a-3b52-bae0-bebfa93cd153"]}],"mendeley":{"formattedCitation":"(Auysakul et al., 2018; Ryu et al., 2010)","plainTextFormattedCitation":"(Auysakul et al., 2018; Ryu et al., 2010)","previouslyFormattedCitation":"(Auysakul et al., 2018; Ryu et al., 2010)"},"properties":{"noteIndex":0},"schema":"https://github.com/citation-style-language/schema/raw/master/csl-citation.json"}</w:instrText>
      </w:r>
      <w:r w:rsidR="00B43F40">
        <w:fldChar w:fldCharType="separate"/>
      </w:r>
      <w:r w:rsidR="00B43F40" w:rsidRPr="001A157F">
        <w:rPr>
          <w:noProof/>
        </w:rPr>
        <w:t>(Auysakul et al., 2018; Ryu et al., 2010)</w:t>
      </w:r>
      <w:r w:rsidR="00B43F40">
        <w:fldChar w:fldCharType="end"/>
      </w:r>
      <w:r w:rsidR="00B43F40">
        <w:t xml:space="preserve"> who implemented an IMU to assist with a KLT tracker algorithm. Auysakul later used the IMU to drive servo motors as an OIS technique </w:t>
      </w:r>
      <w:r w:rsidR="00B43F40">
        <w:fldChar w:fldCharType="begin" w:fldLock="1"/>
      </w:r>
      <w:r w:rsidR="00B43F40">
        <w:instrText>ADDIN CSL_CITATION {"citationItems":[{"id":"ITEM-1","itemData":{"DOI":"10.1007/978-3-030-00214-5_78/COVER","ISBN":"9783030002138","ISSN":"21945357","abstract":"Most of the applications in mobile robots use the image data from the monitoring system to compile algorithms. The undesired movement in the video is an obstacle to compute commands, and it requires to reduce this motion for stabilizing the videos. Thus, we presented a dual system to remove the undesired movement from global and local motion by the mechanical system and digital system, respectively. In the mechanical system, we used a PID controller to control the rotation in the roll and the pitch axes in the servo motors to stabilize video in the line of sight, which held the camera’ support base by feedbacking the sensed data from an IMU sensor. Additionally, we applied the KLT feature tracking by integrating an IMU data to estimate the motion for removing the local motion. The results of the dual system were demonstrated as this algorithm reduced the undesired movement when compared with a single combined mechanical and digital system.","author":[{"dropping-particle":"","family":"Auysakul","given":"Jutamanee","non-dropping-particle":"","parse-names":false,"suffix":""},{"dropping-particle":"","family":"Xu","given":"He","non-dropping-particle":"","parse-names":false,"suffix":""},{"dropping-particle":"","family":"Pooneeth","given":"Vishwanath","non-dropping-particle":"","parse-names":false,"suffix":""}],"container-title":"Advances in Intelligent Systems and Computing","id":"ITEM-1","issued":{"date-parts":[["2019"]]},"page":"618-626","publisher":"Springer Verlag","title":"Video stabilization with a dual system based on an IMU sensor for the mobile robot","type":"article-journal","volume":"856"},"uris":["http://www.mendeley.com/documents/?uuid=bee30713-00cc-3f72-81a7-db32a1115fee"]}],"mendeley":{"formattedCitation":"(Auysakul et al., 2019)","plainTextFormattedCitation":"(Auysakul et al., 2019)","previouslyFormattedCitation":"(Auysakul et al., 2019)"},"properties":{"noteIndex":0},"schema":"https://github.com/citation-style-language/schema/raw/master/csl-citation.json"}</w:instrText>
      </w:r>
      <w:r w:rsidR="00B43F40">
        <w:fldChar w:fldCharType="separate"/>
      </w:r>
      <w:r w:rsidR="00B43F40" w:rsidRPr="001A157F">
        <w:rPr>
          <w:noProof/>
        </w:rPr>
        <w:t>(Auysakul et al., 2019)</w:t>
      </w:r>
      <w:r w:rsidR="00B43F40">
        <w:fldChar w:fldCharType="end"/>
      </w:r>
      <w:r w:rsidR="00B43F40">
        <w:t>.</w:t>
      </w:r>
      <w:r w:rsidR="000D6BA2">
        <w:t xml:space="preserve"> The same issues with a feature system still apply with this method but accuracy and speed are increased.</w:t>
      </w:r>
      <w:r>
        <w:t xml:space="preserve"> Chang et al </w:t>
      </w:r>
      <w:r>
        <w:fldChar w:fldCharType="begin" w:fldLock="1"/>
      </w:r>
      <w:r>
        <w:instrText>ADDIN CSL_CITATION {"citationItems":[{"id":"ITEM-1","itemData":{"DOI":"10.1109/ARSO.2016.7736271","ISBN":"9781509040773","ISSN":"21627576","abstract":"With the rapid development of computer vision technology, target tracking systems based on image processing is widely used in various fields. Aiming at the problem of image blurring while photographing in vibration environment, this paper proposed a smart tracking method based on physical motion compensation. This method centered the target in the camera while isolating the environment vibration. It not only improved the tracking success rate but also greatly reduced the search area which improved the efficiency of the TLD algorithm.","author":[{"dropping-particle":"","family":"Chang","given":"Shuhe","non-dropping-particle":"","parse-names":false,"suffix":""},{"dropping-particle":"","family":"Zhong","given":"Yanqing","non-dropping-particle":"","parse-names":false,"suffix":""},{"dropping-particle":"","family":"Quan","given":"Zhenhua","non-dropping-particle":"","parse-names":false,"suffix":""},{"dropping-particle":"","family":"Hong","given":"Yuxiang","non-dropping-particle":"","parse-names":false,"suffix":""},{"dropping-particle":"","family":"Zeng","given":"Jinle","non-dropping-particle":"","parse-names":false,"suffix":""},{"dropping-particle":"","family":"Du","given":"Dong","non-dropping-particle":"","parse-names":false,"suffix":""}],"container-title":"Proceedings of IEEE Workshop on Advanced Robotics and its Social Impacts, ARSO","id":"ITEM-1","issued":{"date-parts":[["2016","11","4"]]},"page":"141-145","publisher":"IEEE Computer Society","title":"A real-time object tracking and image stabilization system for photographing in vibration environment using OpenTLD algorithm","type":"article-journal","volume":"2016-Novem"},"uris":["http://www.mendeley.com/documents/?uuid=206eb6df-ebd8-3522-8ae7-0e00670898d1"]}],"mendeley":{"formattedCitation":"(Chang et al., 2016)","plainTextFormattedCitation":"(Chang et al., 2016)","previouslyFormattedCitation":"(Chang et al., 2016)"},"properties":{"noteIndex":0},"schema":"https://github.com/citation-style-language/schema/raw/master/csl-citation.json"}</w:instrText>
      </w:r>
      <w:r>
        <w:fldChar w:fldCharType="separate"/>
      </w:r>
      <w:r w:rsidRPr="00D40BA6">
        <w:rPr>
          <w:noProof/>
        </w:rPr>
        <w:t>(Chang et al., 2016)</w:t>
      </w:r>
      <w:r>
        <w:fldChar w:fldCharType="end"/>
      </w:r>
      <w:r>
        <w:t xml:space="preserve"> extended the use of an IMU by utilising a TLD (Tracking,</w:t>
      </w:r>
      <w:r w:rsidR="006E5A34">
        <w:t xml:space="preserve"> </w:t>
      </w:r>
      <w:r>
        <w:t>Learning,</w:t>
      </w:r>
      <w:r w:rsidR="006E5A34">
        <w:t xml:space="preserve"> </w:t>
      </w:r>
      <w:r>
        <w:t>Detection) multi-layer classification algorithm coupled with mechanical servos to compensate for the camera movement</w:t>
      </w:r>
      <w:r w:rsidR="00B43F40">
        <w:t xml:space="preserve"> using OIS techniques</w:t>
      </w:r>
      <w:r>
        <w:t xml:space="preserve">. The main benefit of the TLD algorithm is the </w:t>
      </w:r>
      <w:r w:rsidR="00FC6DDF">
        <w:t xml:space="preserve">fuzzy logic controller </w:t>
      </w:r>
      <w:r>
        <w:t>algorithm dynamically updates the feature points. Utilising servos is only applicable if the motive movement and jostling are slow enough for the servos to compensate, and the servos have sufficient range of motion, both of which did not seem practical when implemented on a rover.</w:t>
      </w:r>
      <w:r w:rsidR="00D940A7">
        <w:t xml:space="preserve"> As discussed earlier, feature detection is a computationally expensive process for the typically limited processing resources available on a rover.</w:t>
      </w:r>
      <w:r>
        <w:br/>
      </w:r>
      <w:r w:rsidR="000D6BA2">
        <w:br/>
        <w:t xml:space="preserve">The common issue with all stabilisation systems is that a portion of the image will need to be cropped to act as a buffer for varying movement, the effects of which can be seen at </w:t>
      </w:r>
      <w:r w:rsidR="000D6BA2">
        <w:fldChar w:fldCharType="begin" w:fldLock="1"/>
      </w:r>
      <w:r w:rsidR="000D6BA2">
        <w:instrText>ADDIN CSL_CITATION {"citationItems":[{"id":"ITEM-1","itemData":{"URL":"https://www.androidauthority.com/wp-content/uploads/2020/02/Image-Stablization-GIF.gif","accessed":{"date-parts":[["2023","8","17"]]},"author":[{"dropping-particle":"","family":"Android Authority","given":"","non-dropping-particle":"","parse-names":false,"suffix":""}],"id":"ITEM-1","issued":{"date-parts":[["0"]]},"title":"Image-Stablization-GIF.gif (404×296)","type":"webpage"},"uris":["http://www.mendeley.com/documents/?uuid=4d7f5a0a-906e-3452-ab5a-da02ccc95ac8"]}],"mendeley":{"formattedCitation":"(Android Authority, n.d.-a)","plainTextFormattedCitation":"(Android Authority, n.d.-a)","previouslyFormattedCitation":"(Android Authority, n.d.-a)"},"properties":{"noteIndex":0},"schema":"https://github.com/citation-style-language/schema/raw/master/csl-citation.json"}</w:instrText>
      </w:r>
      <w:r w:rsidR="000D6BA2">
        <w:fldChar w:fldCharType="separate"/>
      </w:r>
      <w:r w:rsidR="000D6BA2" w:rsidRPr="004616F4">
        <w:rPr>
          <w:noProof/>
        </w:rPr>
        <w:t>(Android Authority, n.d.-a)</w:t>
      </w:r>
      <w:r w:rsidR="000D6BA2">
        <w:fldChar w:fldCharType="end"/>
      </w:r>
      <w:r w:rsidR="000D6BA2">
        <w:t xml:space="preserve">. If </w:t>
      </w:r>
      <w:r w:rsidR="00B43F40">
        <w:t xml:space="preserve">these effects are </w:t>
      </w:r>
      <w:r w:rsidR="000D6BA2">
        <w:t>to be avoided, further cropping of the image is required, reducing quality.</w:t>
      </w:r>
    </w:p>
    <w:p w14:paraId="10A0EE65" w14:textId="6C00442A" w:rsidR="00D940A7" w:rsidRDefault="000D6BA2" w:rsidP="00D940A7">
      <w:pPr>
        <w:pStyle w:val="BodyText"/>
      </w:pPr>
      <w:r>
        <w:t>Utilising multiple IMUs to compensate for errors in a single IMU ha</w:t>
      </w:r>
      <w:r w:rsidR="007E0926">
        <w:t>s</w:t>
      </w:r>
      <w:r>
        <w:t xml:space="preserve"> been investigated</w:t>
      </w:r>
      <w:r w:rsidR="00D940A7">
        <w:t xml:space="preserve"> </w:t>
      </w:r>
      <w:r w:rsidR="00D940A7">
        <w:fldChar w:fldCharType="begin" w:fldLock="1"/>
      </w:r>
      <w:r w:rsidR="00B50EC4">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D940A7">
        <w:fldChar w:fldCharType="separate"/>
      </w:r>
      <w:r w:rsidR="00D940A7" w:rsidRPr="00D940A7">
        <w:rPr>
          <w:noProof/>
        </w:rPr>
        <w:t>(Madgwick et al., 2013)</w:t>
      </w:r>
      <w:r w:rsidR="00D940A7">
        <w:fldChar w:fldCharType="end"/>
      </w:r>
      <w:r w:rsidR="00D940A7">
        <w:t xml:space="preserve"> but Madgwick only utilised accelerometers in the array.</w:t>
      </w:r>
      <w:r w:rsidR="00D940A7">
        <w:br/>
      </w:r>
      <w:r w:rsidR="00D940A7">
        <w:br/>
        <w:t xml:space="preserve">The neural network or artificial neural network (ANN) or multilayer perceptron (MLP) has come back into fashion in recent years due to its use in many machine learning applications. Originally designed to mimic the biological brain, these supervised machine learning models can predict an output from given inputs and are optimised for classification (discrete outputs – typically a category of some sort) and/or regression (usually continuous outputs) tasks. </w:t>
      </w:r>
      <w:r w:rsidR="00E23D9D">
        <w:br/>
      </w:r>
      <w:r w:rsidR="00E23D9D">
        <w:br/>
      </w:r>
      <w:r w:rsidR="00E23D9D">
        <w:lastRenderedPageBreak/>
        <w:t>A neural network is a collection of interconnected neurons that incrementally learn from data to capture both linear and non-linear trends to provide predictions for new situations containing even noisy and partial information.</w:t>
      </w:r>
      <w:r w:rsidR="00D940A7">
        <w:br/>
      </w:r>
      <w:r w:rsidR="00D940A7">
        <w:br/>
        <w:t xml:space="preserve">The basic unit of a neural network is the neuron. A neuron applies a weighted average function across input data and then applies a nonlinear “input/output” function as shown in Figure 2.2 </w:t>
      </w:r>
    </w:p>
    <w:p w14:paraId="08E66054" w14:textId="77777777" w:rsidR="00D940A7" w:rsidRDefault="00D940A7" w:rsidP="00D940A7">
      <w:pPr>
        <w:pStyle w:val="BodyText"/>
      </w:pPr>
      <w:r>
        <w:rPr>
          <w:noProof/>
        </w:rPr>
        <w:drawing>
          <wp:inline distT="0" distB="0" distL="0" distR="0" wp14:anchorId="4B804046" wp14:editId="122E8B6F">
            <wp:extent cx="4286250" cy="2690218"/>
            <wp:effectExtent l="0" t="0" r="0" b="0"/>
            <wp:docPr id="2028409912" name="Picture 2028409912" descr="How a neur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86778" name="Picture 7" descr="How a neuron works"/>
                    <pic:cNvPicPr/>
                  </pic:nvPicPr>
                  <pic:blipFill>
                    <a:blip r:embed="rId26">
                      <a:extLst>
                        <a:ext uri="{28A0092B-C50C-407E-A947-70E740481C1C}">
                          <a14:useLocalDpi xmlns:a14="http://schemas.microsoft.com/office/drawing/2010/main" val="0"/>
                        </a:ext>
                      </a:extLst>
                    </a:blip>
                    <a:stretch>
                      <a:fillRect/>
                    </a:stretch>
                  </pic:blipFill>
                  <pic:spPr>
                    <a:xfrm>
                      <a:off x="0" y="0"/>
                      <a:ext cx="4300644" cy="2699252"/>
                    </a:xfrm>
                    <a:prstGeom prst="rect">
                      <a:avLst/>
                    </a:prstGeom>
                  </pic:spPr>
                </pic:pic>
              </a:graphicData>
            </a:graphic>
          </wp:inline>
        </w:drawing>
      </w:r>
    </w:p>
    <w:p w14:paraId="090A1C82" w14:textId="67C0ECA5" w:rsidR="00D940A7" w:rsidRDefault="00D940A7" w:rsidP="009F0794">
      <w:pPr>
        <w:pStyle w:val="Caption"/>
      </w:pPr>
      <w:r>
        <w:t xml:space="preserve">Figure </w:t>
      </w:r>
      <w:ins w:id="75" w:author="Brett Davidson" w:date="2023-09-23T18:56:00Z">
        <w:r w:rsidR="009F0794">
          <w:fldChar w:fldCharType="begin"/>
        </w:r>
        <w:r w:rsidR="009F0794">
          <w:instrText xml:space="preserve"> STYLEREF 1 \s </w:instrText>
        </w:r>
      </w:ins>
      <w:r w:rsidR="009F0794">
        <w:fldChar w:fldCharType="separate"/>
      </w:r>
      <w:r w:rsidR="009F0794">
        <w:t>1</w:t>
      </w:r>
      <w:ins w:id="76"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77" w:author="Brett Davidson" w:date="2023-09-23T18:56:00Z">
        <w:r w:rsidR="009F0794">
          <w:t>9</w:t>
        </w:r>
        <w:r w:rsidR="009F0794">
          <w:fldChar w:fldCharType="end"/>
        </w:r>
      </w:ins>
      <w:del w:id="78"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1</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9</w:delText>
        </w:r>
        <w:r w:rsidR="00F7573E" w:rsidDel="009F0794">
          <w:fldChar w:fldCharType="end"/>
        </w:r>
      </w:del>
      <w:r>
        <w:t xml:space="preserve"> Neuron construction (the unit part of the diagram). Image from </w:t>
      </w:r>
      <w:r>
        <w:fldChar w:fldCharType="begin" w:fldLock="1"/>
      </w:r>
      <w:r>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fldChar w:fldCharType="separate"/>
      </w:r>
      <w:r w:rsidRPr="003F224D">
        <w:t>(Samarasinghe, 2006)</w:t>
      </w:r>
      <w:r>
        <w:fldChar w:fldCharType="end"/>
      </w:r>
    </w:p>
    <w:p w14:paraId="63F45E39" w14:textId="7A8D0240" w:rsidR="00D940A7" w:rsidRDefault="00D940A7" w:rsidP="00D940A7">
      <w:pPr>
        <w:pStyle w:val="BodyText"/>
      </w:pPr>
      <w:r>
        <w:br/>
        <w:t>One of the inputs is usually given a value of 1 and called a bias input. This input is used to account for output effects that are not accounted for by the other inputs.</w:t>
      </w:r>
      <w:r>
        <w:br/>
      </w:r>
      <w:r>
        <w:br/>
        <w:t>Training data is used to train a network and must consist of input values and associated correct output values. Training involves iteratively randomly changing the value of the weights until the system learns to perform the task properly (the system’s output matches the training data output).</w:t>
      </w:r>
      <w:r>
        <w:br/>
        <w:t>The differences in output between the training data and the neural network’s outputs during training (or error) is determined by either simple subtraction for simple networks or a least-squared-error approach for multilayer networks. As the least-squared-error function is parabolic, the network calculates the error gradient in a downward direction along the curve to determine an optimal solution. A process called backpropagation is used to determine the error contribution of each weight and therefore how much each weight should change in the next iteration of the learning process.</w:t>
      </w:r>
      <w:r>
        <w:br/>
        <w:t xml:space="preserve"> </w:t>
      </w:r>
      <w:r>
        <w:br/>
        <w:t>The overall function of a neural network is determined by the network structure, the connection strengths between neurons (called a weight) and what activation functions are used at each neuron.</w:t>
      </w:r>
      <w:r>
        <w:br/>
      </w:r>
      <w:r>
        <w:lastRenderedPageBreak/>
        <w:br/>
        <w:t xml:space="preserve">Some examples of the type of functions and their use is show in Figure 2.3 </w:t>
      </w:r>
      <w:r>
        <w:br/>
      </w:r>
      <w:r>
        <w:rPr>
          <w:noProof/>
        </w:rPr>
        <w:drawing>
          <wp:inline distT="0" distB="0" distL="0" distR="0" wp14:anchorId="1EA7D82D" wp14:editId="281CE854">
            <wp:extent cx="5555178" cy="8039100"/>
            <wp:effectExtent l="0" t="0" r="7620" b="0"/>
            <wp:docPr id="676759834" name="Picture 67675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4461" name="Picture 1791314461"/>
                    <pic:cNvPicPr/>
                  </pic:nvPicPr>
                  <pic:blipFill>
                    <a:blip r:embed="rId27">
                      <a:extLst>
                        <a:ext uri="{28A0092B-C50C-407E-A947-70E740481C1C}">
                          <a14:useLocalDpi xmlns:a14="http://schemas.microsoft.com/office/drawing/2010/main" val="0"/>
                        </a:ext>
                      </a:extLst>
                    </a:blip>
                    <a:stretch>
                      <a:fillRect/>
                    </a:stretch>
                  </pic:blipFill>
                  <pic:spPr>
                    <a:xfrm>
                      <a:off x="0" y="0"/>
                      <a:ext cx="5571692" cy="8062997"/>
                    </a:xfrm>
                    <a:prstGeom prst="rect">
                      <a:avLst/>
                    </a:prstGeom>
                  </pic:spPr>
                </pic:pic>
              </a:graphicData>
            </a:graphic>
          </wp:inline>
        </w:drawing>
      </w:r>
    </w:p>
    <w:p w14:paraId="30CF96FC" w14:textId="3BE0F2C0" w:rsidR="00D940A7" w:rsidRDefault="00D940A7" w:rsidP="009F0794">
      <w:pPr>
        <w:pStyle w:val="Caption"/>
      </w:pPr>
      <w:r>
        <w:lastRenderedPageBreak/>
        <w:t xml:space="preserve">Figure </w:t>
      </w:r>
      <w:ins w:id="79" w:author="Brett Davidson" w:date="2023-09-23T18:56:00Z">
        <w:r w:rsidR="009F0794">
          <w:fldChar w:fldCharType="begin"/>
        </w:r>
        <w:r w:rsidR="009F0794">
          <w:instrText xml:space="preserve"> STYLEREF 1 \s </w:instrText>
        </w:r>
      </w:ins>
      <w:r w:rsidR="009F0794">
        <w:fldChar w:fldCharType="separate"/>
      </w:r>
      <w:r w:rsidR="009F0794">
        <w:t>1</w:t>
      </w:r>
      <w:ins w:id="80"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81" w:author="Brett Davidson" w:date="2023-09-23T18:56:00Z">
        <w:r w:rsidR="009F0794">
          <w:t>10</w:t>
        </w:r>
        <w:r w:rsidR="009F0794">
          <w:fldChar w:fldCharType="end"/>
        </w:r>
      </w:ins>
      <w:del w:id="82"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1</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10</w:delText>
        </w:r>
        <w:r w:rsidR="00F7573E" w:rsidDel="009F0794">
          <w:fldChar w:fldCharType="end"/>
        </w:r>
      </w:del>
      <w:r>
        <w:t xml:space="preserve">  Example functionality of neural networks for scientific data modelling: (a) fitting models to data or regression, (b) complex classification tasks, (c) discovering clusters in data, and (d) time-series forecasting. Image from </w:t>
      </w:r>
      <w:r>
        <w:fldChar w:fldCharType="begin" w:fldLock="1"/>
      </w:r>
      <w:r>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fldChar w:fldCharType="separate"/>
      </w:r>
      <w:r w:rsidRPr="00C117A4">
        <w:t>(Samarasinghe, 2006)</w:t>
      </w:r>
      <w:r>
        <w:fldChar w:fldCharType="end"/>
      </w:r>
    </w:p>
    <w:p w14:paraId="26E01911" w14:textId="77777777" w:rsidR="00D940A7" w:rsidRDefault="00D940A7" w:rsidP="00D940A7">
      <w:pPr>
        <w:pStyle w:val="BodyText"/>
      </w:pPr>
      <w:r>
        <w:br/>
      </w:r>
      <w:r w:rsidRPr="00C117A4">
        <w:t xml:space="preserve">Examples of </w:t>
      </w:r>
      <w:r>
        <w:t>the types of network topologies and their indicative uses are shown in Figure 2.4</w:t>
      </w:r>
    </w:p>
    <w:p w14:paraId="7E2E5AA4" w14:textId="77777777" w:rsidR="00D940A7" w:rsidRDefault="00D940A7" w:rsidP="00D940A7">
      <w:pPr>
        <w:pStyle w:val="BodyText"/>
      </w:pPr>
      <w:r>
        <w:rPr>
          <w:noProof/>
        </w:rPr>
        <w:drawing>
          <wp:inline distT="0" distB="0" distL="0" distR="0" wp14:anchorId="780997E8" wp14:editId="2315A4BB">
            <wp:extent cx="4448796" cy="5620534"/>
            <wp:effectExtent l="0" t="0" r="9525" b="0"/>
            <wp:docPr id="163625886" name="Picture 16362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3869" name="Picture 2011003869"/>
                    <pic:cNvPicPr/>
                  </pic:nvPicPr>
                  <pic:blipFill>
                    <a:blip r:embed="rId28">
                      <a:extLst>
                        <a:ext uri="{28A0092B-C50C-407E-A947-70E740481C1C}">
                          <a14:useLocalDpi xmlns:a14="http://schemas.microsoft.com/office/drawing/2010/main" val="0"/>
                        </a:ext>
                      </a:extLst>
                    </a:blip>
                    <a:stretch>
                      <a:fillRect/>
                    </a:stretch>
                  </pic:blipFill>
                  <pic:spPr>
                    <a:xfrm>
                      <a:off x="0" y="0"/>
                      <a:ext cx="4448796" cy="5620534"/>
                    </a:xfrm>
                    <a:prstGeom prst="rect">
                      <a:avLst/>
                    </a:prstGeom>
                  </pic:spPr>
                </pic:pic>
              </a:graphicData>
            </a:graphic>
          </wp:inline>
        </w:drawing>
      </w:r>
    </w:p>
    <w:p w14:paraId="535851FE" w14:textId="76429F4E" w:rsidR="00D940A7" w:rsidRDefault="00D940A7" w:rsidP="009F0794">
      <w:pPr>
        <w:pStyle w:val="Caption"/>
      </w:pPr>
      <w:r>
        <w:t xml:space="preserve">Figure </w:t>
      </w:r>
      <w:ins w:id="83" w:author="Brett Davidson" w:date="2023-09-23T18:56:00Z">
        <w:r w:rsidR="009F0794">
          <w:fldChar w:fldCharType="begin"/>
        </w:r>
        <w:r w:rsidR="009F0794">
          <w:instrText xml:space="preserve"> STYLEREF 1 \s </w:instrText>
        </w:r>
      </w:ins>
      <w:r w:rsidR="009F0794">
        <w:fldChar w:fldCharType="separate"/>
      </w:r>
      <w:r w:rsidR="009F0794">
        <w:t>1</w:t>
      </w:r>
      <w:ins w:id="84"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85" w:author="Brett Davidson" w:date="2023-09-23T18:56:00Z">
        <w:r w:rsidR="009F0794">
          <w:t>11</w:t>
        </w:r>
        <w:r w:rsidR="009F0794">
          <w:fldChar w:fldCharType="end"/>
        </w:r>
      </w:ins>
      <w:del w:id="86"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1</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11</w:delText>
        </w:r>
        <w:r w:rsidR="00F7573E" w:rsidDel="009F0794">
          <w:fldChar w:fldCharType="end"/>
        </w:r>
      </w:del>
      <w:r>
        <w:t xml:space="preserve">  Some neural network topologies: (a) single-layer perceptron, (b) linear neuron, (c) multilayer perceptron, (d) competitive networks, (e) self-organising feature maps and (f) recurrent networks. Image from </w:t>
      </w:r>
      <w:r>
        <w:fldChar w:fldCharType="begin" w:fldLock="1"/>
      </w:r>
      <w:r>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fldChar w:fldCharType="separate"/>
      </w:r>
      <w:r w:rsidRPr="00A27E96">
        <w:t>(Samarasinghe, 2006)</w:t>
      </w:r>
      <w:r>
        <w:fldChar w:fldCharType="end"/>
      </w:r>
    </w:p>
    <w:p w14:paraId="7E4E6665" w14:textId="075E6446" w:rsidR="00D940A7" w:rsidRDefault="00D940A7" w:rsidP="00D940A7">
      <w:pPr>
        <w:pStyle w:val="BodyText"/>
      </w:pPr>
      <w:r>
        <w:br/>
        <w:t xml:space="preserve">Multilayer Neural Networks have an input layer, an output layer and, commonly, one or more “hidden” layers between the input and output layers. These tend to be configured as supervised learning systems where the weights of the neurons are adjusted until the difference between the </w:t>
      </w:r>
      <w:r>
        <w:lastRenderedPageBreak/>
        <w:t xml:space="preserve">correct output and the neural network output reach an acceptable level, as determined by utilising a least square error method along with determining the negative gradient of the error function. </w:t>
      </w:r>
    </w:p>
    <w:p w14:paraId="20BB2AD4" w14:textId="320DD6E1" w:rsidR="00D940A7" w:rsidRDefault="00D940A7" w:rsidP="00D940A7">
      <w:pPr>
        <w:pStyle w:val="BodyText"/>
      </w:pPr>
      <w:r>
        <w:t>Other types of neural network such as convolutional neural networks (CNN) exist which are optimised to create feature maps of data which can be used to determine shape and texture of data.</w:t>
      </w:r>
      <w:r>
        <w:br/>
        <w:t xml:space="preserve">A CNN neural network identifies features very well and is ideal for the classification of obstacles. For image stabilisation, a CNN network implementation was not </w:t>
      </w:r>
      <w:r w:rsidR="002337A6">
        <w:t xml:space="preserve">deemed to be </w:t>
      </w:r>
      <w:r>
        <w:t xml:space="preserve">necessary and a multilayer perceptron approach </w:t>
      </w:r>
      <w:r w:rsidR="002337A6">
        <w:t xml:space="preserve">will be </w:t>
      </w:r>
      <w:r>
        <w:t xml:space="preserve">selected. </w:t>
      </w:r>
    </w:p>
    <w:p w14:paraId="322BA6A1" w14:textId="4766BD7D" w:rsidR="00475427" w:rsidRDefault="00D940A7" w:rsidP="00D940A7">
      <w:pPr>
        <w:pStyle w:val="BodyText"/>
      </w:pPr>
      <w:r>
        <w:t xml:space="preserve">The types of neuron input/output functions are varied and depend on the purpose of that neuron in the neural network. </w:t>
      </w:r>
      <w:r>
        <w:br/>
        <w:t>Common functions are a threshold function where the output is mapped to either 0 or 1 for use in classifying data.</w:t>
      </w:r>
      <w:r>
        <w:br/>
        <w:t>Competitive learning models various neurons become active and the ones that receives the largest input values “win” over the others and are weighted more. Over time the model can be said to become more sensitive to types of input data that they respond best to, and over time, various neurons become specialists at particular input types. This type of model is designed for competitive situations and/or self-organising feature maps and is not applicable to this project.</w:t>
      </w:r>
      <w:r>
        <w:br/>
      </w:r>
      <w:r>
        <w:br/>
        <w:t>Supervised learning uses a sample of the input/output data as training data and uses the following three basic techniques:</w:t>
      </w:r>
      <w:r>
        <w:br/>
        <w:t>1) forced learning, which is somewhat similar to the competitive learning model</w:t>
      </w:r>
      <w:r>
        <w:br/>
        <w:t>2) Reinforcement learning, where feedback is applied to improve the responses over time.</w:t>
      </w:r>
      <w:r>
        <w:br/>
        <w:t xml:space="preserve">3) Supervised learning, where the actual error differences between input and output are used to change weight values, based on an error gradient. </w:t>
      </w:r>
      <w:r>
        <w:br/>
      </w:r>
      <w:r>
        <w:br/>
        <w:t>An epoch is defined as one pass of all training data input patterns into the network. Many epochs may be (usually are) needed across the input data until the weight optimisation process is complete.</w:t>
      </w:r>
      <w:r>
        <w:br/>
      </w:r>
      <w:r>
        <w:br/>
        <w:t>Accuracy of a neural network is defined as the percentage of patterns correctly classified for each classification over the entire dataset. Once a suitable level of accuracy has been achieved the neural network is ready for live data.</w:t>
      </w:r>
      <w:r>
        <w:br/>
        <w:t>As can be seen, neural networks are not magical and will not solve all problems. They require the practitioner to understand the datasets involved to design and configure a neural network system that will correctly classify/regress incoming data.</w:t>
      </w:r>
      <w:r>
        <w:br/>
      </w:r>
      <w:r w:rsidR="00475427">
        <w:br/>
      </w:r>
    </w:p>
    <w:p w14:paraId="5CFA867F" w14:textId="1A739992" w:rsidR="003B7727" w:rsidRDefault="00CD5CBB" w:rsidP="00475427">
      <w:pPr>
        <w:pStyle w:val="Heading2"/>
      </w:pPr>
      <w:bookmarkStart w:id="87" w:name="_Toc145842090"/>
      <w:r>
        <w:lastRenderedPageBreak/>
        <w:t xml:space="preserve">Research </w:t>
      </w:r>
      <w:r w:rsidR="003B7727">
        <w:t>Objective</w:t>
      </w:r>
      <w:bookmarkEnd w:id="87"/>
    </w:p>
    <w:p w14:paraId="6CA7D24F" w14:textId="1201775B" w:rsidR="00E52802" w:rsidRDefault="001C34AD" w:rsidP="003B7727">
      <w:pPr>
        <w:pStyle w:val="BodyText"/>
      </w:pPr>
      <w:r>
        <w:t xml:space="preserve">The primary objective of this project is to determine whether multiple </w:t>
      </w:r>
      <w:r w:rsidR="002337A6">
        <w:t>Inertial Measurement Units</w:t>
      </w:r>
      <w:r>
        <w:t xml:space="preserve"> in conjunction with a neural network can improve image stabilisation of a camera on an RC vehicle, compared with a single inertial management unit.</w:t>
      </w:r>
      <w:r>
        <w:br/>
        <w:t xml:space="preserve">A secondary objective is to determine the least number of </w:t>
      </w:r>
      <w:r w:rsidR="002337A6">
        <w:t>Inertial Measurement Units</w:t>
      </w:r>
      <w:r>
        <w:t xml:space="preserve"> required to provide a </w:t>
      </w:r>
      <w:r w:rsidR="007701F4">
        <w:t xml:space="preserve">significant measurable </w:t>
      </w:r>
      <w:r>
        <w:t>improvement.</w:t>
      </w:r>
      <w:r w:rsidR="00077AE0">
        <w:br/>
        <w:t>Another secondary objective is to evaluate if multiple IMUs give more information about the state of the vehicle than an single IMU and if this information is obtainable, can it be useful to determine applied vehicle acceleration.</w:t>
      </w:r>
    </w:p>
    <w:p w14:paraId="28990420" w14:textId="0291B353" w:rsidR="003B7727" w:rsidRDefault="001C34AD" w:rsidP="00E52802">
      <w:pPr>
        <w:pStyle w:val="Heading2"/>
      </w:pPr>
      <w:bookmarkStart w:id="88" w:name="_Toc145842091"/>
      <w:r>
        <w:t xml:space="preserve">Thesis </w:t>
      </w:r>
      <w:r w:rsidR="00E52802">
        <w:t>Outline</w:t>
      </w:r>
      <w:bookmarkEnd w:id="88"/>
    </w:p>
    <w:p w14:paraId="7CDBE245" w14:textId="17CF3750" w:rsidR="003B7727" w:rsidRPr="003B7727" w:rsidRDefault="00E52802" w:rsidP="003B7727">
      <w:pPr>
        <w:pStyle w:val="BodyText"/>
      </w:pPr>
      <w:r>
        <w:t xml:space="preserve">Chapter 1 (this chapter) provided an overview of the motivation, objective and results of the project. Chapter 2 discusses prior research that is relevant to this project, which involves the concept of a data mule, obstacle avoidance approaches, image stabilisation and neural networks. Chapter 3 describes the methods used in the project, including the approach taken and the resources and tools required. Chapter 4 presents the results of the </w:t>
      </w:r>
      <w:r w:rsidR="006E5A34">
        <w:t>project</w:t>
      </w:r>
      <w:r>
        <w:t xml:space="preserve"> and these are discussed and analysed in Chapter </w:t>
      </w:r>
      <w:r w:rsidR="00866BAC">
        <w:t>5</w:t>
      </w:r>
      <w:r>
        <w:t xml:space="preserve">. Chapter </w:t>
      </w:r>
      <w:r w:rsidR="00866BAC">
        <w:t>6</w:t>
      </w:r>
      <w:r>
        <w:t xml:space="preserve"> provides conclusions and suggests paths for further research.</w:t>
      </w:r>
      <w:r w:rsidR="00866BAC">
        <w:t xml:space="preserve"> Chapter 7 </w:t>
      </w:r>
      <w:r w:rsidR="00CD5CBB">
        <w:t xml:space="preserve">provides the code used and Chapter 8 outlines </w:t>
      </w:r>
      <w:r w:rsidR="00866BAC">
        <w:t>the references</w:t>
      </w:r>
      <w:r w:rsidR="003F6592">
        <w:t>.</w:t>
      </w:r>
    </w:p>
    <w:p w14:paraId="479CD4F7" w14:textId="7D5AF7BA" w:rsidR="00646A50" w:rsidRDefault="00646A50" w:rsidP="00792035">
      <w:pPr>
        <w:pStyle w:val="BodyText"/>
        <w:rPr>
          <w:noProof/>
        </w:rPr>
      </w:pPr>
      <w:bookmarkStart w:id="89" w:name="_Ref228692880"/>
    </w:p>
    <w:bookmarkEnd w:id="89"/>
    <w:p w14:paraId="66A2EF5B" w14:textId="4EEE6404" w:rsidR="00AB4E80" w:rsidRPr="00C0493D" w:rsidRDefault="00AB4E80" w:rsidP="00C0493D">
      <w:pPr>
        <w:pStyle w:val="Heading1"/>
      </w:pPr>
      <w:r w:rsidRPr="00C0493D">
        <w:lastRenderedPageBreak/>
        <w:br/>
      </w:r>
      <w:bookmarkStart w:id="90" w:name="_Toc145842092"/>
      <w:r w:rsidR="00EC7ED1">
        <w:t>Literature Review</w:t>
      </w:r>
      <w:bookmarkEnd w:id="90"/>
    </w:p>
    <w:p w14:paraId="4435A3D1" w14:textId="4730F670" w:rsidR="00475427" w:rsidRDefault="00B719FB" w:rsidP="00475427">
      <w:pPr>
        <w:pStyle w:val="BodyText"/>
      </w:pPr>
      <w:r>
        <w:t xml:space="preserve">This chapter reviews current literature on the application of </w:t>
      </w:r>
      <w:r w:rsidR="002337A6">
        <w:t>Inertial Measurement Units</w:t>
      </w:r>
      <w:r>
        <w:t xml:space="preserve"> (IMUs to image stabilisation problems. It outlines approaches that have been used and their benefits and drawbacks. The chapter concludes by identifying research gaps and identifying the research question(s) for this project.</w:t>
      </w:r>
      <w:r w:rsidDel="00B719FB">
        <w:t xml:space="preserve"> </w:t>
      </w:r>
    </w:p>
    <w:p w14:paraId="06E9D3D8" w14:textId="383B93D9" w:rsidR="007E6A89" w:rsidRDefault="007A2F4F" w:rsidP="00D17BAE">
      <w:pPr>
        <w:pStyle w:val="BodyText"/>
      </w:pPr>
      <w:r>
        <w:t xml:space="preserve">As mentioned in the introduction, an IMU </w:t>
      </w:r>
      <w:r w:rsidR="003A5587">
        <w:t xml:space="preserve">can be used to provide accurate positioning however using </w:t>
      </w:r>
      <w:r w:rsidR="005A0F07">
        <w:t xml:space="preserve">acceleration and magnetic data can introduce noise and </w:t>
      </w:r>
      <w:r w:rsidR="003A5587">
        <w:t xml:space="preserve">gyroscope data has inherent drift, caused by integrating the rotational data into angles of roll, pitch and yaw. </w:t>
      </w:r>
      <w:r w:rsidR="00475427">
        <w:t xml:space="preserve">Various methods have been proposed to counter this drift. </w:t>
      </w:r>
      <w:r w:rsidR="00475427">
        <w:br/>
      </w:r>
      <w:r w:rsidR="003A5587">
        <w:br/>
      </w:r>
      <w:r w:rsidR="006E5A34">
        <w:t>One</w:t>
      </w:r>
      <w:r w:rsidR="00475427">
        <w:t xml:space="preserve"> mitigating factor is to obtain a gyroscope with a low zero-rate offset value so this integration error is minimised. Gyroscope selection is critical. </w:t>
      </w:r>
      <w:r w:rsidR="00475427">
        <w:fldChar w:fldCharType="begin" w:fldLock="1"/>
      </w:r>
      <w:r w:rsidR="00475427">
        <w:instrText>ADDIN CSL_CITATION {"citationItems":[{"id":"ITEM-1","itemData":{"author":[{"dropping-particle":"","family":"Rosa","given":"Fabrizio","non-dropping-particle":"La","parse-names":false,"suffix":""},{"dropping-particle":"","family":"Celvisia Virzì","given":"Maria","non-dropping-particle":"","parse-names":false,"suffix":""},{"dropping-particle":"","family":"Bonaccorso","given":"Filippo","non-dropping-particle":"","parse-names":false,"suffix":""},{"dropping-particle":"","family":"Branciforte STMicroelectronics","given":"Marco","non-dropping-particle":"","parse-names":false,"suffix":""}],"id":"ITEM-1","issued":{"date-parts":[["0"]]},"title":"Optical Image Stabilization (OIS)","type":"report"},"uris":["http://www.mendeley.com/documents/?uuid=e63c8b26-5fd2-3a5c-946d-c88e32646140"]}],"mendeley":{"formattedCitation":"(La Rosa et al., n.d.)","plainTextFormattedCitation":"(La Rosa et al., n.d.)","previouslyFormattedCitation":"(La Rosa et al., n.d.)"},"properties":{"noteIndex":0},"schema":"https://github.com/citation-style-language/schema/raw/master/csl-citation.json"}</w:instrText>
      </w:r>
      <w:r w:rsidR="00475427">
        <w:fldChar w:fldCharType="separate"/>
      </w:r>
      <w:r w:rsidR="00475427" w:rsidRPr="00C3111D">
        <w:rPr>
          <w:noProof/>
        </w:rPr>
        <w:t>(La Rosa et al., n.d.)</w:t>
      </w:r>
      <w:r w:rsidR="00475427">
        <w:fldChar w:fldCharType="end"/>
      </w:r>
      <w:r w:rsidR="00A01C4F">
        <w:br/>
      </w:r>
      <w:r w:rsidR="00A01C4F">
        <w:br/>
      </w:r>
      <w:r w:rsidR="007E6A89">
        <w:t xml:space="preserve">To counter gyroscope drift and bias errors, accelerometer arrays have been proposed </w:t>
      </w:r>
      <w:r w:rsidR="0038371E">
        <w:fldChar w:fldCharType="begin" w:fldLock="1"/>
      </w:r>
      <w:r w:rsidR="0038371E">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38371E">
        <w:fldChar w:fldCharType="separate"/>
      </w:r>
      <w:r w:rsidR="0038371E" w:rsidRPr="0038371E">
        <w:rPr>
          <w:noProof/>
        </w:rPr>
        <w:t>(Madgwick et al., 2013)</w:t>
      </w:r>
      <w:r w:rsidR="0038371E">
        <w:fldChar w:fldCharType="end"/>
      </w:r>
      <w:r w:rsidR="007E6A89">
        <w:t xml:space="preserve"> but </w:t>
      </w:r>
      <w:r w:rsidR="0038371E">
        <w:t>t</w:t>
      </w:r>
      <w:r w:rsidR="007E6A89">
        <w:t xml:space="preserve">hese </w:t>
      </w:r>
      <w:r w:rsidR="0038371E">
        <w:t xml:space="preserve">lack </w:t>
      </w:r>
      <w:r w:rsidR="007E6A89">
        <w:t>real world testing and implementation.</w:t>
      </w:r>
      <w:r w:rsidR="007E6A89">
        <w:br/>
      </w:r>
      <w:r w:rsidR="007E6A89">
        <w:br/>
      </w:r>
      <w:r w:rsidR="00A01C4F">
        <w:t xml:space="preserve">Compensating for gyroscope errors with accelerometer (with a gravity vector) and magnetometer (with magnetic north) readings has been explored as the latter do not depend on prior state knowledge, as a gyroscope does. </w:t>
      </w:r>
      <w:r w:rsidR="00CA707E">
        <w:t xml:space="preserve"> </w:t>
      </w:r>
      <w:r w:rsidR="00A01C4F">
        <w:br/>
        <w:t>The most common algorithms for performing this fusion are complementary filters</w:t>
      </w:r>
      <w:r w:rsidR="007E6A89">
        <w:t xml:space="preserve"> </w:t>
      </w:r>
      <w:r w:rsidR="0038371E">
        <w:fldChar w:fldCharType="begin" w:fldLock="1"/>
      </w:r>
      <w:r w:rsidR="0038371E">
        <w:instrText>ADDIN CSL_CITATION {"citationItems":[{"id":"ITEM-1","itemData":{"DOI":"10.3390/S110403816","ISSN":"1424-8220","PMID":"22163824","abstract":"This paper describes a robust and simple algorithm for an attitude and heading reference system (AHRS) based on low-cost MEMS inertial and magnetic sensors. The proposed approach relies on a gain-scheduled complementary filter, augmented by an acceleration-based switching architecture to yield robust performance, even when the vehicle is subject to strong accelerations. Experimental results are provided for a road captive test during which the vehicle dynamics are in high-acceleration mode and the performance of the proposed filter is evaluated against the output from a conventional linear complementary filter.","author":[{"dropping-particle":"","family":"Yoo","given":"Tae Suk","non-dropping-particle":"","parse-names":false,"suffix":""},{"dropping-particle":"","family":"Hong","given":"Sung Kyung","non-dropping-particle":"","parse-names":false,"suffix":""},{"dropping-particle":"","family":"Yoon","given":"Hyok Min","non-dropping-particle":"","parse-names":false,"suffix":""},{"dropping-particle":"","family":"Park","given":"Sungsu","non-dropping-particle":"","parse-names":false,"suffix":""}],"container-title":"Sensors 2011, Vol. 11, Pages 3816-3830","id":"ITEM-1","issue":"4","issued":{"date-parts":[["2011","3","29"]]},"page":"3816-3830","publisher":"Molecular Diversity Preservation International","title":"Gain-Scheduled Complementary Filter Design for a MEMS Based Attitude and Heading Reference System","type":"article-journal","volume":"11"},"uris":["http://www.mendeley.com/documents/?uuid=fe7aef4b-88ee-3bf3-8c5e-b8babccafd54"]},{"id":"ITEM-2","itemData":{"DOI":"10.1109/RED-UAS.2017.8101668","ISBN":"9781538609392","abstract":"While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2017","id":"ITEM-2","issued":{"date-parts":[["2017","11","8"]]},"page":"210-215","publisher":"Institute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 Yoo et al., 2011)","plainTextFormattedCitation":"(Odelga et al., 2017; Yoo et al., 2011)","previouslyFormattedCitation":"(Odelga et al., 2017; Yoo et al., 2011)"},"properties":{"noteIndex":0},"schema":"https://github.com/citation-style-language/schema/raw/master/csl-citation.json"}</w:instrText>
      </w:r>
      <w:r w:rsidR="0038371E">
        <w:fldChar w:fldCharType="separate"/>
      </w:r>
      <w:r w:rsidR="0038371E" w:rsidRPr="0038371E">
        <w:rPr>
          <w:noProof/>
        </w:rPr>
        <w:t>(Odelga et al., 2017; Yoo et al., 2011)</w:t>
      </w:r>
      <w:r w:rsidR="0038371E">
        <w:fldChar w:fldCharType="end"/>
      </w:r>
      <w:r w:rsidR="00A01C4F">
        <w:t xml:space="preserve">, Kalman filters and optimisation filters </w:t>
      </w:r>
      <w:r w:rsidR="0038371E">
        <w:fldChar w:fldCharType="begin" w:fldLock="1"/>
      </w:r>
      <w:r w:rsidR="00ED44A5">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Descent","type":"article-journal","volume":"22"},"uris":["http://www.mendeley.com/documents/?uuid=9d26bd53-c6dd-3173-9c70-9194127331e6"]}],"mendeley":{"formattedCitation":"(Yean et al., 2018)","plainTextFormattedCitation":"(Yean et al., 2018)","previouslyFormattedCitation":"(Yean et al., 2018)"},"properties":{"noteIndex":0},"schema":"https://github.com/citation-style-language/schema/raw/master/csl-citation.json"}</w:instrText>
      </w:r>
      <w:r w:rsidR="0038371E">
        <w:fldChar w:fldCharType="separate"/>
      </w:r>
      <w:r w:rsidR="0038371E" w:rsidRPr="0038371E">
        <w:rPr>
          <w:noProof/>
        </w:rPr>
        <w:t>(Yean et al., 2018)</w:t>
      </w:r>
      <w:r w:rsidR="0038371E">
        <w:fldChar w:fldCharType="end"/>
      </w:r>
      <w:r w:rsidR="0038371E">
        <w:t>.</w:t>
      </w:r>
    </w:p>
    <w:p w14:paraId="4D313CC6" w14:textId="4E821C3B" w:rsidR="003A5587" w:rsidRDefault="007E6A89" w:rsidP="000A51C5">
      <w:pPr>
        <w:pStyle w:val="BodyText"/>
      </w:pPr>
      <w:r>
        <w:t xml:space="preserve">Complementary filters are computationally efficient and easy to implement but are subject to noisy and biased data and are susceptible to gyroscopic drift around the z axis and are thus not reliable or robust enough for regular use over time. </w:t>
      </w:r>
      <w:r w:rsidR="00ED44A5">
        <w:fldChar w:fldCharType="begin" w:fldLock="1"/>
      </w:r>
      <w:r w:rsidR="00ED44A5">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ED44A5">
        <w:fldChar w:fldCharType="separate"/>
      </w:r>
      <w:r w:rsidR="00ED44A5" w:rsidRPr="00ED44A5">
        <w:rPr>
          <w:noProof/>
        </w:rPr>
        <w:t>(Madgwick, 2010)</w:t>
      </w:r>
      <w:r w:rsidR="00ED44A5">
        <w:fldChar w:fldCharType="end"/>
      </w:r>
      <w:r>
        <w:t xml:space="preserve"> Kalman filters provide very accurate orientation </w:t>
      </w:r>
      <w:r w:rsidR="00ED44A5">
        <w:fldChar w:fldCharType="begin" w:fldLock="1"/>
      </w:r>
      <w:r w:rsidR="00ED44A5">
        <w:instrText>ADDIN CSL_CITATION {"citationItems":[{"id":"ITEM-1","itemData":{"DOI":"10.1109/TBME.2006.875664","ISSN":"00189294","PMID":"16830938","abstract":"In this paper, a quaternion based extended Kalman filter (EKF) is developed for determining the orientation of a rigid body from the outputs of a sensor which is configured as the integration of a tri-axis gyro and an aiding system mechanized using a tri-axis accelerometer and a tri-axis magnetometer. The suggested applications are for studies in the field of human movement. In the proposed EKF, the quaternion associated with the body rotation is included in the state vector together with the bias of the aiding system sensors. Moreover, in addition to the in-line procedure of sensor bias compensation, the measurement noise covariance matrix is adapted, to guard against the effects which body motion and temporary magnetic disturbance may have on the reliability of measurements of gravity and earth's magnetic field, respectively. By computer simulations and experimental validation with human hand orientation motion signals, improvements in the accuracy of orientation estimates are demonstrated for the proposed EKF, as compared with filter implementations where either the in-line calibration procedure, the adaptive mechanism for weighting the measurements of the aiding system sensors, or both are not implemented. © 2006 IEEE.","author":[{"dropping-particle":"","family":"Sabatini","given":"Angelo M.","non-dropping-particle":"","parse-names":false,"suffix":""}],"container-title":"IEEE Transactions on Biomedical Engineering","id":"ITEM-1","issue":"7","issued":{"date-parts":[["2006","7"]]},"page":"1346-1356","title":"Quaternion-based extended Kalman filter for determining orientation by inertial and magnetic sensing","type":"article-journal","volume":"53"},"uris":["http://www.mendeley.com/documents/?uuid=d657db69-f34b-35a0-8efb-3b7d679ef872"]},{"id":"ITEM-2","itemData":{"DOI":"10.1109/TAES.1975.308081","ISSN":"00189251","abstract":"A technique used in the flight control industry for estimation when combining measurements is the complementary filter. This filter is usually designed without any reference to Wiener or Kalman filters, although it is related to them. This paper, which is mainly tutorial, reviews complementary filtering and shows its relationship to Kalman and Wiener filtering. Copyright © 1975 by The Institute of Electrical and Electronics Engineers, Inc.","author":[{"dropping-particle":"","family":"Higgins","given":"Walter T.","non-dropping-particle":"","parse-names":false,"suffix":""}],"container-title":"IEEE Transactions on Aerospace and Electronic Systems","id":"ITEM-2","issue":"3","issued":{"date-parts":[["1975"]]},"page":"321-325","title":"A Comparison of Complementary and Kalman Filtering","type":"article-journal","volume":"AES-11"},"uris":["http://www.mendeley.com/documents/?uuid=668fa5c2-e575-3182-8a85-da46fbc4830d"]},{"id":"ITEM-3","itemData":{"DOI":"10.1109/IROS.2001.976367","abstract":"This paper presents an extended Kalman filter for real-time estimation of rigid body orientation using the newly developed MARG (Magnetic, Angular Rate, and Gravity) sensors. Each MARG sensor contains a three-axis magnetometer, a three-axis angular rate sensor, and a three-axis accelerometer. The filter represents rotations using quaternions rather than Euler angles, which eliminates the long-standing problem of singularities associated with attitude estimation. A process model for rigid body angular motions and angular rate measurements is defined. The process model converts angular rates into quaternion rates, which are integrated to obtain quaternions. The Gauss-Newton iteration algorithm is utilized to find the best quaternion that relates the measured accelerations and earth magnetic field in the body coordinate frame to calculated values in the earth coordinate frame. The best quaternion is used as part of the measurements for the Kalman filter. As a result of this approach, the measurement equations of the Kalman filter become linear, and the computational requirements are significantly reduced, making it possible to estimate orientation in real time. Extensive testing of the filter with synthetic data and actual sensor data proved it to be satisfactory. Test cases included the presence of large initial errors as well as high noise levels. In all cases the filter was able to converge and accurately track rotational motions.","author":[{"dropping-particle":"","family":"Marins","given":"João Luís","non-dropping-particle":"","parse-names":false,"suffix":""},{"dropping-particle":"","family":"Yun","given":"Xiaoping","non-dropping-particle":"","parse-names":false,"suffix":""},{"dropping-particle":"","family":"Bachmann","given":"Eric R.","non-dropping-particle":"","parse-names":false,"suffix":""},{"dropping-particle":"","family":"McGhee","given":"Robert B.","non-dropping-particle":"","parse-names":false,"suffix":""},{"dropping-particle":"","family":"Zyda","given":"Michael J.","non-dropping-particle":"","parse-names":false,"suffix":""}],"container-title":"IEEE International Conference on Intelligent Robots and Systems","id":"ITEM-3","issued":{"date-parts":[["2001"]]},"page":"2003-2011","title":"An extended Kalman filter for quaternion-based orientation estimation using MARG sensors","type":"article-journal","volume":"4"},"uris":["http://www.mendeley.com/documents/?uuid=65d816e4-7ac2-3f45-9860-c07c82d4faec"]}],"mendeley":{"formattedCitation":"(Higgins, 1975; Marins et al., 2001; Sabatini, 2006)","plainTextFormattedCitation":"(Higgins, 1975; Marins et al., 2001; Sabatini, 2006)","previouslyFormattedCitation":"(Higgins, 1975; Marins et al., 2001; Sabatini, 2006)"},"properties":{"noteIndex":0},"schema":"https://github.com/citation-style-language/schema/raw/master/csl-citation.json"}</w:instrText>
      </w:r>
      <w:r w:rsidR="00ED44A5">
        <w:fldChar w:fldCharType="separate"/>
      </w:r>
      <w:r w:rsidR="00ED44A5" w:rsidRPr="00ED44A5">
        <w:rPr>
          <w:noProof/>
        </w:rPr>
        <w:t>(Higgins, 1975; Marins et al., 2001; Sabatini, 2006)</w:t>
      </w:r>
      <w:r w:rsidR="00ED44A5">
        <w:fldChar w:fldCharType="end"/>
      </w:r>
      <w:r>
        <w:t xml:space="preserve"> in the presence of large noise values such as persistent acceleration however are computationally expensive and complex </w:t>
      </w:r>
      <w:r w:rsidR="00ED44A5">
        <w:fldChar w:fldCharType="begin" w:fldLock="1"/>
      </w:r>
      <w:r w:rsidR="00ED44A5">
        <w:instrText>ADDIN CSL_CITATION {"citationItems":[{"id":"ITEM-1","itemData":{"DOI":"10.1109/TMECH.2019.2892069","ISSN":"1941014X","abstract":"With the recent technological advancement in low-cost wireless inertial motion trackers, measuring three-dimensional motion for biomechanics research becomes more facile. However, the methods of acceleration modeling in off-the-shelf filters do not hold for all movements in sports activities with significant and long-lasting accelerations. This paper presents a robust algorithm for orientation tracking in the presence of large active accelerations lasting longer than the maximum time the MEMS gyroscopes can solely keep track of the body orientation. We particularly model the uncertainty of active acceleration and take it into explicit account in an extended Kalman filter based orientation estimator for applying measurement updates accurately in dynamic motions such as sports activities. The proposed tracker also estimates the magnetic disturbances by using an uncertainty model to improve the heading estimation. Benchmarking the results with the Vicon Optical as ground truth and the MTw kit with a specific filter for body motion tracking shows the robustness of our method against variations of acceleration in different types of motion. Our tracker performs orientation estimation in real time with fast convergence during acceleration shocks and low root-mean-square error, particularly when experiencing large accelerations in periodic motions.","author":[{"dropping-particle":"","family":"Yuan","given":"Qilong","non-dropping-particle":"","parse-names":false,"suffix":""},{"dropping-particle":"","family":"Asadi","given":"Ehsan","non-dropping-particle":"","parse-names":false,"suffix":""},{"dropping-particle":"","family":"Lu","given":"Qinghua","non-dropping-particle":"","parse-names":false,"suffix":""},{"dropping-particle":"","family":"Yang","given":"Guilin","non-dropping-particle":"","parse-names":false,"suffix":""},{"dropping-particle":"","family":"Chen","given":"I. Ming","non-dropping-particle":"","parse-names":false,"suffix":""}],"container-title":"IEEE/ASME Transactions on Mechatronics","id":"ITEM-1","issue":"2","issued":{"date-parts":[["2019","4","1"]]},"page":"872-882","publisher":"Institute of Electrical and Electronics Engineers Inc.","title":"Uncertainty-Based IMU Orientation Tracking Algorithm for Dynamic Motions","type":"article-journal","volume":"24"},"uris":["http://www.mendeley.com/documents/?uuid=1ebf9ac8-de36-3312-a6d6-79556ef4c47e"]}],"mendeley":{"formattedCitation":"(Yuan et al., 2019)","plainTextFormattedCitation":"(Yuan et al., 2019)","previouslyFormattedCitation":"(Yuan et al., 2019)"},"properties":{"noteIndex":0},"schema":"https://github.com/citation-style-language/schema/raw/master/csl-citation.json"}</w:instrText>
      </w:r>
      <w:r w:rsidR="00ED44A5">
        <w:fldChar w:fldCharType="separate"/>
      </w:r>
      <w:r w:rsidR="00ED44A5" w:rsidRPr="00ED44A5">
        <w:rPr>
          <w:noProof/>
        </w:rPr>
        <w:t>(Yuan et al., 2019)</w:t>
      </w:r>
      <w:r w:rsidR="00ED44A5">
        <w:fldChar w:fldCharType="end"/>
      </w:r>
      <w:r w:rsidR="00ED44A5">
        <w:t>.</w:t>
      </w:r>
      <w:r>
        <w:t xml:space="preserve"> Optimisation filters estimate a vector representing the sensor output at the current orientation and attempt to minimise the difference between predicted and measured results. [12]. Optimisation filters have acceptable accuracy with lower computational expense than Kalman filters but can suffer from unpredictable convergence </w:t>
      </w:r>
      <w:r w:rsidR="00ED44A5">
        <w:fldChar w:fldCharType="begin" w:fldLock="1"/>
      </w:r>
      <w:r w:rsidR="000A51C5">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Descent","type":"article-journal","volume":"22"},"uris":["http://www.mendeley.com/documents/?uuid=9d26bd53-c6dd-3173-9c70-9194127331e6"]},{"id":"ITEM-2","itemData":{"DOI":"10.1109/CDC.2005.1582367","ISBN":"0780395689","abstract":"This paper considers the problem of obtaining high quality attitude extraction and gyros bias estimation from typical low cost inertia! measurement units for applications in control of unmanned aerial vehicles. Two different non-linear complementary filters are proposed: Direct complementary filter and Passive non-linear complementary filter. Both filters evolve explicitly on the special orthogonal group SO(3) and can be expressed in quaternion form for easy implementation. An extension to the passive complementary filter is proposed to provide adaptive gyro bias estimation. © 2005 IEEE.","author":[{"dropping-particle":"","family":"Mahony","given":"Robert","non-dropping-particle":"","parse-names":false,"suffix":""},{"dropping-particle":"","family":"Hamel","given":"Tarek","non-dropping-particle":"","parse-names":false,"suffix":""},{"dropping-particle":"","family":"Pflimlin","given":"Jean Michel","non-dropping-particle":"","parse-names":false,"suffix":""}],"container-title":"Proceedings of the 44th IEEE Conference on Decision and Control, and the European Control Conference, CDC-ECC '05","id":"ITEM-2","issued":{"date-parts":[["2005"]]},"page":"1477-1484","title":"Complementary filter design on the special orthogonal group SO(3)","type":"article-journal","volume":"2005"},"uris":["http://www.mendeley.com/documents/?uuid=ba8d14f0-f308-37b3-869d-19beec8af0ae"]},{"id":"ITEM-3","itemData":{"DOI":"10.3390/S18010076","ISSN":"1424-8220","PMID":"29283432","abstract":"With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76","id":"ITEM-3","issue":"1","issued":{"date-parts":[["2017","12","28"]]},"page":"76","publisher":"Multidisciplinary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Mahony et al., 2005; Yean et al., 2018)","plainTextFormattedCitation":"(Fan et al., 2017; Mahony et al., 2005; Yean et al., 2018)","previouslyFormattedCitation":"(Fan et al., 2017; Mahony et al., 2005; Yean et al., 2018)"},"properties":{"noteIndex":0},"schema":"https://github.com/citation-style-language/schema/raw/master/csl-citation.json"}</w:instrText>
      </w:r>
      <w:r w:rsidR="00ED44A5">
        <w:fldChar w:fldCharType="separate"/>
      </w:r>
      <w:r w:rsidR="003E34E5" w:rsidRPr="003E34E5">
        <w:rPr>
          <w:noProof/>
        </w:rPr>
        <w:t>(Fan et al., 2017; Mahony et al., 2005; Yean et al., 2018)</w:t>
      </w:r>
      <w:r w:rsidR="00ED44A5">
        <w:fldChar w:fldCharType="end"/>
      </w:r>
      <w:r w:rsidR="00ED44A5">
        <w:t>.</w:t>
      </w:r>
      <w:r>
        <w:t xml:space="preserve"> </w:t>
      </w:r>
      <w:r>
        <w:br/>
      </w:r>
      <w:r>
        <w:br/>
      </w:r>
      <w:r w:rsidR="00475427">
        <w:lastRenderedPageBreak/>
        <w:t xml:space="preserve">A software approach proposed by Odelga et al </w:t>
      </w:r>
      <w:r w:rsidR="00475427">
        <w:fldChar w:fldCharType="begin" w:fldLock="1"/>
      </w:r>
      <w:r w:rsidR="00475427">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475427">
        <w:fldChar w:fldCharType="separate"/>
      </w:r>
      <w:r w:rsidR="00475427" w:rsidRPr="00D40BA6">
        <w:rPr>
          <w:noProof/>
        </w:rPr>
        <w:t>(Odelga et al., 2017)</w:t>
      </w:r>
      <w:r w:rsidR="00475427">
        <w:fldChar w:fldCharType="end"/>
      </w:r>
      <w:r w:rsidR="00475427">
        <w:t xml:space="preserve"> feeds both gyroscope and accelerometer data from a drone into a complementary filter, with a constant gain value, determined empirically to reduce the drift error without ignoring vehicle acceleration. The use of a complementary filter rather than the more widely implemented Kalman filter reduce</w:t>
      </w:r>
      <w:r w:rsidR="00077AE0">
        <w:t>s</w:t>
      </w:r>
      <w:r w:rsidR="00475427">
        <w:t xml:space="preserve"> processing requirements. Using this approach with a very wide-angle (“fish-eye”) lens permitted a wide viewpoint, allowing for compensation of very large movement displacements. </w:t>
      </w:r>
      <w:r w:rsidR="00475427">
        <w:br/>
        <w:t xml:space="preserve">The angles obtained were compensated for by a complementary filter with a gain factor </w:t>
      </w:r>
      <w:r w:rsidR="006E5A34">
        <w:t xml:space="preserve">constant </w:t>
      </w:r>
      <w:r w:rsidR="00475427">
        <w:t>carefully selected so that the vehicle’s own motive acceleration does not introduce errors.</w:t>
      </w:r>
      <w:r w:rsidR="00475427">
        <w:br/>
        <w:t>Odelga found that the IMU solution worked well and utilising “fish-eye” cameras with large fields of view reduced the issue of a feature disappearing between subsequent images, but introduced barrel distortion which needed to be compensated for.</w:t>
      </w:r>
      <w:r w:rsidR="00077AE0">
        <w:t xml:space="preserve"> </w:t>
      </w:r>
      <w:r w:rsidR="003742D3">
        <w:br/>
      </w:r>
      <w:r w:rsidR="00A66325">
        <w:br/>
      </w:r>
      <w:r w:rsidR="00382D74">
        <w:t xml:space="preserve">In 2011 Madgwick et al introduced a gradient-descent algorithm commonly called Madgwick’s algorithm </w:t>
      </w:r>
      <w:r w:rsidR="00382D74">
        <w:fldChar w:fldCharType="begin" w:fldLock="1"/>
      </w:r>
      <w:r w:rsidR="00382D74">
        <w:instrText>ADDIN CSL_CITATION {"citationItems":[{"id":"ITEM-1","itemData":{"DOI":"10.1109/ICORR.2011.5975346","ISBN":"9781424498628","ISSN":"19457898","PMID":"22275550","abstract":"This paper presents a novel orientation algorithm designed to support a computationally efficient, wearable inertial human motion tracking system for rehabilitation applications. It is applicable to inertial measurement units (IMUs) consisting of tri-axis gyroscopes and accelerometers, and magnetic angular rate and gravity (MARG) sensor arrays that also include tri-axis magnetometers. The MARG implementation incorporates magnetic distortion compensation. The algorithm uses a quaternion representation, allowing accelerometer and magnetometer data to be used in an analytically derived and optimised gradient descent algorithm to compute the direction of the gyroscope measurement error as a quaternion derivative. Performance has been evaluated empirically using a commercially available orientation sensor and reference measurements of orientation obtained using an optical measurement system. Performance was also benchmarked against the propriety Kalman-based algorithm of orientation sensor. Results indicate the algorithm achieves levels of accuracy matching that of the Kalman based algorithm; &lt; 0.8° static RMS error, &lt; 1.7° dynamic RMS error. The implications of the low computational load and ability to operate at small sampling rates significantly reduces the hardware and power necessary for wearable inertial movement tracking, enabling the creation of lightweight, inexpensive systems capable of functioning for extended periods of time. © 2011 IEEE.","author":[{"dropping-particle":"","family":"Madgwick","given":"Sebastian O.H.","non-dropping-particle":"","parse-names":false,"suffix":""},{"dropping-particle":"","family":"Harrison","given":"Andrew J.L.","non-dropping-particle":"","parse-names":false,"suffix":""},{"dropping-particle":"","family":"Vaidyanathan","given":"Ravi","non-dropping-particle":"","parse-names":false,"suffix":""}],"container-title":"IEEE International Conference on Rehabilitation Robotics","id":"ITEM-1","issued":{"date-parts":[["2011"]]},"page":"1-7","title":"Estimation of IMU and MARG orientation using a gradient descent algorithm","type":"article-journal"},"uris":["http://www.mendeley.com/documents/?uuid=55c48b8f-0ad1-3968-b964-335b32fed942"]}],"mendeley":{"formattedCitation":"(Madgwick et al., 2011)","plainTextFormattedCitation":"(Madgwick et al., 2011)","previouslyFormattedCitation":"(Madgwick et al., 2011)"},"properties":{"noteIndex":0},"schema":"https://github.com/citation-style-language/schema/raw/master/csl-citation.json"}</w:instrText>
      </w:r>
      <w:r w:rsidR="00382D74">
        <w:fldChar w:fldCharType="separate"/>
      </w:r>
      <w:r w:rsidR="00382D74">
        <w:rPr>
          <w:noProof/>
        </w:rPr>
        <w:t>(Madgwick et al., 2011)</w:t>
      </w:r>
      <w:r w:rsidR="00382D74">
        <w:fldChar w:fldCharType="end"/>
      </w:r>
      <w:r w:rsidR="00382D74">
        <w:t xml:space="preserve"> which is more computationally efficient than Kalman filters and is currently widely used in industry </w:t>
      </w:r>
      <w:r w:rsidR="00382D74">
        <w:fldChar w:fldCharType="begin" w:fldLock="1"/>
      </w:r>
      <w:r w:rsidR="00382D74">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76","id":"ITEM-2","issue":"1","issued":{"date-parts":[["2017","12","28"]]},"page":"76","publisher":"Multidisciplinary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Yean et al., 2018)","plainTextFormattedCitation":"(Fan et al., 2017; Yean et al., 2018)","previouslyFormattedCitation":"(Fan et al., 2017; Yean et al., 2018)"},"properties":{"noteIndex":0},"schema":"https://github.com/citation-style-language/schema/raw/master/csl-citation.json"}</w:instrText>
      </w:r>
      <w:r w:rsidR="00382D74">
        <w:fldChar w:fldCharType="separate"/>
      </w:r>
      <w:r w:rsidR="00382D74">
        <w:rPr>
          <w:noProof/>
        </w:rPr>
        <w:t>(Fan et al., 2017; Yean et al., 2018)</w:t>
      </w:r>
      <w:r w:rsidR="00382D74">
        <w:fldChar w:fldCharType="end"/>
      </w:r>
      <w:r w:rsidR="00382D74">
        <w:t xml:space="preserve"> but requires two sequential minimisation steps (first on the magnetometer and then on the accelerometer) which can lead to slow convergence, the calculations of roll and pitch are not decoupled from each other which can lead to unpredictable orientation errors and a single adjustable parameter made it difficult to combine accelerometer and gyroscope values </w:t>
      </w:r>
      <w:r w:rsidR="00382D74">
        <w:fldChar w:fldCharType="begin" w:fldLock="1"/>
      </w:r>
      <w:r w:rsidR="00382D74">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fldChar w:fldCharType="separate"/>
      </w:r>
      <w:r w:rsidR="00382D74">
        <w:rPr>
          <w:noProof/>
        </w:rPr>
        <w:t>(Fan et al., 2017)</w:t>
      </w:r>
      <w:r w:rsidR="00382D74">
        <w:fldChar w:fldCharType="end"/>
      </w:r>
      <w:r w:rsidR="00382D74">
        <w:t>.</w:t>
      </w:r>
      <w:r w:rsidR="00382D74">
        <w:br/>
      </w:r>
      <w:r w:rsidR="00382D74">
        <w:br/>
        <w:t xml:space="preserve">In 2020 Madgwick et al extended a complementary filter in quaternion form </w:t>
      </w:r>
      <w:r w:rsidR="00382D74">
        <w:fldChar w:fldCharType="begin" w:fldLock="1"/>
      </w:r>
      <w:r w:rsidR="00382D74">
        <w:instrText>ADDIN CSL_CITATION {"citationItems":[{"id":"ITEM-1","itemData":{"DOI":"10.1109/IROS.2008.4650766","ISBN":"9781424420582","abstract":"This paper considers the question of using a nonlinear complementary filter for attitude estimation of fixed-wing unmanned aerial vehicle (UAV) given only measurements from a low-cost inertial measurement unit. A nonlinear complementary filter is proposed that combines accelerometer output for low frequency attitude estimation with integrated gyrometer output for high frequency estimation. The raw accelerometer output includes a component corresponding to airframe acceleration, occurring primarily when the aircraft turns, as well as the gravitational acceleration that is required for the filter. The airframe acceleration is estimated using a simple centripetal force model (based on additional airspeed measurements), augmented by a first order dynamic model for angle-of-attack, and used to obtain estimates of the gravitational direction independent of the airplane manoeuvres. Experimental results are provided on a real-world data set and the performance of the filter is evaluated against the output from a full GPS/INS that was available for the data set. ©2008 IEEE.","author":[{"dropping-particle":"","family":"Euston","given":"Mark","non-dropping-particle":"","parse-names":false,"suffix":""},{"dropping-particle":"","family":"Coote","given":"Paul","non-dropping-particle":"","parse-names":false,"suffix":""},{"dropping-particle":"","family":"Mahony","given":"Robert","non-dropping-particle":"","parse-names":false,"suffix":""},{"dropping-particle":"","family":"Kim","given":"Jonghyuk","non-dropping-particle":"","parse-names":false,"suffix":""},{"dropping-particle":"","family":"Hamel","given":"Tarek","non-dropping-particle":"","parse-names":false,"suffix":""}],"container-title":"2008 IEEE/RSJ International Conference on Intelligent Robots and Systems, IROS","id":"ITEM-1","issued":{"date-parts":[["2008"]]},"page":"340-345","title":"A complementary filter for attitude estimation of a fixed-wing UAV","type":"article-journal"},"uris":["http://www.mendeley.com/documents/?uuid=0b22f2e1-9342-3868-836b-57618d0b54ce"]}],"mendeley":{"formattedCitation":"(Euston et al., 2008)","plainTextFormattedCitation":"(Euston et al., 2008)","previouslyFormattedCitation":"(Euston et al., 2008)"},"properties":{"noteIndex":0},"schema":"https://github.com/citation-style-language/schema/raw/master/csl-citation.json"}</w:instrText>
      </w:r>
      <w:r w:rsidR="00382D74">
        <w:fldChar w:fldCharType="separate"/>
      </w:r>
      <w:r w:rsidR="00382D74">
        <w:rPr>
          <w:noProof/>
        </w:rPr>
        <w:t>(Euston et al., 2008)</w:t>
      </w:r>
      <w:r w:rsidR="00382D74">
        <w:fldChar w:fldCharType="end"/>
      </w:r>
      <w:r w:rsidR="00382D74">
        <w:t xml:space="preserve"> based on Mahoney’s work </w:t>
      </w:r>
      <w:r w:rsidR="00382D74">
        <w:fldChar w:fldCharType="begin" w:fldLock="1"/>
      </w:r>
      <w:r w:rsidR="00382D74">
        <w:instrText>ADDIN CSL_CITATION {"citationItems":[{"id":"ITEM-1","itemData":{"DOI":"10.1109/TAC.2008.923738","ISSN":"00189286","abstract":"This paper considers the problem of obtaining good attitude estimates from measurements obtained from typical low cost inertial measurement units. The outputs of such systems are characterized by high noise levels and time varying additive biases. We formulate the filtering problem as deterministic observer kinematics posed directly on the special orthogonal group SO(3) driven by reconstructed attitude and angular velocity measurements. Lyapunov analysis results for the proposed observers are derived that ensure almost global stability of the observer error. The approach taken leads to an observer that we term the direct complementary filter. By exploiting the geometry of the special orthogonal group a related observer, termed the passive complementary filter, is derived that decouples the gyro measurements from the reconstructed attitude in the observer inputs. Both the direct and passive filters can be extended to estimate gyro bias online. The passive filter is further developed to provide a formulation in terms of the measurement error that avoids any algebraic reconstruction of the attitude. This leads to an observer on SO(3), termed the explicit complementary filter, that requires only accelerometer and gyro outputs; is suitable for implementation on embedded hardware; and provides good attitude estimates as well as estimating the gyro biases online. The performance of the observers are demonstrated with a set of experiments performed on a robotic test-bed and a radio controlled unmanned aerial vehicle. © 2008 IEEE.","author":[{"dropping-particle":"","family":"Mahony","given":"Robert","non-dropping-particle":"","parse-names":false,"suffix":""},{"dropping-particle":"","family":"Hamel","given":"Tarek","non-dropping-particle":"","parse-names":false,"suffix":""},{"dropping-particle":"","family":"Pflimlin","given":"Jean Michel","non-dropping-particle":"","parse-names":false,"suffix":""}],"container-title":"IEEE Transactions on Automatic Control","id":"ITEM-1","issue":"5","issued":{"date-parts":[["2008"]]},"page":"1203-1218","title":"Nonlinear complementary filters on the special orthogonal group","type":"article-journal","volume":"53"},"uris":["http://www.mendeley.com/documents/?uuid=a3d42556-3a80-314f-8ee2-b26fc0359c67"]}],"mendeley":{"formattedCitation":"(Mahony et al., 2008)","plainTextFormattedCitation":"(Mahony et al., 2008)","previouslyFormattedCitation":"(Mahony et al., 2008)"},"properties":{"noteIndex":0},"schema":"https://github.com/citation-style-language/schema/raw/master/csl-citation.json"}</w:instrText>
      </w:r>
      <w:r w:rsidR="00382D74">
        <w:fldChar w:fldCharType="separate"/>
      </w:r>
      <w:r w:rsidR="00382D74">
        <w:rPr>
          <w:noProof/>
        </w:rPr>
        <w:t>(Mahony et al., 2008)</w:t>
      </w:r>
      <w:r w:rsidR="00382D74">
        <w:fldChar w:fldCharType="end"/>
      </w:r>
      <w:r w:rsidR="00382D74">
        <w:t xml:space="preserve"> to increase robustness against noise while maintaining low computation cost and predictable convergence efficiency </w:t>
      </w:r>
      <w:r w:rsidR="00382D74">
        <w:fldChar w:fldCharType="begin" w:fldLock="1"/>
      </w:r>
      <w:r w:rsidR="00382D74">
        <w:instrText>ADDIN CSL_CITATION {"citationItems":[{"id":"ITEM-1","itemData":{"abstract":"Inertial sensing suites now permeate all forms of smart automation, yet a plateau exists in the real-world derivation of global orientation. Magnetic field fluctuations and inefficient sensor fusion still inhibit deployment. In this article, we introduce a new algorithm, an extended complementary filter (ECF), to derive 3-D rigid body orientation from inertial sensing suites addressing these challenges. The ECF combines computational efficiency of classic complementary filters with improved accuracy compared to popular optimization filters. We present a complete formulation of the algorithm, including an extension to address the challenge of orientation accuracy in the presence of fluctuating magnetic fields. Performance is tested under a variety of conditions and benchmarked against the commonly used gradient decent inertial sensor fusion algorithm. Results demonstrate improved efficiency, with the ECF achieving convergence 30% faster than standard alternatives. We further demonstrate an improved robustness to sources of magnetic interference in pitch and roll and to fast changes of orientation in the yaw direction. The ECF has been implemented at the core of a wearable rehabilitation system tracking movement of stroke patients for home telehealth. The ECF and accompanying magnetic disturbance rejection algorithm enables previously unachievable real-time patient movement feedback in the form of a full virtual human (avatar), even in the presence of magnetic disturbance. Algorithm efficiency and accuracy have also spawned an entire commercial product line released by the company x-io. We believe the ECF and accompanying magnetic disturbance routines are key enablers for future widespread use of wearable systems with the capacity for global orientation tracking.","author":[{"dropping-particle":"","family":"Madgwick","given":"Sebastian O. H.","non-dropping-particle":"","parse-names":false,"suffix":""},{"dropping-particle":"","family":"Wilson","given":"Samuel","non-dropping-particle":"","parse-names":false,"suffix":""},{"dropping-particle":"","family":"Turk","given":"Ruth","non-dropping-particle":"","parse-names":false,"suffix":""},{"dropping-particle":"","family":"Burridge","given":"Jane","non-dropping-particle":"","parse-names":false,"suffix":""},{"dropping-particle":"","family":"Kapatos","given":"Christos","non-dropping-particle":"","parse-names":false,"suffix":""},{"dropping-particle":"","family":"Vaidyanathan","given":"Ravi","non-dropping-particle":"","parse-names":false,"suffix":""}],"container-title":"IEEE/ASME TRANSACTIONS ON MECHATRONICS","id":"ITEM-1","issue":"4","issued":{"date-parts":[["2020"]]},"page":"2054-2064","title":"An Extended Complementary Filter for Full-Body MARG Orientation Estimation","type":"article-journal","volume":"25"},"uris":["http://www.mendeley.com/documents/?uuid=a4d1f896-2239-3a75-9f37-8386ebbb55ff"]}],"mendeley":{"formattedCitation":"(Madgwick et al., 2020)","plainTextFormattedCitation":"(Madgwick et al., 2020)","previouslyFormattedCitation":"(Madgwick et al., 2020)"},"properties":{"noteIndex":0},"schema":"https://github.com/citation-style-language/schema/raw/master/csl-citation.json"}</w:instrText>
      </w:r>
      <w:r w:rsidR="00382D74">
        <w:fldChar w:fldCharType="separate"/>
      </w:r>
      <w:r w:rsidR="00382D74">
        <w:rPr>
          <w:noProof/>
        </w:rPr>
        <w:t>(Madgwick et al., 2020)</w:t>
      </w:r>
      <w:r w:rsidR="00382D74">
        <w:fldChar w:fldCharType="end"/>
      </w:r>
      <w:r w:rsidR="00382D74">
        <w:t xml:space="preserve"> and made this algorithm open source. </w:t>
      </w:r>
      <w:r w:rsidR="00382D74">
        <w:fldChar w:fldCharType="begin" w:fldLock="1"/>
      </w:r>
      <w:r w:rsidR="00382D74">
        <w:instrText>ADDIN CSL_CITATION {"citationItems":[{"id":"ITEM-1","itemData":{"URL":"https://github.com/xioTechnologies/Fusion","accessed":{"date-parts":[["2023","8","19"]]},"author":[{"dropping-particle":"","family":"X-IO","given":"","non-dropping-particle":"","parse-names":false,"suffix":""}],"id":"ITEM-1","issued":{"date-parts":[["2008"]]},"title":"GitHub - xioTechnologies/Fusion","type":"webpage"},"uris":["http://www.mendeley.com/documents/?uuid=315d9370-c468-37f8-819e-222234496d31"]}],"mendeley":{"formattedCitation":"(X-IO, 2008)","plainTextFormattedCitation":"(X-IO, 2008)","previouslyFormattedCitation":"(X-IO, 2008)"},"properties":{"noteIndex":0},"schema":"https://github.com/citation-style-language/schema/raw/master/csl-citation.json"}</w:instrText>
      </w:r>
      <w:r w:rsidR="00382D74">
        <w:fldChar w:fldCharType="separate"/>
      </w:r>
      <w:r w:rsidR="00382D74">
        <w:rPr>
          <w:noProof/>
        </w:rPr>
        <w:t>(X-IO, 2008)</w:t>
      </w:r>
      <w:r w:rsidR="00382D74">
        <w:fldChar w:fldCharType="end"/>
      </w:r>
      <w:r w:rsidR="00382D74">
        <w:t>. It decouples roll and pitch data and varies the gain factor from a high value at initialisation to a lower running value to improve initialisation time.</w:t>
      </w:r>
      <w:r w:rsidR="00382D74">
        <w:br/>
        <w:t>There are two variants of this algorithm, one in which magnetometer information is combined (IECF) and the other with only accelerometer and gyroscope values included (IECF</w:t>
      </w:r>
      <w:r w:rsidR="00382D74">
        <w:rPr>
          <w:vertAlign w:val="subscript"/>
        </w:rPr>
        <w:t>6</w:t>
      </w:r>
      <w:r w:rsidR="00382D74">
        <w:t>). Fan found that when magnetic disturbances were present, the IECF</w:t>
      </w:r>
      <w:r w:rsidR="00382D74">
        <w:rPr>
          <w:vertAlign w:val="subscript"/>
        </w:rPr>
        <w:t>6</w:t>
      </w:r>
      <w:r w:rsidR="00382D74">
        <w:t xml:space="preserve"> algorithm performed better. Fan also outlined that including magnetometer data was important to provide a single point of reference when using multiple IMU units. </w:t>
      </w:r>
      <w:r w:rsidR="00382D74">
        <w:fldChar w:fldCharType="begin" w:fldLock="1"/>
      </w:r>
      <w:r w:rsidR="00D940A7">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fldChar w:fldCharType="separate"/>
      </w:r>
      <w:r w:rsidR="00382D74">
        <w:rPr>
          <w:noProof/>
        </w:rPr>
        <w:t>(Fan et al., 2017)</w:t>
      </w:r>
      <w:r w:rsidR="00382D74">
        <w:fldChar w:fldCharType="end"/>
      </w:r>
      <w:r w:rsidR="00382D74">
        <w:t xml:space="preserve"> Yean’s approach of using a complementary filter to counter gyroscope drift, combined with a Kalman filter / gradient descent algorithm worked well for slow and controlled ranges of motion, and so, is not suited for a bouncing vehicle.</w:t>
      </w:r>
      <w:r w:rsidR="00382D74">
        <w:br/>
      </w:r>
      <w:r w:rsidR="00382D74">
        <w:br/>
        <w:t>Madgwicks IECF</w:t>
      </w:r>
      <w:r w:rsidR="005A0F07">
        <w:rPr>
          <w:vertAlign w:val="subscript"/>
        </w:rPr>
        <w:t>6</w:t>
      </w:r>
      <w:r w:rsidR="00382D74">
        <w:t xml:space="preserve"> algorithm will be used as the control factor in this project. </w:t>
      </w:r>
      <w:r w:rsidR="00BF2695">
        <w:t xml:space="preserve">This </w:t>
      </w:r>
      <w:r w:rsidR="00AA0D6E">
        <w:t xml:space="preserve">filter </w:t>
      </w:r>
      <w:r w:rsidR="00BF2695">
        <w:t>algorithm uses quaternion representations of angles internally to avoid the singularities caused by angles approaching π/2 radians.</w:t>
      </w:r>
      <w:r w:rsidR="00AA0D6E">
        <w:t xml:space="preserve"> A single beta weighted-gain value acts as a fusion factor in a </w:t>
      </w:r>
      <w:r w:rsidR="00AA0D6E">
        <w:lastRenderedPageBreak/>
        <w:t>complementary filter, feeding accelerometer data into the gyroscope data to compensate for gyroscope drift. A gradient-descent algorithm enables performance at low sampling rates</w:t>
      </w:r>
      <w:r w:rsidR="00C84630">
        <w:t xml:space="preserve"> but, internally, the lowest sampling rate is recommended to be 10 Hz.</w:t>
      </w:r>
      <w:r w:rsidR="00382D74">
        <w:br/>
      </w:r>
      <w:r w:rsidR="00AA0D6E">
        <w:br/>
        <w:t xml:space="preserve">The standard Matlab imufilter will be used as a comparison with the Madgwick results. </w:t>
      </w:r>
      <w:r w:rsidR="00AA0D6E">
        <w:br/>
      </w:r>
      <w:r w:rsidR="00382D74">
        <w:t xml:space="preserve">Multiple IMU solutions have been proposed before (see above) but none have suggested using a neural network to dynamically compensate for magnetometer and other errors across multiple IMUs. </w:t>
      </w:r>
      <w:r w:rsidR="005A0F07">
        <w:t>The concept of a neural network has been covered in the introduction.</w:t>
      </w:r>
      <w:r w:rsidR="005602E4">
        <w:br/>
      </w:r>
      <w:r w:rsidR="005602E4">
        <w:br/>
        <w:t xml:space="preserve">Using a </w:t>
      </w:r>
      <w:r w:rsidR="005A0F07">
        <w:t xml:space="preserve">trained </w:t>
      </w:r>
      <w:r w:rsidR="005602E4">
        <w:t>back-propagating neural network with multiple IMUs should effectively compensate for drift and other errors present in a single IMU implementation and that is the model implemented in this project</w:t>
      </w:r>
      <w:r w:rsidR="005A0F07">
        <w:t>. Due to the computation requirements of a neural network, it makes most sense to apply this directly to sensor readings, rather than complementing Madgwicks algorithm, as the neural network should be able to determine the relationships.</w:t>
      </w:r>
    </w:p>
    <w:p w14:paraId="4E8BEA1A" w14:textId="1F636FCD" w:rsidR="000A51C5" w:rsidRDefault="000A51C5" w:rsidP="00382D74">
      <w:pPr>
        <w:pStyle w:val="BodyText"/>
      </w:pPr>
    </w:p>
    <w:p w14:paraId="27D4DBA5" w14:textId="3BC31F23" w:rsidR="00C612B7" w:rsidRDefault="00AF3668" w:rsidP="00934A2D">
      <w:pPr>
        <w:pStyle w:val="BodyText"/>
      </w:pPr>
      <w:r>
        <w:br/>
      </w:r>
    </w:p>
    <w:p w14:paraId="5590A06E" w14:textId="29471A9E" w:rsidR="00F826EB" w:rsidRDefault="00335887" w:rsidP="00382D74">
      <w:pPr>
        <w:pStyle w:val="Heading1"/>
      </w:pPr>
      <w:r>
        <w:lastRenderedPageBreak/>
        <w:br/>
      </w:r>
      <w:bookmarkStart w:id="91" w:name="_Toc145842093"/>
      <w:r w:rsidR="00EC7ED1">
        <w:t>Method</w:t>
      </w:r>
      <w:bookmarkEnd w:id="91"/>
    </w:p>
    <w:p w14:paraId="1D75B64E" w14:textId="0001D75F" w:rsidR="004E5A29" w:rsidRPr="00AF5883" w:rsidRDefault="00382D74" w:rsidP="004E5A29">
      <w:pPr>
        <w:pStyle w:val="BodyText"/>
        <w:rPr>
          <w:rStyle w:val="Heading2Char"/>
        </w:rPr>
      </w:pPr>
      <w:r>
        <w:t xml:space="preserve">In this chapter, the project methodology is outlined. The theory behind the system design is presented first with the implementation details following.  </w:t>
      </w:r>
      <w:r w:rsidR="009517EE">
        <w:t>All angles used are expressed in radians.</w:t>
      </w:r>
      <w:r w:rsidR="00B90A6E">
        <w:br/>
      </w:r>
      <w:r w:rsidR="004E5A29">
        <w:br/>
      </w:r>
      <w:r w:rsidR="00BA4D72">
        <w:rPr>
          <w:rStyle w:val="Heading2Char"/>
        </w:rPr>
        <w:t xml:space="preserve">3.1 </w:t>
      </w:r>
      <w:r w:rsidR="004E5A29" w:rsidRPr="00BA4D72">
        <w:rPr>
          <w:rStyle w:val="Heading2Char"/>
        </w:rPr>
        <w:t>System Design</w:t>
      </w:r>
    </w:p>
    <w:p w14:paraId="5178EAAB" w14:textId="5A1893A8" w:rsidR="002E07DE" w:rsidRDefault="002E07DE" w:rsidP="00382D74">
      <w:pPr>
        <w:pStyle w:val="BodyText"/>
      </w:pPr>
      <w:r>
        <w:t xml:space="preserve">The overall method employed is to capture simultaneous video and imu data at various states of motion and then analyse this data in Matlab to ascertain if </w:t>
      </w:r>
      <w:r w:rsidR="002E0C18">
        <w:t xml:space="preserve">using a neural network with </w:t>
      </w:r>
      <w:r>
        <w:t>multiple imus offer any improvement in video stability processing compared to a single imu</w:t>
      </w:r>
      <w:r w:rsidR="002E0C18">
        <w:t xml:space="preserve"> u</w:t>
      </w:r>
      <w:r w:rsidR="00BA4D72">
        <w:t>s</w:t>
      </w:r>
      <w:r w:rsidR="002E0C18">
        <w:t>ing the</w:t>
      </w:r>
      <w:r w:rsidR="002810EF">
        <w:t xml:space="preserve"> </w:t>
      </w:r>
      <w:r w:rsidR="002E0C18">
        <w:t xml:space="preserve">Madgwick </w:t>
      </w:r>
      <w:r w:rsidR="002810EF">
        <w:t>IECF</w:t>
      </w:r>
      <w:r w:rsidR="002810EF" w:rsidRPr="00804241">
        <w:rPr>
          <w:vertAlign w:val="subscript"/>
        </w:rPr>
        <w:t>6</w:t>
      </w:r>
      <w:r w:rsidR="002810EF">
        <w:t xml:space="preserve"> </w:t>
      </w:r>
      <w:r w:rsidR="002E0C18">
        <w:t>algorithm</w:t>
      </w:r>
      <w:r>
        <w:t>.</w:t>
      </w:r>
    </w:p>
    <w:p w14:paraId="15A6B3EC" w14:textId="2DE4C194" w:rsidR="002E07DE" w:rsidRDefault="005A0F07" w:rsidP="00382D74">
      <w:pPr>
        <w:pStyle w:val="BodyText"/>
      </w:pPr>
      <w:r>
        <w:t xml:space="preserve">A base control system </w:t>
      </w:r>
      <w:r w:rsidR="004E5A29">
        <w:t xml:space="preserve">utilising the Madgwick </w:t>
      </w:r>
      <w:r w:rsidR="002810EF">
        <w:t>IECF</w:t>
      </w:r>
      <w:r w:rsidR="002810EF" w:rsidRPr="00804241">
        <w:rPr>
          <w:vertAlign w:val="subscript"/>
        </w:rPr>
        <w:t>6</w:t>
      </w:r>
      <w:r w:rsidR="002810EF">
        <w:t xml:space="preserve"> </w:t>
      </w:r>
      <w:r w:rsidR="004E5A29">
        <w:t xml:space="preserve">algorithm </w:t>
      </w:r>
      <w:r w:rsidR="002E07DE">
        <w:t xml:space="preserve">is </w:t>
      </w:r>
      <w:r w:rsidR="004E5A29">
        <w:t>fed live IMU data to ascertain a control for the experiment.</w:t>
      </w:r>
      <w:r w:rsidR="002676DB">
        <w:t xml:space="preserve"> The gyroscope is set to a range of 0dps-250</w:t>
      </w:r>
      <w:r w:rsidR="00260F5B">
        <w:t>r</w:t>
      </w:r>
      <w:r w:rsidR="002676DB">
        <w:t>ps and the accelerometer is set to a range of 0g to 2g.</w:t>
      </w:r>
      <w:r w:rsidR="002E07DE">
        <w:t xml:space="preserve"> The accelerometer values are normalised to the gyroscope values</w:t>
      </w:r>
      <w:r w:rsidR="009517EE">
        <w:t>.</w:t>
      </w:r>
      <w:r w:rsidR="002E07DE">
        <w:t xml:space="preserve"> </w:t>
      </w:r>
      <w:r w:rsidR="00BA4D72">
        <w:t xml:space="preserve">Different </w:t>
      </w:r>
      <w:r w:rsidR="004E5A29">
        <w:t>neural network topologies will be developed and trained on a subset of this same data and then fed the full dataset to determine which, if any, neural network topology offers any significant improvement over the Madgwick algorithm process.</w:t>
      </w:r>
      <w:r w:rsidR="004E5A29">
        <w:br/>
      </w:r>
      <w:r w:rsidR="00B90A6E">
        <w:br/>
      </w:r>
      <w:r>
        <w:t xml:space="preserve">The matrix translation step of adjusting the video </w:t>
      </w:r>
      <w:r w:rsidR="004E5A29">
        <w:t xml:space="preserve">with the resulting roll and pitch angles </w:t>
      </w:r>
      <w:r>
        <w:t>is a known process</w:t>
      </w:r>
      <w:r w:rsidR="004E5A29">
        <w:t xml:space="preserve"> and, a</w:t>
      </w:r>
      <w:r>
        <w:t xml:space="preserve">s such, </w:t>
      </w:r>
      <w:r w:rsidR="004E5A29">
        <w:t xml:space="preserve">will be ignored </w:t>
      </w:r>
      <w:r>
        <w:t>in this project.</w:t>
      </w:r>
    </w:p>
    <w:p w14:paraId="5231D057" w14:textId="2C70F4B6" w:rsidR="00650413" w:rsidRDefault="00BA4D72" w:rsidP="00650413">
      <w:pPr>
        <w:pStyle w:val="BodyText"/>
      </w:pPr>
      <w:bookmarkStart w:id="92" w:name="_Toc145842094"/>
      <w:r>
        <w:rPr>
          <w:rStyle w:val="Heading2Char"/>
        </w:rPr>
        <w:t xml:space="preserve">3.2 </w:t>
      </w:r>
      <w:r w:rsidR="002E07DE" w:rsidRPr="00804241">
        <w:rPr>
          <w:rStyle w:val="Heading2Char"/>
        </w:rPr>
        <w:t>Method Employed</w:t>
      </w:r>
      <w:bookmarkEnd w:id="92"/>
      <w:r w:rsidR="005A0F07">
        <w:br/>
      </w:r>
      <w:r w:rsidR="00B90A6E">
        <w:br/>
      </w:r>
      <w:r w:rsidR="002E0C18">
        <w:t>The imu</w:t>
      </w:r>
      <w:r>
        <w:t>’</w:t>
      </w:r>
      <w:r w:rsidR="002E0C18">
        <w:t xml:space="preserve">s gyroscopes and accelerometers </w:t>
      </w:r>
      <w:r w:rsidR="009517EE">
        <w:t xml:space="preserve">will be </w:t>
      </w:r>
      <w:r w:rsidR="002E0C18">
        <w:t>calibrated</w:t>
      </w:r>
      <w:r w:rsidR="009517EE">
        <w:t xml:space="preserve"> using static measurements at various positions of 1.5808 radians on all axes, using recorded gravity as a control measurement. </w:t>
      </w:r>
      <w:r w:rsidR="002E0C18">
        <w:t xml:space="preserve"> </w:t>
      </w:r>
      <w:r w:rsidR="009517EE">
        <w:t xml:space="preserve">The robot data arm is to be calibrated with a 1.5m long spirit level. A </w:t>
      </w:r>
      <w:r w:rsidR="002E0C18">
        <w:t xml:space="preserve">python script </w:t>
      </w:r>
      <w:r w:rsidR="009517EE">
        <w:t xml:space="preserve">is then used on the Raspberry Pi to capture imu data and a separate python script is run on a network-attached laptop to capture robot arm data. These two datasets </w:t>
      </w:r>
      <w:r w:rsidR="002E0C18">
        <w:t xml:space="preserve">are </w:t>
      </w:r>
      <w:r w:rsidR="009517EE">
        <w:t xml:space="preserve">to be </w:t>
      </w:r>
      <w:r w:rsidR="002E0C18">
        <w:t>manually synchronised.</w:t>
      </w:r>
      <w:r w:rsidR="009517EE">
        <w:t xml:space="preserve"> Madgwick and Kalman filters (and, where appropriate,  a Neural Network) are to be applied to the synchronised data. The results of these filters is to be compared and evaluated to determine the best performing system. As the neural network will have 30 inputs and the Madgwick and Kalman filters only support input data from a single imu, the Madgwick and Kalman filter results will be averaged, to </w:t>
      </w:r>
      <w:r w:rsidR="00650413">
        <w:t>more closely align the resolution of the data.</w:t>
      </w:r>
      <w:r w:rsidR="009517EE">
        <w:t xml:space="preserve"> </w:t>
      </w:r>
      <w:r w:rsidR="002E0C18">
        <w:t xml:space="preserve">  </w:t>
      </w:r>
      <w:r w:rsidR="00382D74">
        <w:t xml:space="preserve">The contents of these scripts can be found in </w:t>
      </w:r>
      <w:r w:rsidR="009517EE">
        <w:t xml:space="preserve">the github location mentioned in </w:t>
      </w:r>
      <w:r w:rsidR="00382D74">
        <w:t>Appendix A.</w:t>
      </w:r>
      <w:r w:rsidR="00CD5CBB">
        <w:br/>
      </w:r>
      <w:r w:rsidR="00650413">
        <w:lastRenderedPageBreak/>
        <w:t>The filters (and Neural network model) are to be applied to a predetermined set of movements.</w:t>
      </w:r>
      <w:r w:rsidR="00650413">
        <w:br/>
      </w:r>
      <w:r w:rsidR="00650413">
        <w:t>Details of each movement pattern are given in Table 3.1</w:t>
      </w:r>
      <w:r w:rsidR="00650413">
        <w:t xml:space="preserve"> but are categorised as follows:</w:t>
      </w:r>
    </w:p>
    <w:p w14:paraId="6B2B0AA9" w14:textId="77777777" w:rsidR="00650413" w:rsidRDefault="00650413" w:rsidP="00650413">
      <w:pPr>
        <w:pStyle w:val="BodyText"/>
        <w:numPr>
          <w:ilvl w:val="0"/>
          <w:numId w:val="13"/>
        </w:numPr>
      </w:pPr>
      <w:r>
        <w:t>Stationary vehicle</w:t>
      </w:r>
    </w:p>
    <w:p w14:paraId="1A079E90" w14:textId="7234B5B0" w:rsidR="00650413" w:rsidRDefault="00650413" w:rsidP="00650413">
      <w:pPr>
        <w:pStyle w:val="BodyText"/>
        <w:numPr>
          <w:ilvl w:val="0"/>
          <w:numId w:val="13"/>
        </w:numPr>
      </w:pPr>
      <w:r>
        <w:t>Rolling motion of vehicle</w:t>
      </w:r>
    </w:p>
    <w:p w14:paraId="1B99EC56" w14:textId="0471EF69" w:rsidR="00650413" w:rsidRDefault="00650413" w:rsidP="00650413">
      <w:pPr>
        <w:pStyle w:val="BodyText"/>
        <w:numPr>
          <w:ilvl w:val="0"/>
          <w:numId w:val="13"/>
        </w:numPr>
      </w:pPr>
      <w:r>
        <w:t>Pitching motion of vehicle.</w:t>
      </w:r>
    </w:p>
    <w:p w14:paraId="3B2D300F" w14:textId="68C163F7" w:rsidR="00650413" w:rsidRDefault="00650413" w:rsidP="00650413">
      <w:pPr>
        <w:pStyle w:val="BodyText"/>
        <w:numPr>
          <w:ilvl w:val="0"/>
          <w:numId w:val="13"/>
        </w:numPr>
      </w:pPr>
      <w:r>
        <w:t>Varied Combination of both pitching and rolling movements</w:t>
      </w:r>
    </w:p>
    <w:p w14:paraId="10CD225A" w14:textId="7907012B" w:rsidR="00A411E4" w:rsidRDefault="00650413" w:rsidP="00382D74">
      <w:pPr>
        <w:pStyle w:val="BodyText"/>
      </w:pPr>
      <w:r>
        <w:t>Training of the neural network will use the rolling, pitching and varying datasets. Once trained, the neural network model will be verified by using a combination of varied movements that are not in the trained dataset.</w:t>
      </w:r>
    </w:p>
    <w:p w14:paraId="5D203377" w14:textId="77777777" w:rsidR="003D4F3A" w:rsidRPr="003D4F3A" w:rsidRDefault="003D4F3A" w:rsidP="00B719FB">
      <w:pPr>
        <w:pStyle w:val="BodyText"/>
      </w:pPr>
    </w:p>
    <w:p w14:paraId="28C78915" w14:textId="3A16F39F" w:rsidR="00F826EB" w:rsidRDefault="00F826EB" w:rsidP="00F826EB">
      <w:pPr>
        <w:pStyle w:val="Heading2"/>
      </w:pPr>
      <w:bookmarkStart w:id="93" w:name="_Toc145842095"/>
      <w:r>
        <w:t>Equipment utilised</w:t>
      </w:r>
      <w:bookmarkEnd w:id="93"/>
    </w:p>
    <w:p w14:paraId="31C44B79" w14:textId="16E0D523" w:rsidR="00B303CE" w:rsidRDefault="006911EF" w:rsidP="00B303CE">
      <w:pPr>
        <w:pStyle w:val="BodyText"/>
        <w:rPr>
          <w:noProof/>
        </w:rPr>
      </w:pPr>
      <w:r>
        <w:rPr>
          <w:noProof/>
        </w:rPr>
        <w:t>The data capture aspect of t</w:t>
      </w:r>
      <w:r w:rsidR="00F96CCC">
        <w:rPr>
          <w:noProof/>
        </w:rPr>
        <w:t xml:space="preserve">his project is implemented </w:t>
      </w:r>
      <w:r>
        <w:rPr>
          <w:noProof/>
        </w:rPr>
        <w:t xml:space="preserve">on a Raspberry Pi4b with 4Gb of RAM </w:t>
      </w:r>
      <w:r>
        <w:rPr>
          <w:noProof/>
        </w:rPr>
        <w:fldChar w:fldCharType="begin" w:fldLock="1"/>
      </w:r>
      <w:r>
        <w:rPr>
          <w:noProof/>
        </w:rPr>
        <w:instrText>ADDIN CSL_CITATION {"citationItems":[{"id":"ITEM-1","itemData":{"URL":"https://www.raspberrypi.com/products/raspberry-pi-4-model-b/?variant=raspberry-pi-4-model-b-4gb","accessed":{"date-parts":[["2023","8","12"]]},"author":[{"dropping-particle":"","family":"Raspberry","given":"","non-dropping-particle":"","parse-names":false,"suffix":""}],"id":"ITEM-1","issued":{"date-parts":[["0"]]},"title":"Buy a Raspberry Pi 4 Model B – Raspberry Pi","type":"webpage"},"uris":["http://www.mendeley.com/documents/?uuid=7d5e9111-b3d3-388e-9da8-5705f8bbb08c"]}],"mendeley":{"formattedCitation":"(Raspberry, n.d.)","plainTextFormattedCitation":"(Raspberry, n.d.)","previouslyFormattedCitation":"(Raspberry, n.d.)"},"properties":{"noteIndex":0},"schema":"https://github.com/citation-style-language/schema/raw/master/csl-citation.json"}</w:instrText>
      </w:r>
      <w:r>
        <w:rPr>
          <w:noProof/>
        </w:rPr>
        <w:fldChar w:fldCharType="separate"/>
      </w:r>
      <w:r w:rsidRPr="006911EF">
        <w:rPr>
          <w:noProof/>
        </w:rPr>
        <w:t>(Raspberry, n.d.)</w:t>
      </w:r>
      <w:r>
        <w:rPr>
          <w:noProof/>
        </w:rPr>
        <w:fldChar w:fldCharType="end"/>
      </w:r>
      <w:r>
        <w:rPr>
          <w:noProof/>
        </w:rPr>
        <w:t>, using Raspbian version 11 (Bullseye) operating system, running on a generic 16Gb MicroSD card, using the ext4 filesystem (mounted with no atime).</w:t>
      </w:r>
      <w:r>
        <w:rPr>
          <w:noProof/>
        </w:rPr>
        <w:br/>
        <w:t>The Pi is configured with ssh and I</w:t>
      </w:r>
      <w:r w:rsidRPr="003E57BD">
        <w:rPr>
          <w:noProof/>
          <w:vertAlign w:val="superscript"/>
        </w:rPr>
        <w:t>2</w:t>
      </w:r>
      <w:r>
        <w:rPr>
          <w:noProof/>
        </w:rPr>
        <w:t>C options enabled and synchronised to a reliable time source for accurate logging.</w:t>
      </w:r>
      <w:r>
        <w:rPr>
          <w:noProof/>
        </w:rPr>
        <w:br/>
      </w:r>
      <w:r w:rsidR="00F96CCC">
        <w:rPr>
          <w:noProof/>
        </w:rPr>
        <w:t>Python 3.9</w:t>
      </w:r>
      <w:r w:rsidR="00FB022A">
        <w:rPr>
          <w:noProof/>
        </w:rPr>
        <w:t>.2</w:t>
      </w:r>
      <w:r w:rsidR="00F96CCC">
        <w:rPr>
          <w:noProof/>
        </w:rPr>
        <w:t xml:space="preserve"> </w:t>
      </w:r>
      <w:r>
        <w:rPr>
          <w:noProof/>
        </w:rPr>
        <w:t xml:space="preserve">is used </w:t>
      </w:r>
      <w:r w:rsidR="00F96CCC">
        <w:rPr>
          <w:noProof/>
        </w:rPr>
        <w:t xml:space="preserve">for data capture </w:t>
      </w:r>
      <w:r>
        <w:rPr>
          <w:noProof/>
        </w:rPr>
        <w:t xml:space="preserve">from the Sparkfun IMU-20948 IMU sensors </w:t>
      </w:r>
      <w:r>
        <w:rPr>
          <w:noProof/>
        </w:rPr>
        <w:fldChar w:fldCharType="begin" w:fldLock="1"/>
      </w:r>
      <w:r w:rsidR="00382D74">
        <w:rPr>
          <w:noProof/>
        </w:rPr>
        <w:instrText>ADDIN CSL_CITATION {"citationItems":[{"id":"ITEM-1","itemData":{"URL":"https://www.sparkfun.com/products/15335","accessed":{"date-parts":[["2023","8","12"]]},"author":[{"dropping-particle":"","family":"Sparkfun","given":"","non-dropping-particle":"","parse-names":false,"suffix":""}],"id":"ITEM-1","issued":{"date-parts":[["0"]]},"title":"SparkFun 9DoF IMU Breakout - ICM-20948 (Qwiic) - SEN-15335 - SparkFun Electronics","type":"webpage"},"uris":["http://www.mendeley.com/documents/?uuid=26ccc855-c93a-3158-bca0-a472fb02b90f"]}],"mendeley":{"formattedCitation":"(Sparkfun, n.d.)","plainTextFormattedCitation":"(Sparkfun, n.d.)","previouslyFormattedCitation":"(Sparkfun, n.d.)"},"properties":{"noteIndex":0},"schema":"https://github.com/citation-style-language/schema/raw/master/csl-citation.json"}</w:instrText>
      </w:r>
      <w:r>
        <w:rPr>
          <w:noProof/>
        </w:rPr>
        <w:fldChar w:fldCharType="separate"/>
      </w:r>
      <w:r w:rsidRPr="006911EF">
        <w:rPr>
          <w:noProof/>
        </w:rPr>
        <w:t>(Sparkfun, n.d.)</w:t>
      </w:r>
      <w:r>
        <w:rPr>
          <w:noProof/>
        </w:rPr>
        <w:fldChar w:fldCharType="end"/>
      </w:r>
      <w:r>
        <w:rPr>
          <w:noProof/>
        </w:rPr>
        <w:t xml:space="preserve"> </w:t>
      </w:r>
      <w:r w:rsidR="00F96CCC">
        <w:rPr>
          <w:noProof/>
        </w:rPr>
        <w:t xml:space="preserve">and Matlab 2023a </w:t>
      </w:r>
      <w:r>
        <w:rPr>
          <w:noProof/>
        </w:rPr>
        <w:t xml:space="preserve">is implemented </w:t>
      </w:r>
      <w:r w:rsidR="000B22F8">
        <w:rPr>
          <w:noProof/>
        </w:rPr>
        <w:t xml:space="preserve">on an HP Z230 workstation (quad-core Xeon E3-1270v3@3.50GHz CPU with 32Gb of DDR3 RAM and 1Tb Samsung 860QV0 SSD) running Windows 10 Pro 22H2 </w:t>
      </w:r>
      <w:r w:rsidR="00F96CCC">
        <w:rPr>
          <w:noProof/>
        </w:rPr>
        <w:t>for data analyis.</w:t>
      </w:r>
      <w:r w:rsidR="003742D3">
        <w:rPr>
          <w:noProof/>
        </w:rPr>
        <w:br/>
        <w:t xml:space="preserve">A Tamiya “Bruiser” 1/10 scale radio-controlled vehicle is used as the field-testing vehicle as the footprint of the model is smaller than </w:t>
      </w:r>
      <w:r>
        <w:rPr>
          <w:noProof/>
        </w:rPr>
        <w:t>the</w:t>
      </w:r>
      <w:r w:rsidR="003742D3">
        <w:rPr>
          <w:noProof/>
        </w:rPr>
        <w:t xml:space="preserve"> 1/5 or other scale model</w:t>
      </w:r>
      <w:r>
        <w:rPr>
          <w:noProof/>
        </w:rPr>
        <w:t xml:space="preserve"> that would most likely be implemented and should </w:t>
      </w:r>
      <w:r w:rsidR="003742D3">
        <w:rPr>
          <w:noProof/>
        </w:rPr>
        <w:t xml:space="preserve">more readily react to changes in topology than a larger vehicle </w:t>
      </w:r>
      <w:r w:rsidR="003742D3">
        <w:rPr>
          <w:noProof/>
        </w:rPr>
        <w:fldChar w:fldCharType="begin" w:fldLock="1"/>
      </w:r>
      <w:r w:rsidR="003742D3">
        <w:rPr>
          <w:noProof/>
        </w:rPr>
        <w:instrText>ADDIN CSL_CITATION {"citationItems":[{"id":"ITEM-1","itemData":{"URL":"https://tamiyabase.com/tamiya-models/58519","author":[{"dropping-particle":"","family":"Tamiya","given":"","non-dropping-particle":"","parse-names":false,"suffix":""}],"id":"ITEM-1","issued":{"date-parts":[["2012"]]},"title":"Tamiya Bruiser RC Model","type":"webpage"},"uris":["http://www.mendeley.com/documents/?uuid=7c760398-31b3-430c-b4b7-b2711e826464"]}],"mendeley":{"formattedCitation":"(Tamiya, 2012)","plainTextFormattedCitation":"(Tamiya, 2012)","previouslyFormattedCitation":"(Tamiya, 2012)"},"properties":{"noteIndex":0},"schema":"https://github.com/citation-style-language/schema/raw/master/csl-citation.json"}</w:instrText>
      </w:r>
      <w:r w:rsidR="003742D3">
        <w:rPr>
          <w:noProof/>
        </w:rPr>
        <w:fldChar w:fldCharType="separate"/>
      </w:r>
      <w:r w:rsidR="003742D3" w:rsidRPr="00D40BA6">
        <w:rPr>
          <w:noProof/>
        </w:rPr>
        <w:t>(Tamiya, 2012)</w:t>
      </w:r>
      <w:r w:rsidR="003742D3">
        <w:rPr>
          <w:noProof/>
        </w:rPr>
        <w:fldChar w:fldCharType="end"/>
      </w:r>
      <w:r>
        <w:rPr>
          <w:noProof/>
        </w:rPr>
        <w:t>.</w:t>
      </w:r>
      <w:r w:rsidR="003742D3">
        <w:rPr>
          <w:noProof/>
        </w:rPr>
        <w:t xml:space="preserve"> The unit is to be assembled as it comes as an unassembled kitset. A generic 2-channel RC radio system is used to drive the vehicle, but due to the limitation of two channels, this requires manual pre-selection of the gear when operating.</w:t>
      </w:r>
      <w:r w:rsidR="003742D3">
        <w:rPr>
          <w:noProof/>
        </w:rPr>
        <w:br/>
        <w:t xml:space="preserve">A </w:t>
      </w:r>
      <w:r w:rsidR="003742D3">
        <w:t xml:space="preserve">signboard (aluminium with a plastic layer on each side) board is mounted above the vehicle to ensure rigidity and </w:t>
      </w:r>
      <w:r w:rsidR="00160380">
        <w:t>that</w:t>
      </w:r>
      <w:r w:rsidR="003742D3">
        <w:t xml:space="preserve"> all IMUs are </w:t>
      </w:r>
      <w:r w:rsidR="00160380">
        <w:t xml:space="preserve">mounted </w:t>
      </w:r>
      <w:r w:rsidR="003742D3">
        <w:t>in the same horizontal plane, simplifying calculations.</w:t>
      </w:r>
      <w:r w:rsidR="001B7D45">
        <w:br/>
        <w:t>The aluminium layer in the signboard acts as a paramagnet and so, with an electric motor mounted below the main sensors, the algorithm employed will only utilise gyroscopic and acceleration values from the imu.</w:t>
      </w:r>
      <w:r w:rsidR="003742D3">
        <w:rPr>
          <w:noProof/>
        </w:rPr>
        <w:br/>
      </w:r>
      <w:r w:rsidR="003742D3">
        <w:rPr>
          <w:noProof/>
        </w:rPr>
        <w:lastRenderedPageBreak/>
        <w:br/>
      </w:r>
      <w:r w:rsidR="00FB022A">
        <w:rPr>
          <w:noProof/>
        </w:rPr>
        <w:t xml:space="preserve">Additional python modules to be installed are </w:t>
      </w:r>
      <w:r w:rsidR="003E57BD">
        <w:rPr>
          <w:noProof/>
        </w:rPr>
        <w:t>sparkfun_qwiic, sparkfun-</w:t>
      </w:r>
      <w:r w:rsidR="00FB022A">
        <w:rPr>
          <w:noProof/>
        </w:rPr>
        <w:t>qwiic</w:t>
      </w:r>
      <w:r w:rsidR="003E57BD">
        <w:rPr>
          <w:noProof/>
        </w:rPr>
        <w:t>-</w:t>
      </w:r>
      <w:r w:rsidR="00FB022A">
        <w:rPr>
          <w:noProof/>
        </w:rPr>
        <w:t>tca9548a (to drive the multiplexer), board (to simplify addressing), adafruit</w:t>
      </w:r>
      <w:r w:rsidR="003E57BD">
        <w:rPr>
          <w:noProof/>
        </w:rPr>
        <w:t>-circuitpython-</w:t>
      </w:r>
      <w:r w:rsidR="00FB022A">
        <w:rPr>
          <w:noProof/>
        </w:rPr>
        <w:t>icm20x (to communicate with the ICM-20948 IMUs)</w:t>
      </w:r>
      <w:r w:rsidR="0063774D">
        <w:rPr>
          <w:noProof/>
        </w:rPr>
        <w:t>.</w:t>
      </w:r>
      <w:r w:rsidR="0005384B">
        <w:rPr>
          <w:noProof/>
        </w:rPr>
        <w:t xml:space="preserve"> </w:t>
      </w:r>
      <w:r w:rsidR="0063774D">
        <w:rPr>
          <w:noProof/>
        </w:rPr>
        <w:t xml:space="preserve">Change the dtparam=i2c_arm=on line in /boot/config.txt to read </w:t>
      </w:r>
      <w:r w:rsidR="0063774D" w:rsidRPr="0063774D">
        <w:rPr>
          <w:i/>
          <w:iCs/>
          <w:noProof/>
        </w:rPr>
        <w:t>dtparam=i2c_arm=on,arm_baudrate=1000000</w:t>
      </w:r>
      <w:r w:rsidR="0063774D">
        <w:rPr>
          <w:i/>
          <w:iCs/>
          <w:noProof/>
        </w:rPr>
        <w:t xml:space="preserve"> </w:t>
      </w:r>
      <w:r w:rsidR="0063774D" w:rsidRPr="0063774D">
        <w:rPr>
          <w:noProof/>
        </w:rPr>
        <w:t>and reboot</w:t>
      </w:r>
      <w:r w:rsidR="00160380">
        <w:rPr>
          <w:noProof/>
        </w:rPr>
        <w:t xml:space="preserve"> as t</w:t>
      </w:r>
      <w:r w:rsidR="003742D3">
        <w:rPr>
          <w:noProof/>
        </w:rPr>
        <w:t xml:space="preserve">his will enable </w:t>
      </w:r>
      <w:r w:rsidR="00160380">
        <w:rPr>
          <w:noProof/>
        </w:rPr>
        <w:t xml:space="preserve">a </w:t>
      </w:r>
      <w:r w:rsidR="003742D3">
        <w:rPr>
          <w:noProof/>
        </w:rPr>
        <w:t xml:space="preserve">1Mbps baud rate, giving an effective sampling rate </w:t>
      </w:r>
      <w:r w:rsidR="00160380">
        <w:rPr>
          <w:noProof/>
        </w:rPr>
        <w:t xml:space="preserve">of the </w:t>
      </w:r>
      <w:r w:rsidR="00650413">
        <w:rPr>
          <w:noProof/>
        </w:rPr>
        <w:t>imu</w:t>
      </w:r>
      <w:r w:rsidR="00160380">
        <w:rPr>
          <w:noProof/>
        </w:rPr>
        <w:t xml:space="preserve"> units </w:t>
      </w:r>
      <w:r w:rsidR="003742D3">
        <w:rPr>
          <w:noProof/>
        </w:rPr>
        <w:t>of up to 500kb/s.</w:t>
      </w:r>
      <w:r w:rsidR="0063774D" w:rsidRPr="0063774D">
        <w:rPr>
          <w:noProof/>
        </w:rPr>
        <w:br/>
      </w:r>
      <w:r w:rsidR="0063774D">
        <w:rPr>
          <w:noProof/>
        </w:rPr>
        <w:t xml:space="preserve">Install the opencv-python </w:t>
      </w:r>
      <w:r w:rsidR="003742D3">
        <w:rPr>
          <w:noProof/>
        </w:rPr>
        <w:t>package (</w:t>
      </w:r>
      <w:r w:rsidR="0063774D">
        <w:rPr>
          <w:noProof/>
        </w:rPr>
        <w:t xml:space="preserve">to drive the NoIR camera)  </w:t>
      </w:r>
      <w:r w:rsidR="003E57BD">
        <w:rPr>
          <w:noProof/>
        </w:rPr>
        <w:t xml:space="preserve">from source via </w:t>
      </w:r>
      <w:r w:rsidR="003E57BD" w:rsidRPr="003E57BD">
        <w:rPr>
          <w:noProof/>
        </w:rPr>
        <w:t>pip3 install git+https://github.com/opencv/opencv-python</w:t>
      </w:r>
      <w:r w:rsidR="0063774D">
        <w:rPr>
          <w:noProof/>
        </w:rPr>
        <w:t>.</w:t>
      </w:r>
      <w:r w:rsidR="003742D3">
        <w:rPr>
          <w:noProof/>
        </w:rPr>
        <w:t xml:space="preserve"> (This avoids a known wheel dependency issue).</w:t>
      </w:r>
      <w:r w:rsidR="0063774D">
        <w:rPr>
          <w:noProof/>
        </w:rPr>
        <w:br/>
        <w:t>Finally scipy</w:t>
      </w:r>
      <w:r w:rsidR="002810EF">
        <w:rPr>
          <w:noProof/>
        </w:rPr>
        <w:t xml:space="preserve"> (apt install python3-scipiy) and the</w:t>
      </w:r>
      <w:r w:rsidR="0063774D">
        <w:rPr>
          <w:noProof/>
        </w:rPr>
        <w:t xml:space="preserve">numpy and matplotlib </w:t>
      </w:r>
      <w:r w:rsidR="002810EF">
        <w:rPr>
          <w:noProof/>
        </w:rPr>
        <w:t xml:space="preserve">pip </w:t>
      </w:r>
      <w:r w:rsidR="0063774D">
        <w:rPr>
          <w:noProof/>
        </w:rPr>
        <w:t>libraries should be installed to aid in calibration.</w:t>
      </w:r>
      <w:r w:rsidR="007211F0">
        <w:rPr>
          <w:noProof/>
        </w:rPr>
        <w:br/>
      </w:r>
      <w:r w:rsidR="00EA1C3B">
        <w:rPr>
          <w:noProof/>
        </w:rPr>
        <w:br/>
        <w:t xml:space="preserve">Initially a set of set squares was used to calibrate the imus which worked well (details in results baseline section) but a Neural Network requires training data that includes accurate results for each data point so a robot arm was sought. </w:t>
      </w:r>
      <w:r w:rsidR="00EA1C3B">
        <w:rPr>
          <w:noProof/>
        </w:rPr>
        <w:br/>
        <w:t xml:space="preserve">Lincoln </w:t>
      </w:r>
      <w:r w:rsidR="00650413">
        <w:rPr>
          <w:noProof/>
        </w:rPr>
        <w:t>U</w:t>
      </w:r>
      <w:r w:rsidR="00EA1C3B">
        <w:rPr>
          <w:noProof/>
        </w:rPr>
        <w:t>niversity ha</w:t>
      </w:r>
      <w:r w:rsidR="00650413">
        <w:rPr>
          <w:noProof/>
        </w:rPr>
        <w:t>s</w:t>
      </w:r>
      <w:r w:rsidR="00EA1C3B">
        <w:rPr>
          <w:noProof/>
        </w:rPr>
        <w:t xml:space="preserve"> one but the weight limit was insufficient to support the testing baseboard.  </w:t>
      </w:r>
      <w:r w:rsidR="00EA1C3B">
        <w:rPr>
          <w:noProof/>
        </w:rPr>
        <w:br/>
        <w:t>Canterbury University ha</w:t>
      </w:r>
      <w:r w:rsidR="00650413">
        <w:rPr>
          <w:noProof/>
        </w:rPr>
        <w:t>s</w:t>
      </w:r>
      <w:r w:rsidR="00EA1C3B">
        <w:rPr>
          <w:noProof/>
        </w:rPr>
        <w:t xml:space="preserve"> a</w:t>
      </w:r>
      <w:r w:rsidR="007211F0">
        <w:rPr>
          <w:noProof/>
        </w:rPr>
        <w:t xml:space="preserve"> Universal Robots UR5 robotic arm </w:t>
      </w:r>
      <w:r w:rsidR="007211F0">
        <w:rPr>
          <w:noProof/>
        </w:rPr>
        <w:fldChar w:fldCharType="begin" w:fldLock="1"/>
      </w:r>
      <w:r w:rsidR="002A7F81">
        <w:rPr>
          <w:noProof/>
        </w:rPr>
        <w:instrText>ADDIN CSL_CITATION {"citationItems":[{"id":"ITEM-1","itemData":{"URL":"https://www.universal-robots.com/download/manuals-cb-series/user/ur5/315/user-manual-ur5-cb-series-sw315-english-international-en/","author":[{"dropping-particle":"","family":"Robots","given":"Universal","non-dropping-particle":"","parse-names":false,"suffix":""}],"id":"ITEM-1","issued":{"date-parts":[["0"]]},"title":"Universal Robots UR5 robotic arm","type":"webpage"},"uris":["http://www.mendeley.com/documents/?uuid=65b2045d-2775-4c65-9c73-70e6f254a159"]}],"mendeley":{"formattedCitation":"(Robots, n.d.)","plainTextFormattedCitation":"(Robots, n.d.)","previouslyFormattedCitation":"(Robots, n.d.)"},"properties":{"noteIndex":0},"schema":"https://github.com/citation-style-language/schema/raw/master/csl-citation.json"}</w:instrText>
      </w:r>
      <w:r w:rsidR="007211F0">
        <w:rPr>
          <w:noProof/>
        </w:rPr>
        <w:fldChar w:fldCharType="separate"/>
      </w:r>
      <w:r w:rsidR="007211F0" w:rsidRPr="007211F0">
        <w:rPr>
          <w:noProof/>
        </w:rPr>
        <w:t>(Robots, n.d.)</w:t>
      </w:r>
      <w:r w:rsidR="007211F0">
        <w:rPr>
          <w:noProof/>
        </w:rPr>
        <w:fldChar w:fldCharType="end"/>
      </w:r>
      <w:r w:rsidR="007211F0">
        <w:rPr>
          <w:noProof/>
        </w:rPr>
        <w:t xml:space="preserve"> </w:t>
      </w:r>
      <w:r w:rsidR="00EA1C3B">
        <w:rPr>
          <w:noProof/>
        </w:rPr>
        <w:t xml:space="preserve">and this </w:t>
      </w:r>
      <w:r w:rsidR="007211F0">
        <w:rPr>
          <w:noProof/>
        </w:rPr>
        <w:t>was used for both calibration and positioning to ensure that all methods employed could be verified against known angles.</w:t>
      </w:r>
      <w:r w:rsidR="007211F0">
        <w:rPr>
          <w:noProof/>
        </w:rPr>
        <w:br/>
      </w:r>
      <w:r w:rsidR="00EA1C3B">
        <w:rPr>
          <w:noProof/>
        </w:rPr>
        <w:t>Robot arm p</w:t>
      </w:r>
      <w:r w:rsidR="007211F0">
        <w:rPr>
          <w:noProof/>
        </w:rPr>
        <w:t>rograms were developed to move the robot to and from known angles to verify imu positioning</w:t>
      </w:r>
      <w:r w:rsidR="00EA1C3B">
        <w:rPr>
          <w:noProof/>
        </w:rPr>
        <w:t xml:space="preserve"> and both imu and robot arm positions were captured and analysed.</w:t>
      </w:r>
      <w:r w:rsidR="007211F0">
        <w:rPr>
          <w:noProof/>
        </w:rPr>
        <w:br/>
        <w:t xml:space="preserve"> </w:t>
      </w:r>
      <w:r w:rsidR="00F96CCC">
        <w:rPr>
          <w:noProof/>
        </w:rPr>
        <w:br/>
      </w:r>
      <w:r w:rsidR="00E25511">
        <w:br/>
      </w:r>
    </w:p>
    <w:p w14:paraId="1E0FD892" w14:textId="1A7FEA6C" w:rsidR="00857CAE" w:rsidRPr="008E4642" w:rsidRDefault="00B303CE" w:rsidP="008E4642">
      <w:pPr>
        <w:rPr>
          <w:rFonts w:ascii="Calibri" w:hAnsi="Calibri"/>
          <w:noProof/>
        </w:rPr>
      </w:pPr>
      <w:r>
        <w:rPr>
          <w:noProof/>
        </w:rPr>
        <w:br w:type="page"/>
      </w:r>
    </w:p>
    <w:p w14:paraId="4C06655C" w14:textId="127BC86A" w:rsidR="00857CAE" w:rsidRDefault="00857CAE" w:rsidP="00B303CE">
      <w:pPr>
        <w:pStyle w:val="Heading2"/>
      </w:pPr>
      <w:bookmarkStart w:id="94" w:name="_Toc145842096"/>
      <w:r>
        <w:lastRenderedPageBreak/>
        <w:t>Initial baseline configuration</w:t>
      </w:r>
      <w:bookmarkEnd w:id="94"/>
    </w:p>
    <w:p w14:paraId="2FF6A7A6" w14:textId="6CD34E39" w:rsidR="00911BC0" w:rsidRDefault="00857CAE" w:rsidP="00911BC0">
      <w:pPr>
        <w:pStyle w:val="BodyText"/>
      </w:pPr>
      <w:r>
        <w:rPr>
          <w:noProof/>
        </w:rPr>
        <w:t xml:space="preserve">An initial baseline is developed to provide </w:t>
      </w:r>
      <w:r w:rsidR="00A411E4">
        <w:rPr>
          <w:noProof/>
        </w:rPr>
        <w:t>a control</w:t>
      </w:r>
      <w:r>
        <w:rPr>
          <w:noProof/>
        </w:rPr>
        <w:t>. The data for all IMUs is captured even though the initial baseline configuration utilises only the camera IMU data to mitigate against artifacts brought in by measuring the imus differently</w:t>
      </w:r>
      <w:r w:rsidR="00C11155">
        <w:rPr>
          <w:noProof/>
        </w:rPr>
        <w:t xml:space="preserve"> when the Neural Network is applied</w:t>
      </w:r>
      <w:r>
        <w:rPr>
          <w:noProof/>
        </w:rPr>
        <w:t>.</w:t>
      </w:r>
      <w:r w:rsidR="003742D3">
        <w:rPr>
          <w:noProof/>
        </w:rPr>
        <w:br/>
      </w:r>
      <w:r w:rsidR="003742D3">
        <w:rPr>
          <w:noProof/>
        </w:rPr>
        <w:br/>
        <w:t>The hardware is to be assembled and tested and the required python libraries installed.</w:t>
      </w:r>
      <w:r w:rsidR="00C11D5F">
        <w:rPr>
          <w:noProof/>
        </w:rPr>
        <w:br/>
      </w:r>
      <w:r w:rsidR="00C11D5F">
        <w:rPr>
          <w:noProof/>
        </w:rPr>
        <w:br/>
        <w:t>The UR5 robot arm needs to be calibrated first. This was undertaken with a 1.5</w:t>
      </w:r>
      <w:r w:rsidR="00C11155">
        <w:rPr>
          <w:noProof/>
        </w:rPr>
        <w:t xml:space="preserve"> </w:t>
      </w:r>
      <w:r w:rsidR="00C11D5F">
        <w:rPr>
          <w:noProof/>
        </w:rPr>
        <w:t>meter long spirit level</w:t>
      </w:r>
      <w:r w:rsidR="00E83D5F">
        <w:t>.</w:t>
      </w:r>
      <w:r w:rsidR="00650413">
        <w:t xml:space="preserve"> </w:t>
      </w:r>
      <w:r w:rsidR="00F07657">
        <w:t xml:space="preserve">The decision to use </w:t>
      </w:r>
      <w:r w:rsidR="00650413">
        <w:t>a robot arm</w:t>
      </w:r>
      <w:r w:rsidR="00F07657">
        <w:t xml:space="preserve"> meant that</w:t>
      </w:r>
      <w:r w:rsidR="00650413">
        <w:t xml:space="preserve"> the baseboard was screwed directly to the robot arm</w:t>
      </w:r>
      <w:r w:rsidR="00F07657">
        <w:t xml:space="preserve"> as mounting the actual testing vehicle would have been significantly more challenging to avoid the size of the vehicle limiting the range of movements the robot arm can travel.</w:t>
      </w:r>
    </w:p>
    <w:p w14:paraId="35A809A4" w14:textId="2C6A3A74" w:rsidR="00E83D5F" w:rsidRDefault="00E83D5F" w:rsidP="009F0794">
      <w:pPr>
        <w:pStyle w:val="Caption"/>
      </w:pPr>
      <w:r w:rsidDel="00E83D5F">
        <w:lastRenderedPageBreak/>
        <w:t xml:space="preserve"> </w:t>
      </w:r>
      <w:r>
        <w:drawing>
          <wp:inline distT="0" distB="0" distL="0" distR="0" wp14:anchorId="515EB06B" wp14:editId="38A2CAEB">
            <wp:extent cx="4667250" cy="6198474"/>
            <wp:effectExtent l="0" t="0" r="0" b="0"/>
            <wp:docPr id="1480793163" name="Picture 148079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0074" name="Picture 634400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1440" cy="6204039"/>
                    </a:xfrm>
                    <a:prstGeom prst="rect">
                      <a:avLst/>
                    </a:prstGeom>
                  </pic:spPr>
                </pic:pic>
              </a:graphicData>
            </a:graphic>
          </wp:inline>
        </w:drawing>
      </w:r>
      <w:r w:rsidR="00C11D5F">
        <w:br/>
      </w:r>
      <w:r>
        <w:t xml:space="preserve">Figure </w:t>
      </w:r>
      <w:ins w:id="95" w:author="Brett Davidson" w:date="2023-09-23T18:56:00Z">
        <w:r w:rsidR="009F0794">
          <w:fldChar w:fldCharType="begin"/>
        </w:r>
        <w:r w:rsidR="009F0794">
          <w:instrText xml:space="preserve"> STYLEREF 1 \s </w:instrText>
        </w:r>
      </w:ins>
      <w:r w:rsidR="009F0794">
        <w:fldChar w:fldCharType="separate"/>
      </w:r>
      <w:r w:rsidR="009F0794">
        <w:t>3</w:t>
      </w:r>
      <w:ins w:id="96"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97" w:author="Brett Davidson" w:date="2023-09-23T18:56:00Z">
        <w:r w:rsidR="009F0794">
          <w:t>1</w:t>
        </w:r>
        <w:r w:rsidR="009F0794">
          <w:fldChar w:fldCharType="end"/>
        </w:r>
      </w:ins>
      <w:del w:id="98"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3</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1</w:delText>
        </w:r>
        <w:r w:rsidR="00F7573E" w:rsidDel="009F0794">
          <w:fldChar w:fldCharType="end"/>
        </w:r>
      </w:del>
      <w:r>
        <w:t xml:space="preserve"> </w:t>
      </w:r>
      <w:r w:rsidRPr="004B16F7">
        <w:t>UR5 Robotic Arm Base position showing mounted baseboard</w:t>
      </w:r>
    </w:p>
    <w:p w14:paraId="3513BBA2" w14:textId="133C8015" w:rsidR="00C11155" w:rsidRDefault="002810EF" w:rsidP="00E83D5F">
      <w:pPr>
        <w:pStyle w:val="BodyText"/>
        <w:rPr>
          <w:noProof/>
        </w:rPr>
      </w:pPr>
      <w:r>
        <w:rPr>
          <w:noProof/>
        </w:rPr>
        <w:t xml:space="preserve">Initial </w:t>
      </w:r>
      <w:r w:rsidR="00C11D5F">
        <w:rPr>
          <w:noProof/>
        </w:rPr>
        <w:t xml:space="preserve">IMU </w:t>
      </w:r>
      <w:r>
        <w:rPr>
          <w:noProof/>
        </w:rPr>
        <w:t>calibration is to be undertaken to determine offset values to be applied to the measurements.</w:t>
      </w:r>
      <w:r w:rsidR="00C11D5F">
        <w:rPr>
          <w:noProof/>
        </w:rPr>
        <w:t xml:space="preserve">  </w:t>
      </w:r>
      <w:r w:rsidR="008E6D33">
        <w:rPr>
          <w:noProof/>
        </w:rPr>
        <w:t xml:space="preserve">The calibrate.py file in </w:t>
      </w:r>
      <w:r w:rsidR="00FD5A5B">
        <w:rPr>
          <w:noProof/>
        </w:rPr>
        <w:t xml:space="preserve">github </w:t>
      </w:r>
      <w:r w:rsidR="008E6D33">
        <w:rPr>
          <w:noProof/>
        </w:rPr>
        <w:t xml:space="preserve">repository contains the python code </w:t>
      </w:r>
      <w:r>
        <w:rPr>
          <w:noProof/>
        </w:rPr>
        <w:t>used to perform calibration.</w:t>
      </w:r>
      <w:r w:rsidR="008E6D33">
        <w:rPr>
          <w:noProof/>
        </w:rPr>
        <w:t xml:space="preserve"> The calibration process uses the gravity readings from the imu accelerometers to provide data for calibration. The calibration factors are to be stored and entered into the imudata.py program which reads in data from the imus and applies the calibration factors before writing data to a csv file.</w:t>
      </w:r>
      <w:r w:rsidR="008E6D33">
        <w:rPr>
          <w:noProof/>
        </w:rPr>
        <w:br/>
      </w:r>
      <w:r w:rsidR="008E6D33">
        <w:rPr>
          <w:noProof/>
        </w:rPr>
        <w:br/>
        <w:t>I</w:t>
      </w:r>
      <w:r w:rsidR="00F07657">
        <w:rPr>
          <w:noProof/>
        </w:rPr>
        <w:t>mu</w:t>
      </w:r>
      <w:r w:rsidR="008E6D33">
        <w:rPr>
          <w:noProof/>
        </w:rPr>
        <w:t xml:space="preserve"> data was obtained by </w:t>
      </w:r>
      <w:r w:rsidR="00911C34">
        <w:rPr>
          <w:noProof/>
        </w:rPr>
        <w:t>using a laptop to ssh to the Raspberry Pi unit via an ethernet cable connected to a small 1Gb unmanaged switch. The switch enabled both the Raspberry Pi and the Robot arm Ethernet interface to connect simulataneously to the Laptop recording the data.</w:t>
      </w:r>
      <w:r w:rsidR="00911C34">
        <w:rPr>
          <w:noProof/>
        </w:rPr>
        <w:br/>
        <w:t xml:space="preserve">The Laptop used was an HP Elitebook 850 G8 laptop with 16 Gb of RAM and an i7-1165G7 Quad-core </w:t>
      </w:r>
      <w:r w:rsidR="00911C34">
        <w:rPr>
          <w:noProof/>
        </w:rPr>
        <w:lastRenderedPageBreak/>
        <w:t>CPU running at 2.8GHz. The operating system used was Windows 10 Pro 22H2., build 10945.3448 running the Windows Experience Feature Pack 1000.19044.1000.0.</w:t>
      </w:r>
      <w:r w:rsidR="00911C34">
        <w:rPr>
          <w:noProof/>
        </w:rPr>
        <w:br/>
      </w:r>
      <w:r w:rsidR="00911C34">
        <w:rPr>
          <w:noProof/>
        </w:rPr>
        <w:br/>
        <w:t xml:space="preserve">There was some difficulty in </w:t>
      </w:r>
      <w:r w:rsidR="001B24C0">
        <w:rPr>
          <w:noProof/>
        </w:rPr>
        <w:t xml:space="preserve">installing </w:t>
      </w:r>
      <w:r w:rsidR="00911C34">
        <w:rPr>
          <w:noProof/>
        </w:rPr>
        <w:t xml:space="preserve">the ut_rtde robot arm software for Python </w:t>
      </w:r>
      <w:r w:rsidR="001B24C0">
        <w:rPr>
          <w:noProof/>
        </w:rPr>
        <w:t>(wheel dependency issues)</w:t>
      </w:r>
      <w:r w:rsidR="00F07657">
        <w:rPr>
          <w:noProof/>
        </w:rPr>
        <w:t xml:space="preserve"> on the Windows laptop</w:t>
      </w:r>
      <w:r w:rsidR="001B24C0">
        <w:rPr>
          <w:noProof/>
        </w:rPr>
        <w:t xml:space="preserve"> </w:t>
      </w:r>
      <w:r w:rsidR="00911C34">
        <w:rPr>
          <w:noProof/>
        </w:rPr>
        <w:t>so an Ubuntu Services for Linux container was run on the Laptop and this container was used to run the GetRobotData.py program (the code for this is provided in the project Github repository) which connects to the robot arm via TCP/IP.</w:t>
      </w:r>
      <w:r w:rsidR="00911C34">
        <w:rPr>
          <w:noProof/>
        </w:rPr>
        <w:br/>
      </w:r>
      <w:r w:rsidR="00C11155">
        <w:rPr>
          <w:noProof/>
        </w:rPr>
        <w:br/>
      </w:r>
      <w:r w:rsidR="00C11155">
        <w:t>Yaw movement data is not gathered as the IMUs would realistically require magnetometer data to derive this information and the aluminium baseboard (and steel construction of the vehicle chassis) would likely introduce too much variability to the measurements for a magnetometer to be useful.</w:t>
      </w:r>
      <w:r w:rsidR="00FD5A5B">
        <w:t xml:space="preserve"> </w:t>
      </w:r>
      <w:r w:rsidR="00C11155">
        <w:t>In production, fusing this data with a GPS unit would also allow location data to be obtained.</w:t>
      </w:r>
      <w:r>
        <w:rPr>
          <w:noProof/>
        </w:rPr>
        <w:br/>
      </w:r>
      <w:r w:rsidR="003742D3">
        <w:rPr>
          <w:noProof/>
        </w:rPr>
        <w:br/>
      </w:r>
      <w:r w:rsidR="00AD5EE1">
        <w:rPr>
          <w:noProof/>
        </w:rPr>
        <w:t xml:space="preserve">A predefined path is </w:t>
      </w:r>
      <w:r w:rsidR="00FD5A5B">
        <w:rPr>
          <w:noProof/>
        </w:rPr>
        <w:t xml:space="preserve">programmed </w:t>
      </w:r>
      <w:r w:rsidR="00AD5EE1">
        <w:rPr>
          <w:noProof/>
        </w:rPr>
        <w:t xml:space="preserve"> on the robot arm </w:t>
      </w:r>
      <w:r w:rsidR="00FD5A5B">
        <w:rPr>
          <w:noProof/>
        </w:rPr>
        <w:t xml:space="preserve">for each </w:t>
      </w:r>
      <w:r w:rsidR="008E6D33">
        <w:rPr>
          <w:noProof/>
        </w:rPr>
        <w:t xml:space="preserve">set of movements outlined in Table 3.1 </w:t>
      </w:r>
      <w:r w:rsidR="00AD5EE1">
        <w:rPr>
          <w:noProof/>
        </w:rPr>
        <w:t xml:space="preserve">and the IMUs </w:t>
      </w:r>
      <w:r w:rsidR="008E6D33">
        <w:rPr>
          <w:noProof/>
        </w:rPr>
        <w:t xml:space="preserve">and robot arm position data </w:t>
      </w:r>
      <w:r w:rsidR="00AD5EE1">
        <w:rPr>
          <w:noProof/>
        </w:rPr>
        <w:t xml:space="preserve">are polled </w:t>
      </w:r>
      <w:r w:rsidR="00C7451F">
        <w:rPr>
          <w:noProof/>
        </w:rPr>
        <w:t xml:space="preserve">over TCP/IP </w:t>
      </w:r>
      <w:r w:rsidR="00AD5EE1">
        <w:rPr>
          <w:noProof/>
        </w:rPr>
        <w:t>during the arm movement. Alignment of the IMU and Robot arm data was done manually – in production, this alignment would not be necessary once initial IMU calibration was complete.</w:t>
      </w:r>
      <w:r w:rsidR="00BB5D02">
        <w:rPr>
          <w:noProof/>
        </w:rPr>
        <w:t xml:space="preserve"> </w:t>
      </w:r>
      <w:r w:rsidR="00C65F3D">
        <w:rPr>
          <w:noProof/>
        </w:rPr>
        <w:t xml:space="preserve">The start of alignment was examined in </w:t>
      </w:r>
      <w:r w:rsidR="00FD5A5B">
        <w:rPr>
          <w:noProof/>
        </w:rPr>
        <w:t xml:space="preserve">Matlab </w:t>
      </w:r>
      <w:r w:rsidR="00C65F3D">
        <w:rPr>
          <w:noProof/>
        </w:rPr>
        <w:t xml:space="preserve">and a </w:t>
      </w:r>
      <w:r w:rsidR="00FD5A5B">
        <w:rPr>
          <w:noProof/>
        </w:rPr>
        <w:t xml:space="preserve">Matlab </w:t>
      </w:r>
      <w:r w:rsidR="00C65F3D">
        <w:rPr>
          <w:noProof/>
        </w:rPr>
        <w:t xml:space="preserve">script effectively reduced the Robot data entries down to the same number of entries as the IMU data, based on the offset alignment and the sample rate. </w:t>
      </w:r>
      <w:r w:rsidR="008E6D33">
        <w:rPr>
          <w:noProof/>
        </w:rPr>
        <w:t xml:space="preserve"> The Matlab process to do this is incorporated in the “Matlab Commands.txt” file </w:t>
      </w:r>
      <w:r w:rsidR="00E47A73">
        <w:rPr>
          <w:noProof/>
        </w:rPr>
        <w:t>found within the github repository.</w:t>
      </w:r>
      <w:r w:rsidR="00C11155">
        <w:rPr>
          <w:noProof/>
        </w:rPr>
        <w:br/>
      </w:r>
      <w:r w:rsidR="00C11155">
        <w:t xml:space="preserve">The robot arm code is run </w:t>
      </w:r>
      <w:r w:rsidR="00E47A73">
        <w:t>first before robot arm operation commences so that initial imu</w:t>
      </w:r>
      <w:r w:rsidR="00C11155">
        <w:t xml:space="preserve"> data </w:t>
      </w:r>
      <w:r w:rsidR="00E47A73">
        <w:t xml:space="preserve">is obtained </w:t>
      </w:r>
      <w:r w:rsidR="00C11155">
        <w:t xml:space="preserve">from a completely still and level rover to </w:t>
      </w:r>
      <w:r w:rsidR="00E47A73">
        <w:t>aid in manual alignment of robot arm data and imu data</w:t>
      </w:r>
      <w:r w:rsidR="00C11155">
        <w:t>.</w:t>
      </w:r>
      <w:r w:rsidR="00C11155">
        <w:br/>
        <w:t>The robot arm is then moved by the variations</w:t>
      </w:r>
      <w:r w:rsidR="00FD5A5B">
        <w:t xml:space="preserve"> listed in Table 3.1</w:t>
      </w:r>
      <w:r w:rsidR="00C11155">
        <w:t xml:space="preserve">. </w:t>
      </w:r>
      <w:r w:rsidR="00C11155">
        <w:rPr>
          <w:noProof/>
        </w:rPr>
        <w:t xml:space="preserve">There is a 1 second delay between each angle movement unless otherwise mentioned. </w:t>
      </w:r>
      <w:r w:rsidR="00C11155">
        <w:rPr>
          <w:noProof/>
        </w:rPr>
        <w:br/>
      </w:r>
      <w:r w:rsidR="00C11155">
        <w:t>The results are analysed to ensure that the basic algorithm performs well in all states, and/or amendments to the algorithm are made to create a satisfactory baseline.</w:t>
      </w:r>
      <w:r w:rsidR="00C11155">
        <w:br/>
      </w:r>
      <w:r w:rsidR="00C11155">
        <w:br/>
      </w:r>
      <w:r w:rsidR="00C11155">
        <w:rPr>
          <w:noProof/>
        </w:rPr>
        <w:t xml:space="preserve">The </w:t>
      </w:r>
      <w:r w:rsidR="00E83D5F">
        <w:rPr>
          <w:noProof/>
        </w:rPr>
        <w:t xml:space="preserve">movements for each test </w:t>
      </w:r>
      <w:r w:rsidR="00C11155">
        <w:rPr>
          <w:noProof/>
        </w:rPr>
        <w:t xml:space="preserve">are defined in Table </w:t>
      </w:r>
      <w:r w:rsidR="008850A6">
        <w:rPr>
          <w:noProof/>
        </w:rPr>
        <w:t>3.1.</w:t>
      </w:r>
    </w:p>
    <w:p w14:paraId="2621CEC2" w14:textId="12747B87" w:rsidR="0002469D" w:rsidRDefault="0002469D">
      <w:pPr>
        <w:rPr>
          <w:rFonts w:ascii="Calibri" w:hAnsi="Calibri"/>
          <w:noProof/>
          <w:szCs w:val="20"/>
        </w:rPr>
      </w:pPr>
      <w:r>
        <w:t>The captured IMU data during these movements is entered into Matlab and processed using the Matlab commands listed in “Matlabs commands-&lt;testtype&gt;.txt” in the Github repository.</w:t>
      </w:r>
      <w:r>
        <w:br w:type="page"/>
      </w:r>
    </w:p>
    <w:p w14:paraId="4E66FA05" w14:textId="1EC77657" w:rsidR="008850A6" w:rsidRDefault="00E83D5F" w:rsidP="009F0794">
      <w:pPr>
        <w:pStyle w:val="Caption"/>
      </w:pPr>
      <w:r>
        <w:lastRenderedPageBreak/>
        <w:t xml:space="preserve">Table </w:t>
      </w:r>
      <w:r w:rsidR="00F7573E">
        <w:fldChar w:fldCharType="begin"/>
      </w:r>
      <w:r w:rsidR="00F7573E">
        <w:instrText xml:space="preserve"> STYLEREF 1 \s </w:instrText>
      </w:r>
      <w:r w:rsidR="00F7573E">
        <w:fldChar w:fldCharType="separate"/>
      </w:r>
      <w:r w:rsidR="00F7573E">
        <w:t>3</w:t>
      </w:r>
      <w:r w:rsidR="00F7573E">
        <w:fldChar w:fldCharType="end"/>
      </w:r>
      <w:r w:rsidR="00F7573E">
        <w:t>.</w:t>
      </w:r>
      <w:r w:rsidR="00F7573E">
        <w:fldChar w:fldCharType="begin"/>
      </w:r>
      <w:r w:rsidR="00F7573E">
        <w:instrText xml:space="preserve"> SEQ Table \* ARABIC \s 1 </w:instrText>
      </w:r>
      <w:r w:rsidR="00F7573E">
        <w:fldChar w:fldCharType="separate"/>
      </w:r>
      <w:r w:rsidR="00F7573E">
        <w:t>1</w:t>
      </w:r>
      <w:r w:rsidR="00F7573E">
        <w:fldChar w:fldCharType="end"/>
      </w:r>
      <w:r>
        <w:t xml:space="preserve"> Angles of movement per motion test</w:t>
      </w:r>
    </w:p>
    <w:tbl>
      <w:tblPr>
        <w:tblStyle w:val="TableGrid"/>
        <w:tblW w:w="0" w:type="auto"/>
        <w:tblLook w:val="04A0" w:firstRow="1" w:lastRow="0" w:firstColumn="1" w:lastColumn="0" w:noHBand="0" w:noVBand="1"/>
      </w:tblPr>
      <w:tblGrid>
        <w:gridCol w:w="887"/>
        <w:gridCol w:w="716"/>
        <w:gridCol w:w="852"/>
        <w:gridCol w:w="889"/>
        <w:gridCol w:w="832"/>
        <w:gridCol w:w="854"/>
        <w:gridCol w:w="832"/>
        <w:gridCol w:w="832"/>
        <w:gridCol w:w="848"/>
        <w:gridCol w:w="797"/>
        <w:gridCol w:w="722"/>
      </w:tblGrid>
      <w:tr w:rsidR="005B508B" w14:paraId="38A7E6DF" w14:textId="32C751FF" w:rsidTr="005B508B">
        <w:tc>
          <w:tcPr>
            <w:tcW w:w="879" w:type="dxa"/>
          </w:tcPr>
          <w:p w14:paraId="714A5C68" w14:textId="24CF9CFF" w:rsidR="005B508B" w:rsidRDefault="005B508B" w:rsidP="008850A6">
            <w:pPr>
              <w:rPr>
                <w:noProof/>
              </w:rPr>
            </w:pPr>
            <w:r>
              <w:rPr>
                <w:noProof/>
              </w:rPr>
              <w:t>Move</w:t>
            </w:r>
          </w:p>
        </w:tc>
        <w:tc>
          <w:tcPr>
            <w:tcW w:w="744" w:type="dxa"/>
          </w:tcPr>
          <w:p w14:paraId="4CC806A1" w14:textId="6D89E6D6" w:rsidR="005B508B" w:rsidRDefault="005B508B" w:rsidP="008850A6">
            <w:pPr>
              <w:jc w:val="center"/>
              <w:rPr>
                <w:noProof/>
              </w:rPr>
            </w:pPr>
            <w:r>
              <w:rPr>
                <w:noProof/>
              </w:rPr>
              <w:t>Pos1</w:t>
            </w:r>
            <w:r>
              <w:rPr>
                <w:noProof/>
              </w:rPr>
              <w:br/>
              <w:t>Roll : Pitch</w:t>
            </w:r>
          </w:p>
        </w:tc>
        <w:tc>
          <w:tcPr>
            <w:tcW w:w="890" w:type="dxa"/>
          </w:tcPr>
          <w:p w14:paraId="30B32A47" w14:textId="1180C2D3" w:rsidR="005B508B" w:rsidRDefault="005B508B" w:rsidP="008850A6">
            <w:pPr>
              <w:jc w:val="center"/>
              <w:rPr>
                <w:noProof/>
              </w:rPr>
            </w:pPr>
            <w:r>
              <w:rPr>
                <w:noProof/>
              </w:rPr>
              <w:t>Pos2</w:t>
            </w:r>
            <w:r>
              <w:rPr>
                <w:noProof/>
              </w:rPr>
              <w:br/>
              <w:t xml:space="preserve">Roll </w:t>
            </w:r>
            <w:r>
              <w:rPr>
                <w:noProof/>
              </w:rPr>
              <w:br/>
              <w:t>:</w:t>
            </w:r>
            <w:r>
              <w:rPr>
                <w:noProof/>
              </w:rPr>
              <w:br/>
              <w:t xml:space="preserve"> Pitch</w:t>
            </w:r>
          </w:p>
        </w:tc>
        <w:tc>
          <w:tcPr>
            <w:tcW w:w="889" w:type="dxa"/>
          </w:tcPr>
          <w:p w14:paraId="6469ACD3" w14:textId="1AC0B31E" w:rsidR="005B508B" w:rsidRDefault="005B508B" w:rsidP="008850A6">
            <w:pPr>
              <w:jc w:val="center"/>
              <w:rPr>
                <w:noProof/>
              </w:rPr>
            </w:pPr>
            <w:r>
              <w:rPr>
                <w:noProof/>
              </w:rPr>
              <w:t xml:space="preserve">Pos </w:t>
            </w:r>
            <w:r>
              <w:rPr>
                <w:noProof/>
              </w:rPr>
              <w:br/>
              <w:t>3</w:t>
            </w:r>
            <w:r>
              <w:rPr>
                <w:noProof/>
              </w:rPr>
              <w:br/>
              <w:t>Roll</w:t>
            </w:r>
            <w:r>
              <w:rPr>
                <w:noProof/>
              </w:rPr>
              <w:br/>
              <w:t xml:space="preserve"> : Pitch</w:t>
            </w:r>
          </w:p>
        </w:tc>
        <w:tc>
          <w:tcPr>
            <w:tcW w:w="889" w:type="dxa"/>
          </w:tcPr>
          <w:p w14:paraId="4517FBFC" w14:textId="32CBD782" w:rsidR="005B508B" w:rsidRDefault="005B508B" w:rsidP="008850A6">
            <w:pPr>
              <w:jc w:val="center"/>
              <w:rPr>
                <w:noProof/>
              </w:rPr>
            </w:pPr>
            <w:r>
              <w:rPr>
                <w:noProof/>
              </w:rPr>
              <w:t>Pos</w:t>
            </w:r>
            <w:r>
              <w:rPr>
                <w:noProof/>
              </w:rPr>
              <w:br/>
              <w:t>4</w:t>
            </w:r>
            <w:r>
              <w:rPr>
                <w:noProof/>
              </w:rPr>
              <w:br/>
              <w:t xml:space="preserve">Roll </w:t>
            </w:r>
            <w:r>
              <w:rPr>
                <w:noProof/>
              </w:rPr>
              <w:br/>
              <w:t>:</w:t>
            </w:r>
            <w:r>
              <w:rPr>
                <w:noProof/>
              </w:rPr>
              <w:br/>
              <w:t>Pitch</w:t>
            </w:r>
          </w:p>
        </w:tc>
        <w:tc>
          <w:tcPr>
            <w:tcW w:w="889" w:type="dxa"/>
          </w:tcPr>
          <w:p w14:paraId="442ACA83" w14:textId="0D91E6F1" w:rsidR="005B508B" w:rsidRDefault="005B508B" w:rsidP="008850A6">
            <w:pPr>
              <w:jc w:val="center"/>
              <w:rPr>
                <w:noProof/>
              </w:rPr>
            </w:pPr>
            <w:r>
              <w:rPr>
                <w:noProof/>
              </w:rPr>
              <w:t>Pos</w:t>
            </w:r>
            <w:r>
              <w:rPr>
                <w:noProof/>
              </w:rPr>
              <w:br/>
              <w:t>5</w:t>
            </w:r>
            <w:r>
              <w:rPr>
                <w:noProof/>
              </w:rPr>
              <w:br/>
              <w:t>Roll</w:t>
            </w:r>
            <w:r>
              <w:rPr>
                <w:noProof/>
              </w:rPr>
              <w:br/>
              <w:t>:Pitch</w:t>
            </w:r>
          </w:p>
        </w:tc>
        <w:tc>
          <w:tcPr>
            <w:tcW w:w="889" w:type="dxa"/>
          </w:tcPr>
          <w:p w14:paraId="457E0ABF" w14:textId="103005CD" w:rsidR="005B508B" w:rsidRDefault="005B508B" w:rsidP="008850A6">
            <w:pPr>
              <w:jc w:val="center"/>
              <w:rPr>
                <w:noProof/>
              </w:rPr>
            </w:pPr>
            <w:r>
              <w:rPr>
                <w:noProof/>
              </w:rPr>
              <w:t>Pos</w:t>
            </w:r>
            <w:r>
              <w:rPr>
                <w:noProof/>
              </w:rPr>
              <w:br/>
              <w:t>6</w:t>
            </w:r>
            <w:r>
              <w:rPr>
                <w:noProof/>
              </w:rPr>
              <w:br/>
              <w:t>Roll</w:t>
            </w:r>
            <w:r>
              <w:rPr>
                <w:noProof/>
              </w:rPr>
              <w:br/>
              <w:t>:</w:t>
            </w:r>
            <w:r>
              <w:rPr>
                <w:noProof/>
              </w:rPr>
              <w:br/>
              <w:t>Pitch</w:t>
            </w:r>
          </w:p>
        </w:tc>
        <w:tc>
          <w:tcPr>
            <w:tcW w:w="889" w:type="dxa"/>
          </w:tcPr>
          <w:p w14:paraId="7D7275E9" w14:textId="503C0C70" w:rsidR="005B508B" w:rsidRDefault="005B508B" w:rsidP="008850A6">
            <w:pPr>
              <w:jc w:val="center"/>
              <w:rPr>
                <w:noProof/>
              </w:rPr>
            </w:pPr>
            <w:r>
              <w:rPr>
                <w:noProof/>
              </w:rPr>
              <w:t>Pos</w:t>
            </w:r>
            <w:r>
              <w:rPr>
                <w:noProof/>
              </w:rPr>
              <w:br/>
              <w:t>7</w:t>
            </w:r>
            <w:r>
              <w:rPr>
                <w:noProof/>
              </w:rPr>
              <w:br/>
              <w:t>Roll</w:t>
            </w:r>
            <w:r>
              <w:rPr>
                <w:noProof/>
              </w:rPr>
              <w:br/>
              <w:t>:</w:t>
            </w:r>
            <w:r>
              <w:rPr>
                <w:noProof/>
              </w:rPr>
              <w:br/>
              <w:t>Pitch</w:t>
            </w:r>
          </w:p>
        </w:tc>
        <w:tc>
          <w:tcPr>
            <w:tcW w:w="941" w:type="dxa"/>
          </w:tcPr>
          <w:p w14:paraId="6EA2A593" w14:textId="242BA49F" w:rsidR="005B508B" w:rsidRDefault="005B508B" w:rsidP="008850A6">
            <w:pPr>
              <w:jc w:val="center"/>
              <w:rPr>
                <w:noProof/>
              </w:rPr>
            </w:pPr>
            <w:r>
              <w:rPr>
                <w:noProof/>
              </w:rPr>
              <w:t>Pos</w:t>
            </w:r>
            <w:r>
              <w:rPr>
                <w:noProof/>
              </w:rPr>
              <w:br/>
              <w:t>8</w:t>
            </w:r>
            <w:r>
              <w:rPr>
                <w:noProof/>
              </w:rPr>
              <w:br/>
              <w:t>Roll : Pitch</w:t>
            </w:r>
          </w:p>
        </w:tc>
        <w:tc>
          <w:tcPr>
            <w:tcW w:w="835" w:type="dxa"/>
          </w:tcPr>
          <w:p w14:paraId="2C2C9504" w14:textId="472D1F22" w:rsidR="005B508B" w:rsidRDefault="005B508B" w:rsidP="005B508B">
            <w:pPr>
              <w:jc w:val="center"/>
              <w:rPr>
                <w:noProof/>
              </w:rPr>
            </w:pPr>
            <w:r>
              <w:rPr>
                <w:noProof/>
              </w:rPr>
              <w:t>Pos</w:t>
            </w:r>
            <w:r>
              <w:rPr>
                <w:noProof/>
              </w:rPr>
              <w:br/>
              <w:t xml:space="preserve"> 9</w:t>
            </w:r>
            <w:r>
              <w:rPr>
                <w:noProof/>
              </w:rPr>
              <w:br/>
              <w:t>Roll</w:t>
            </w:r>
            <w:r>
              <w:rPr>
                <w:noProof/>
              </w:rPr>
              <w:br/>
              <w:t>:Pitch</w:t>
            </w:r>
          </w:p>
        </w:tc>
        <w:tc>
          <w:tcPr>
            <w:tcW w:w="327" w:type="dxa"/>
          </w:tcPr>
          <w:p w14:paraId="23A1734A" w14:textId="0EBE975E" w:rsidR="005B508B" w:rsidRDefault="005B508B" w:rsidP="008850A6">
            <w:pPr>
              <w:jc w:val="center"/>
              <w:rPr>
                <w:noProof/>
              </w:rPr>
            </w:pPr>
            <w:r>
              <w:rPr>
                <w:noProof/>
              </w:rPr>
              <w:t>Pos</w:t>
            </w:r>
            <w:r>
              <w:rPr>
                <w:noProof/>
              </w:rPr>
              <w:br/>
              <w:t xml:space="preserve"> 10</w:t>
            </w:r>
            <w:r>
              <w:rPr>
                <w:noProof/>
              </w:rPr>
              <w:br/>
              <w:t>Roll</w:t>
            </w:r>
            <w:r>
              <w:rPr>
                <w:noProof/>
              </w:rPr>
              <w:br/>
              <w:t>:Pitch</w:t>
            </w:r>
          </w:p>
        </w:tc>
      </w:tr>
      <w:tr w:rsidR="005B508B" w14:paraId="13C165BE" w14:textId="03D09496" w:rsidTr="005B508B">
        <w:tc>
          <w:tcPr>
            <w:tcW w:w="879" w:type="dxa"/>
          </w:tcPr>
          <w:p w14:paraId="1C50C657" w14:textId="0A00B128" w:rsidR="005B508B" w:rsidRDefault="005B508B" w:rsidP="008850A6">
            <w:pPr>
              <w:rPr>
                <w:noProof/>
              </w:rPr>
            </w:pPr>
            <w:r>
              <w:rPr>
                <w:noProof/>
              </w:rPr>
              <w:t>Roll</w:t>
            </w:r>
          </w:p>
        </w:tc>
        <w:tc>
          <w:tcPr>
            <w:tcW w:w="744" w:type="dxa"/>
          </w:tcPr>
          <w:p w14:paraId="61D5BC76" w14:textId="2BD3B865" w:rsidR="005B508B" w:rsidRDefault="005B508B" w:rsidP="008850A6">
            <w:pPr>
              <w:jc w:val="center"/>
              <w:rPr>
                <w:noProof/>
              </w:rPr>
            </w:pPr>
            <w:r>
              <w:rPr>
                <w:noProof/>
              </w:rPr>
              <w:t>0 : 0</w:t>
            </w:r>
          </w:p>
        </w:tc>
        <w:tc>
          <w:tcPr>
            <w:tcW w:w="890" w:type="dxa"/>
          </w:tcPr>
          <w:p w14:paraId="5FABF84C" w14:textId="0DC0D8E2" w:rsidR="005B508B" w:rsidRDefault="005B508B" w:rsidP="008850A6">
            <w:pPr>
              <w:jc w:val="center"/>
              <w:rPr>
                <w:noProof/>
              </w:rPr>
            </w:pPr>
            <w:r>
              <w:rPr>
                <w:noProof/>
              </w:rPr>
              <w:t>-.7854: 0</w:t>
            </w:r>
          </w:p>
        </w:tc>
        <w:tc>
          <w:tcPr>
            <w:tcW w:w="889" w:type="dxa"/>
          </w:tcPr>
          <w:p w14:paraId="636157FE" w14:textId="1E576C19" w:rsidR="005B508B" w:rsidRDefault="005B508B" w:rsidP="008850A6">
            <w:pPr>
              <w:jc w:val="center"/>
              <w:rPr>
                <w:noProof/>
              </w:rPr>
            </w:pPr>
            <w:r>
              <w:rPr>
                <w:noProof/>
              </w:rPr>
              <w:t>-1.047: 0</w:t>
            </w:r>
          </w:p>
        </w:tc>
        <w:tc>
          <w:tcPr>
            <w:tcW w:w="889" w:type="dxa"/>
          </w:tcPr>
          <w:p w14:paraId="2879AA0E" w14:textId="73F0944F" w:rsidR="005B508B" w:rsidRDefault="005B508B" w:rsidP="008850A6">
            <w:pPr>
              <w:jc w:val="center"/>
              <w:rPr>
                <w:noProof/>
              </w:rPr>
            </w:pPr>
            <w:r>
              <w:rPr>
                <w:noProof/>
              </w:rPr>
              <w:t>Loop</w:t>
            </w:r>
            <w:r>
              <w:rPr>
                <w:noProof/>
              </w:rPr>
              <w:br/>
              <w:t xml:space="preserve"> x 5</w:t>
            </w:r>
          </w:p>
        </w:tc>
        <w:tc>
          <w:tcPr>
            <w:tcW w:w="889" w:type="dxa"/>
          </w:tcPr>
          <w:p w14:paraId="5E7D9B73" w14:textId="1ADACFE7" w:rsidR="005B508B" w:rsidRDefault="005B508B" w:rsidP="008850A6">
            <w:pPr>
              <w:jc w:val="center"/>
              <w:rPr>
                <w:noProof/>
              </w:rPr>
            </w:pPr>
            <w:r>
              <w:rPr>
                <w:noProof/>
              </w:rPr>
              <w:t>LoopA 1.047 : 0</w:t>
            </w:r>
          </w:p>
        </w:tc>
        <w:tc>
          <w:tcPr>
            <w:tcW w:w="889" w:type="dxa"/>
          </w:tcPr>
          <w:p w14:paraId="34C4CE1F" w14:textId="57669C12" w:rsidR="005B508B" w:rsidRDefault="005B508B" w:rsidP="008850A6">
            <w:pPr>
              <w:jc w:val="center"/>
              <w:rPr>
                <w:noProof/>
              </w:rPr>
            </w:pPr>
            <w:r>
              <w:rPr>
                <w:noProof/>
              </w:rPr>
              <w:t>Loop B</w:t>
            </w:r>
            <w:r>
              <w:rPr>
                <w:noProof/>
              </w:rPr>
              <w:br/>
              <w:t>-1.047 : 0</w:t>
            </w:r>
          </w:p>
        </w:tc>
        <w:tc>
          <w:tcPr>
            <w:tcW w:w="889" w:type="dxa"/>
          </w:tcPr>
          <w:p w14:paraId="610C26F6" w14:textId="5E0AB69B" w:rsidR="005B508B" w:rsidRDefault="005B508B" w:rsidP="008850A6">
            <w:pPr>
              <w:jc w:val="center"/>
              <w:rPr>
                <w:noProof/>
              </w:rPr>
            </w:pPr>
          </w:p>
        </w:tc>
        <w:tc>
          <w:tcPr>
            <w:tcW w:w="941" w:type="dxa"/>
          </w:tcPr>
          <w:p w14:paraId="347DC7F0" w14:textId="5FC32FB9" w:rsidR="005B508B" w:rsidRDefault="005B508B" w:rsidP="008850A6">
            <w:pPr>
              <w:jc w:val="center"/>
              <w:rPr>
                <w:noProof/>
              </w:rPr>
            </w:pPr>
          </w:p>
        </w:tc>
        <w:tc>
          <w:tcPr>
            <w:tcW w:w="835" w:type="dxa"/>
          </w:tcPr>
          <w:p w14:paraId="2DD323AD" w14:textId="77777777" w:rsidR="005B508B" w:rsidRDefault="005B508B" w:rsidP="008850A6">
            <w:pPr>
              <w:jc w:val="center"/>
              <w:rPr>
                <w:noProof/>
              </w:rPr>
            </w:pPr>
          </w:p>
        </w:tc>
        <w:tc>
          <w:tcPr>
            <w:tcW w:w="327" w:type="dxa"/>
          </w:tcPr>
          <w:p w14:paraId="73E0E288" w14:textId="77777777" w:rsidR="005B508B" w:rsidRDefault="005B508B" w:rsidP="008850A6">
            <w:pPr>
              <w:jc w:val="center"/>
              <w:rPr>
                <w:noProof/>
              </w:rPr>
            </w:pPr>
          </w:p>
        </w:tc>
      </w:tr>
      <w:tr w:rsidR="005B508B" w14:paraId="29C55237" w14:textId="155F6369" w:rsidTr="005B508B">
        <w:tc>
          <w:tcPr>
            <w:tcW w:w="879" w:type="dxa"/>
          </w:tcPr>
          <w:p w14:paraId="7D68F121" w14:textId="5C71C264" w:rsidR="005B508B" w:rsidRDefault="005B508B" w:rsidP="008850A6">
            <w:pPr>
              <w:rPr>
                <w:noProof/>
              </w:rPr>
            </w:pPr>
            <w:r>
              <w:rPr>
                <w:noProof/>
              </w:rPr>
              <w:t>Pitch</w:t>
            </w:r>
          </w:p>
        </w:tc>
        <w:tc>
          <w:tcPr>
            <w:tcW w:w="744" w:type="dxa"/>
          </w:tcPr>
          <w:p w14:paraId="3DF7674A" w14:textId="75FFF99A" w:rsidR="005B508B" w:rsidRDefault="005B508B" w:rsidP="008850A6">
            <w:pPr>
              <w:jc w:val="center"/>
              <w:rPr>
                <w:noProof/>
              </w:rPr>
            </w:pPr>
            <w:r>
              <w:rPr>
                <w:noProof/>
              </w:rPr>
              <w:t>0 : 0</w:t>
            </w:r>
          </w:p>
        </w:tc>
        <w:tc>
          <w:tcPr>
            <w:tcW w:w="890" w:type="dxa"/>
          </w:tcPr>
          <w:p w14:paraId="574255BA" w14:textId="3A4D1D95" w:rsidR="005B508B" w:rsidRDefault="005B508B" w:rsidP="008850A6">
            <w:pPr>
              <w:jc w:val="center"/>
              <w:rPr>
                <w:noProof/>
              </w:rPr>
            </w:pPr>
            <w:r>
              <w:rPr>
                <w:noProof/>
              </w:rPr>
              <w:t>0</w:t>
            </w:r>
            <w:r w:rsidR="00724ED0">
              <w:rPr>
                <w:noProof/>
              </w:rPr>
              <w:br/>
            </w:r>
            <w:r>
              <w:rPr>
                <w:noProof/>
              </w:rPr>
              <w:t>: .5236</w:t>
            </w:r>
          </w:p>
        </w:tc>
        <w:tc>
          <w:tcPr>
            <w:tcW w:w="889" w:type="dxa"/>
          </w:tcPr>
          <w:p w14:paraId="26DFA43A" w14:textId="6F4EDF7F" w:rsidR="005B508B" w:rsidRDefault="005B508B" w:rsidP="008850A6">
            <w:pPr>
              <w:jc w:val="center"/>
              <w:rPr>
                <w:noProof/>
              </w:rPr>
            </w:pPr>
            <w:r>
              <w:rPr>
                <w:noProof/>
              </w:rPr>
              <w:t>0</w:t>
            </w:r>
            <w:r w:rsidR="00724ED0">
              <w:rPr>
                <w:noProof/>
              </w:rPr>
              <w:br/>
            </w:r>
            <w:r>
              <w:rPr>
                <w:noProof/>
              </w:rPr>
              <w:t>:0.7854</w:t>
            </w:r>
          </w:p>
        </w:tc>
        <w:tc>
          <w:tcPr>
            <w:tcW w:w="889" w:type="dxa"/>
          </w:tcPr>
          <w:p w14:paraId="6CAC0EDF" w14:textId="35BF4E53" w:rsidR="005B508B" w:rsidRDefault="005B508B" w:rsidP="008850A6">
            <w:pPr>
              <w:jc w:val="center"/>
              <w:rPr>
                <w:noProof/>
              </w:rPr>
            </w:pPr>
            <w:r>
              <w:rPr>
                <w:noProof/>
              </w:rPr>
              <w:t>0</w:t>
            </w:r>
            <w:r w:rsidR="00724ED0">
              <w:rPr>
                <w:noProof/>
              </w:rPr>
              <w:br/>
            </w:r>
            <w:r>
              <w:rPr>
                <w:noProof/>
              </w:rPr>
              <w:t>:</w:t>
            </w:r>
            <w:r w:rsidR="00724ED0">
              <w:rPr>
                <w:noProof/>
              </w:rPr>
              <w:br/>
            </w:r>
            <w:r>
              <w:rPr>
                <w:noProof/>
              </w:rPr>
              <w:t>1.047</w:t>
            </w:r>
          </w:p>
        </w:tc>
        <w:tc>
          <w:tcPr>
            <w:tcW w:w="889" w:type="dxa"/>
          </w:tcPr>
          <w:p w14:paraId="1FC37DFF" w14:textId="072C9222" w:rsidR="005B508B" w:rsidRDefault="005B508B" w:rsidP="008850A6">
            <w:pPr>
              <w:jc w:val="center"/>
              <w:rPr>
                <w:noProof/>
              </w:rPr>
            </w:pPr>
            <w:r>
              <w:rPr>
                <w:noProof/>
              </w:rPr>
              <w:t>0</w:t>
            </w:r>
            <w:r w:rsidR="00724ED0">
              <w:rPr>
                <w:noProof/>
              </w:rPr>
              <w:br/>
            </w:r>
            <w:r>
              <w:rPr>
                <w:noProof/>
              </w:rPr>
              <w:t>:</w:t>
            </w:r>
            <w:r>
              <w:rPr>
                <w:noProof/>
              </w:rPr>
              <w:br/>
              <w:t>-.5236</w:t>
            </w:r>
          </w:p>
        </w:tc>
        <w:tc>
          <w:tcPr>
            <w:tcW w:w="889" w:type="dxa"/>
          </w:tcPr>
          <w:p w14:paraId="75C4D968" w14:textId="3B74C1E8" w:rsidR="005B508B" w:rsidRDefault="005B508B" w:rsidP="008850A6">
            <w:pPr>
              <w:jc w:val="center"/>
              <w:rPr>
                <w:noProof/>
              </w:rPr>
            </w:pPr>
            <w:r>
              <w:rPr>
                <w:noProof/>
              </w:rPr>
              <w:t>0</w:t>
            </w:r>
            <w:r w:rsidR="00724ED0">
              <w:rPr>
                <w:noProof/>
              </w:rPr>
              <w:br/>
            </w:r>
            <w:r>
              <w:rPr>
                <w:noProof/>
              </w:rPr>
              <w:t>:</w:t>
            </w:r>
            <w:r w:rsidR="00724ED0">
              <w:rPr>
                <w:noProof/>
              </w:rPr>
              <w:br/>
            </w:r>
            <w:r>
              <w:rPr>
                <w:noProof/>
              </w:rPr>
              <w:t>-.785</w:t>
            </w:r>
            <w:r w:rsidR="00724ED0">
              <w:rPr>
                <w:noProof/>
              </w:rPr>
              <w:t>4</w:t>
            </w:r>
          </w:p>
        </w:tc>
        <w:tc>
          <w:tcPr>
            <w:tcW w:w="889" w:type="dxa"/>
          </w:tcPr>
          <w:p w14:paraId="64B79377" w14:textId="093FC6E3" w:rsidR="005B508B" w:rsidRDefault="005B508B" w:rsidP="008850A6">
            <w:pPr>
              <w:jc w:val="center"/>
              <w:rPr>
                <w:noProof/>
              </w:rPr>
            </w:pPr>
            <w:r>
              <w:rPr>
                <w:noProof/>
              </w:rPr>
              <w:t>0 : -.1047</w:t>
            </w:r>
          </w:p>
        </w:tc>
        <w:tc>
          <w:tcPr>
            <w:tcW w:w="941" w:type="dxa"/>
          </w:tcPr>
          <w:p w14:paraId="44CCDD9D" w14:textId="77777777" w:rsidR="005B508B" w:rsidRDefault="005B508B" w:rsidP="008850A6">
            <w:pPr>
              <w:jc w:val="center"/>
              <w:rPr>
                <w:noProof/>
              </w:rPr>
            </w:pPr>
          </w:p>
        </w:tc>
        <w:tc>
          <w:tcPr>
            <w:tcW w:w="835" w:type="dxa"/>
          </w:tcPr>
          <w:p w14:paraId="2F4A9CA0" w14:textId="77777777" w:rsidR="005B508B" w:rsidRDefault="005B508B" w:rsidP="008850A6">
            <w:pPr>
              <w:jc w:val="center"/>
              <w:rPr>
                <w:noProof/>
              </w:rPr>
            </w:pPr>
          </w:p>
        </w:tc>
        <w:tc>
          <w:tcPr>
            <w:tcW w:w="327" w:type="dxa"/>
          </w:tcPr>
          <w:p w14:paraId="07756B1F" w14:textId="77777777" w:rsidR="005B508B" w:rsidRDefault="005B508B" w:rsidP="008850A6">
            <w:pPr>
              <w:jc w:val="center"/>
              <w:rPr>
                <w:noProof/>
              </w:rPr>
            </w:pPr>
          </w:p>
        </w:tc>
      </w:tr>
      <w:tr w:rsidR="005B508B" w14:paraId="7FF1142C" w14:textId="3E9B2BAD" w:rsidTr="005B508B">
        <w:tc>
          <w:tcPr>
            <w:tcW w:w="879" w:type="dxa"/>
          </w:tcPr>
          <w:p w14:paraId="030D9EF4" w14:textId="3CC7C04E" w:rsidR="005B508B" w:rsidRDefault="005B508B" w:rsidP="008850A6">
            <w:pPr>
              <w:rPr>
                <w:noProof/>
              </w:rPr>
            </w:pPr>
            <w:r>
              <w:rPr>
                <w:noProof/>
              </w:rPr>
              <w:t>Mixed</w:t>
            </w:r>
            <w:r w:rsidR="00724ED0">
              <w:rPr>
                <w:noProof/>
              </w:rPr>
              <w:t>1</w:t>
            </w:r>
          </w:p>
        </w:tc>
        <w:tc>
          <w:tcPr>
            <w:tcW w:w="744" w:type="dxa"/>
          </w:tcPr>
          <w:p w14:paraId="3C97B44F" w14:textId="7783ABF0" w:rsidR="005B508B" w:rsidRDefault="005B508B" w:rsidP="008850A6">
            <w:pPr>
              <w:jc w:val="center"/>
              <w:rPr>
                <w:noProof/>
              </w:rPr>
            </w:pPr>
            <w:r>
              <w:rPr>
                <w:noProof/>
              </w:rPr>
              <w:t xml:space="preserve">0 </w:t>
            </w:r>
            <w:r>
              <w:rPr>
                <w:noProof/>
              </w:rPr>
              <w:br/>
              <w:t>:</w:t>
            </w:r>
            <w:r>
              <w:rPr>
                <w:noProof/>
              </w:rPr>
              <w:br/>
              <w:t>0</w:t>
            </w:r>
          </w:p>
        </w:tc>
        <w:tc>
          <w:tcPr>
            <w:tcW w:w="890" w:type="dxa"/>
          </w:tcPr>
          <w:p w14:paraId="22ED00FD" w14:textId="6D6B0D89" w:rsidR="005B508B" w:rsidRDefault="005B508B" w:rsidP="008850A6">
            <w:pPr>
              <w:jc w:val="center"/>
              <w:rPr>
                <w:noProof/>
              </w:rPr>
            </w:pPr>
            <w:r>
              <w:rPr>
                <w:noProof/>
              </w:rPr>
              <w:t>.2618</w:t>
            </w:r>
            <w:r>
              <w:rPr>
                <w:noProof/>
              </w:rPr>
              <w:br/>
              <w:t>:</w:t>
            </w:r>
            <w:r w:rsidR="00724ED0">
              <w:rPr>
                <w:noProof/>
              </w:rPr>
              <w:br/>
            </w:r>
            <w:r>
              <w:rPr>
                <w:noProof/>
              </w:rPr>
              <w:t>.5236</w:t>
            </w:r>
          </w:p>
        </w:tc>
        <w:tc>
          <w:tcPr>
            <w:tcW w:w="889" w:type="dxa"/>
          </w:tcPr>
          <w:p w14:paraId="794B9C8F" w14:textId="3EF323AD" w:rsidR="005B508B" w:rsidRDefault="005B508B" w:rsidP="008850A6">
            <w:pPr>
              <w:jc w:val="center"/>
              <w:rPr>
                <w:noProof/>
              </w:rPr>
            </w:pPr>
            <w:r>
              <w:rPr>
                <w:noProof/>
              </w:rPr>
              <w:t>.5236</w:t>
            </w:r>
            <w:r>
              <w:rPr>
                <w:noProof/>
              </w:rPr>
              <w:br/>
              <w:t>:</w:t>
            </w:r>
            <w:r w:rsidR="00724ED0">
              <w:rPr>
                <w:noProof/>
              </w:rPr>
              <w:br/>
            </w:r>
            <w:r>
              <w:rPr>
                <w:noProof/>
              </w:rPr>
              <w:t>.7854</w:t>
            </w:r>
          </w:p>
        </w:tc>
        <w:tc>
          <w:tcPr>
            <w:tcW w:w="889" w:type="dxa"/>
          </w:tcPr>
          <w:p w14:paraId="64C2120F" w14:textId="36C977D3" w:rsidR="005B508B" w:rsidRDefault="005B508B" w:rsidP="008850A6">
            <w:pPr>
              <w:jc w:val="center"/>
              <w:rPr>
                <w:noProof/>
              </w:rPr>
            </w:pPr>
            <w:r>
              <w:rPr>
                <w:noProof/>
              </w:rPr>
              <w:t>.7854</w:t>
            </w:r>
            <w:r>
              <w:rPr>
                <w:noProof/>
              </w:rPr>
              <w:br/>
              <w:t>:  .5236</w:t>
            </w:r>
          </w:p>
        </w:tc>
        <w:tc>
          <w:tcPr>
            <w:tcW w:w="889" w:type="dxa"/>
          </w:tcPr>
          <w:p w14:paraId="043BA9E3" w14:textId="10AC74B3" w:rsidR="005B508B" w:rsidRDefault="005B508B" w:rsidP="008850A6">
            <w:pPr>
              <w:jc w:val="center"/>
              <w:rPr>
                <w:noProof/>
              </w:rPr>
            </w:pPr>
            <w:r>
              <w:rPr>
                <w:noProof/>
              </w:rPr>
              <w:t>.7854</w:t>
            </w:r>
            <w:r>
              <w:rPr>
                <w:noProof/>
              </w:rPr>
              <w:br/>
              <w:t>:</w:t>
            </w:r>
            <w:r w:rsidR="00724ED0">
              <w:rPr>
                <w:noProof/>
              </w:rPr>
              <w:br/>
            </w:r>
            <w:r>
              <w:rPr>
                <w:noProof/>
              </w:rPr>
              <w:t>.7854</w:t>
            </w:r>
          </w:p>
        </w:tc>
        <w:tc>
          <w:tcPr>
            <w:tcW w:w="889" w:type="dxa"/>
          </w:tcPr>
          <w:p w14:paraId="65D21327" w14:textId="02CC72EC" w:rsidR="005B508B" w:rsidRDefault="005B508B" w:rsidP="008850A6">
            <w:pPr>
              <w:jc w:val="center"/>
              <w:rPr>
                <w:noProof/>
              </w:rPr>
            </w:pPr>
            <w:r>
              <w:rPr>
                <w:noProof/>
              </w:rPr>
              <w:t>.5236</w:t>
            </w:r>
            <w:r>
              <w:rPr>
                <w:noProof/>
              </w:rPr>
              <w:br/>
              <w:t xml:space="preserve">: </w:t>
            </w:r>
            <w:r>
              <w:rPr>
                <w:noProof/>
              </w:rPr>
              <w:br/>
              <w:t>0</w:t>
            </w:r>
          </w:p>
        </w:tc>
        <w:tc>
          <w:tcPr>
            <w:tcW w:w="889" w:type="dxa"/>
          </w:tcPr>
          <w:p w14:paraId="4BFDE087" w14:textId="4B5C892E" w:rsidR="005B508B" w:rsidRDefault="005B508B" w:rsidP="008850A6">
            <w:pPr>
              <w:jc w:val="center"/>
              <w:rPr>
                <w:noProof/>
              </w:rPr>
            </w:pPr>
            <w:r>
              <w:rPr>
                <w:noProof/>
              </w:rPr>
              <w:t>.7854</w:t>
            </w:r>
            <w:r w:rsidR="00724ED0">
              <w:rPr>
                <w:noProof/>
              </w:rPr>
              <w:br/>
            </w:r>
            <w:r>
              <w:rPr>
                <w:noProof/>
              </w:rPr>
              <w:t>:</w:t>
            </w:r>
            <w:r w:rsidR="00724ED0">
              <w:rPr>
                <w:noProof/>
              </w:rPr>
              <w:br/>
            </w:r>
            <w:r>
              <w:rPr>
                <w:noProof/>
              </w:rPr>
              <w:t>.5236</w:t>
            </w:r>
          </w:p>
        </w:tc>
        <w:tc>
          <w:tcPr>
            <w:tcW w:w="941" w:type="dxa"/>
          </w:tcPr>
          <w:p w14:paraId="053D4153" w14:textId="5A8F98AC" w:rsidR="005B508B" w:rsidRDefault="005B508B" w:rsidP="008850A6">
            <w:pPr>
              <w:jc w:val="center"/>
              <w:rPr>
                <w:noProof/>
              </w:rPr>
            </w:pPr>
            <w:r>
              <w:rPr>
                <w:noProof/>
              </w:rPr>
              <w:t xml:space="preserve">0 </w:t>
            </w:r>
            <w:r>
              <w:rPr>
                <w:noProof/>
              </w:rPr>
              <w:br/>
              <w:t xml:space="preserve">: </w:t>
            </w:r>
            <w:r>
              <w:rPr>
                <w:noProof/>
              </w:rPr>
              <w:br/>
              <w:t>0</w:t>
            </w:r>
          </w:p>
        </w:tc>
        <w:tc>
          <w:tcPr>
            <w:tcW w:w="835" w:type="dxa"/>
          </w:tcPr>
          <w:p w14:paraId="0546CAB7" w14:textId="326334D9" w:rsidR="005B508B" w:rsidRDefault="005B508B" w:rsidP="008850A6">
            <w:pPr>
              <w:jc w:val="center"/>
              <w:rPr>
                <w:noProof/>
              </w:rPr>
            </w:pPr>
            <w:r>
              <w:rPr>
                <w:noProof/>
              </w:rPr>
              <w:t>-2.094</w:t>
            </w:r>
            <w:r>
              <w:rPr>
                <w:noProof/>
              </w:rPr>
              <w:br/>
              <w:t>:</w:t>
            </w:r>
            <w:r>
              <w:rPr>
                <w:noProof/>
              </w:rPr>
              <w:br/>
              <w:t>.5236</w:t>
            </w:r>
          </w:p>
        </w:tc>
        <w:tc>
          <w:tcPr>
            <w:tcW w:w="327" w:type="dxa"/>
          </w:tcPr>
          <w:p w14:paraId="61E75427" w14:textId="11A1A977" w:rsidR="005B508B" w:rsidRDefault="005B508B" w:rsidP="008850A6">
            <w:pPr>
              <w:jc w:val="center"/>
              <w:rPr>
                <w:noProof/>
              </w:rPr>
            </w:pPr>
            <w:r>
              <w:rPr>
                <w:noProof/>
              </w:rPr>
              <w:t>0</w:t>
            </w:r>
            <w:r>
              <w:rPr>
                <w:noProof/>
              </w:rPr>
              <w:br/>
              <w:t>:</w:t>
            </w:r>
            <w:r>
              <w:rPr>
                <w:noProof/>
              </w:rPr>
              <w:br/>
              <w:t>0</w:t>
            </w:r>
          </w:p>
        </w:tc>
      </w:tr>
      <w:tr w:rsidR="005B508B" w14:paraId="582E1531" w14:textId="029440E0" w:rsidTr="005B508B">
        <w:tc>
          <w:tcPr>
            <w:tcW w:w="879" w:type="dxa"/>
          </w:tcPr>
          <w:p w14:paraId="23F02A4F" w14:textId="6AB2D051" w:rsidR="005B508B" w:rsidRDefault="005B508B" w:rsidP="008850A6">
            <w:pPr>
              <w:rPr>
                <w:noProof/>
              </w:rPr>
            </w:pPr>
            <w:r>
              <w:rPr>
                <w:noProof/>
              </w:rPr>
              <w:t>Live (TBC)</w:t>
            </w:r>
          </w:p>
        </w:tc>
        <w:tc>
          <w:tcPr>
            <w:tcW w:w="744" w:type="dxa"/>
          </w:tcPr>
          <w:p w14:paraId="4F93D012" w14:textId="6845B35E" w:rsidR="005B508B" w:rsidRDefault="005B508B" w:rsidP="008850A6">
            <w:pPr>
              <w:jc w:val="center"/>
              <w:rPr>
                <w:noProof/>
              </w:rPr>
            </w:pPr>
            <w:r>
              <w:rPr>
                <w:noProof/>
              </w:rPr>
              <w:t>0 : 0</w:t>
            </w:r>
          </w:p>
        </w:tc>
        <w:tc>
          <w:tcPr>
            <w:tcW w:w="890" w:type="dxa"/>
          </w:tcPr>
          <w:p w14:paraId="74A2254B" w14:textId="36242B8D" w:rsidR="005B508B" w:rsidRDefault="005B508B" w:rsidP="008850A6">
            <w:pPr>
              <w:jc w:val="center"/>
              <w:rPr>
                <w:noProof/>
              </w:rPr>
            </w:pPr>
            <w:r>
              <w:rPr>
                <w:noProof/>
              </w:rPr>
              <w:t>60</w:t>
            </w:r>
            <w:r>
              <w:rPr>
                <w:noProof/>
              </w:rPr>
              <w:br/>
              <w:t>:</w:t>
            </w:r>
            <w:r>
              <w:rPr>
                <w:noProof/>
              </w:rPr>
              <w:br/>
              <w:t>-30</w:t>
            </w:r>
          </w:p>
        </w:tc>
        <w:tc>
          <w:tcPr>
            <w:tcW w:w="889" w:type="dxa"/>
          </w:tcPr>
          <w:p w14:paraId="0B7D9786" w14:textId="4C8C0C75" w:rsidR="005B508B" w:rsidRDefault="005B508B" w:rsidP="008850A6">
            <w:pPr>
              <w:jc w:val="center"/>
              <w:rPr>
                <w:noProof/>
              </w:rPr>
            </w:pPr>
            <w:r>
              <w:rPr>
                <w:noProof/>
              </w:rPr>
              <w:t>30</w:t>
            </w:r>
            <w:r>
              <w:rPr>
                <w:noProof/>
              </w:rPr>
              <w:br/>
              <w:t>:</w:t>
            </w:r>
            <w:r>
              <w:rPr>
                <w:noProof/>
              </w:rPr>
              <w:br/>
              <w:t>-45</w:t>
            </w:r>
          </w:p>
        </w:tc>
        <w:tc>
          <w:tcPr>
            <w:tcW w:w="889" w:type="dxa"/>
          </w:tcPr>
          <w:p w14:paraId="6C2AAB18" w14:textId="6D24893F" w:rsidR="005B508B" w:rsidRDefault="005B508B" w:rsidP="008850A6">
            <w:pPr>
              <w:jc w:val="center"/>
              <w:rPr>
                <w:noProof/>
              </w:rPr>
            </w:pPr>
            <w:r>
              <w:rPr>
                <w:noProof/>
              </w:rPr>
              <w:t>-60</w:t>
            </w:r>
            <w:r>
              <w:rPr>
                <w:noProof/>
              </w:rPr>
              <w:br/>
              <w:t>:</w:t>
            </w:r>
            <w:r>
              <w:rPr>
                <w:noProof/>
              </w:rPr>
              <w:br/>
              <w:t>30</w:t>
            </w:r>
          </w:p>
        </w:tc>
        <w:tc>
          <w:tcPr>
            <w:tcW w:w="889" w:type="dxa"/>
          </w:tcPr>
          <w:p w14:paraId="3BF2B97F" w14:textId="275952F9" w:rsidR="005B508B" w:rsidRDefault="005B508B" w:rsidP="008850A6">
            <w:pPr>
              <w:jc w:val="center"/>
              <w:rPr>
                <w:noProof/>
              </w:rPr>
            </w:pPr>
            <w:r>
              <w:rPr>
                <w:noProof/>
              </w:rPr>
              <w:t>60</w:t>
            </w:r>
            <w:r>
              <w:rPr>
                <w:noProof/>
              </w:rPr>
              <w:br/>
              <w:t>:</w:t>
            </w:r>
            <w:r>
              <w:rPr>
                <w:noProof/>
              </w:rPr>
              <w:br/>
              <w:t>-30</w:t>
            </w:r>
          </w:p>
        </w:tc>
        <w:tc>
          <w:tcPr>
            <w:tcW w:w="889" w:type="dxa"/>
          </w:tcPr>
          <w:p w14:paraId="69C307B0" w14:textId="7610C8DB" w:rsidR="005B508B" w:rsidRDefault="005B508B" w:rsidP="008850A6">
            <w:pPr>
              <w:jc w:val="center"/>
              <w:rPr>
                <w:noProof/>
              </w:rPr>
            </w:pPr>
            <w:r>
              <w:rPr>
                <w:noProof/>
              </w:rPr>
              <w:t>Loop x 5</w:t>
            </w:r>
          </w:p>
        </w:tc>
        <w:tc>
          <w:tcPr>
            <w:tcW w:w="889" w:type="dxa"/>
          </w:tcPr>
          <w:p w14:paraId="7A0AE0DF" w14:textId="28D0D042" w:rsidR="005B508B" w:rsidRDefault="005B508B" w:rsidP="008850A6">
            <w:pPr>
              <w:jc w:val="center"/>
              <w:rPr>
                <w:noProof/>
              </w:rPr>
            </w:pPr>
            <w:r>
              <w:rPr>
                <w:noProof/>
              </w:rPr>
              <w:t xml:space="preserve">Loop </w:t>
            </w:r>
            <w:r w:rsidR="00724ED0">
              <w:rPr>
                <w:noProof/>
              </w:rPr>
              <w:br/>
            </w:r>
            <w:r>
              <w:rPr>
                <w:noProof/>
              </w:rPr>
              <w:t>A</w:t>
            </w:r>
            <w:r>
              <w:rPr>
                <w:noProof/>
              </w:rPr>
              <w:br/>
              <w:t>30</w:t>
            </w:r>
            <w:r>
              <w:rPr>
                <w:noProof/>
              </w:rPr>
              <w:br/>
              <w:t>:</w:t>
            </w:r>
            <w:r>
              <w:rPr>
                <w:noProof/>
              </w:rPr>
              <w:br/>
              <w:t>-30</w:t>
            </w:r>
          </w:p>
        </w:tc>
        <w:tc>
          <w:tcPr>
            <w:tcW w:w="941" w:type="dxa"/>
          </w:tcPr>
          <w:p w14:paraId="0E61C779" w14:textId="6DD2377C" w:rsidR="005B508B" w:rsidRDefault="005B508B" w:rsidP="008850A6">
            <w:pPr>
              <w:jc w:val="center"/>
              <w:rPr>
                <w:noProof/>
              </w:rPr>
            </w:pPr>
            <w:r>
              <w:rPr>
                <w:noProof/>
              </w:rPr>
              <w:t>Loop B</w:t>
            </w:r>
            <w:r>
              <w:rPr>
                <w:noProof/>
              </w:rPr>
              <w:br/>
              <w:t>-15</w:t>
            </w:r>
            <w:r>
              <w:rPr>
                <w:noProof/>
              </w:rPr>
              <w:br/>
              <w:t>:</w:t>
            </w:r>
            <w:r>
              <w:rPr>
                <w:noProof/>
              </w:rPr>
              <w:br/>
              <w:t>30</w:t>
            </w:r>
          </w:p>
        </w:tc>
        <w:tc>
          <w:tcPr>
            <w:tcW w:w="835" w:type="dxa"/>
          </w:tcPr>
          <w:p w14:paraId="09CAD48D" w14:textId="77777777" w:rsidR="005B508B" w:rsidRDefault="005B508B" w:rsidP="008850A6">
            <w:pPr>
              <w:jc w:val="center"/>
              <w:rPr>
                <w:noProof/>
              </w:rPr>
            </w:pPr>
          </w:p>
        </w:tc>
        <w:tc>
          <w:tcPr>
            <w:tcW w:w="327" w:type="dxa"/>
          </w:tcPr>
          <w:p w14:paraId="0C8989A6" w14:textId="77777777" w:rsidR="005B508B" w:rsidRDefault="005B508B" w:rsidP="008850A6">
            <w:pPr>
              <w:jc w:val="center"/>
              <w:rPr>
                <w:noProof/>
              </w:rPr>
            </w:pPr>
          </w:p>
        </w:tc>
      </w:tr>
    </w:tbl>
    <w:p w14:paraId="07C346C6" w14:textId="380797B5" w:rsidR="00293367" w:rsidRDefault="00E83D5F" w:rsidP="009F0794">
      <w:pPr>
        <w:pStyle w:val="Caption"/>
      </w:pPr>
      <w:r>
        <w:t xml:space="preserve"> </w:t>
      </w:r>
      <w:r w:rsidR="00C11155">
        <w:br/>
      </w:r>
      <w:r w:rsidR="008617A2">
        <w:br/>
        <w:t>To load the results into Matlab, the following process was used:</w:t>
      </w:r>
      <w:r w:rsidR="008617A2">
        <w:br/>
      </w:r>
      <w:r w:rsidR="008617A2">
        <w:br/>
      </w:r>
      <w:r w:rsidR="00293367">
        <w:t>Copy the data files from the Ubuntu Container and Raspberry Pi to a data directory.</w:t>
      </w:r>
      <w:r w:rsidR="00293367">
        <w:br/>
        <w:t>Edit all robot data files in Notepad++ and remove any Python artifacts, if present.</w:t>
      </w:r>
      <w:r w:rsidR="00637050">
        <w:t xml:space="preserve"> (ie brackets, etc)</w:t>
      </w:r>
      <w:r w:rsidR="00293367">
        <w:br/>
      </w:r>
      <w:r w:rsidR="00293367">
        <w:br/>
        <w:t>Edit contents of “Matlab</w:t>
      </w:r>
      <w:r w:rsidR="00C7451F">
        <w:t xml:space="preserve"> Commands-&lt;Movement&gt;</w:t>
      </w:r>
      <w:r w:rsidR="00293367">
        <w:t>.txt” to point to correct filenames for the experiment you are running. In this case, these experiments are :</w:t>
      </w:r>
      <w:r w:rsidR="00293367">
        <w:br/>
        <w:t>- Roll movements only</w:t>
      </w:r>
      <w:r w:rsidR="00293367">
        <w:br/>
        <w:t>- Pitch movements only</w:t>
      </w:r>
      <w:r w:rsidR="00293367">
        <w:br/>
        <w:t>- Varied movements</w:t>
      </w:r>
      <w:r w:rsidR="00293367">
        <w:br/>
      </w:r>
    </w:p>
    <w:p w14:paraId="2A3799A3" w14:textId="075BEAF0" w:rsidR="00EA1C3B" w:rsidRDefault="00293367" w:rsidP="009F0794">
      <w:pPr>
        <w:pStyle w:val="Caption"/>
      </w:pPr>
      <w:r>
        <w:t>Compare the two datasets to determine when both the robot and the imu data first register movement.</w:t>
      </w:r>
      <w:r>
        <w:br/>
        <w:t>Take note of the line entries in both files when this occurs. Ie. 39268(robot) and 339 (imu).</w:t>
      </w:r>
      <w:r>
        <w:br/>
      </w:r>
      <w:r>
        <w:br/>
        <w:t>Place these values in the correct places in the “Matlab</w:t>
      </w:r>
      <w:r w:rsidR="00C7451F">
        <w:t xml:space="preserve"> Commands</w:t>
      </w:r>
      <w:r>
        <w:t>.txt"</w:t>
      </w:r>
      <w:r w:rsidR="00C7451F">
        <w:t xml:space="preserve"> file.</w:t>
      </w:r>
      <w:r>
        <w:br/>
        <w:t>Run the edited commands of “Matlab</w:t>
      </w:r>
      <w:r w:rsidR="00C7451F">
        <w:t xml:space="preserve"> Commands</w:t>
      </w:r>
      <w:r>
        <w:t>.txt" inside Matlab</w:t>
      </w:r>
      <w:r w:rsidR="00E47A73">
        <w:t>.</w:t>
      </w:r>
      <w:r>
        <w:br/>
      </w:r>
      <w:r w:rsidR="00E47A73">
        <w:t>Gather results and analyse.</w:t>
      </w:r>
      <w:r>
        <w:br/>
      </w:r>
      <w:r w:rsidR="00AD5EE1">
        <w:br/>
        <w:t>The Madgw</w:t>
      </w:r>
      <w:r w:rsidR="00C11D5F">
        <w:t>i</w:t>
      </w:r>
      <w:r w:rsidR="00AD5EE1">
        <w:t xml:space="preserve">ck filter is run first on </w:t>
      </w:r>
      <w:r w:rsidR="00C7451F">
        <w:t xml:space="preserve">each </w:t>
      </w:r>
      <w:r w:rsidR="00E47A73">
        <w:t>set of imu</w:t>
      </w:r>
      <w:r w:rsidR="00AD5EE1">
        <w:t xml:space="preserve"> </w:t>
      </w:r>
      <w:r w:rsidR="00C7451F">
        <w:t>data</w:t>
      </w:r>
      <w:r w:rsidR="00AD5EE1">
        <w:t xml:space="preserve">– the calculation is run 10 times </w:t>
      </w:r>
      <w:r w:rsidR="00C11D5F">
        <w:t xml:space="preserve">and an average </w:t>
      </w:r>
      <w:r w:rsidR="00C7451F">
        <w:t xml:space="preserve">processing time </w:t>
      </w:r>
      <w:r w:rsidR="00C11D5F">
        <w:t>taken from this (</w:t>
      </w:r>
      <w:r w:rsidR="00AD5EE1">
        <w:t xml:space="preserve">Matlab </w:t>
      </w:r>
      <w:r w:rsidR="00E83D5F">
        <w:t xml:space="preserve">timing </w:t>
      </w:r>
      <w:r w:rsidR="00C11D5F">
        <w:t>accuracy is not defined for measurements below 0.1 seconds)</w:t>
      </w:r>
      <w:r w:rsidR="00C7451F">
        <w:t>.</w:t>
      </w:r>
      <w:r w:rsidR="00C11D5F">
        <w:br/>
        <w:t xml:space="preserve"> </w:t>
      </w:r>
      <w:r w:rsidR="00C11D5F">
        <w:br/>
        <w:t>The same dataset is fed into the Matab “imufilter” error-state Kalman filter</w:t>
      </w:r>
      <w:r w:rsidR="00E47A73">
        <w:t>.</w:t>
      </w:r>
      <w:r w:rsidR="00E47A73" w:rsidDel="00E47A73">
        <w:t xml:space="preserve"> </w:t>
      </w:r>
      <w:r w:rsidR="00C7451F">
        <w:br/>
        <w:t xml:space="preserve">An average </w:t>
      </w:r>
      <w:r w:rsidR="00E47A73">
        <w:t xml:space="preserve">should be </w:t>
      </w:r>
      <w:r w:rsidR="00C7451F">
        <w:t>taken of the Madgwick and Kalman results across all 5 IMUs to attain increased accuracy</w:t>
      </w:r>
      <w:r w:rsidR="00E47A73">
        <w:t xml:space="preserve"> and parity with the increased sensor inputs of the neural network model</w:t>
      </w:r>
      <w:r w:rsidR="00C7451F">
        <w:t>.</w:t>
      </w:r>
      <w:r w:rsidR="00C7451F" w:rsidDel="00C7451F">
        <w:t xml:space="preserve"> </w:t>
      </w:r>
      <w:r w:rsidR="00C7451F">
        <w:br/>
        <w:t xml:space="preserve">For varied movement operations, a </w:t>
      </w:r>
      <w:r w:rsidR="00C11D5F">
        <w:t xml:space="preserve">Neural network </w:t>
      </w:r>
      <w:r w:rsidR="00E47A73">
        <w:t xml:space="preserve">will </w:t>
      </w:r>
      <w:r w:rsidR="00C7451F">
        <w:t>evaluate</w:t>
      </w:r>
      <w:r w:rsidR="00E47A73">
        <w:t xml:space="preserve"> data from </w:t>
      </w:r>
      <w:r w:rsidR="00C7451F">
        <w:t xml:space="preserve">the single Camera IMU and also on </w:t>
      </w:r>
      <w:r w:rsidR="00C11D5F">
        <w:t>all five IMU readings to determine if multiple IMUs would create more accurate output.</w:t>
      </w:r>
      <w:r w:rsidR="00AD5EE1">
        <w:br/>
      </w:r>
      <w:r w:rsidR="00C11155">
        <w:br/>
      </w:r>
      <w:r w:rsidR="007211F0">
        <w:lastRenderedPageBreak/>
        <w:t xml:space="preserve">Although all 5 IMUs </w:t>
      </w:r>
      <w:r w:rsidR="00E47A73">
        <w:t xml:space="preserve">are to be </w:t>
      </w:r>
      <w:r w:rsidR="007211F0">
        <w:t xml:space="preserve">measured during operation, only the single Camera IMU is considered in the initial baseline configuration. This is because default settings of the Madgwick, Kalman and Neural Network filters expect a single IMU input. </w:t>
      </w:r>
      <w:r w:rsidR="00F4325D">
        <w:t xml:space="preserve">Once </w:t>
      </w:r>
      <w:r w:rsidR="00630C50">
        <w:t>the</w:t>
      </w:r>
      <w:r w:rsidR="00F4325D">
        <w:t xml:space="preserve"> working baseline model has been </w:t>
      </w:r>
      <w:r w:rsidR="00630C50">
        <w:t>developed</w:t>
      </w:r>
      <w:r w:rsidR="00F4325D">
        <w:t xml:space="preserve">, the </w:t>
      </w:r>
      <w:r w:rsidR="00E47A73">
        <w:t xml:space="preserve">motions decribed in Table </w:t>
      </w:r>
      <w:r w:rsidR="00F4325D">
        <w:t>3.</w:t>
      </w:r>
      <w:r w:rsidR="008E4642">
        <w:t>1</w:t>
      </w:r>
      <w:r w:rsidR="00F4325D">
        <w:t xml:space="preserve"> are repeated </w:t>
      </w:r>
      <w:r w:rsidR="00630C50">
        <w:t xml:space="preserve">with the </w:t>
      </w:r>
      <w:r w:rsidR="00C7451F">
        <w:t xml:space="preserve">Madgwick, </w:t>
      </w:r>
      <w:r w:rsidR="002F0B6B">
        <w:t xml:space="preserve">Kalman and </w:t>
      </w:r>
      <w:r w:rsidR="00630C50">
        <w:t xml:space="preserve">neural network </w:t>
      </w:r>
      <w:r w:rsidR="002F0B6B">
        <w:t>models (</w:t>
      </w:r>
      <w:r w:rsidR="00630C50">
        <w:t xml:space="preserve">using </w:t>
      </w:r>
      <w:r w:rsidR="002F0B6B">
        <w:t>single camera</w:t>
      </w:r>
      <w:r w:rsidR="00C11D5F">
        <w:t>, the front three IMUs</w:t>
      </w:r>
      <w:r w:rsidR="002F0B6B">
        <w:t xml:space="preserve"> and </w:t>
      </w:r>
      <w:r w:rsidR="00C11D5F">
        <w:t xml:space="preserve">then </w:t>
      </w:r>
      <w:r w:rsidR="00F4325D">
        <w:t>all 5 IMUs in operation</w:t>
      </w:r>
      <w:r w:rsidR="002F0B6B">
        <w:t>)</w:t>
      </w:r>
      <w:r w:rsidR="00F4325D">
        <w:t xml:space="preserve"> and results gathered.</w:t>
      </w:r>
      <w:r w:rsidR="00F4325D">
        <w:br/>
      </w:r>
      <w:r w:rsidR="00EA1C3B">
        <w:br/>
      </w:r>
      <w:r w:rsidR="00E47A73">
        <w:t>It was determined in testing that the d</w:t>
      </w:r>
      <w:r w:rsidR="00EA1C3B">
        <w:t xml:space="preserve">ata reading rates for a single IMU is 8.333 readings per second (for all IMUs this is an average of 41.68 readings per second). The robot arm is sampled at 4603 times per second. To ensure that the readings </w:t>
      </w:r>
      <w:r w:rsidR="00E47A73">
        <w:t xml:space="preserve">between the datasets </w:t>
      </w:r>
      <w:r w:rsidR="00EA1C3B">
        <w:t>are synchronised,  the robot arm samples could be sub-sampled at 552.36 times per second (4603/8.333), or, in this case, for every single IMU reading, take the 552</w:t>
      </w:r>
      <w:r w:rsidR="00EA1C3B">
        <w:rPr>
          <w:vertAlign w:val="superscript"/>
        </w:rPr>
        <w:t>n</w:t>
      </w:r>
      <w:r w:rsidR="00EA1C3B" w:rsidRPr="00846FF2">
        <w:rPr>
          <w:vertAlign w:val="superscript"/>
        </w:rPr>
        <w:t>d</w:t>
      </w:r>
      <w:r w:rsidR="00EA1C3B">
        <w:t xml:space="preserve"> reading of the robot arm results. This is not strictly accurate since the IMU capture may not start on an exact second boundary, and we are not using the actual floating point </w:t>
      </w:r>
      <w:r w:rsidR="00E47A73">
        <w:t xml:space="preserve">offset </w:t>
      </w:r>
      <w:r w:rsidR="00EA1C3B">
        <w:t xml:space="preserve">value, but, for this exercise, it is sufficient, as all angular calculation methods will use the same data set produced from this approximation. The central camera IMU </w:t>
      </w:r>
      <w:r w:rsidR="00E47A73">
        <w:t>is</w:t>
      </w:r>
      <w:r w:rsidR="00EA1C3B">
        <w:t xml:space="preserve"> selected as the IMU device to sample against as accurate camera IMU data is what we wish to use to offset any vehicle movements.</w:t>
      </w:r>
    </w:p>
    <w:p w14:paraId="320DC1FB" w14:textId="6C50BF3E" w:rsidR="00EA1C3B" w:rsidRDefault="00EA1C3B" w:rsidP="009F0794">
      <w:pPr>
        <w:pStyle w:val="Caption"/>
      </w:pPr>
      <w:r>
        <w:t>A single IMU produces data sets varying between 99</w:t>
      </w:r>
      <w:r w:rsidR="00E47A73">
        <w:t>5</w:t>
      </w:r>
      <w:r>
        <w:t xml:space="preserve"> and 1002 entries within the 120 seconds of operation time.</w:t>
      </w:r>
      <w:r>
        <w:br/>
      </w:r>
      <w:r>
        <w:br/>
        <w:t>Capturing robot arm data is started first, then the IMU data capture is started and finally the robot arm program is started to move the robot arm. This gives a small window of time for the robot and IMU sensors to record stationary data before movement occurs, making the manual alignment process simpler.</w:t>
      </w:r>
    </w:p>
    <w:p w14:paraId="7CB4ECB0" w14:textId="0567096B" w:rsidR="00F96324" w:rsidRDefault="00EA1C3B" w:rsidP="009F0794">
      <w:pPr>
        <w:pStyle w:val="Caption"/>
      </w:pPr>
      <w:r>
        <w:t>As mentioned earlier, the capturing of all data is managed over TCP/IP. The laptop uses an ssh connection to the raspberry pi and a python program captures data directly to the SD card.</w:t>
      </w:r>
      <w:r>
        <w:br/>
        <w:t xml:space="preserve">While this is running, a </w:t>
      </w:r>
      <w:r w:rsidR="00E47A73">
        <w:t xml:space="preserve">a python script inside a </w:t>
      </w:r>
      <w:r>
        <w:t xml:space="preserve">Windows Services for Linux Ubuntu container </w:t>
      </w:r>
      <w:r w:rsidR="00E47A73">
        <w:t xml:space="preserve">gathers </w:t>
      </w:r>
      <w:r>
        <w:t>data from the robot listening on 192.168.1.100</w:t>
      </w:r>
      <w:r w:rsidR="00E47A73">
        <w:t xml:space="preserve"> via the </w:t>
      </w:r>
      <w:r w:rsidR="00E47A73">
        <w:t xml:space="preserve">ut_rtde </w:t>
      </w:r>
      <w:r w:rsidR="00E47A73">
        <w:t xml:space="preserve">python </w:t>
      </w:r>
      <w:r w:rsidR="00E47A73">
        <w:t>module</w:t>
      </w:r>
      <w:r>
        <w:t>.</w:t>
      </w:r>
      <w:r>
        <w:br/>
      </w:r>
      <w:r>
        <w:br/>
        <w:t xml:space="preserve">Each set of movements </w:t>
      </w:r>
      <w:r w:rsidR="00CC484C">
        <w:t xml:space="preserve">are to be </w:t>
      </w:r>
      <w:r>
        <w:t>captured individually.</w:t>
      </w:r>
      <w:r>
        <w:br/>
        <w:t xml:space="preserve">For each movement’s dataset, the individual imu readings </w:t>
      </w:r>
      <w:r w:rsidR="00CC484C">
        <w:t xml:space="preserve">will be </w:t>
      </w:r>
      <w:r>
        <w:t xml:space="preserve">captured. Madgwick and Kalman filters </w:t>
      </w:r>
      <w:r w:rsidR="00CC484C">
        <w:t xml:space="preserve">will be </w:t>
      </w:r>
      <w:r>
        <w:t xml:space="preserve">employed to derive pitch and roll angles and these </w:t>
      </w:r>
      <w:r w:rsidR="00CC484C">
        <w:t xml:space="preserve">are to be </w:t>
      </w:r>
      <w:r>
        <w:t xml:space="preserve">compared against the robot arm positioning. </w:t>
      </w:r>
      <w:r w:rsidR="00CC484C">
        <w:t>An average of pitch and roll measurements across the IMUs shall be undertaken to more directly compare against the combined inputs used in the Neural Network approach.</w:t>
      </w:r>
      <w:r w:rsidR="00CC484C">
        <w:br/>
      </w:r>
      <w:r w:rsidR="00CC484C">
        <w:br/>
        <w:t xml:space="preserve">A Neural Network is to be trained on both individual camera imu data (as per the Madgwick and Kalman filters) and across all IMUs. </w:t>
      </w:r>
      <w:r w:rsidR="00210D86">
        <w:t xml:space="preserve">Various models will be evaluated to select one that best fits. </w:t>
      </w:r>
      <w:r w:rsidR="00CC484C">
        <w:t xml:space="preserve">Once a Neural Network model has been </w:t>
      </w:r>
      <w:r w:rsidR="00210D86">
        <w:t xml:space="preserve">chosen, </w:t>
      </w:r>
      <w:r w:rsidR="00CC484C">
        <w:t xml:space="preserve">this will be tested on data that is different to the training data to verify </w:t>
      </w:r>
      <w:r w:rsidR="00210D86">
        <w:t xml:space="preserve">correct </w:t>
      </w:r>
      <w:r w:rsidR="00CC484C">
        <w:t>operation</w:t>
      </w:r>
      <w:r w:rsidR="00210D86">
        <w:t xml:space="preserve"> on fresh data</w:t>
      </w:r>
      <w:r w:rsidR="00CC484C">
        <w:t>.</w:t>
      </w:r>
      <w:r w:rsidR="00210D86">
        <w:br/>
      </w:r>
      <w:r w:rsidR="00210D86">
        <w:br/>
        <w:t xml:space="preserve">The Matlab graphical neural network builder, “nnstart” will be used to develop the initial neural network using the "Fitting” model design. </w:t>
      </w:r>
      <w:r w:rsidR="00210D86">
        <w:t>This will create a 10 layer neural network using sigmoid functions for the inner layers and a final linear function for the output layer.</w:t>
      </w:r>
      <w:r w:rsidR="00210D86">
        <w:br/>
        <w:t>By default, the system will use a random division of data into training, validation and testing sets of 70%, 15% and 15%, respectively. The training algorithm used will be Levenberg-Marquardt with the mean-squared-error performance method.</w:t>
      </w:r>
      <w:r w:rsidR="00210D86">
        <w:br/>
      </w:r>
      <w:r w:rsidR="00CC484C">
        <w:br/>
      </w:r>
      <w:r w:rsidR="00E47A73">
        <w:br/>
      </w:r>
      <w:r w:rsidR="00F96324">
        <w:t>In Chapter 4, the results from these experiments will be detail</w:t>
      </w:r>
      <w:r w:rsidR="00511D4A">
        <w:t>ed</w:t>
      </w:r>
      <w:r w:rsidR="00F96324">
        <w:t xml:space="preserve"> and discussed, with analysis of these in Chapter 5 and conclusions reached in Chapter 6.</w:t>
      </w:r>
    </w:p>
    <w:p w14:paraId="6F199921" w14:textId="2D5DA5F8" w:rsidR="00EC7ED1" w:rsidRDefault="00EC7ED1" w:rsidP="00F96324">
      <w:pPr>
        <w:pStyle w:val="Heading1"/>
      </w:pPr>
      <w:r>
        <w:lastRenderedPageBreak/>
        <w:br/>
      </w:r>
      <w:bookmarkStart w:id="99" w:name="_Toc145842098"/>
      <w:r>
        <w:t>Results</w:t>
      </w:r>
      <w:bookmarkEnd w:id="99"/>
    </w:p>
    <w:p w14:paraId="23D4CCC6" w14:textId="77777777" w:rsidR="00720CE4" w:rsidRDefault="00720CE4" w:rsidP="00F87422">
      <w:pPr>
        <w:pStyle w:val="Heading2"/>
      </w:pPr>
      <w:bookmarkStart w:id="100" w:name="_Toc145842099"/>
      <w:r>
        <w:t>Initial data capture and calibration</w:t>
      </w:r>
      <w:bookmarkEnd w:id="100"/>
    </w:p>
    <w:p w14:paraId="01A4C982" w14:textId="2FDC3C73" w:rsidR="00D04C5D" w:rsidRDefault="00720CE4" w:rsidP="00B00643">
      <w:pPr>
        <w:pStyle w:val="BodyText"/>
      </w:pPr>
      <w:r>
        <w:br/>
      </w:r>
      <w:r w:rsidR="00982CFB">
        <w:t xml:space="preserve">A sample of the raw </w:t>
      </w:r>
      <w:r w:rsidR="00B00643">
        <w:t xml:space="preserve">IMU </w:t>
      </w:r>
      <w:r w:rsidR="00982CFB">
        <w:t xml:space="preserve">data </w:t>
      </w:r>
      <w:r w:rsidR="007C7E3C">
        <w:t xml:space="preserve">taken from the stationary vehicle </w:t>
      </w:r>
      <w:r w:rsidR="00982CFB">
        <w:t>is shown below</w:t>
      </w:r>
      <w:r w:rsidR="00B00643">
        <w:t xml:space="preserve"> in </w:t>
      </w:r>
      <w:r w:rsidR="005F1C92">
        <w:t>Figure</w:t>
      </w:r>
      <w:r w:rsidR="00B00643">
        <w:t xml:space="preserve"> 4.1. </w:t>
      </w:r>
      <w:r w:rsidR="007C7E3C">
        <w:t xml:space="preserve">All IMU data </w:t>
      </w:r>
      <w:r w:rsidR="00E47A73">
        <w:t>was</w:t>
      </w:r>
      <w:r w:rsidR="007605F0">
        <w:t xml:space="preserve"> </w:t>
      </w:r>
      <w:r w:rsidR="007C7E3C">
        <w:t xml:space="preserve">captured but only the Camera IMU data </w:t>
      </w:r>
      <w:r w:rsidR="007701F5">
        <w:t>is displayed in this figure</w:t>
      </w:r>
      <w:r w:rsidR="007C7E3C">
        <w:t xml:space="preserve">. </w:t>
      </w:r>
      <w:r w:rsidR="0051206B">
        <w:t xml:space="preserve">The large value of </w:t>
      </w:r>
      <w:r w:rsidR="007701F5">
        <w:t>the z (vertical) axis</w:t>
      </w:r>
      <w:r w:rsidR="0051206B">
        <w:t xml:space="preserve"> is a measure of gravitational acceleration. This </w:t>
      </w:r>
      <w:r w:rsidR="000F33C5">
        <w:t>was</w:t>
      </w:r>
      <w:r w:rsidR="0051206B">
        <w:t xml:space="preserve"> measuring an average of 10.</w:t>
      </w:r>
      <w:r w:rsidR="000F33C5">
        <w:t>22617</w:t>
      </w:r>
      <w:r w:rsidR="0051206B">
        <w:t xml:space="preserve"> m/s</w:t>
      </w:r>
      <w:r w:rsidR="0051206B" w:rsidRPr="001A41BB">
        <w:rPr>
          <w:vertAlign w:val="superscript"/>
        </w:rPr>
        <w:t>2</w:t>
      </w:r>
      <w:r w:rsidR="0051206B">
        <w:t xml:space="preserve"> instead of the expected 9.80665m/s</w:t>
      </w:r>
      <w:r w:rsidR="0051206B" w:rsidRPr="001A41BB">
        <w:rPr>
          <w:vertAlign w:val="superscript"/>
        </w:rPr>
        <w:t>2</w:t>
      </w:r>
      <w:r w:rsidR="0051206B">
        <w:t>. The maximum variation between sea level to the top of Mt Everest is approximately 0.02m/s</w:t>
      </w:r>
      <w:r w:rsidR="0051206B" w:rsidRPr="0051206B">
        <w:rPr>
          <w:vertAlign w:val="superscript"/>
        </w:rPr>
        <w:t>2</w:t>
      </w:r>
      <w:r w:rsidR="0051206B">
        <w:t xml:space="preserve"> so the discrepancy does not relate to altitude. (These measurements </w:t>
      </w:r>
      <w:r w:rsidR="007605F0">
        <w:t>a</w:t>
      </w:r>
      <w:r w:rsidR="0051206B">
        <w:t>re taken at approximately 19m above sea level). Varying the mounting position</w:t>
      </w:r>
      <w:r w:rsidR="00D04C5D">
        <w:t>s</w:t>
      </w:r>
      <w:r w:rsidR="0051206B">
        <w:t xml:space="preserve"> of the sensor</w:t>
      </w:r>
      <w:r w:rsidR="00D04C5D">
        <w:t>s slightly</w:t>
      </w:r>
      <w:r w:rsidR="0051206B">
        <w:t xml:space="preserve"> </w:t>
      </w:r>
      <w:r w:rsidR="00D04C5D">
        <w:t xml:space="preserve">by tightening the mounting nuts </w:t>
      </w:r>
      <w:r w:rsidR="0051206B">
        <w:t>changed these values</w:t>
      </w:r>
      <w:r w:rsidR="00D04C5D">
        <w:t xml:space="preserve"> by significant amounts</w:t>
      </w:r>
      <w:r w:rsidR="0051206B">
        <w:t xml:space="preserve">, demonstrating that sensor positioning is of critical importance for accurate results. </w:t>
      </w:r>
      <w:r w:rsidR="000F33C5">
        <w:t xml:space="preserve">Once the sensors were mounted firmly on the chassis board, results showed that some sensors were mounted incorrectly in terms of consistent X and Y directions. The incorrect sensors were remounted, tightened down and readings taken again. </w:t>
      </w:r>
      <w:r w:rsidR="007701F5">
        <w:t>Results from t</w:t>
      </w:r>
      <w:r w:rsidR="000F33C5">
        <w:t xml:space="preserve">his </w:t>
      </w:r>
      <w:r w:rsidR="007701F5">
        <w:t xml:space="preserve">initial calibration </w:t>
      </w:r>
      <w:r w:rsidR="000F33C5">
        <w:t xml:space="preserve">can be </w:t>
      </w:r>
      <w:r w:rsidR="007701F5">
        <w:t>obtained from Appendix A</w:t>
      </w:r>
      <w:r w:rsidR="00336F2C">
        <w:t>To reduce the impact of outlying values, the 95</w:t>
      </w:r>
      <w:r w:rsidR="00336F2C" w:rsidRPr="00794E47">
        <w:rPr>
          <w:vertAlign w:val="superscript"/>
        </w:rPr>
        <w:t>th</w:t>
      </w:r>
      <w:r w:rsidR="00336F2C">
        <w:t xml:space="preserve"> percentile values of the data was derived and used to calculate the average value of the data. </w:t>
      </w:r>
      <w:r w:rsidR="007701F5">
        <w:t>The first three lines of data are shown in Table 4.1.</w:t>
      </w:r>
    </w:p>
    <w:p w14:paraId="4362F20F" w14:textId="60549F3C" w:rsidR="007701F5" w:rsidRDefault="007701F5" w:rsidP="009F0794">
      <w:pPr>
        <w:pStyle w:val="Caption"/>
      </w:pPr>
      <w:r>
        <w:t xml:space="preserve">Table </w:t>
      </w:r>
      <w:r w:rsidR="00F7573E">
        <w:fldChar w:fldCharType="begin"/>
      </w:r>
      <w:r w:rsidR="00F7573E">
        <w:instrText xml:space="preserve"> STYLEREF 1 \s </w:instrText>
      </w:r>
      <w:r w:rsidR="00F7573E">
        <w:fldChar w:fldCharType="separate"/>
      </w:r>
      <w:r w:rsidR="00F7573E">
        <w:t>4</w:t>
      </w:r>
      <w:r w:rsidR="00F7573E">
        <w:fldChar w:fldCharType="end"/>
      </w:r>
      <w:r w:rsidR="00F7573E">
        <w:t>.</w:t>
      </w:r>
      <w:r w:rsidR="00F7573E">
        <w:fldChar w:fldCharType="begin"/>
      </w:r>
      <w:r w:rsidR="00F7573E">
        <w:instrText xml:space="preserve"> SEQ Table \* ARABIC \s 1 </w:instrText>
      </w:r>
      <w:r w:rsidR="00F7573E">
        <w:fldChar w:fldCharType="separate"/>
      </w:r>
      <w:r w:rsidR="00F7573E">
        <w:t>1</w:t>
      </w:r>
      <w:r w:rsidR="00F7573E">
        <w:fldChar w:fldCharType="end"/>
      </w:r>
      <w:r>
        <w:t xml:space="preserve"> </w:t>
      </w:r>
      <w:r w:rsidRPr="00077304">
        <w:t>First three lines of data from the Camera IMU</w:t>
      </w:r>
    </w:p>
    <w:tbl>
      <w:tblPr>
        <w:tblStyle w:val="TableGrid"/>
        <w:tblW w:w="0" w:type="auto"/>
        <w:tblLook w:val="04A0" w:firstRow="1" w:lastRow="0" w:firstColumn="1" w:lastColumn="0" w:noHBand="0" w:noVBand="1"/>
      </w:tblPr>
      <w:tblGrid>
        <w:gridCol w:w="1510"/>
        <w:gridCol w:w="1510"/>
        <w:gridCol w:w="1510"/>
        <w:gridCol w:w="1510"/>
        <w:gridCol w:w="1510"/>
        <w:gridCol w:w="1511"/>
      </w:tblGrid>
      <w:tr w:rsidR="00D04C5D" w14:paraId="724340A1" w14:textId="77777777" w:rsidTr="00E71D00">
        <w:tc>
          <w:tcPr>
            <w:tcW w:w="1510" w:type="dxa"/>
            <w:vAlign w:val="bottom"/>
          </w:tcPr>
          <w:p w14:paraId="238C8A7E" w14:textId="1777EC04" w:rsidR="00D04C5D" w:rsidRDefault="00D04C5D" w:rsidP="00D04C5D">
            <w:pPr>
              <w:pStyle w:val="BodyText"/>
              <w:rPr>
                <w:rFonts w:cs="Calibri"/>
                <w:color w:val="000000"/>
                <w:szCs w:val="22"/>
              </w:rPr>
            </w:pPr>
            <w:r>
              <w:rPr>
                <w:rFonts w:cs="Calibri"/>
                <w:color w:val="000000"/>
                <w:szCs w:val="22"/>
              </w:rPr>
              <w:t>Accel_X</w:t>
            </w:r>
            <w:r w:rsidR="000F33C5">
              <w:rPr>
                <w:rFonts w:cs="Calibri"/>
                <w:color w:val="000000"/>
                <w:szCs w:val="22"/>
              </w:rPr>
              <w:br/>
            </w:r>
            <w:r w:rsidR="00336F2C">
              <w:rPr>
                <w:rFonts w:cs="Calibri"/>
                <w:color w:val="000000"/>
                <w:szCs w:val="22"/>
              </w:rPr>
              <w:t>average</w:t>
            </w:r>
            <w:r w:rsidR="00336F2C">
              <w:rPr>
                <w:rFonts w:cs="Calibri"/>
                <w:color w:val="000000"/>
                <w:szCs w:val="22"/>
              </w:rPr>
              <w:br/>
            </w:r>
            <w:r w:rsidR="000F33C5">
              <w:rPr>
                <w:rFonts w:cs="Calibri"/>
                <w:color w:val="000000"/>
                <w:szCs w:val="22"/>
              </w:rPr>
              <w:t>ms/s</w:t>
            </w:r>
            <w:r w:rsidR="000F33C5" w:rsidRPr="000F33C5">
              <w:rPr>
                <w:rFonts w:cs="Calibri"/>
                <w:color w:val="000000"/>
                <w:szCs w:val="22"/>
                <w:vertAlign w:val="superscript"/>
              </w:rPr>
              <w:t>2</w:t>
            </w:r>
          </w:p>
        </w:tc>
        <w:tc>
          <w:tcPr>
            <w:tcW w:w="1510" w:type="dxa"/>
            <w:vAlign w:val="bottom"/>
          </w:tcPr>
          <w:p w14:paraId="61A9C3C3" w14:textId="5F0450A9" w:rsidR="00D04C5D" w:rsidRDefault="00D04C5D" w:rsidP="00D04C5D">
            <w:pPr>
              <w:pStyle w:val="BodyText"/>
              <w:rPr>
                <w:rFonts w:cs="Calibri"/>
                <w:color w:val="000000"/>
                <w:szCs w:val="22"/>
              </w:rPr>
            </w:pPr>
            <w:r>
              <w:rPr>
                <w:rFonts w:cs="Calibri"/>
                <w:color w:val="000000"/>
                <w:szCs w:val="22"/>
              </w:rPr>
              <w:t>Accel_Y</w:t>
            </w:r>
            <w:r w:rsidR="000F33C5">
              <w:rPr>
                <w:rFonts w:cs="Calibri"/>
                <w:color w:val="000000"/>
                <w:szCs w:val="22"/>
              </w:rPr>
              <w:br/>
            </w:r>
            <w:r w:rsidR="00336F2C">
              <w:rPr>
                <w:rFonts w:cs="Calibri"/>
                <w:color w:val="000000"/>
                <w:szCs w:val="22"/>
              </w:rPr>
              <w:t>average</w:t>
            </w:r>
            <w:r w:rsidR="00336F2C">
              <w:rPr>
                <w:rFonts w:cs="Calibri"/>
                <w:color w:val="000000"/>
                <w:szCs w:val="22"/>
              </w:rPr>
              <w:br/>
            </w:r>
            <w:r w:rsidR="000F33C5">
              <w:rPr>
                <w:rFonts w:cs="Calibri"/>
                <w:color w:val="000000"/>
                <w:szCs w:val="22"/>
              </w:rPr>
              <w:t>ms/s</w:t>
            </w:r>
            <w:r w:rsidR="000F33C5" w:rsidRPr="000F33C5">
              <w:rPr>
                <w:rFonts w:cs="Calibri"/>
                <w:color w:val="000000"/>
                <w:szCs w:val="22"/>
                <w:vertAlign w:val="superscript"/>
              </w:rPr>
              <w:t>2</w:t>
            </w:r>
          </w:p>
        </w:tc>
        <w:tc>
          <w:tcPr>
            <w:tcW w:w="1510" w:type="dxa"/>
            <w:vAlign w:val="bottom"/>
          </w:tcPr>
          <w:p w14:paraId="48C7EE53" w14:textId="32B29A9D" w:rsidR="00D04C5D" w:rsidRDefault="00D04C5D" w:rsidP="00D04C5D">
            <w:pPr>
              <w:pStyle w:val="BodyText"/>
              <w:rPr>
                <w:rFonts w:cs="Calibri"/>
                <w:color w:val="000000"/>
                <w:szCs w:val="22"/>
              </w:rPr>
            </w:pPr>
            <w:r>
              <w:rPr>
                <w:rFonts w:cs="Calibri"/>
                <w:color w:val="000000"/>
                <w:szCs w:val="22"/>
              </w:rPr>
              <w:t>Accel_Z</w:t>
            </w:r>
            <w:r w:rsidR="000F33C5">
              <w:rPr>
                <w:rFonts w:cs="Calibri"/>
                <w:color w:val="000000"/>
                <w:szCs w:val="22"/>
              </w:rPr>
              <w:br/>
            </w:r>
            <w:r w:rsidR="00336F2C">
              <w:rPr>
                <w:rFonts w:cs="Calibri"/>
                <w:color w:val="000000"/>
                <w:szCs w:val="22"/>
              </w:rPr>
              <w:t>average</w:t>
            </w:r>
            <w:r w:rsidR="00336F2C">
              <w:rPr>
                <w:rFonts w:cs="Calibri"/>
                <w:color w:val="000000"/>
                <w:szCs w:val="22"/>
              </w:rPr>
              <w:br/>
            </w:r>
            <w:r w:rsidR="000F33C5">
              <w:rPr>
                <w:rFonts w:cs="Calibri"/>
                <w:color w:val="000000"/>
                <w:szCs w:val="22"/>
              </w:rPr>
              <w:t>m/s</w:t>
            </w:r>
            <w:r w:rsidR="000F33C5" w:rsidRPr="000F33C5">
              <w:rPr>
                <w:rFonts w:cs="Calibri"/>
                <w:color w:val="000000"/>
                <w:szCs w:val="22"/>
                <w:vertAlign w:val="superscript"/>
              </w:rPr>
              <w:t>2</w:t>
            </w:r>
          </w:p>
        </w:tc>
        <w:tc>
          <w:tcPr>
            <w:tcW w:w="1510" w:type="dxa"/>
            <w:vAlign w:val="bottom"/>
          </w:tcPr>
          <w:p w14:paraId="390EC1DE" w14:textId="5BA0A221" w:rsidR="00D04C5D" w:rsidRDefault="00D04C5D" w:rsidP="00D04C5D">
            <w:pPr>
              <w:pStyle w:val="BodyText"/>
              <w:rPr>
                <w:rFonts w:cs="Calibri"/>
                <w:color w:val="000000"/>
                <w:szCs w:val="22"/>
              </w:rPr>
            </w:pPr>
            <w:r>
              <w:rPr>
                <w:rFonts w:cs="Calibri"/>
                <w:color w:val="000000"/>
                <w:szCs w:val="22"/>
              </w:rPr>
              <w:t>Gyro_X</w:t>
            </w:r>
            <w:r w:rsidR="00336F2C">
              <w:rPr>
                <w:rFonts w:cs="Calibri"/>
                <w:color w:val="000000"/>
                <w:szCs w:val="22"/>
              </w:rPr>
              <w:br/>
              <w:t>average</w:t>
            </w:r>
            <w:r w:rsidR="00336F2C">
              <w:rPr>
                <w:rFonts w:cs="Calibri"/>
                <w:color w:val="000000"/>
                <w:szCs w:val="22"/>
              </w:rPr>
              <w:br/>
            </w:r>
            <w:r w:rsidR="000F33C5">
              <w:rPr>
                <w:rFonts w:cs="Calibri"/>
                <w:color w:val="000000"/>
                <w:szCs w:val="22"/>
              </w:rPr>
              <w:t>degree/sec</w:t>
            </w:r>
          </w:p>
        </w:tc>
        <w:tc>
          <w:tcPr>
            <w:tcW w:w="1510" w:type="dxa"/>
            <w:vAlign w:val="bottom"/>
          </w:tcPr>
          <w:p w14:paraId="063021B7" w14:textId="6BC31009" w:rsidR="00D04C5D" w:rsidRDefault="00D04C5D" w:rsidP="00D04C5D">
            <w:pPr>
              <w:pStyle w:val="BodyText"/>
              <w:rPr>
                <w:rFonts w:cs="Calibri"/>
                <w:color w:val="000000"/>
                <w:szCs w:val="22"/>
              </w:rPr>
            </w:pPr>
            <w:r>
              <w:rPr>
                <w:rFonts w:cs="Calibri"/>
                <w:color w:val="000000"/>
                <w:szCs w:val="22"/>
              </w:rPr>
              <w:t>Gyro_Y</w:t>
            </w:r>
            <w:r w:rsidR="000F33C5">
              <w:rPr>
                <w:rFonts w:cs="Calibri"/>
                <w:color w:val="000000"/>
                <w:szCs w:val="22"/>
              </w:rPr>
              <w:br/>
            </w:r>
            <w:r w:rsidR="00336F2C">
              <w:rPr>
                <w:rFonts w:cs="Calibri"/>
                <w:color w:val="000000"/>
                <w:szCs w:val="22"/>
              </w:rPr>
              <w:t>average</w:t>
            </w:r>
            <w:r w:rsidR="00336F2C">
              <w:rPr>
                <w:rFonts w:cs="Calibri"/>
                <w:color w:val="000000"/>
                <w:szCs w:val="22"/>
              </w:rPr>
              <w:br/>
            </w:r>
            <w:r w:rsidR="000F33C5">
              <w:rPr>
                <w:rFonts w:cs="Calibri"/>
                <w:color w:val="000000"/>
                <w:szCs w:val="22"/>
              </w:rPr>
              <w:t>degree/sec</w:t>
            </w:r>
          </w:p>
        </w:tc>
        <w:tc>
          <w:tcPr>
            <w:tcW w:w="1511" w:type="dxa"/>
            <w:vAlign w:val="bottom"/>
          </w:tcPr>
          <w:p w14:paraId="7F8A2891" w14:textId="3C78C0F4" w:rsidR="00D04C5D" w:rsidRDefault="00D04C5D" w:rsidP="00D04C5D">
            <w:pPr>
              <w:pStyle w:val="BodyText"/>
              <w:rPr>
                <w:rFonts w:cs="Calibri"/>
                <w:color w:val="000000"/>
                <w:szCs w:val="22"/>
              </w:rPr>
            </w:pPr>
            <w:r>
              <w:rPr>
                <w:rFonts w:cs="Calibri"/>
                <w:color w:val="000000"/>
                <w:szCs w:val="22"/>
              </w:rPr>
              <w:t>Gyro_Z</w:t>
            </w:r>
            <w:r w:rsidR="00336F2C">
              <w:rPr>
                <w:rFonts w:cs="Calibri"/>
                <w:color w:val="000000"/>
                <w:szCs w:val="22"/>
              </w:rPr>
              <w:br/>
              <w:t>average</w:t>
            </w:r>
            <w:r w:rsidR="00336F2C">
              <w:rPr>
                <w:rFonts w:cs="Calibri"/>
                <w:color w:val="000000"/>
                <w:szCs w:val="22"/>
              </w:rPr>
              <w:br/>
            </w:r>
            <w:r w:rsidR="000F33C5">
              <w:rPr>
                <w:rFonts w:cs="Calibri"/>
                <w:color w:val="000000"/>
                <w:szCs w:val="22"/>
              </w:rPr>
              <w:t>degree/sec</w:t>
            </w:r>
          </w:p>
        </w:tc>
      </w:tr>
      <w:tr w:rsidR="00D04C5D" w14:paraId="2719DF25" w14:textId="77777777" w:rsidTr="00FC080E">
        <w:tc>
          <w:tcPr>
            <w:tcW w:w="1510" w:type="dxa"/>
            <w:vAlign w:val="bottom"/>
          </w:tcPr>
          <w:p w14:paraId="7D3FC346" w14:textId="491BD562" w:rsidR="00D04C5D" w:rsidRDefault="00D04C5D" w:rsidP="00D04C5D">
            <w:pPr>
              <w:pStyle w:val="BodyText"/>
            </w:pPr>
            <w:r>
              <w:rPr>
                <w:rFonts w:cs="Calibri"/>
                <w:color w:val="000000"/>
                <w:szCs w:val="22"/>
              </w:rPr>
              <w:t>-0.19154</w:t>
            </w:r>
          </w:p>
        </w:tc>
        <w:tc>
          <w:tcPr>
            <w:tcW w:w="1510" w:type="dxa"/>
            <w:vAlign w:val="bottom"/>
          </w:tcPr>
          <w:p w14:paraId="12334281" w14:textId="4BD5E1F9" w:rsidR="00D04C5D" w:rsidRDefault="00D04C5D" w:rsidP="00D04C5D">
            <w:pPr>
              <w:pStyle w:val="BodyText"/>
            </w:pPr>
            <w:r>
              <w:rPr>
                <w:rFonts w:cs="Calibri"/>
                <w:color w:val="000000"/>
                <w:szCs w:val="22"/>
              </w:rPr>
              <w:t>0.11971</w:t>
            </w:r>
          </w:p>
        </w:tc>
        <w:tc>
          <w:tcPr>
            <w:tcW w:w="1510" w:type="dxa"/>
            <w:vAlign w:val="bottom"/>
          </w:tcPr>
          <w:p w14:paraId="538AFBE5" w14:textId="674AF156" w:rsidR="00D04C5D" w:rsidRDefault="00D04C5D" w:rsidP="00D04C5D">
            <w:pPr>
              <w:pStyle w:val="BodyText"/>
            </w:pPr>
            <w:r>
              <w:rPr>
                <w:rFonts w:cs="Calibri"/>
                <w:color w:val="000000"/>
                <w:szCs w:val="22"/>
              </w:rPr>
              <w:t>10.24718</w:t>
            </w:r>
          </w:p>
        </w:tc>
        <w:tc>
          <w:tcPr>
            <w:tcW w:w="1510" w:type="dxa"/>
            <w:vAlign w:val="bottom"/>
          </w:tcPr>
          <w:p w14:paraId="15EE6067" w14:textId="41194EF4" w:rsidR="00D04C5D" w:rsidRDefault="00D04C5D" w:rsidP="00D04C5D">
            <w:pPr>
              <w:pStyle w:val="BodyText"/>
            </w:pPr>
            <w:r>
              <w:rPr>
                <w:rFonts w:cs="Calibri"/>
                <w:color w:val="000000"/>
                <w:szCs w:val="22"/>
              </w:rPr>
              <w:t>0.027712</w:t>
            </w:r>
          </w:p>
        </w:tc>
        <w:tc>
          <w:tcPr>
            <w:tcW w:w="1510" w:type="dxa"/>
            <w:vAlign w:val="bottom"/>
          </w:tcPr>
          <w:p w14:paraId="74F50B95" w14:textId="02F6B0E6" w:rsidR="00D04C5D" w:rsidRDefault="00D04C5D" w:rsidP="00D04C5D">
            <w:pPr>
              <w:pStyle w:val="BodyText"/>
            </w:pPr>
            <w:r>
              <w:rPr>
                <w:rFonts w:cs="Calibri"/>
                <w:color w:val="000000"/>
                <w:szCs w:val="22"/>
              </w:rPr>
              <w:t>0.006262</w:t>
            </w:r>
          </w:p>
        </w:tc>
        <w:tc>
          <w:tcPr>
            <w:tcW w:w="1511" w:type="dxa"/>
            <w:vAlign w:val="bottom"/>
          </w:tcPr>
          <w:p w14:paraId="77CA4DDC" w14:textId="4CED1B41" w:rsidR="00D04C5D" w:rsidRDefault="00D04C5D" w:rsidP="00D04C5D">
            <w:pPr>
              <w:pStyle w:val="BodyText"/>
            </w:pPr>
            <w:r>
              <w:rPr>
                <w:rFonts w:cs="Calibri"/>
                <w:color w:val="000000"/>
                <w:szCs w:val="22"/>
              </w:rPr>
              <w:t>-0.01092496</w:t>
            </w:r>
          </w:p>
        </w:tc>
      </w:tr>
      <w:tr w:rsidR="00D04C5D" w14:paraId="5CDF5782" w14:textId="77777777" w:rsidTr="00FC080E">
        <w:tc>
          <w:tcPr>
            <w:tcW w:w="1510" w:type="dxa"/>
            <w:vAlign w:val="bottom"/>
          </w:tcPr>
          <w:p w14:paraId="26924969" w14:textId="3F3B7331" w:rsidR="00D04C5D" w:rsidRDefault="00D04C5D" w:rsidP="00D04C5D">
            <w:pPr>
              <w:pStyle w:val="BodyText"/>
            </w:pPr>
            <w:r>
              <w:rPr>
                <w:rFonts w:cs="Calibri"/>
                <w:color w:val="000000"/>
                <w:szCs w:val="22"/>
              </w:rPr>
              <w:t>-0.1652</w:t>
            </w:r>
          </w:p>
        </w:tc>
        <w:tc>
          <w:tcPr>
            <w:tcW w:w="1510" w:type="dxa"/>
            <w:vAlign w:val="bottom"/>
          </w:tcPr>
          <w:p w14:paraId="5517191C" w14:textId="66BF02D4" w:rsidR="00D04C5D" w:rsidRDefault="00D04C5D" w:rsidP="00D04C5D">
            <w:pPr>
              <w:pStyle w:val="BodyText"/>
            </w:pPr>
            <w:r>
              <w:rPr>
                <w:rFonts w:cs="Calibri"/>
                <w:color w:val="000000"/>
                <w:szCs w:val="22"/>
              </w:rPr>
              <w:t>0.043096</w:t>
            </w:r>
          </w:p>
        </w:tc>
        <w:tc>
          <w:tcPr>
            <w:tcW w:w="1510" w:type="dxa"/>
            <w:vAlign w:val="bottom"/>
          </w:tcPr>
          <w:p w14:paraId="722B2A73" w14:textId="48DC6BA9" w:rsidR="00D04C5D" w:rsidRDefault="00D04C5D" w:rsidP="00D04C5D">
            <w:pPr>
              <w:pStyle w:val="BodyText"/>
            </w:pPr>
            <w:r>
              <w:rPr>
                <w:rFonts w:cs="Calibri"/>
                <w:color w:val="000000"/>
                <w:szCs w:val="22"/>
              </w:rPr>
              <w:t>10.27831</w:t>
            </w:r>
          </w:p>
        </w:tc>
        <w:tc>
          <w:tcPr>
            <w:tcW w:w="1510" w:type="dxa"/>
            <w:vAlign w:val="bottom"/>
          </w:tcPr>
          <w:p w14:paraId="7D087177" w14:textId="4B1B1AC5" w:rsidR="00D04C5D" w:rsidRDefault="00D04C5D" w:rsidP="00D04C5D">
            <w:pPr>
              <w:pStyle w:val="BodyText"/>
            </w:pPr>
            <w:r>
              <w:rPr>
                <w:rFonts w:cs="Calibri"/>
                <w:color w:val="000000"/>
                <w:szCs w:val="22"/>
              </w:rPr>
              <w:t>0.031043</w:t>
            </w:r>
          </w:p>
        </w:tc>
        <w:tc>
          <w:tcPr>
            <w:tcW w:w="1510" w:type="dxa"/>
            <w:vAlign w:val="bottom"/>
          </w:tcPr>
          <w:p w14:paraId="47F5CD74" w14:textId="69DED261" w:rsidR="00D04C5D" w:rsidRDefault="00D04C5D" w:rsidP="00D04C5D">
            <w:pPr>
              <w:pStyle w:val="BodyText"/>
            </w:pPr>
            <w:r>
              <w:rPr>
                <w:rFonts w:cs="Calibri"/>
                <w:color w:val="000000"/>
                <w:szCs w:val="22"/>
              </w:rPr>
              <w:t>0.004663</w:t>
            </w:r>
          </w:p>
        </w:tc>
        <w:tc>
          <w:tcPr>
            <w:tcW w:w="1511" w:type="dxa"/>
            <w:vAlign w:val="bottom"/>
          </w:tcPr>
          <w:p w14:paraId="3BD7B248" w14:textId="2439B2C6" w:rsidR="00D04C5D" w:rsidRDefault="00D04C5D" w:rsidP="00D04C5D">
            <w:pPr>
              <w:pStyle w:val="BodyText"/>
            </w:pPr>
            <w:r>
              <w:rPr>
                <w:rFonts w:cs="Calibri"/>
                <w:color w:val="000000"/>
                <w:szCs w:val="22"/>
              </w:rPr>
              <w:t>-0.01652067</w:t>
            </w:r>
          </w:p>
        </w:tc>
      </w:tr>
      <w:tr w:rsidR="00D04C5D" w14:paraId="662CC7A7" w14:textId="77777777" w:rsidTr="00FC080E">
        <w:tc>
          <w:tcPr>
            <w:tcW w:w="1510" w:type="dxa"/>
            <w:vAlign w:val="bottom"/>
          </w:tcPr>
          <w:p w14:paraId="7F2D10E1" w14:textId="548C201C" w:rsidR="00D04C5D" w:rsidRDefault="00D04C5D" w:rsidP="00D04C5D">
            <w:pPr>
              <w:pStyle w:val="BodyText"/>
            </w:pPr>
            <w:r>
              <w:rPr>
                <w:rFonts w:cs="Calibri"/>
                <w:color w:val="000000"/>
                <w:szCs w:val="22"/>
              </w:rPr>
              <w:t>-0.17957</w:t>
            </w:r>
          </w:p>
        </w:tc>
        <w:tc>
          <w:tcPr>
            <w:tcW w:w="1510" w:type="dxa"/>
            <w:vAlign w:val="bottom"/>
          </w:tcPr>
          <w:p w14:paraId="7EED9533" w14:textId="1EB8A545" w:rsidR="00D04C5D" w:rsidRDefault="00D04C5D" w:rsidP="00D04C5D">
            <w:pPr>
              <w:pStyle w:val="BodyText"/>
            </w:pPr>
            <w:r>
              <w:rPr>
                <w:rFonts w:cs="Calibri"/>
                <w:color w:val="000000"/>
                <w:szCs w:val="22"/>
              </w:rPr>
              <w:t>0.050278</w:t>
            </w:r>
          </w:p>
        </w:tc>
        <w:tc>
          <w:tcPr>
            <w:tcW w:w="1510" w:type="dxa"/>
            <w:vAlign w:val="bottom"/>
          </w:tcPr>
          <w:p w14:paraId="7B81C354" w14:textId="2CA90C67" w:rsidR="00D04C5D" w:rsidRDefault="00D04C5D" w:rsidP="00D04C5D">
            <w:pPr>
              <w:pStyle w:val="BodyText"/>
            </w:pPr>
            <w:r>
              <w:rPr>
                <w:rFonts w:cs="Calibri"/>
                <w:color w:val="000000"/>
                <w:szCs w:val="22"/>
              </w:rPr>
              <w:t>10.20888</w:t>
            </w:r>
          </w:p>
        </w:tc>
        <w:tc>
          <w:tcPr>
            <w:tcW w:w="1510" w:type="dxa"/>
            <w:vAlign w:val="bottom"/>
          </w:tcPr>
          <w:p w14:paraId="3C2F6CD2" w14:textId="6C4D9811" w:rsidR="00D04C5D" w:rsidRDefault="00D04C5D" w:rsidP="00D04C5D">
            <w:pPr>
              <w:pStyle w:val="BodyText"/>
            </w:pPr>
            <w:r>
              <w:rPr>
                <w:rFonts w:cs="Calibri"/>
                <w:color w:val="000000"/>
                <w:szCs w:val="22"/>
              </w:rPr>
              <w:t>0.033441</w:t>
            </w:r>
          </w:p>
        </w:tc>
        <w:tc>
          <w:tcPr>
            <w:tcW w:w="1510" w:type="dxa"/>
            <w:vAlign w:val="bottom"/>
          </w:tcPr>
          <w:p w14:paraId="026E7F26" w14:textId="77CFBD68" w:rsidR="00D04C5D" w:rsidRDefault="00D04C5D" w:rsidP="00D04C5D">
            <w:pPr>
              <w:pStyle w:val="BodyText"/>
            </w:pPr>
            <w:r>
              <w:rPr>
                <w:rFonts w:cs="Calibri"/>
                <w:color w:val="000000"/>
                <w:szCs w:val="22"/>
              </w:rPr>
              <w:t>0.001732</w:t>
            </w:r>
          </w:p>
        </w:tc>
        <w:tc>
          <w:tcPr>
            <w:tcW w:w="1511" w:type="dxa"/>
            <w:vAlign w:val="bottom"/>
          </w:tcPr>
          <w:p w14:paraId="64107386" w14:textId="77A23B16" w:rsidR="00D04C5D" w:rsidRDefault="00D04C5D" w:rsidP="00D04C5D">
            <w:pPr>
              <w:pStyle w:val="BodyText"/>
            </w:pPr>
            <w:r>
              <w:rPr>
                <w:rFonts w:cs="Calibri"/>
                <w:color w:val="000000"/>
                <w:szCs w:val="22"/>
              </w:rPr>
              <w:t>-0.0085268</w:t>
            </w:r>
          </w:p>
        </w:tc>
      </w:tr>
    </w:tbl>
    <w:p w14:paraId="3D206BE1" w14:textId="63CCD86C" w:rsidR="000F69BD" w:rsidRDefault="000F69BD" w:rsidP="000F69BD">
      <w:pPr>
        <w:pStyle w:val="BodyText"/>
      </w:pPr>
      <w:r>
        <w:t xml:space="preserve">A Jaycar KJ8916 robotic arm </w:t>
      </w:r>
      <w:r>
        <w:fldChar w:fldCharType="begin" w:fldLock="1"/>
      </w:r>
      <w:r w:rsidR="00E17D8C">
        <w:instrText>ADDIN CSL_CITATION {"citationItems":[{"id":"ITEM-1","itemData":{"URL":"https://www.jaycar.com.au/robot-arm-kit-with-controller/p/KJ8916","author":[{"dropping-particle":"","family":"Jaycar Ltd","given":"","non-dropping-particle":"","parse-names":false,"suffix":""}],"id":"ITEM-1","issued":{"date-parts":[["2023"]]},"title":"Jaycar KJ8916 Robotic Arm","type":"webpage"},"uris":["http://www.mendeley.com/documents/?uuid=6c070957-eb8b-45f2-ad81-66a3dd1887b1"]}],"mendeley":{"formattedCitation":"(Jaycar Ltd, 2023)","plainTextFormattedCitation":"(Jaycar Ltd, 2023)","previouslyFormattedCitation":"(Jaycar Ltd, 2023)"},"properties":{"noteIndex":0},"schema":"https://github.com/citation-style-language/schema/raw/master/csl-citation.json"}</w:instrText>
      </w:r>
      <w:r>
        <w:fldChar w:fldCharType="separate"/>
      </w:r>
      <w:r w:rsidRPr="00FC080E">
        <w:rPr>
          <w:noProof/>
        </w:rPr>
        <w:t>(Jaycar Ltd, 2023)</w:t>
      </w:r>
      <w:r>
        <w:fldChar w:fldCharType="end"/>
      </w:r>
      <w:r>
        <w:t xml:space="preserve"> was initially implemented to validate these measurements but this proved to be incapable of the task as the weight limit was 100g and the board, without battery, weighed 486g. On top of this, the KJ8916 robotic arm had significant play and movement was in approximately 1 degree increments on the main stepper motor.</w:t>
      </w:r>
      <w:r>
        <w:br/>
        <w:t>A set of setsquares (</w:t>
      </w:r>
      <w:r w:rsidR="00336F2C">
        <w:t xml:space="preserve">permitting fixed angles of </w:t>
      </w:r>
      <w:r>
        <w:t xml:space="preserve">0,30,45,60 and 90 degrees) </w:t>
      </w:r>
      <w:r w:rsidR="00336F2C">
        <w:t xml:space="preserve">was </w:t>
      </w:r>
      <w:r w:rsidR="00E83D5F">
        <w:t xml:space="preserve">initially </w:t>
      </w:r>
      <w:r>
        <w:t xml:space="preserve">used to </w:t>
      </w:r>
      <w:r>
        <w:lastRenderedPageBreak/>
        <w:t>calibrate the individual IMU sensors to apply appropriate offset and bias values (in the case of the accelerometer sensor).</w:t>
      </w:r>
      <w:r>
        <w:br/>
        <w:t>The gyroscope calibration is easiest to determine so is dealt with first.</w:t>
      </w:r>
      <w:r>
        <w:br/>
        <w:t>At rest, all gyroscope readings should be zero so averaging the deviations from this should suffice for a bias offset value in each axis direction. Table 4.2 lists gyroscope offset values for the Camera IMU.</w:t>
      </w:r>
    </w:p>
    <w:p w14:paraId="20561E59" w14:textId="5E45DE1C" w:rsidR="007701F5" w:rsidRPr="000F69BD" w:rsidRDefault="007701F5" w:rsidP="009F0794">
      <w:pPr>
        <w:pStyle w:val="Caption"/>
      </w:pPr>
      <w:r>
        <w:t xml:space="preserve">Table </w:t>
      </w:r>
      <w:r w:rsidR="00F7573E">
        <w:fldChar w:fldCharType="begin"/>
      </w:r>
      <w:r w:rsidR="00F7573E">
        <w:instrText xml:space="preserve"> STYLEREF 1 \s </w:instrText>
      </w:r>
      <w:r w:rsidR="00F7573E">
        <w:fldChar w:fldCharType="separate"/>
      </w:r>
      <w:r w:rsidR="00F7573E">
        <w:t>4</w:t>
      </w:r>
      <w:r w:rsidR="00F7573E">
        <w:fldChar w:fldCharType="end"/>
      </w:r>
      <w:r w:rsidR="00F7573E">
        <w:t>.</w:t>
      </w:r>
      <w:r w:rsidR="00F7573E">
        <w:fldChar w:fldCharType="begin"/>
      </w:r>
      <w:r w:rsidR="00F7573E">
        <w:instrText xml:space="preserve"> SEQ Table \* ARABIC \s 1 </w:instrText>
      </w:r>
      <w:r w:rsidR="00F7573E">
        <w:fldChar w:fldCharType="separate"/>
      </w:r>
      <w:r w:rsidR="00F7573E">
        <w:t>2</w:t>
      </w:r>
      <w:r w:rsidR="00F7573E">
        <w:fldChar w:fldCharType="end"/>
      </w:r>
      <w:r>
        <w:t xml:space="preserve"> </w:t>
      </w:r>
      <w:r w:rsidRPr="00EE0616">
        <w:t>Initial Camera IMU Gyroscope Offsets</w:t>
      </w:r>
    </w:p>
    <w:tbl>
      <w:tblPr>
        <w:tblStyle w:val="TableGrid"/>
        <w:tblW w:w="9776" w:type="dxa"/>
        <w:tblLayout w:type="fixed"/>
        <w:tblLook w:val="04A0" w:firstRow="1" w:lastRow="0" w:firstColumn="1" w:lastColumn="0" w:noHBand="0" w:noVBand="1"/>
      </w:tblPr>
      <w:tblGrid>
        <w:gridCol w:w="1156"/>
        <w:gridCol w:w="1391"/>
        <w:gridCol w:w="1134"/>
        <w:gridCol w:w="1134"/>
        <w:gridCol w:w="1134"/>
        <w:gridCol w:w="1134"/>
        <w:gridCol w:w="1134"/>
        <w:gridCol w:w="1559"/>
      </w:tblGrid>
      <w:tr w:rsidR="00E930F0" w14:paraId="606699E1" w14:textId="5AC6F2C7" w:rsidTr="00C3237C">
        <w:trPr>
          <w:trHeight w:val="1076"/>
        </w:trPr>
        <w:tc>
          <w:tcPr>
            <w:tcW w:w="1156" w:type="dxa"/>
          </w:tcPr>
          <w:p w14:paraId="7937013F" w14:textId="1BC0B09D" w:rsidR="00863E62" w:rsidRDefault="00C3237C" w:rsidP="00794E47">
            <w:r>
              <w:br/>
            </w:r>
            <w:r w:rsidR="00863E62">
              <w:t>Axis</w:t>
            </w:r>
          </w:p>
        </w:tc>
        <w:tc>
          <w:tcPr>
            <w:tcW w:w="1391" w:type="dxa"/>
          </w:tcPr>
          <w:p w14:paraId="4E37CEC3" w14:textId="5BF77A8C" w:rsidR="00863E62" w:rsidRDefault="00863E62" w:rsidP="00794E47">
            <w:pPr>
              <w:rPr>
                <w:rFonts w:ascii="Calibri" w:hAnsi="Calibri" w:cs="Calibri"/>
                <w:color w:val="000000"/>
                <w:szCs w:val="22"/>
              </w:rPr>
            </w:pPr>
            <w:r>
              <w:rPr>
                <w:rFonts w:ascii="Calibri" w:hAnsi="Calibri" w:cs="Calibri"/>
                <w:color w:val="000000"/>
                <w:szCs w:val="22"/>
              </w:rPr>
              <w:t>Flat, Facing Up</w:t>
            </w:r>
          </w:p>
        </w:tc>
        <w:tc>
          <w:tcPr>
            <w:tcW w:w="1134" w:type="dxa"/>
          </w:tcPr>
          <w:p w14:paraId="4E03F8DD" w14:textId="748C5450" w:rsidR="00863E62" w:rsidRDefault="00863E62" w:rsidP="00794E47">
            <w:pPr>
              <w:rPr>
                <w:rFonts w:ascii="Calibri" w:hAnsi="Calibri" w:cs="Calibri"/>
                <w:color w:val="000000"/>
                <w:szCs w:val="22"/>
              </w:rPr>
            </w:pPr>
            <w:r>
              <w:rPr>
                <w:rFonts w:ascii="Calibri" w:hAnsi="Calibri" w:cs="Calibri"/>
                <w:color w:val="000000"/>
                <w:szCs w:val="22"/>
              </w:rPr>
              <w:t>Flat, Facing Down</w:t>
            </w:r>
          </w:p>
        </w:tc>
        <w:tc>
          <w:tcPr>
            <w:tcW w:w="1134" w:type="dxa"/>
          </w:tcPr>
          <w:p w14:paraId="096F10F4" w14:textId="75FC1BF4" w:rsidR="00863E62" w:rsidRDefault="00863E62" w:rsidP="00794E47">
            <w:pPr>
              <w:rPr>
                <w:rFonts w:ascii="Calibri" w:hAnsi="Calibri" w:cs="Calibri"/>
                <w:color w:val="000000"/>
                <w:szCs w:val="22"/>
              </w:rPr>
            </w:pPr>
            <w:r>
              <w:rPr>
                <w:rFonts w:ascii="Calibri" w:hAnsi="Calibri" w:cs="Calibri"/>
                <w:color w:val="000000"/>
                <w:szCs w:val="22"/>
              </w:rPr>
              <w:t>90deg, tilting left</w:t>
            </w:r>
          </w:p>
        </w:tc>
        <w:tc>
          <w:tcPr>
            <w:tcW w:w="1134" w:type="dxa"/>
          </w:tcPr>
          <w:p w14:paraId="04EA0BE1" w14:textId="3D7FABBA" w:rsidR="00863E62" w:rsidRDefault="00863E62" w:rsidP="00794E47">
            <w:pPr>
              <w:rPr>
                <w:rFonts w:ascii="Calibri" w:hAnsi="Calibri" w:cs="Calibri"/>
                <w:color w:val="000000"/>
                <w:szCs w:val="22"/>
              </w:rPr>
            </w:pPr>
            <w:r>
              <w:rPr>
                <w:rFonts w:ascii="Calibri" w:hAnsi="Calibri" w:cs="Calibri"/>
                <w:color w:val="000000"/>
                <w:szCs w:val="22"/>
              </w:rPr>
              <w:t>90deg, tilting right</w:t>
            </w:r>
          </w:p>
        </w:tc>
        <w:tc>
          <w:tcPr>
            <w:tcW w:w="1134" w:type="dxa"/>
          </w:tcPr>
          <w:p w14:paraId="21D662CC" w14:textId="6349D309" w:rsidR="00863E62" w:rsidRDefault="00863E62" w:rsidP="00794E47">
            <w:pPr>
              <w:rPr>
                <w:rFonts w:ascii="Calibri" w:hAnsi="Calibri" w:cs="Calibri"/>
                <w:color w:val="000000"/>
                <w:szCs w:val="22"/>
              </w:rPr>
            </w:pPr>
            <w:r>
              <w:rPr>
                <w:rFonts w:ascii="Calibri" w:hAnsi="Calibri" w:cs="Calibri"/>
                <w:color w:val="000000"/>
                <w:szCs w:val="22"/>
              </w:rPr>
              <w:t>Tilting Up</w:t>
            </w:r>
          </w:p>
        </w:tc>
        <w:tc>
          <w:tcPr>
            <w:tcW w:w="1134" w:type="dxa"/>
          </w:tcPr>
          <w:p w14:paraId="3898FE75" w14:textId="04A66DF2" w:rsidR="00863E62" w:rsidRDefault="00863E62" w:rsidP="00794E47">
            <w:pPr>
              <w:rPr>
                <w:rFonts w:ascii="Calibri" w:hAnsi="Calibri" w:cs="Calibri"/>
                <w:color w:val="000000"/>
                <w:szCs w:val="22"/>
              </w:rPr>
            </w:pPr>
            <w:r>
              <w:rPr>
                <w:rFonts w:ascii="Calibri" w:hAnsi="Calibri" w:cs="Calibri"/>
                <w:color w:val="000000"/>
                <w:szCs w:val="22"/>
              </w:rPr>
              <w:t>Tilting Down</w:t>
            </w:r>
          </w:p>
        </w:tc>
        <w:tc>
          <w:tcPr>
            <w:tcW w:w="1559" w:type="dxa"/>
          </w:tcPr>
          <w:p w14:paraId="1D5CB5C1" w14:textId="7970CAA3" w:rsidR="00863E62" w:rsidRDefault="00E930F0" w:rsidP="00794E47">
            <w:pPr>
              <w:rPr>
                <w:rFonts w:ascii="Calibri" w:hAnsi="Calibri" w:cs="Calibri"/>
                <w:color w:val="000000"/>
                <w:szCs w:val="22"/>
              </w:rPr>
            </w:pPr>
            <w:r>
              <w:rPr>
                <w:rFonts w:ascii="Calibri" w:hAnsi="Calibri" w:cs="Calibri"/>
                <w:color w:val="000000"/>
                <w:szCs w:val="22"/>
              </w:rPr>
              <w:t>Average</w:t>
            </w:r>
            <w:r>
              <w:rPr>
                <w:rFonts w:ascii="Calibri" w:hAnsi="Calibri" w:cs="Calibri"/>
                <w:color w:val="000000"/>
                <w:szCs w:val="22"/>
              </w:rPr>
              <w:br/>
              <w:t>Offset</w:t>
            </w:r>
          </w:p>
        </w:tc>
      </w:tr>
      <w:tr w:rsidR="00E930F0" w14:paraId="45600230" w14:textId="08B57174" w:rsidTr="00C3237C">
        <w:trPr>
          <w:trHeight w:val="837"/>
        </w:trPr>
        <w:tc>
          <w:tcPr>
            <w:tcW w:w="1156" w:type="dxa"/>
          </w:tcPr>
          <w:p w14:paraId="5BAB7E7A" w14:textId="561D1FD7" w:rsidR="00863E62" w:rsidRDefault="00863E62" w:rsidP="00794E47">
            <w:r>
              <w:t>Gyro_X</w:t>
            </w:r>
          </w:p>
        </w:tc>
        <w:tc>
          <w:tcPr>
            <w:tcW w:w="1391" w:type="dxa"/>
          </w:tcPr>
          <w:p w14:paraId="5D200634" w14:textId="1F6F049D" w:rsidR="00863E62" w:rsidRDefault="00863E62" w:rsidP="00794E47">
            <w:pPr>
              <w:rPr>
                <w:rFonts w:ascii="Calibri" w:hAnsi="Calibri" w:cs="Calibri"/>
                <w:color w:val="000000"/>
                <w:szCs w:val="22"/>
              </w:rPr>
            </w:pPr>
            <w:r>
              <w:rPr>
                <w:rFonts w:ascii="Calibri" w:hAnsi="Calibri" w:cs="Calibri"/>
                <w:color w:val="000000"/>
                <w:szCs w:val="22"/>
              </w:rPr>
              <w:t>0.029521</w:t>
            </w:r>
          </w:p>
        </w:tc>
        <w:tc>
          <w:tcPr>
            <w:tcW w:w="1134" w:type="dxa"/>
          </w:tcPr>
          <w:p w14:paraId="309AEAB5" w14:textId="22CB6479" w:rsidR="00863E62" w:rsidRDefault="00863E62" w:rsidP="00794E47">
            <w:pPr>
              <w:rPr>
                <w:rFonts w:ascii="Calibri" w:hAnsi="Calibri" w:cs="Calibri"/>
                <w:color w:val="000000"/>
                <w:szCs w:val="22"/>
              </w:rPr>
            </w:pPr>
            <w:r w:rsidRPr="00FD3C6A">
              <w:rPr>
                <w:rFonts w:ascii="Calibri" w:hAnsi="Calibri" w:cs="Calibri"/>
                <w:color w:val="000000"/>
                <w:szCs w:val="22"/>
                <w:lang w:eastAsia="zh-CN"/>
              </w:rPr>
              <w:t>0.029307</w:t>
            </w:r>
          </w:p>
        </w:tc>
        <w:tc>
          <w:tcPr>
            <w:tcW w:w="1134" w:type="dxa"/>
          </w:tcPr>
          <w:p w14:paraId="422AF839" w14:textId="3795165B" w:rsidR="00863E62" w:rsidRDefault="00863E62" w:rsidP="00794E47">
            <w:pPr>
              <w:rPr>
                <w:rFonts w:ascii="Calibri" w:hAnsi="Calibri" w:cs="Calibri"/>
                <w:color w:val="000000"/>
                <w:szCs w:val="22"/>
                <w:lang w:eastAsia="zh-CN"/>
              </w:rPr>
            </w:pPr>
            <w:r>
              <w:rPr>
                <w:rFonts w:ascii="Calibri" w:hAnsi="Calibri" w:cs="Calibri"/>
                <w:color w:val="000000"/>
                <w:szCs w:val="22"/>
              </w:rPr>
              <w:t>0.028777</w:t>
            </w:r>
          </w:p>
        </w:tc>
        <w:tc>
          <w:tcPr>
            <w:tcW w:w="1134" w:type="dxa"/>
          </w:tcPr>
          <w:p w14:paraId="05816DB7" w14:textId="48EE1F44" w:rsidR="00863E62" w:rsidRDefault="00863E62" w:rsidP="00794E47">
            <w:pPr>
              <w:rPr>
                <w:rFonts w:ascii="Calibri" w:hAnsi="Calibri" w:cs="Calibri"/>
                <w:color w:val="000000"/>
                <w:szCs w:val="22"/>
              </w:rPr>
            </w:pPr>
            <w:r>
              <w:rPr>
                <w:rFonts w:ascii="Calibri" w:hAnsi="Calibri" w:cs="Calibri"/>
                <w:color w:val="000000"/>
                <w:szCs w:val="22"/>
              </w:rPr>
              <w:t>-0.02387</w:t>
            </w:r>
          </w:p>
        </w:tc>
        <w:tc>
          <w:tcPr>
            <w:tcW w:w="1134" w:type="dxa"/>
          </w:tcPr>
          <w:p w14:paraId="4FCCE8FD" w14:textId="77777777" w:rsidR="00863E62" w:rsidRDefault="00863E62" w:rsidP="00794E47">
            <w:pPr>
              <w:rPr>
                <w:rFonts w:ascii="Calibri" w:hAnsi="Calibri" w:cs="Calibri"/>
                <w:color w:val="000000"/>
                <w:szCs w:val="22"/>
                <w:lang w:eastAsia="zh-CN"/>
              </w:rPr>
            </w:pPr>
            <w:r>
              <w:rPr>
                <w:rFonts w:ascii="Calibri" w:hAnsi="Calibri" w:cs="Calibri"/>
                <w:color w:val="000000"/>
                <w:szCs w:val="22"/>
              </w:rPr>
              <w:t>0.028599</w:t>
            </w:r>
          </w:p>
          <w:p w14:paraId="515AB223" w14:textId="77777777" w:rsidR="00863E62" w:rsidRDefault="00863E62" w:rsidP="00794E47">
            <w:pPr>
              <w:rPr>
                <w:rFonts w:ascii="Calibri" w:hAnsi="Calibri" w:cs="Calibri"/>
                <w:color w:val="000000"/>
                <w:szCs w:val="22"/>
              </w:rPr>
            </w:pPr>
          </w:p>
        </w:tc>
        <w:tc>
          <w:tcPr>
            <w:tcW w:w="1134" w:type="dxa"/>
          </w:tcPr>
          <w:p w14:paraId="2BF14CA1" w14:textId="77777777" w:rsidR="00863E62" w:rsidRDefault="00863E62" w:rsidP="00794E47">
            <w:pPr>
              <w:rPr>
                <w:rFonts w:ascii="Calibri" w:hAnsi="Calibri" w:cs="Calibri"/>
                <w:color w:val="000000"/>
                <w:szCs w:val="22"/>
                <w:lang w:eastAsia="zh-CN"/>
              </w:rPr>
            </w:pPr>
            <w:r>
              <w:rPr>
                <w:rFonts w:ascii="Calibri" w:hAnsi="Calibri" w:cs="Calibri"/>
                <w:color w:val="000000"/>
                <w:szCs w:val="22"/>
              </w:rPr>
              <w:t>-0.02385</w:t>
            </w:r>
          </w:p>
          <w:p w14:paraId="1F70CC72" w14:textId="77777777" w:rsidR="00863E62" w:rsidRDefault="00863E62" w:rsidP="00794E47">
            <w:pPr>
              <w:rPr>
                <w:rFonts w:ascii="Calibri" w:hAnsi="Calibri" w:cs="Calibri"/>
                <w:color w:val="000000"/>
                <w:szCs w:val="22"/>
              </w:rPr>
            </w:pPr>
          </w:p>
        </w:tc>
        <w:tc>
          <w:tcPr>
            <w:tcW w:w="1559" w:type="dxa"/>
          </w:tcPr>
          <w:p w14:paraId="33CE156E" w14:textId="6A5F3198" w:rsidR="00863E62" w:rsidRDefault="00E930F0" w:rsidP="00794E47">
            <w:pPr>
              <w:rPr>
                <w:rFonts w:ascii="Calibri" w:hAnsi="Calibri" w:cs="Calibri"/>
                <w:color w:val="000000"/>
                <w:szCs w:val="22"/>
              </w:rPr>
            </w:pPr>
            <w:r>
              <w:rPr>
                <w:rFonts w:ascii="Calibri" w:hAnsi="Calibri" w:cs="Calibri"/>
                <w:color w:val="000000"/>
                <w:szCs w:val="22"/>
              </w:rPr>
              <w:t>0.</w:t>
            </w:r>
            <w:r w:rsidR="00794E47">
              <w:rPr>
                <w:rFonts w:ascii="Calibri" w:hAnsi="Calibri" w:cs="Calibri"/>
                <w:color w:val="000000"/>
                <w:szCs w:val="22"/>
              </w:rPr>
              <w:t>029078</w:t>
            </w:r>
          </w:p>
        </w:tc>
      </w:tr>
      <w:tr w:rsidR="00E930F0" w14:paraId="447D2746" w14:textId="77777777" w:rsidTr="00C3237C">
        <w:trPr>
          <w:trHeight w:val="837"/>
        </w:trPr>
        <w:tc>
          <w:tcPr>
            <w:tcW w:w="1156" w:type="dxa"/>
          </w:tcPr>
          <w:p w14:paraId="64D6A4BB" w14:textId="77145D87" w:rsidR="00E930F0" w:rsidRDefault="00E930F0" w:rsidP="00794E47">
            <w:r>
              <w:t>Gyro_Y</w:t>
            </w:r>
          </w:p>
        </w:tc>
        <w:tc>
          <w:tcPr>
            <w:tcW w:w="1391" w:type="dxa"/>
          </w:tcPr>
          <w:p w14:paraId="427D02CB"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0.004314</w:t>
            </w:r>
          </w:p>
          <w:p w14:paraId="197A9352" w14:textId="77777777" w:rsidR="00E930F0" w:rsidRDefault="00E930F0" w:rsidP="00794E47">
            <w:pPr>
              <w:rPr>
                <w:rFonts w:ascii="Calibri" w:hAnsi="Calibri" w:cs="Calibri"/>
                <w:color w:val="000000"/>
                <w:szCs w:val="22"/>
              </w:rPr>
            </w:pPr>
          </w:p>
        </w:tc>
        <w:tc>
          <w:tcPr>
            <w:tcW w:w="1134" w:type="dxa"/>
          </w:tcPr>
          <w:p w14:paraId="0C254302"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0.004279</w:t>
            </w:r>
          </w:p>
          <w:p w14:paraId="0E726E29" w14:textId="77777777" w:rsidR="00E930F0" w:rsidRPr="00FD3C6A" w:rsidRDefault="00E930F0" w:rsidP="00794E47">
            <w:pPr>
              <w:rPr>
                <w:rFonts w:ascii="Calibri" w:hAnsi="Calibri" w:cs="Calibri"/>
                <w:color w:val="000000"/>
                <w:szCs w:val="22"/>
                <w:lang w:eastAsia="zh-CN"/>
              </w:rPr>
            </w:pPr>
          </w:p>
        </w:tc>
        <w:tc>
          <w:tcPr>
            <w:tcW w:w="1134" w:type="dxa"/>
          </w:tcPr>
          <w:p w14:paraId="64E85573"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0.018543</w:t>
            </w:r>
          </w:p>
          <w:p w14:paraId="56F8C54E" w14:textId="77777777" w:rsidR="00E930F0" w:rsidRDefault="00E930F0" w:rsidP="00794E47">
            <w:pPr>
              <w:rPr>
                <w:rFonts w:ascii="Calibri" w:hAnsi="Calibri" w:cs="Calibri"/>
                <w:color w:val="000000"/>
                <w:szCs w:val="22"/>
              </w:rPr>
            </w:pPr>
          </w:p>
        </w:tc>
        <w:tc>
          <w:tcPr>
            <w:tcW w:w="1134" w:type="dxa"/>
          </w:tcPr>
          <w:p w14:paraId="26A78788"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0.018462</w:t>
            </w:r>
          </w:p>
          <w:p w14:paraId="20B613D6" w14:textId="77777777" w:rsidR="00E930F0" w:rsidRDefault="00E930F0" w:rsidP="00794E47">
            <w:pPr>
              <w:rPr>
                <w:rFonts w:ascii="Calibri" w:hAnsi="Calibri" w:cs="Calibri"/>
                <w:color w:val="000000"/>
                <w:szCs w:val="22"/>
              </w:rPr>
            </w:pPr>
          </w:p>
        </w:tc>
        <w:tc>
          <w:tcPr>
            <w:tcW w:w="1134" w:type="dxa"/>
          </w:tcPr>
          <w:p w14:paraId="4893966E"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0.003848</w:t>
            </w:r>
          </w:p>
          <w:p w14:paraId="0423ABB3" w14:textId="77777777" w:rsidR="00E930F0" w:rsidRDefault="00E930F0" w:rsidP="00794E47">
            <w:pPr>
              <w:rPr>
                <w:rFonts w:ascii="Calibri" w:hAnsi="Calibri" w:cs="Calibri"/>
                <w:color w:val="000000"/>
                <w:szCs w:val="22"/>
              </w:rPr>
            </w:pPr>
          </w:p>
        </w:tc>
        <w:tc>
          <w:tcPr>
            <w:tcW w:w="1134" w:type="dxa"/>
          </w:tcPr>
          <w:p w14:paraId="0155C094"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0.018154</w:t>
            </w:r>
          </w:p>
          <w:p w14:paraId="677E92EB" w14:textId="77777777" w:rsidR="00E930F0" w:rsidRDefault="00E930F0" w:rsidP="00794E47">
            <w:pPr>
              <w:rPr>
                <w:rFonts w:ascii="Calibri" w:hAnsi="Calibri" w:cs="Calibri"/>
                <w:color w:val="000000"/>
                <w:szCs w:val="22"/>
              </w:rPr>
            </w:pPr>
          </w:p>
        </w:tc>
        <w:tc>
          <w:tcPr>
            <w:tcW w:w="1559" w:type="dxa"/>
          </w:tcPr>
          <w:p w14:paraId="7DD7379B" w14:textId="53F5B276" w:rsidR="00E930F0" w:rsidRDefault="00A861DD" w:rsidP="00794E47">
            <w:pPr>
              <w:rPr>
                <w:rFonts w:ascii="Calibri" w:hAnsi="Calibri" w:cs="Calibri"/>
                <w:color w:val="000000"/>
                <w:szCs w:val="22"/>
              </w:rPr>
            </w:pPr>
            <w:r>
              <w:rPr>
                <w:rFonts w:ascii="Calibri" w:hAnsi="Calibri" w:cs="Calibri"/>
                <w:color w:val="000000"/>
                <w:szCs w:val="22"/>
              </w:rPr>
              <w:t>0.0</w:t>
            </w:r>
            <w:r w:rsidR="00794E47">
              <w:rPr>
                <w:rFonts w:ascii="Calibri" w:hAnsi="Calibri" w:cs="Calibri"/>
                <w:color w:val="000000"/>
                <w:szCs w:val="22"/>
              </w:rPr>
              <w:t>04103</w:t>
            </w:r>
          </w:p>
        </w:tc>
      </w:tr>
      <w:tr w:rsidR="00E930F0" w14:paraId="6CFA808A" w14:textId="77777777" w:rsidTr="00C3237C">
        <w:trPr>
          <w:trHeight w:val="837"/>
        </w:trPr>
        <w:tc>
          <w:tcPr>
            <w:tcW w:w="1156" w:type="dxa"/>
          </w:tcPr>
          <w:p w14:paraId="01961F34" w14:textId="3D611D6F" w:rsidR="00E930F0" w:rsidRDefault="00E930F0" w:rsidP="00794E47">
            <w:r>
              <w:t>Gyro_Z</w:t>
            </w:r>
          </w:p>
        </w:tc>
        <w:tc>
          <w:tcPr>
            <w:tcW w:w="1391" w:type="dxa"/>
          </w:tcPr>
          <w:p w14:paraId="21F0CB1B"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-0.01118137</w:t>
            </w:r>
          </w:p>
          <w:p w14:paraId="7737CC3A" w14:textId="77777777" w:rsidR="00E930F0" w:rsidRDefault="00E930F0" w:rsidP="00794E47">
            <w:pPr>
              <w:rPr>
                <w:rFonts w:ascii="Calibri" w:hAnsi="Calibri" w:cs="Calibri"/>
                <w:color w:val="000000"/>
                <w:szCs w:val="22"/>
              </w:rPr>
            </w:pPr>
          </w:p>
        </w:tc>
        <w:tc>
          <w:tcPr>
            <w:tcW w:w="1134" w:type="dxa"/>
          </w:tcPr>
          <w:p w14:paraId="009FF543"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-0.0112</w:t>
            </w:r>
          </w:p>
          <w:p w14:paraId="32A2D212" w14:textId="77777777" w:rsidR="00E930F0" w:rsidRPr="00FD3C6A" w:rsidRDefault="00E930F0" w:rsidP="00794E47">
            <w:pPr>
              <w:rPr>
                <w:rFonts w:ascii="Calibri" w:hAnsi="Calibri" w:cs="Calibri"/>
                <w:color w:val="000000"/>
                <w:szCs w:val="22"/>
                <w:lang w:eastAsia="zh-CN"/>
              </w:rPr>
            </w:pPr>
          </w:p>
        </w:tc>
        <w:tc>
          <w:tcPr>
            <w:tcW w:w="1134" w:type="dxa"/>
          </w:tcPr>
          <w:p w14:paraId="01285720"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-8.4E-05</w:t>
            </w:r>
          </w:p>
          <w:p w14:paraId="2B61CB71" w14:textId="77777777" w:rsidR="00E930F0" w:rsidRDefault="00E930F0" w:rsidP="00794E47">
            <w:pPr>
              <w:rPr>
                <w:rFonts w:ascii="Calibri" w:hAnsi="Calibri" w:cs="Calibri"/>
                <w:color w:val="000000"/>
                <w:szCs w:val="22"/>
              </w:rPr>
            </w:pPr>
          </w:p>
        </w:tc>
        <w:tc>
          <w:tcPr>
            <w:tcW w:w="1134" w:type="dxa"/>
          </w:tcPr>
          <w:p w14:paraId="569AF43F"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0.000296</w:t>
            </w:r>
          </w:p>
          <w:p w14:paraId="08FAD183" w14:textId="77777777" w:rsidR="00E930F0" w:rsidRDefault="00E930F0" w:rsidP="00794E47">
            <w:pPr>
              <w:rPr>
                <w:rFonts w:ascii="Calibri" w:hAnsi="Calibri" w:cs="Calibri"/>
                <w:color w:val="000000"/>
                <w:szCs w:val="22"/>
              </w:rPr>
            </w:pPr>
          </w:p>
          <w:p w14:paraId="61C66BCA" w14:textId="77777777" w:rsidR="00E930F0" w:rsidRPr="00794E47" w:rsidRDefault="00E930F0" w:rsidP="00794E47">
            <w:pPr>
              <w:rPr>
                <w:rFonts w:ascii="Calibri" w:hAnsi="Calibri" w:cs="Calibri"/>
                <w:szCs w:val="22"/>
              </w:rPr>
            </w:pPr>
          </w:p>
        </w:tc>
        <w:tc>
          <w:tcPr>
            <w:tcW w:w="1134" w:type="dxa"/>
          </w:tcPr>
          <w:p w14:paraId="6CD8C60C"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-0.01144</w:t>
            </w:r>
          </w:p>
          <w:p w14:paraId="14221800" w14:textId="77777777" w:rsidR="00E930F0" w:rsidRDefault="00E930F0" w:rsidP="00794E47">
            <w:pPr>
              <w:rPr>
                <w:rFonts w:ascii="Calibri" w:hAnsi="Calibri" w:cs="Calibri"/>
                <w:color w:val="000000"/>
                <w:szCs w:val="22"/>
              </w:rPr>
            </w:pPr>
          </w:p>
        </w:tc>
        <w:tc>
          <w:tcPr>
            <w:tcW w:w="1134" w:type="dxa"/>
          </w:tcPr>
          <w:p w14:paraId="27DEAAF0" w14:textId="77777777" w:rsidR="00E930F0" w:rsidRDefault="00E930F0" w:rsidP="00794E47">
            <w:pPr>
              <w:rPr>
                <w:rFonts w:ascii="Calibri" w:hAnsi="Calibri" w:cs="Calibri"/>
                <w:color w:val="000000"/>
                <w:szCs w:val="22"/>
                <w:lang w:eastAsia="zh-CN"/>
              </w:rPr>
            </w:pPr>
            <w:r>
              <w:rPr>
                <w:rFonts w:ascii="Calibri" w:hAnsi="Calibri" w:cs="Calibri"/>
                <w:color w:val="000000"/>
                <w:szCs w:val="22"/>
              </w:rPr>
              <w:t>0.000378</w:t>
            </w:r>
          </w:p>
          <w:p w14:paraId="372D505D" w14:textId="77777777" w:rsidR="00E930F0" w:rsidRDefault="00E930F0" w:rsidP="00794E47">
            <w:pPr>
              <w:rPr>
                <w:rFonts w:ascii="Calibri" w:hAnsi="Calibri" w:cs="Calibri"/>
                <w:color w:val="000000"/>
                <w:szCs w:val="22"/>
              </w:rPr>
            </w:pPr>
          </w:p>
          <w:p w14:paraId="7AFF75E3" w14:textId="77777777" w:rsidR="00E930F0" w:rsidRPr="00794E47" w:rsidRDefault="00E930F0" w:rsidP="00794E47">
            <w:pPr>
              <w:rPr>
                <w:rFonts w:ascii="Calibri" w:hAnsi="Calibri" w:cs="Calibri"/>
                <w:szCs w:val="22"/>
              </w:rPr>
            </w:pPr>
          </w:p>
        </w:tc>
        <w:tc>
          <w:tcPr>
            <w:tcW w:w="1559" w:type="dxa"/>
          </w:tcPr>
          <w:p w14:paraId="355A8704" w14:textId="60A86710" w:rsidR="00E930F0" w:rsidRDefault="00E930F0" w:rsidP="00794E47">
            <w:pPr>
              <w:rPr>
                <w:rFonts w:ascii="Calibri" w:hAnsi="Calibri" w:cs="Calibri"/>
                <w:color w:val="000000"/>
                <w:szCs w:val="22"/>
              </w:rPr>
            </w:pPr>
            <w:r>
              <w:rPr>
                <w:rFonts w:ascii="Calibri" w:hAnsi="Calibri" w:cs="Calibri"/>
                <w:color w:val="000000"/>
                <w:szCs w:val="22"/>
              </w:rPr>
              <w:t>0.</w:t>
            </w:r>
            <w:r w:rsidR="00794E47">
              <w:rPr>
                <w:rFonts w:ascii="Calibri" w:hAnsi="Calibri" w:cs="Calibri"/>
                <w:color w:val="000000"/>
                <w:szCs w:val="22"/>
              </w:rPr>
              <w:t>00743</w:t>
            </w:r>
          </w:p>
        </w:tc>
      </w:tr>
    </w:tbl>
    <w:p w14:paraId="699233B0" w14:textId="2E8684AC" w:rsidR="00794E47" w:rsidRDefault="00794E47" w:rsidP="00A861DD">
      <w:pPr>
        <w:pStyle w:val="BodyText"/>
      </w:pPr>
      <w:r>
        <w:br/>
        <w:t>Table 4.</w:t>
      </w:r>
      <w:r w:rsidR="00C3237C">
        <w:t>3</w:t>
      </w:r>
      <w:r>
        <w:t xml:space="preserve"> lists the Accelerometer offsets</w:t>
      </w:r>
      <w:r w:rsidR="00FC080E">
        <w:t xml:space="preserve"> for the Camera IMU</w:t>
      </w:r>
      <w:r>
        <w:t>.</w:t>
      </w:r>
      <w:r w:rsidR="00D04C5D">
        <w:t xml:space="preserve"> These were obtained from the </w:t>
      </w:r>
      <w:r w:rsidR="000F33C5">
        <w:t>a</w:t>
      </w:r>
      <w:r w:rsidR="00D04C5D">
        <w:t>xes shown in the table and the Matlab polyfit function</w:t>
      </w:r>
      <w:r w:rsidR="00E17D8C">
        <w:t xml:space="preserve"> </w:t>
      </w:r>
      <w:r w:rsidR="00E17D8C">
        <w:fldChar w:fldCharType="begin" w:fldLock="1"/>
      </w:r>
      <w:r w:rsidR="007211F0">
        <w:instrText>ADDIN CSL_CITATION {"citationItems":[{"id":"ITEM-1","itemData":{"URL":"https://au.mathworks.com/help/matlab/ref/polyfit.html","accessed":{"date-parts":[["2023","9","3"]]},"author":[{"dropping-particle":"","family":"Matlab","given":"","non-dropping-particle":"","parse-names":false,"suffix":""}],"id":"ITEM-1","issued":{"date-parts":[["2023"]]},"title":"Matlab PolyFit function","type":"webpage"},"uris":["http://www.mendeley.com/documents/?uuid=70edd6a9-333f-4f2c-a517-c8ed80cf967f"]}],"mendeley":{"formattedCitation":"(Matlab, 2023)","plainTextFormattedCitation":"(Matlab, 2023)","previouslyFormattedCitation":"(Matlab, 2023)"},"properties":{"noteIndex":0},"schema":"https://github.com/citation-style-language/schema/raw/master/csl-citation.json"}</w:instrText>
      </w:r>
      <w:r w:rsidR="00E17D8C">
        <w:fldChar w:fldCharType="separate"/>
      </w:r>
      <w:r w:rsidR="00E17D8C" w:rsidRPr="00E17D8C">
        <w:rPr>
          <w:noProof/>
        </w:rPr>
        <w:t>(Matlab, 2023)</w:t>
      </w:r>
      <w:r w:rsidR="00E17D8C">
        <w:fldChar w:fldCharType="end"/>
      </w:r>
      <w:r w:rsidR="00D04C5D">
        <w:t xml:space="preserve"> was used to determine the first order equation parameters of s</w:t>
      </w:r>
      <w:r w:rsidR="00FC080E">
        <w:t>lope</w:t>
      </w:r>
      <w:r w:rsidR="00D04C5D">
        <w:t xml:space="preserve"> and offset.</w:t>
      </w:r>
      <w:r w:rsidR="00336F2C">
        <w:t xml:space="preserve"> X values used were -1, 0 and 1.</w:t>
      </w:r>
    </w:p>
    <w:p w14:paraId="65E67FC1" w14:textId="5AF9DE53" w:rsidR="007701F5" w:rsidRDefault="007701F5" w:rsidP="009F0794">
      <w:pPr>
        <w:pStyle w:val="Caption"/>
      </w:pPr>
      <w:r>
        <w:t xml:space="preserve">Table </w:t>
      </w:r>
      <w:r w:rsidR="00F7573E">
        <w:fldChar w:fldCharType="begin"/>
      </w:r>
      <w:r w:rsidR="00F7573E">
        <w:instrText xml:space="preserve"> STYLEREF 1 \s </w:instrText>
      </w:r>
      <w:r w:rsidR="00F7573E">
        <w:fldChar w:fldCharType="separate"/>
      </w:r>
      <w:r w:rsidR="00F7573E">
        <w:t>4</w:t>
      </w:r>
      <w:r w:rsidR="00F7573E">
        <w:fldChar w:fldCharType="end"/>
      </w:r>
      <w:r w:rsidR="00F7573E">
        <w:t>.</w:t>
      </w:r>
      <w:r w:rsidR="00F7573E">
        <w:fldChar w:fldCharType="begin"/>
      </w:r>
      <w:r w:rsidR="00F7573E">
        <w:instrText xml:space="preserve"> SEQ Table \* ARABIC \s 1 </w:instrText>
      </w:r>
      <w:r w:rsidR="00F7573E">
        <w:fldChar w:fldCharType="separate"/>
      </w:r>
      <w:r w:rsidR="00F7573E">
        <w:t>3</w:t>
      </w:r>
      <w:r w:rsidR="00F7573E">
        <w:fldChar w:fldCharType="end"/>
      </w:r>
      <w:r>
        <w:t xml:space="preserve"> </w:t>
      </w:r>
      <w:r w:rsidRPr="009319C7">
        <w:t>Accelerometer Slope and Offset Table</w:t>
      </w:r>
    </w:p>
    <w:tbl>
      <w:tblPr>
        <w:tblStyle w:val="TableGrid"/>
        <w:tblW w:w="9723" w:type="dxa"/>
        <w:tblLayout w:type="fixed"/>
        <w:tblLook w:val="04A0" w:firstRow="1" w:lastRow="0" w:firstColumn="1" w:lastColumn="0" w:noHBand="0" w:noVBand="1"/>
      </w:tblPr>
      <w:tblGrid>
        <w:gridCol w:w="1156"/>
        <w:gridCol w:w="1391"/>
        <w:gridCol w:w="1391"/>
        <w:gridCol w:w="1391"/>
        <w:gridCol w:w="2126"/>
        <w:gridCol w:w="2268"/>
      </w:tblGrid>
      <w:tr w:rsidR="00FC080E" w14:paraId="24551977" w14:textId="6EEE6687" w:rsidTr="00FC080E">
        <w:trPr>
          <w:trHeight w:val="1076"/>
        </w:trPr>
        <w:tc>
          <w:tcPr>
            <w:tcW w:w="1156" w:type="dxa"/>
          </w:tcPr>
          <w:p w14:paraId="7E01635D" w14:textId="77777777" w:rsidR="00FC080E" w:rsidRPr="00794E47" w:rsidRDefault="00FC080E" w:rsidP="00FC080E">
            <w:r w:rsidRPr="00794E47">
              <w:t>Axis</w:t>
            </w:r>
          </w:p>
        </w:tc>
        <w:tc>
          <w:tcPr>
            <w:tcW w:w="1391" w:type="dxa"/>
          </w:tcPr>
          <w:p w14:paraId="10C06040" w14:textId="3D773389" w:rsidR="00FC080E" w:rsidRPr="00794E47" w:rsidRDefault="00FC080E" w:rsidP="00FC080E">
            <w:pPr>
              <w:rPr>
                <w:color w:val="000000"/>
              </w:rPr>
            </w:pPr>
            <w:r w:rsidRPr="00794E47">
              <w:rPr>
                <w:color w:val="000000"/>
              </w:rPr>
              <w:t>Flat, Facing Down</w:t>
            </w:r>
            <w:r>
              <w:rPr>
                <w:color w:val="000000"/>
              </w:rPr>
              <w:t xml:space="preserve"> (gravity = -1)</w:t>
            </w:r>
          </w:p>
        </w:tc>
        <w:tc>
          <w:tcPr>
            <w:tcW w:w="1391" w:type="dxa"/>
          </w:tcPr>
          <w:p w14:paraId="4E67E5BE" w14:textId="047E7271" w:rsidR="00FC080E" w:rsidRPr="00794E47" w:rsidRDefault="00FC080E" w:rsidP="00FC080E">
            <w:pPr>
              <w:rPr>
                <w:color w:val="000000"/>
              </w:rPr>
            </w:pPr>
            <w:r w:rsidRPr="00794E47">
              <w:rPr>
                <w:color w:val="000000"/>
              </w:rPr>
              <w:t>90deg, tilting left</w:t>
            </w:r>
            <w:r>
              <w:rPr>
                <w:color w:val="000000"/>
              </w:rPr>
              <w:t xml:space="preserve"> </w:t>
            </w:r>
            <w:r>
              <w:rPr>
                <w:color w:val="000000"/>
              </w:rPr>
              <w:br/>
              <w:t>(gravity = 0)</w:t>
            </w:r>
          </w:p>
        </w:tc>
        <w:tc>
          <w:tcPr>
            <w:tcW w:w="1391" w:type="dxa"/>
          </w:tcPr>
          <w:p w14:paraId="164DD741" w14:textId="04ED1457" w:rsidR="00FC080E" w:rsidRPr="00794E47" w:rsidRDefault="00FC080E" w:rsidP="00FC080E">
            <w:pPr>
              <w:rPr>
                <w:color w:val="000000"/>
              </w:rPr>
            </w:pPr>
            <w:r w:rsidRPr="00794E47">
              <w:rPr>
                <w:color w:val="000000"/>
              </w:rPr>
              <w:t>Flat, Facing Up</w:t>
            </w:r>
            <w:r>
              <w:rPr>
                <w:color w:val="000000"/>
              </w:rPr>
              <w:t xml:space="preserve"> (gravity=1)</w:t>
            </w:r>
          </w:p>
        </w:tc>
        <w:tc>
          <w:tcPr>
            <w:tcW w:w="2126" w:type="dxa"/>
          </w:tcPr>
          <w:p w14:paraId="1A5C05DB" w14:textId="5F15934B" w:rsidR="00FC080E" w:rsidRPr="00794E47" w:rsidRDefault="00FC080E" w:rsidP="00FC080E">
            <w:pPr>
              <w:rPr>
                <w:color w:val="000000"/>
              </w:rPr>
            </w:pPr>
            <w:r>
              <w:rPr>
                <w:color w:val="000000"/>
              </w:rPr>
              <w:t>S</w:t>
            </w:r>
            <w:r w:rsidRPr="00794E47">
              <w:rPr>
                <w:color w:val="000000"/>
              </w:rPr>
              <w:t>lope</w:t>
            </w:r>
          </w:p>
        </w:tc>
        <w:tc>
          <w:tcPr>
            <w:tcW w:w="2268" w:type="dxa"/>
          </w:tcPr>
          <w:p w14:paraId="575952F6" w14:textId="6F5E58FE" w:rsidR="00FC080E" w:rsidRPr="00794E47" w:rsidRDefault="00FC080E" w:rsidP="00FC080E">
            <w:pPr>
              <w:rPr>
                <w:color w:val="000000"/>
              </w:rPr>
            </w:pPr>
            <w:r w:rsidRPr="00794E47">
              <w:rPr>
                <w:color w:val="000000"/>
              </w:rPr>
              <w:t>Offset</w:t>
            </w:r>
          </w:p>
        </w:tc>
      </w:tr>
      <w:tr w:rsidR="00FC080E" w14:paraId="608FBAC6" w14:textId="188F3143" w:rsidTr="00FC080E">
        <w:trPr>
          <w:trHeight w:val="837"/>
        </w:trPr>
        <w:tc>
          <w:tcPr>
            <w:tcW w:w="1156" w:type="dxa"/>
          </w:tcPr>
          <w:p w14:paraId="6FBEACEA" w14:textId="54952315" w:rsidR="00FC080E" w:rsidRPr="00794E47" w:rsidRDefault="000F69BD" w:rsidP="00FC080E">
            <w:r>
              <w:t>Accel</w:t>
            </w:r>
            <w:r w:rsidR="00FC080E" w:rsidRPr="00794E47">
              <w:t>_X</w:t>
            </w:r>
          </w:p>
        </w:tc>
        <w:tc>
          <w:tcPr>
            <w:tcW w:w="1391" w:type="dxa"/>
          </w:tcPr>
          <w:p w14:paraId="64F05C24" w14:textId="77777777" w:rsidR="000F69BD" w:rsidRDefault="000F69BD" w:rsidP="000F69BD">
            <w:pPr>
              <w:rPr>
                <w:rFonts w:ascii="Calibri" w:hAnsi="Calibri" w:cs="Calibri"/>
                <w:color w:val="000000"/>
                <w:szCs w:val="22"/>
                <w:lang w:eastAsia="zh-CN"/>
              </w:rPr>
            </w:pPr>
            <w:r>
              <w:rPr>
                <w:rFonts w:ascii="Calibri" w:hAnsi="Calibri" w:cs="Calibri"/>
                <w:color w:val="000000"/>
                <w:szCs w:val="22"/>
              </w:rPr>
              <w:t>0.02984</w:t>
            </w:r>
          </w:p>
          <w:p w14:paraId="0E401DB9" w14:textId="608E6A58" w:rsidR="00FC080E" w:rsidRPr="00794E47" w:rsidRDefault="00FC080E" w:rsidP="00FC080E">
            <w:pPr>
              <w:rPr>
                <w:color w:val="000000"/>
              </w:rPr>
            </w:pPr>
          </w:p>
        </w:tc>
        <w:tc>
          <w:tcPr>
            <w:tcW w:w="1391" w:type="dxa"/>
          </w:tcPr>
          <w:p w14:paraId="01E96053" w14:textId="77777777" w:rsidR="000F69BD" w:rsidRDefault="000F69BD" w:rsidP="000F69BD">
            <w:pPr>
              <w:rPr>
                <w:rFonts w:ascii="Calibri" w:hAnsi="Calibri" w:cs="Calibri"/>
                <w:color w:val="000000"/>
                <w:szCs w:val="22"/>
                <w:lang w:eastAsia="zh-CN"/>
              </w:rPr>
            </w:pPr>
            <w:r>
              <w:rPr>
                <w:rFonts w:ascii="Calibri" w:hAnsi="Calibri" w:cs="Calibri"/>
                <w:color w:val="000000"/>
                <w:szCs w:val="22"/>
              </w:rPr>
              <w:t>9.720203</w:t>
            </w:r>
          </w:p>
          <w:p w14:paraId="39319045" w14:textId="52929AA5" w:rsidR="00FC080E" w:rsidRPr="00794E47" w:rsidRDefault="00FC080E" w:rsidP="00FC080E">
            <w:pPr>
              <w:rPr>
                <w:color w:val="000000"/>
              </w:rPr>
            </w:pPr>
          </w:p>
        </w:tc>
        <w:tc>
          <w:tcPr>
            <w:tcW w:w="1391" w:type="dxa"/>
          </w:tcPr>
          <w:p w14:paraId="7C6C5602" w14:textId="77777777" w:rsidR="000F69BD" w:rsidRDefault="000F69BD" w:rsidP="000F69BD">
            <w:pPr>
              <w:rPr>
                <w:rFonts w:ascii="Calibri" w:hAnsi="Calibri" w:cs="Calibri"/>
                <w:color w:val="000000"/>
                <w:szCs w:val="22"/>
                <w:lang w:eastAsia="zh-CN"/>
              </w:rPr>
            </w:pPr>
            <w:r>
              <w:rPr>
                <w:rFonts w:ascii="Calibri" w:hAnsi="Calibri" w:cs="Calibri"/>
                <w:color w:val="000000"/>
                <w:szCs w:val="22"/>
              </w:rPr>
              <w:t>-0.20886</w:t>
            </w:r>
          </w:p>
          <w:p w14:paraId="00FC802D" w14:textId="5D437C43" w:rsidR="00FC080E" w:rsidRPr="00794E47" w:rsidRDefault="00FC080E" w:rsidP="00FC080E">
            <w:pPr>
              <w:rPr>
                <w:color w:val="000000"/>
              </w:rPr>
            </w:pPr>
          </w:p>
        </w:tc>
        <w:tc>
          <w:tcPr>
            <w:tcW w:w="2126" w:type="dxa"/>
          </w:tcPr>
          <w:p w14:paraId="45581FCE" w14:textId="0FAFE420" w:rsidR="00FC080E" w:rsidRPr="00794E47" w:rsidRDefault="00FC080E" w:rsidP="00FC080E">
            <w:pPr>
              <w:rPr>
                <w:color w:val="000000"/>
              </w:rPr>
            </w:pPr>
            <w:r>
              <w:rPr>
                <w:color w:val="000000"/>
              </w:rPr>
              <w:t>0.</w:t>
            </w:r>
            <w:r w:rsidR="00887F59">
              <w:rPr>
                <w:color w:val="000000"/>
              </w:rPr>
              <w:t>0013</w:t>
            </w:r>
          </w:p>
        </w:tc>
        <w:tc>
          <w:tcPr>
            <w:tcW w:w="2268" w:type="dxa"/>
          </w:tcPr>
          <w:p w14:paraId="60C8EBDD" w14:textId="7C7C1B64" w:rsidR="00FC080E" w:rsidRPr="00794E47" w:rsidRDefault="00887F59" w:rsidP="00FC080E">
            <w:pPr>
              <w:rPr>
                <w:color w:val="000000"/>
                <w:lang w:eastAsia="zh-CN"/>
              </w:rPr>
            </w:pPr>
            <w:r>
              <w:rPr>
                <w:color w:val="000000"/>
              </w:rPr>
              <w:t>0.0315</w:t>
            </w:r>
          </w:p>
          <w:p w14:paraId="170D68CF" w14:textId="77777777" w:rsidR="00FC080E" w:rsidRPr="00794E47" w:rsidRDefault="00FC080E" w:rsidP="00FC080E">
            <w:pPr>
              <w:rPr>
                <w:color w:val="000000"/>
              </w:rPr>
            </w:pPr>
          </w:p>
        </w:tc>
      </w:tr>
      <w:tr w:rsidR="00FC080E" w14:paraId="3C1AA376" w14:textId="6159629F" w:rsidTr="00FC080E">
        <w:trPr>
          <w:trHeight w:val="837"/>
        </w:trPr>
        <w:tc>
          <w:tcPr>
            <w:tcW w:w="1156" w:type="dxa"/>
          </w:tcPr>
          <w:p w14:paraId="04FD3572" w14:textId="260E2218" w:rsidR="00FC080E" w:rsidRPr="00794E47" w:rsidRDefault="000F69BD" w:rsidP="00FC080E">
            <w:r>
              <w:t>Accel</w:t>
            </w:r>
            <w:r w:rsidR="00FC080E" w:rsidRPr="00794E47">
              <w:t>_Y</w:t>
            </w:r>
          </w:p>
        </w:tc>
        <w:tc>
          <w:tcPr>
            <w:tcW w:w="1391" w:type="dxa"/>
          </w:tcPr>
          <w:p w14:paraId="187894D1" w14:textId="77777777" w:rsidR="000F69BD" w:rsidRDefault="000F69BD" w:rsidP="000F69BD">
            <w:pPr>
              <w:rPr>
                <w:rFonts w:ascii="Calibri" w:hAnsi="Calibri" w:cs="Calibri"/>
                <w:color w:val="000000"/>
                <w:szCs w:val="22"/>
                <w:lang w:eastAsia="zh-CN"/>
              </w:rPr>
            </w:pPr>
            <w:r>
              <w:rPr>
                <w:rFonts w:ascii="Calibri" w:hAnsi="Calibri" w:cs="Calibri"/>
                <w:color w:val="000000"/>
                <w:szCs w:val="22"/>
              </w:rPr>
              <w:t>-0.10395</w:t>
            </w:r>
          </w:p>
          <w:p w14:paraId="1FD500D0" w14:textId="77777777" w:rsidR="00FC080E" w:rsidRPr="00794E47" w:rsidRDefault="00FC080E" w:rsidP="00FC080E">
            <w:pPr>
              <w:rPr>
                <w:color w:val="000000"/>
              </w:rPr>
            </w:pPr>
          </w:p>
        </w:tc>
        <w:tc>
          <w:tcPr>
            <w:tcW w:w="1391" w:type="dxa"/>
          </w:tcPr>
          <w:p w14:paraId="26302E1C" w14:textId="77777777" w:rsidR="000F69BD" w:rsidRDefault="000F69BD" w:rsidP="000F69BD">
            <w:pPr>
              <w:rPr>
                <w:rFonts w:ascii="Calibri" w:hAnsi="Calibri" w:cs="Calibri"/>
                <w:color w:val="000000"/>
                <w:szCs w:val="22"/>
                <w:lang w:eastAsia="zh-CN"/>
              </w:rPr>
            </w:pPr>
            <w:r>
              <w:rPr>
                <w:rFonts w:ascii="Calibri" w:hAnsi="Calibri" w:cs="Calibri"/>
                <w:color w:val="000000"/>
                <w:szCs w:val="22"/>
              </w:rPr>
              <w:t>-0.59628</w:t>
            </w:r>
          </w:p>
          <w:p w14:paraId="515DFF52" w14:textId="77777777" w:rsidR="00FC080E" w:rsidRPr="00794E47" w:rsidRDefault="00FC080E" w:rsidP="00FC080E">
            <w:pPr>
              <w:rPr>
                <w:color w:val="000000"/>
              </w:rPr>
            </w:pPr>
          </w:p>
        </w:tc>
        <w:tc>
          <w:tcPr>
            <w:tcW w:w="1391" w:type="dxa"/>
          </w:tcPr>
          <w:p w14:paraId="12A6BDC8" w14:textId="77777777" w:rsidR="000F69BD" w:rsidRDefault="000F69BD" w:rsidP="000F69BD">
            <w:pPr>
              <w:rPr>
                <w:rFonts w:ascii="Calibri" w:hAnsi="Calibri" w:cs="Calibri"/>
                <w:color w:val="000000"/>
                <w:szCs w:val="22"/>
                <w:lang w:eastAsia="zh-CN"/>
              </w:rPr>
            </w:pPr>
            <w:r>
              <w:rPr>
                <w:rFonts w:ascii="Calibri" w:hAnsi="Calibri" w:cs="Calibri"/>
                <w:color w:val="000000"/>
                <w:szCs w:val="22"/>
              </w:rPr>
              <w:t>0.032943</w:t>
            </w:r>
          </w:p>
          <w:p w14:paraId="44FF7441" w14:textId="77777777" w:rsidR="00FC080E" w:rsidRPr="00794E47" w:rsidRDefault="00FC080E" w:rsidP="00FC080E">
            <w:pPr>
              <w:rPr>
                <w:color w:val="000000"/>
              </w:rPr>
            </w:pPr>
          </w:p>
        </w:tc>
        <w:tc>
          <w:tcPr>
            <w:tcW w:w="2126" w:type="dxa"/>
          </w:tcPr>
          <w:p w14:paraId="61961ECA" w14:textId="1E6FEE04" w:rsidR="00FC080E" w:rsidRPr="00794E47" w:rsidRDefault="00887F59" w:rsidP="00FC080E">
            <w:pPr>
              <w:rPr>
                <w:color w:val="000000"/>
              </w:rPr>
            </w:pPr>
            <w:r>
              <w:rPr>
                <w:color w:val="000000"/>
              </w:rPr>
              <w:t>-2.338e-4</w:t>
            </w:r>
          </w:p>
        </w:tc>
        <w:tc>
          <w:tcPr>
            <w:tcW w:w="2268" w:type="dxa"/>
          </w:tcPr>
          <w:p w14:paraId="3714F998" w14:textId="071AE5A4" w:rsidR="00FC080E" w:rsidRPr="00794E47" w:rsidRDefault="00887F59" w:rsidP="00FC080E">
            <w:pPr>
              <w:rPr>
                <w:color w:val="000000"/>
              </w:rPr>
            </w:pPr>
            <w:r>
              <w:rPr>
                <w:color w:val="000000"/>
              </w:rPr>
              <w:t>0.0325</w:t>
            </w:r>
          </w:p>
        </w:tc>
      </w:tr>
      <w:tr w:rsidR="00FC080E" w14:paraId="7E61BDF4" w14:textId="76A66E58" w:rsidTr="00FC080E">
        <w:trPr>
          <w:trHeight w:val="837"/>
        </w:trPr>
        <w:tc>
          <w:tcPr>
            <w:tcW w:w="1156" w:type="dxa"/>
          </w:tcPr>
          <w:p w14:paraId="64FDB284" w14:textId="6FC67620" w:rsidR="00FC080E" w:rsidRPr="00794E47" w:rsidRDefault="000F69BD" w:rsidP="00FC080E">
            <w:r>
              <w:t>Accel</w:t>
            </w:r>
            <w:r w:rsidR="00FC080E" w:rsidRPr="00794E47">
              <w:t>_Z</w:t>
            </w:r>
          </w:p>
        </w:tc>
        <w:tc>
          <w:tcPr>
            <w:tcW w:w="1391" w:type="dxa"/>
          </w:tcPr>
          <w:p w14:paraId="6D96C6E8" w14:textId="77777777" w:rsidR="000F69BD" w:rsidRDefault="000F69BD" w:rsidP="000F69BD">
            <w:pPr>
              <w:rPr>
                <w:rFonts w:ascii="Calibri" w:hAnsi="Calibri" w:cs="Calibri"/>
                <w:color w:val="000000"/>
                <w:szCs w:val="22"/>
                <w:lang w:eastAsia="zh-CN"/>
              </w:rPr>
            </w:pPr>
            <w:r>
              <w:rPr>
                <w:rFonts w:ascii="Calibri" w:hAnsi="Calibri" w:cs="Calibri"/>
                <w:color w:val="000000"/>
                <w:szCs w:val="22"/>
              </w:rPr>
              <w:t>-9.4977</w:t>
            </w:r>
          </w:p>
          <w:p w14:paraId="3CB9EFC7" w14:textId="77777777" w:rsidR="00FC080E" w:rsidRPr="00794E47" w:rsidRDefault="00FC080E" w:rsidP="00FC080E">
            <w:pPr>
              <w:rPr>
                <w:color w:val="000000"/>
              </w:rPr>
            </w:pPr>
          </w:p>
        </w:tc>
        <w:tc>
          <w:tcPr>
            <w:tcW w:w="1391" w:type="dxa"/>
          </w:tcPr>
          <w:p w14:paraId="1DA3928C" w14:textId="77777777" w:rsidR="000F69BD" w:rsidRDefault="000F69BD" w:rsidP="000F69BD">
            <w:pPr>
              <w:rPr>
                <w:rFonts w:ascii="Calibri" w:hAnsi="Calibri" w:cs="Calibri"/>
                <w:color w:val="000000"/>
                <w:szCs w:val="22"/>
                <w:lang w:eastAsia="zh-CN"/>
              </w:rPr>
            </w:pPr>
            <w:r>
              <w:rPr>
                <w:rFonts w:ascii="Calibri" w:hAnsi="Calibri" w:cs="Calibri"/>
                <w:color w:val="000000"/>
                <w:szCs w:val="22"/>
              </w:rPr>
              <w:t>0.368226</w:t>
            </w:r>
          </w:p>
          <w:p w14:paraId="37917FC6" w14:textId="77777777" w:rsidR="00FC080E" w:rsidRPr="00794E47" w:rsidRDefault="00FC080E" w:rsidP="00FC080E">
            <w:pPr>
              <w:rPr>
                <w:color w:val="000000"/>
              </w:rPr>
            </w:pPr>
          </w:p>
        </w:tc>
        <w:tc>
          <w:tcPr>
            <w:tcW w:w="1391" w:type="dxa"/>
          </w:tcPr>
          <w:p w14:paraId="314DC3ED" w14:textId="77777777" w:rsidR="000F69BD" w:rsidRDefault="000F69BD" w:rsidP="000F69BD">
            <w:pPr>
              <w:rPr>
                <w:rFonts w:ascii="Calibri" w:hAnsi="Calibri" w:cs="Calibri"/>
                <w:color w:val="000000"/>
                <w:szCs w:val="22"/>
                <w:lang w:eastAsia="zh-CN"/>
              </w:rPr>
            </w:pPr>
            <w:r>
              <w:rPr>
                <w:rFonts w:ascii="Calibri" w:hAnsi="Calibri" w:cs="Calibri"/>
                <w:color w:val="000000"/>
                <w:szCs w:val="22"/>
              </w:rPr>
              <w:t>10.22617</w:t>
            </w:r>
          </w:p>
          <w:p w14:paraId="383AE63B" w14:textId="77777777" w:rsidR="00FC080E" w:rsidRPr="00794E47" w:rsidRDefault="00FC080E" w:rsidP="00FC080E">
            <w:pPr>
              <w:rPr>
                <w:color w:val="000000"/>
              </w:rPr>
            </w:pPr>
          </w:p>
        </w:tc>
        <w:tc>
          <w:tcPr>
            <w:tcW w:w="2126" w:type="dxa"/>
          </w:tcPr>
          <w:p w14:paraId="24D653D2" w14:textId="48A07649" w:rsidR="00FC080E" w:rsidRPr="00794E47" w:rsidRDefault="00887F59" w:rsidP="00FC080E">
            <w:pPr>
              <w:rPr>
                <w:color w:val="000000"/>
              </w:rPr>
            </w:pPr>
            <w:r>
              <w:rPr>
                <w:color w:val="000000"/>
              </w:rPr>
              <w:t>-1.0244e-4</w:t>
            </w:r>
          </w:p>
          <w:p w14:paraId="4D5A7468" w14:textId="77777777" w:rsidR="00FC080E" w:rsidRPr="00794E47" w:rsidRDefault="00FC080E" w:rsidP="00FC080E"/>
        </w:tc>
        <w:tc>
          <w:tcPr>
            <w:tcW w:w="2268" w:type="dxa"/>
          </w:tcPr>
          <w:p w14:paraId="2230A0CF" w14:textId="03093543" w:rsidR="00FC080E" w:rsidRPr="00794E47" w:rsidRDefault="00887F59" w:rsidP="00FC080E">
            <w:pPr>
              <w:rPr>
                <w:color w:val="000000"/>
                <w:lang w:eastAsia="zh-CN"/>
              </w:rPr>
            </w:pPr>
            <w:r>
              <w:rPr>
                <w:color w:val="000000"/>
              </w:rPr>
              <w:t>0.0325</w:t>
            </w:r>
          </w:p>
          <w:p w14:paraId="3E95F5AC" w14:textId="77777777" w:rsidR="00FC080E" w:rsidRPr="00794E47" w:rsidRDefault="00FC080E" w:rsidP="00FC080E">
            <w:pPr>
              <w:rPr>
                <w:color w:val="000000"/>
              </w:rPr>
            </w:pPr>
          </w:p>
        </w:tc>
      </w:tr>
    </w:tbl>
    <w:p w14:paraId="0D03A8FE" w14:textId="4E687D45" w:rsidR="00797231" w:rsidRDefault="00336F2C" w:rsidP="00A861DD">
      <w:pPr>
        <w:pStyle w:val="BodyText"/>
      </w:pPr>
      <w:r>
        <w:t xml:space="preserve">The offset and scaling values from Tables 4.2 and 4.3 are applied to each measurement to reduce calibration errors. </w:t>
      </w:r>
      <w:r w:rsidR="007605F0">
        <w:br/>
      </w:r>
      <w:r w:rsidR="0051206B">
        <w:t>Variation in the output matter</w:t>
      </w:r>
      <w:r w:rsidR="007605F0">
        <w:t xml:space="preserve">s </w:t>
      </w:r>
      <w:r w:rsidR="0051206B">
        <w:t xml:space="preserve">as it may mask any differences in technique. </w:t>
      </w:r>
      <w:r w:rsidR="00B00643">
        <w:t>Note that there is some considerable variation in the output for a completely stationary vehicle</w:t>
      </w:r>
      <w:r w:rsidR="0051206B">
        <w:t xml:space="preserve">, indicating high </w:t>
      </w:r>
      <w:r w:rsidR="005F1C92">
        <w:t>noise floor of the sensors</w:t>
      </w:r>
      <w:r w:rsidR="00B00643">
        <w:t>.</w:t>
      </w:r>
      <w:r w:rsidR="00A8145C">
        <w:t xml:space="preserve"> The Madgwick, Kalman and Neural Network processes are meant to reduce these errors, </w:t>
      </w:r>
      <w:r w:rsidR="00A8145C">
        <w:lastRenderedPageBreak/>
        <w:t>providing they are gaussian in nature.</w:t>
      </w:r>
      <w:r w:rsidR="00630C50">
        <w:br/>
      </w:r>
      <w:r w:rsidR="00630C50">
        <w:br/>
        <w:t xml:space="preserve">The </w:t>
      </w:r>
      <w:r w:rsidR="00EA1C3B">
        <w:t xml:space="preserve">UR5 </w:t>
      </w:r>
      <w:r w:rsidR="00630C50">
        <w:t xml:space="preserve">robot </w:t>
      </w:r>
      <w:r w:rsidR="00ED5B03">
        <w:t xml:space="preserve">joint angles themselves </w:t>
      </w:r>
      <w:r w:rsidR="00797231">
        <w:t>are</w:t>
      </w:r>
      <w:r w:rsidR="00ED5B03">
        <w:t xml:space="preserve"> </w:t>
      </w:r>
      <w:r w:rsidR="00630C50">
        <w:t xml:space="preserve">not calibrated and show slight errors when manually compared to a 1.5m long spirit level. </w:t>
      </w:r>
      <w:r w:rsidR="00ED5B03">
        <w:t>It is believed that</w:t>
      </w:r>
      <w:r w:rsidR="00797231">
        <w:t>, in this instance,</w:t>
      </w:r>
      <w:r w:rsidR="00ED5B03">
        <w:t xml:space="preserve"> this is mainly due to the </w:t>
      </w:r>
      <w:r w:rsidR="0065746C">
        <w:t>visibly</w:t>
      </w:r>
      <w:r w:rsidR="00911BC0">
        <w:t xml:space="preserve"> </w:t>
      </w:r>
      <w:r w:rsidR="00ED5B03">
        <w:t xml:space="preserve">obvious bow in the wooden table used to mount the robot. </w:t>
      </w:r>
      <w:r w:rsidR="00630C50">
        <w:t xml:space="preserve">These were </w:t>
      </w:r>
      <w:r w:rsidR="00ED5B03">
        <w:t xml:space="preserve">initially compensated </w:t>
      </w:r>
      <w:r w:rsidR="00630C50">
        <w:t>for but mean</w:t>
      </w:r>
      <w:r w:rsidR="00ED5B03">
        <w:t>t</w:t>
      </w:r>
      <w:r w:rsidR="00630C50">
        <w:t xml:space="preserve"> that the robot </w:t>
      </w:r>
      <w:r w:rsidR="00797231">
        <w:t xml:space="preserve">sensor data </w:t>
      </w:r>
      <w:r w:rsidR="00630C50">
        <w:t>show</w:t>
      </w:r>
      <w:r w:rsidR="00ED5B03">
        <w:t>ed</w:t>
      </w:r>
      <w:r w:rsidR="00630C50">
        <w:t xml:space="preserve"> slight variations away from true positions. </w:t>
      </w:r>
      <w:r w:rsidR="00ED5B03">
        <w:t>Using t</w:t>
      </w:r>
      <w:r w:rsidR="00797231">
        <w:t>ool center point (TCP)</w:t>
      </w:r>
      <w:r w:rsidR="00C7451F">
        <w:t xml:space="preserve"> </w:t>
      </w:r>
      <w:r w:rsidR="00ED5B03">
        <w:t xml:space="preserve">sensors on the tool section of the arm </w:t>
      </w:r>
      <w:r w:rsidR="00C7451F">
        <w:t xml:space="preserve">initially </w:t>
      </w:r>
      <w:r w:rsidR="00ED5B03">
        <w:t xml:space="preserve">showed true values </w:t>
      </w:r>
      <w:r w:rsidR="00797231">
        <w:t xml:space="preserve">of the pose </w:t>
      </w:r>
      <w:r w:rsidR="00911BC0">
        <w:t xml:space="preserve">compared to the spirit level </w:t>
      </w:r>
      <w:r w:rsidR="00ED5B03">
        <w:t>however so the</w:t>
      </w:r>
      <w:r w:rsidR="00797231">
        <w:t xml:space="preserve"> TCP sensors </w:t>
      </w:r>
      <w:r w:rsidR="00C7451F">
        <w:t xml:space="preserve">were </w:t>
      </w:r>
      <w:r w:rsidR="00ED5B03">
        <w:t>used</w:t>
      </w:r>
      <w:r w:rsidR="0065746C">
        <w:t xml:space="preserve"> </w:t>
      </w:r>
      <w:r w:rsidR="00C7451F">
        <w:t xml:space="preserve">first </w:t>
      </w:r>
      <w:r w:rsidR="0065746C">
        <w:t xml:space="preserve">in </w:t>
      </w:r>
      <w:r w:rsidR="00C7451F">
        <w:t xml:space="preserve">initial </w:t>
      </w:r>
      <w:r w:rsidR="0065746C">
        <w:t>measurements</w:t>
      </w:r>
      <w:r w:rsidR="00ED5B03">
        <w:t xml:space="preserve">. </w:t>
      </w:r>
      <w:r w:rsidR="00C7451F">
        <w:t>When movement occurs</w:t>
      </w:r>
      <w:r w:rsidR="00CC484C">
        <w:t>, it becamed evident that</w:t>
      </w:r>
      <w:r w:rsidR="00C7451F">
        <w:t xml:space="preserve"> the TCP sensors calculate positioning based on weight and size of the tool mounted on the arm</w:t>
      </w:r>
      <w:r w:rsidR="00CC484C">
        <w:t xml:space="preserve"> which introduced some subtle errors</w:t>
      </w:r>
      <w:r w:rsidR="00C7451F">
        <w:t xml:space="preserve">. </w:t>
      </w:r>
      <w:r w:rsidR="00CC484C">
        <w:t>T</w:t>
      </w:r>
      <w:r w:rsidR="00C7451F">
        <w:t xml:space="preserve">he actual joint angles of the arm components were used </w:t>
      </w:r>
      <w:r w:rsidR="00CC484C">
        <w:t xml:space="preserve">instead </w:t>
      </w:r>
      <w:r w:rsidR="00C7451F">
        <w:t>to obtain angular positions.</w:t>
      </w:r>
      <w:r w:rsidR="00797231">
        <w:br/>
      </w:r>
      <w:r w:rsidR="00797231">
        <w:br/>
      </w:r>
      <w:r w:rsidR="00630C50">
        <w:t xml:space="preserve">When operating the robot it was seen that there is some tolerance and play in </w:t>
      </w:r>
      <w:r w:rsidR="00911BC0">
        <w:t xml:space="preserve">moving repeatedly between the same defined angles. </w:t>
      </w:r>
      <w:r w:rsidR="00ED5B03">
        <w:t>In section 5.1 of the user manual, worst case joint position accuracy is given as 1.15 degrees with a detection time of 100ms. The tool center point (TCP) sensors have a worst</w:t>
      </w:r>
      <w:r w:rsidR="0065746C">
        <w:t>-</w:t>
      </w:r>
      <w:r w:rsidR="00ED5B03">
        <w:t>case accuracy error of 20mm in positioning and 1</w:t>
      </w:r>
      <w:r w:rsidR="0065746C">
        <w:t>.</w:t>
      </w:r>
      <w:r w:rsidR="00ED5B03">
        <w:t xml:space="preserve">15 degrees in orientation. </w:t>
      </w:r>
      <w:r w:rsidR="00911BC0">
        <w:t>These are worst-case values</w:t>
      </w:r>
      <w:r w:rsidR="00CC484C">
        <w:t>, however,</w:t>
      </w:r>
      <w:r w:rsidR="00911BC0">
        <w:t xml:space="preserve"> and the robot operate</w:t>
      </w:r>
      <w:r w:rsidR="00CC484C">
        <w:t>d</w:t>
      </w:r>
      <w:r w:rsidR="00911BC0">
        <w:t xml:space="preserve"> well within these limits.</w:t>
      </w:r>
    </w:p>
    <w:p w14:paraId="3E74A6A1" w14:textId="5652127D" w:rsidR="00ED5B03" w:rsidRDefault="00ED5B03" w:rsidP="00911BC0">
      <w:pPr>
        <w:pStyle w:val="BodyText"/>
      </w:pPr>
      <w:r>
        <w:t xml:space="preserve">With the robotic arm in the neutral position as shown in </w:t>
      </w:r>
      <w:r w:rsidR="00911BC0">
        <w:t>Figure 3.1</w:t>
      </w:r>
      <w:r>
        <w:t>, a sample of static results</w:t>
      </w:r>
      <w:r w:rsidR="00353F4B">
        <w:t xml:space="preserve"> from the robot arm sensors </w:t>
      </w:r>
      <w:r>
        <w:t>is shown in Table 4.4.</w:t>
      </w:r>
    </w:p>
    <w:p w14:paraId="7589A7D0" w14:textId="72C512BA" w:rsidR="00ED5B03" w:rsidRDefault="00ED5B03" w:rsidP="009F0794">
      <w:pPr>
        <w:pStyle w:val="Caption"/>
      </w:pPr>
      <w:r>
        <w:t xml:space="preserve">Table </w:t>
      </w:r>
      <w:r w:rsidR="00F7573E">
        <w:fldChar w:fldCharType="begin"/>
      </w:r>
      <w:r w:rsidR="00F7573E">
        <w:instrText xml:space="preserve"> STYLEREF 1 \s </w:instrText>
      </w:r>
      <w:r w:rsidR="00F7573E">
        <w:fldChar w:fldCharType="separate"/>
      </w:r>
      <w:r w:rsidR="00F7573E">
        <w:t>4</w:t>
      </w:r>
      <w:r w:rsidR="00F7573E">
        <w:fldChar w:fldCharType="end"/>
      </w:r>
      <w:r w:rsidR="00F7573E">
        <w:t>.</w:t>
      </w:r>
      <w:r w:rsidR="00F7573E">
        <w:fldChar w:fldCharType="begin"/>
      </w:r>
      <w:r w:rsidR="00F7573E">
        <w:instrText xml:space="preserve"> SEQ Table \* ARABIC \s 1 </w:instrText>
      </w:r>
      <w:r w:rsidR="00F7573E">
        <w:fldChar w:fldCharType="separate"/>
      </w:r>
      <w:r w:rsidR="00F7573E">
        <w:t>4</w:t>
      </w:r>
      <w:r w:rsidR="00F7573E">
        <w:fldChar w:fldCharType="end"/>
      </w:r>
      <w:r>
        <w:t xml:space="preserve"> Sample of </w:t>
      </w:r>
      <w:r w:rsidR="00213105">
        <w:t xml:space="preserve">Euler angle </w:t>
      </w:r>
      <w:r>
        <w:t xml:space="preserve">results </w:t>
      </w:r>
      <w:r w:rsidR="007701F5">
        <w:t>using tool arm sensors while at rest.</w:t>
      </w:r>
    </w:p>
    <w:tbl>
      <w:tblPr>
        <w:tblStyle w:val="TableGrid"/>
        <w:tblW w:w="4673" w:type="dxa"/>
        <w:jc w:val="center"/>
        <w:tblLayout w:type="fixed"/>
        <w:tblLook w:val="04A0" w:firstRow="1" w:lastRow="0" w:firstColumn="1" w:lastColumn="0" w:noHBand="0" w:noVBand="1"/>
      </w:tblPr>
      <w:tblGrid>
        <w:gridCol w:w="1555"/>
        <w:gridCol w:w="1417"/>
        <w:gridCol w:w="1701"/>
      </w:tblGrid>
      <w:tr w:rsidR="00213105" w14:paraId="37FF0F1F" w14:textId="77777777" w:rsidTr="00213105">
        <w:trPr>
          <w:jc w:val="center"/>
        </w:trPr>
        <w:tc>
          <w:tcPr>
            <w:tcW w:w="1555" w:type="dxa"/>
          </w:tcPr>
          <w:p w14:paraId="3EF03C3B" w14:textId="475E8707" w:rsidR="00213105" w:rsidRDefault="00213105" w:rsidP="007701F5">
            <w:r>
              <w:t>Euler_Z</w:t>
            </w:r>
          </w:p>
        </w:tc>
        <w:tc>
          <w:tcPr>
            <w:tcW w:w="1417" w:type="dxa"/>
          </w:tcPr>
          <w:p w14:paraId="21436A3E" w14:textId="553A4575" w:rsidR="00213105" w:rsidRDefault="00213105" w:rsidP="007701F5">
            <w:r>
              <w:t>Euler_Y</w:t>
            </w:r>
          </w:p>
        </w:tc>
        <w:tc>
          <w:tcPr>
            <w:tcW w:w="1701" w:type="dxa"/>
          </w:tcPr>
          <w:p w14:paraId="324F98F4" w14:textId="74290F8C" w:rsidR="00213105" w:rsidRDefault="00213105" w:rsidP="007701F5">
            <w:r>
              <w:t>Euler_X</w:t>
            </w:r>
          </w:p>
        </w:tc>
      </w:tr>
      <w:tr w:rsidR="00213105" w14:paraId="4E857BC9" w14:textId="77777777" w:rsidTr="00213105">
        <w:trPr>
          <w:jc w:val="center"/>
        </w:trPr>
        <w:tc>
          <w:tcPr>
            <w:tcW w:w="1555" w:type="dxa"/>
            <w:vAlign w:val="center"/>
          </w:tcPr>
          <w:tbl>
            <w:tblPr>
              <w:tblW w:w="1387" w:type="dxa"/>
              <w:tblLayout w:type="fixed"/>
              <w:tblLook w:val="04A0" w:firstRow="1" w:lastRow="0" w:firstColumn="1" w:lastColumn="0" w:noHBand="0" w:noVBand="1"/>
            </w:tblPr>
            <w:tblGrid>
              <w:gridCol w:w="1387"/>
            </w:tblGrid>
            <w:tr w:rsidR="00213105" w:rsidRPr="00353F4B" w14:paraId="3C89B9AC" w14:textId="77777777" w:rsidTr="00213105">
              <w:trPr>
                <w:trHeight w:val="454"/>
              </w:trPr>
              <w:tc>
                <w:tcPr>
                  <w:tcW w:w="1387" w:type="dxa"/>
                  <w:tcBorders>
                    <w:top w:val="single" w:sz="4" w:space="0" w:color="8EA9DB"/>
                    <w:left w:val="nil"/>
                    <w:bottom w:val="single" w:sz="4" w:space="0" w:color="8EA9DB"/>
                    <w:right w:val="nil"/>
                  </w:tcBorders>
                  <w:shd w:val="clear" w:color="auto" w:fill="auto"/>
                  <w:noWrap/>
                  <w:vAlign w:val="bottom"/>
                  <w:hideMark/>
                </w:tcPr>
                <w:p w14:paraId="1EA8C6C6" w14:textId="77777777" w:rsidR="00213105" w:rsidRPr="00353F4B" w:rsidRDefault="00213105" w:rsidP="007701F5">
                  <w:pPr>
                    <w:rPr>
                      <w:rFonts w:ascii="Calibri" w:hAnsi="Calibri" w:cs="Calibri"/>
                      <w:color w:val="000000"/>
                      <w:szCs w:val="22"/>
                      <w:lang w:eastAsia="zh-CN"/>
                    </w:rPr>
                  </w:pPr>
                  <w:r w:rsidRPr="00353F4B">
                    <w:rPr>
                      <w:rFonts w:ascii="Calibri" w:hAnsi="Calibri" w:cs="Calibri"/>
                      <w:color w:val="000000"/>
                      <w:szCs w:val="22"/>
                      <w:lang w:eastAsia="zh-CN"/>
                    </w:rPr>
                    <w:t>0.278238171</w:t>
                  </w:r>
                </w:p>
              </w:tc>
            </w:tr>
          </w:tbl>
          <w:p w14:paraId="4EF3F4A6" w14:textId="77777777" w:rsidR="00213105" w:rsidRDefault="00213105" w:rsidP="007701F5"/>
        </w:tc>
        <w:tc>
          <w:tcPr>
            <w:tcW w:w="1417" w:type="dxa"/>
            <w:vAlign w:val="center"/>
          </w:tcPr>
          <w:tbl>
            <w:tblPr>
              <w:tblW w:w="3900" w:type="dxa"/>
              <w:tblLayout w:type="fixed"/>
              <w:tblLook w:val="04A0" w:firstRow="1" w:lastRow="0" w:firstColumn="1" w:lastColumn="0" w:noHBand="0" w:noVBand="1"/>
            </w:tblPr>
            <w:tblGrid>
              <w:gridCol w:w="1905"/>
              <w:gridCol w:w="1995"/>
            </w:tblGrid>
            <w:tr w:rsidR="00213105" w:rsidRPr="00353F4B" w14:paraId="56A678EF" w14:textId="77777777" w:rsidTr="00213105">
              <w:trPr>
                <w:trHeight w:val="454"/>
              </w:trPr>
              <w:tc>
                <w:tcPr>
                  <w:tcW w:w="1280" w:type="dxa"/>
                  <w:tcBorders>
                    <w:top w:val="single" w:sz="4" w:space="0" w:color="8EA9DB"/>
                    <w:left w:val="nil"/>
                    <w:bottom w:val="single" w:sz="4" w:space="0" w:color="8EA9DB"/>
                    <w:right w:val="nil"/>
                  </w:tcBorders>
                  <w:shd w:val="clear" w:color="auto" w:fill="auto"/>
                  <w:noWrap/>
                  <w:vAlign w:val="bottom"/>
                  <w:hideMark/>
                </w:tcPr>
                <w:p w14:paraId="62A2C93E" w14:textId="77777777" w:rsidR="00213105" w:rsidRPr="00353F4B" w:rsidRDefault="00213105" w:rsidP="007701F5">
                  <w:pPr>
                    <w:rPr>
                      <w:rFonts w:ascii="Calibri" w:hAnsi="Calibri" w:cs="Calibri"/>
                      <w:color w:val="000000"/>
                      <w:szCs w:val="22"/>
                      <w:lang w:eastAsia="zh-CN"/>
                    </w:rPr>
                  </w:pPr>
                  <w:r w:rsidRPr="00353F4B">
                    <w:rPr>
                      <w:rFonts w:ascii="Calibri" w:hAnsi="Calibri" w:cs="Calibri"/>
                      <w:color w:val="000000"/>
                      <w:szCs w:val="22"/>
                      <w:lang w:eastAsia="zh-CN"/>
                    </w:rPr>
                    <w:t>0.52853157</w:t>
                  </w:r>
                </w:p>
              </w:tc>
              <w:tc>
                <w:tcPr>
                  <w:tcW w:w="1340" w:type="dxa"/>
                  <w:tcBorders>
                    <w:top w:val="single" w:sz="4" w:space="0" w:color="8EA9DB"/>
                    <w:left w:val="nil"/>
                    <w:bottom w:val="single" w:sz="4" w:space="0" w:color="8EA9DB"/>
                    <w:right w:val="nil"/>
                  </w:tcBorders>
                  <w:shd w:val="clear" w:color="auto" w:fill="auto"/>
                  <w:noWrap/>
                  <w:vAlign w:val="bottom"/>
                </w:tcPr>
                <w:p w14:paraId="1A0F43BD" w14:textId="2092A6BE" w:rsidR="00213105" w:rsidRPr="00353F4B" w:rsidRDefault="00213105" w:rsidP="007701F5">
                  <w:pPr>
                    <w:rPr>
                      <w:rFonts w:ascii="Calibri" w:hAnsi="Calibri" w:cs="Calibri"/>
                      <w:color w:val="000000"/>
                      <w:szCs w:val="22"/>
                      <w:lang w:eastAsia="zh-CN"/>
                    </w:rPr>
                  </w:pPr>
                </w:p>
              </w:tc>
            </w:tr>
          </w:tbl>
          <w:p w14:paraId="7FFD5CB7" w14:textId="77777777" w:rsidR="00213105" w:rsidRDefault="00213105" w:rsidP="007701F5"/>
        </w:tc>
        <w:tc>
          <w:tcPr>
            <w:tcW w:w="1701" w:type="dxa"/>
            <w:vAlign w:val="center"/>
          </w:tcPr>
          <w:p w14:paraId="35DAE592" w14:textId="2C751CA6" w:rsidR="00213105" w:rsidRDefault="00213105" w:rsidP="007701F5">
            <w:r>
              <w:rPr>
                <w:lang w:eastAsia="zh-CN"/>
              </w:rPr>
              <w:t>-</w:t>
            </w:r>
            <w:r w:rsidRPr="00353F4B">
              <w:rPr>
                <w:lang w:eastAsia="zh-CN"/>
              </w:rPr>
              <w:t>90.0214431</w:t>
            </w:r>
          </w:p>
        </w:tc>
      </w:tr>
    </w:tbl>
    <w:p w14:paraId="3E374BC2" w14:textId="11799945" w:rsidR="00213105" w:rsidRPr="00213105" w:rsidRDefault="00213105" w:rsidP="009F0794">
      <w:pPr>
        <w:pStyle w:val="Caption"/>
      </w:pPr>
      <w:r>
        <w:t xml:space="preserve">Table </w:t>
      </w:r>
      <w:r w:rsidR="00F7573E">
        <w:fldChar w:fldCharType="begin"/>
      </w:r>
      <w:r w:rsidR="00F7573E">
        <w:instrText xml:space="preserve"> STYLEREF 1 \s </w:instrText>
      </w:r>
      <w:r w:rsidR="00F7573E">
        <w:fldChar w:fldCharType="separate"/>
      </w:r>
      <w:r w:rsidR="00F7573E">
        <w:t>4</w:t>
      </w:r>
      <w:r w:rsidR="00F7573E">
        <w:fldChar w:fldCharType="end"/>
      </w:r>
      <w:r w:rsidR="00F7573E">
        <w:t>.</w:t>
      </w:r>
      <w:r w:rsidR="00F7573E">
        <w:fldChar w:fldCharType="begin"/>
      </w:r>
      <w:r w:rsidR="00F7573E">
        <w:instrText xml:space="preserve"> SEQ Table \* ARABIC \s 1 </w:instrText>
      </w:r>
      <w:r w:rsidR="00F7573E">
        <w:fldChar w:fldCharType="separate"/>
      </w:r>
      <w:r w:rsidR="00F7573E">
        <w:t>5</w:t>
      </w:r>
      <w:r w:rsidR="00F7573E">
        <w:fldChar w:fldCharType="end"/>
      </w:r>
      <w:r>
        <w:t xml:space="preserve"> Joint angles of Robot at rest</w:t>
      </w:r>
    </w:p>
    <w:tbl>
      <w:tblPr>
        <w:tblStyle w:val="TableGrid"/>
        <w:tblW w:w="0" w:type="auto"/>
        <w:tblLayout w:type="fixed"/>
        <w:tblLook w:val="04A0" w:firstRow="1" w:lastRow="0" w:firstColumn="1" w:lastColumn="0" w:noHBand="0" w:noVBand="1"/>
      </w:tblPr>
      <w:tblGrid>
        <w:gridCol w:w="1129"/>
        <w:gridCol w:w="1560"/>
        <w:gridCol w:w="1275"/>
        <w:gridCol w:w="1137"/>
        <w:gridCol w:w="987"/>
        <w:gridCol w:w="1028"/>
        <w:gridCol w:w="1945"/>
      </w:tblGrid>
      <w:tr w:rsidR="00213105" w14:paraId="3DFB9F8C" w14:textId="77777777" w:rsidTr="007A2974">
        <w:tc>
          <w:tcPr>
            <w:tcW w:w="1129" w:type="dxa"/>
          </w:tcPr>
          <w:p w14:paraId="28DB047C" w14:textId="75BDC451" w:rsidR="00213105" w:rsidRDefault="00213105" w:rsidP="007701F5">
            <w:r>
              <w:t>Angle</w:t>
            </w:r>
          </w:p>
        </w:tc>
        <w:tc>
          <w:tcPr>
            <w:tcW w:w="1560" w:type="dxa"/>
          </w:tcPr>
          <w:p w14:paraId="79991213" w14:textId="1D0A2285" w:rsidR="00213105" w:rsidRDefault="00213105" w:rsidP="007701F5">
            <w:r>
              <w:t>Base</w:t>
            </w:r>
          </w:p>
        </w:tc>
        <w:tc>
          <w:tcPr>
            <w:tcW w:w="1275" w:type="dxa"/>
          </w:tcPr>
          <w:p w14:paraId="005765E2" w14:textId="1C3056B7" w:rsidR="00213105" w:rsidRDefault="00213105" w:rsidP="007701F5">
            <w:r>
              <w:t>Shoulder</w:t>
            </w:r>
          </w:p>
        </w:tc>
        <w:tc>
          <w:tcPr>
            <w:tcW w:w="1137" w:type="dxa"/>
          </w:tcPr>
          <w:p w14:paraId="33EC2FB2" w14:textId="47F8D91D" w:rsidR="00213105" w:rsidRDefault="00213105" w:rsidP="007701F5">
            <w:r>
              <w:t>Elbow</w:t>
            </w:r>
          </w:p>
        </w:tc>
        <w:tc>
          <w:tcPr>
            <w:tcW w:w="987" w:type="dxa"/>
          </w:tcPr>
          <w:p w14:paraId="06EE9A08" w14:textId="77FF621E" w:rsidR="00213105" w:rsidRDefault="00213105" w:rsidP="007701F5">
            <w:r>
              <w:t>Wrist 1</w:t>
            </w:r>
            <w:r w:rsidR="00911BC0">
              <w:br/>
              <w:t>(Roll)</w:t>
            </w:r>
          </w:p>
        </w:tc>
        <w:tc>
          <w:tcPr>
            <w:tcW w:w="1028" w:type="dxa"/>
          </w:tcPr>
          <w:p w14:paraId="0A97E905" w14:textId="34B31F1A" w:rsidR="00213105" w:rsidRDefault="00213105" w:rsidP="007701F5">
            <w:r>
              <w:t>Wrist 2</w:t>
            </w:r>
            <w:r w:rsidR="00911BC0">
              <w:br/>
              <w:t>(Pitch)</w:t>
            </w:r>
          </w:p>
        </w:tc>
        <w:tc>
          <w:tcPr>
            <w:tcW w:w="1945" w:type="dxa"/>
          </w:tcPr>
          <w:p w14:paraId="00D31C91" w14:textId="772DB65B" w:rsidR="00213105" w:rsidRDefault="00213105" w:rsidP="007701F5">
            <w:r>
              <w:t>Wrist 3</w:t>
            </w:r>
            <w:r w:rsidR="00A2015B">
              <w:br/>
              <w:t>(Yaw)</w:t>
            </w:r>
          </w:p>
        </w:tc>
      </w:tr>
      <w:tr w:rsidR="00213105" w14:paraId="31FAFD46" w14:textId="77777777" w:rsidTr="007A2974">
        <w:tc>
          <w:tcPr>
            <w:tcW w:w="1129" w:type="dxa"/>
          </w:tcPr>
          <w:p w14:paraId="61061993" w14:textId="4C9A41EE" w:rsidR="00213105" w:rsidRDefault="00213105" w:rsidP="007701F5">
            <w:pPr>
              <w:rPr>
                <w:rFonts w:ascii="Calibri" w:hAnsi="Calibri" w:cs="Calibri"/>
                <w:color w:val="000000"/>
                <w:szCs w:val="22"/>
              </w:rPr>
            </w:pPr>
            <w:r>
              <w:rPr>
                <w:rFonts w:ascii="Calibri" w:hAnsi="Calibri" w:cs="Calibri"/>
                <w:color w:val="000000"/>
                <w:szCs w:val="22"/>
              </w:rPr>
              <w:t>Radians</w:t>
            </w:r>
          </w:p>
        </w:tc>
        <w:tc>
          <w:tcPr>
            <w:tcW w:w="1560" w:type="dxa"/>
          </w:tcPr>
          <w:p w14:paraId="537DD049" w14:textId="0D74252B" w:rsidR="00213105" w:rsidRDefault="00213105" w:rsidP="007701F5">
            <w:pPr>
              <w:rPr>
                <w:rFonts w:ascii="Calibri" w:hAnsi="Calibri" w:cs="Calibri"/>
                <w:color w:val="000000"/>
                <w:szCs w:val="22"/>
                <w:lang w:eastAsia="zh-CN"/>
              </w:rPr>
            </w:pPr>
            <w:r>
              <w:rPr>
                <w:rFonts w:ascii="Calibri" w:hAnsi="Calibri" w:cs="Calibri"/>
                <w:color w:val="000000"/>
                <w:szCs w:val="22"/>
              </w:rPr>
              <w:t>-0.0002992788897913101</w:t>
            </w:r>
          </w:p>
          <w:p w14:paraId="79249287" w14:textId="77777777" w:rsidR="00213105" w:rsidRDefault="00213105" w:rsidP="007701F5"/>
        </w:tc>
        <w:tc>
          <w:tcPr>
            <w:tcW w:w="1275" w:type="dxa"/>
          </w:tcPr>
          <w:p w14:paraId="0B163417" w14:textId="5CD2E049" w:rsidR="00213105" w:rsidRPr="00213105" w:rsidRDefault="00213105" w:rsidP="007701F5">
            <w:pPr>
              <w:rPr>
                <w:rFonts w:ascii="Calibri" w:hAnsi="Calibri" w:cs="Calibri"/>
                <w:color w:val="000000"/>
                <w:szCs w:val="22"/>
                <w:lang w:eastAsia="zh-CN"/>
              </w:rPr>
            </w:pPr>
            <w:r>
              <w:rPr>
                <w:rFonts w:ascii="Calibri" w:hAnsi="Calibri" w:cs="Calibri"/>
                <w:color w:val="000000"/>
                <w:szCs w:val="22"/>
              </w:rPr>
              <w:t>-1.570928399</w:t>
            </w:r>
          </w:p>
        </w:tc>
        <w:tc>
          <w:tcPr>
            <w:tcW w:w="1137" w:type="dxa"/>
          </w:tcPr>
          <w:p w14:paraId="6DD91152" w14:textId="69104637" w:rsidR="00213105" w:rsidRPr="00213105" w:rsidRDefault="00213105" w:rsidP="007701F5">
            <w:pPr>
              <w:rPr>
                <w:rFonts w:ascii="Calibri" w:hAnsi="Calibri" w:cs="Calibri"/>
                <w:color w:val="000000"/>
                <w:szCs w:val="22"/>
                <w:lang w:eastAsia="zh-CN"/>
              </w:rPr>
            </w:pPr>
            <w:r>
              <w:rPr>
                <w:rFonts w:ascii="Calibri" w:hAnsi="Calibri" w:cs="Calibri"/>
                <w:color w:val="000000"/>
                <w:szCs w:val="22"/>
              </w:rPr>
              <w:t>-2.3667E-05</w:t>
            </w:r>
          </w:p>
        </w:tc>
        <w:tc>
          <w:tcPr>
            <w:tcW w:w="987" w:type="dxa"/>
          </w:tcPr>
          <w:p w14:paraId="3B7A751E" w14:textId="18252C5A" w:rsidR="00213105" w:rsidRPr="00213105" w:rsidRDefault="00213105" w:rsidP="007701F5">
            <w:pPr>
              <w:rPr>
                <w:rFonts w:ascii="Calibri" w:hAnsi="Calibri" w:cs="Calibri"/>
                <w:color w:val="000000"/>
                <w:szCs w:val="22"/>
                <w:lang w:eastAsia="zh-CN"/>
              </w:rPr>
            </w:pPr>
            <w:r>
              <w:rPr>
                <w:rFonts w:ascii="Calibri" w:hAnsi="Calibri" w:cs="Calibri"/>
                <w:color w:val="000000"/>
                <w:szCs w:val="22"/>
              </w:rPr>
              <w:t>8.39233E-05</w:t>
            </w:r>
          </w:p>
        </w:tc>
        <w:tc>
          <w:tcPr>
            <w:tcW w:w="1028" w:type="dxa"/>
          </w:tcPr>
          <w:p w14:paraId="63EBE354" w14:textId="76C4272C" w:rsidR="00213105" w:rsidRPr="00213105" w:rsidRDefault="00213105" w:rsidP="007701F5">
            <w:pPr>
              <w:rPr>
                <w:rFonts w:ascii="Calibri" w:hAnsi="Calibri" w:cs="Calibri"/>
                <w:color w:val="000000"/>
                <w:szCs w:val="22"/>
                <w:lang w:eastAsia="zh-CN"/>
              </w:rPr>
            </w:pPr>
            <w:r>
              <w:rPr>
                <w:rFonts w:ascii="Calibri" w:hAnsi="Calibri" w:cs="Calibri"/>
                <w:color w:val="000000"/>
                <w:szCs w:val="22"/>
              </w:rPr>
              <w:t>1.5705477</w:t>
            </w:r>
          </w:p>
        </w:tc>
        <w:tc>
          <w:tcPr>
            <w:tcW w:w="1945" w:type="dxa"/>
          </w:tcPr>
          <w:p w14:paraId="6B7CE8C7" w14:textId="68724CB8" w:rsidR="00213105" w:rsidRPr="00213105" w:rsidRDefault="00213105" w:rsidP="007701F5">
            <w:pPr>
              <w:rPr>
                <w:rFonts w:ascii="Calibri" w:hAnsi="Calibri" w:cs="Calibri"/>
                <w:color w:val="000000"/>
                <w:szCs w:val="22"/>
                <w:lang w:eastAsia="zh-CN"/>
              </w:rPr>
            </w:pPr>
            <w:r>
              <w:rPr>
                <w:rFonts w:ascii="Calibri" w:hAnsi="Calibri" w:cs="Calibri"/>
                <w:color w:val="000000"/>
                <w:szCs w:val="22"/>
              </w:rPr>
              <w:t>-7.230440248662262e-05</w:t>
            </w:r>
          </w:p>
        </w:tc>
      </w:tr>
      <w:tr w:rsidR="00213105" w14:paraId="566BA9A8" w14:textId="77777777" w:rsidTr="007A2974">
        <w:tc>
          <w:tcPr>
            <w:tcW w:w="1129" w:type="dxa"/>
          </w:tcPr>
          <w:p w14:paraId="3CA856BB" w14:textId="5D23291E" w:rsidR="00213105" w:rsidRDefault="00213105" w:rsidP="007701F5">
            <w:pPr>
              <w:rPr>
                <w:rFonts w:ascii="Calibri" w:hAnsi="Calibri" w:cs="Calibri"/>
                <w:color w:val="000000"/>
                <w:szCs w:val="22"/>
              </w:rPr>
            </w:pPr>
            <w:r>
              <w:rPr>
                <w:rFonts w:ascii="Calibri" w:hAnsi="Calibri" w:cs="Calibri"/>
                <w:color w:val="000000"/>
                <w:szCs w:val="22"/>
              </w:rPr>
              <w:t>Degrees</w:t>
            </w:r>
          </w:p>
        </w:tc>
        <w:tc>
          <w:tcPr>
            <w:tcW w:w="1560" w:type="dxa"/>
          </w:tcPr>
          <w:p w14:paraId="21140AE5" w14:textId="18DD70FB" w:rsidR="00213105" w:rsidRDefault="007A2974" w:rsidP="007701F5">
            <w:pPr>
              <w:rPr>
                <w:rFonts w:ascii="Calibri" w:hAnsi="Calibri" w:cs="Calibri"/>
                <w:color w:val="000000"/>
                <w:szCs w:val="22"/>
                <w:lang w:eastAsia="zh-CN"/>
              </w:rPr>
            </w:pPr>
            <w:r>
              <w:rPr>
                <w:rFonts w:ascii="Calibri" w:hAnsi="Calibri" w:cs="Calibri"/>
                <w:color w:val="000000"/>
                <w:szCs w:val="22"/>
              </w:rPr>
              <w:t>-0.017147417</w:t>
            </w:r>
          </w:p>
        </w:tc>
        <w:tc>
          <w:tcPr>
            <w:tcW w:w="1275" w:type="dxa"/>
          </w:tcPr>
          <w:p w14:paraId="18F2A732" w14:textId="68397DCA" w:rsidR="00213105" w:rsidRDefault="007A2974" w:rsidP="007701F5">
            <w:pPr>
              <w:rPr>
                <w:rFonts w:ascii="Calibri" w:hAnsi="Calibri" w:cs="Calibri"/>
                <w:color w:val="000000"/>
                <w:szCs w:val="22"/>
                <w:lang w:eastAsia="zh-CN"/>
              </w:rPr>
            </w:pPr>
            <w:r>
              <w:rPr>
                <w:rFonts w:ascii="Calibri" w:hAnsi="Calibri" w:cs="Calibri"/>
                <w:color w:val="000000"/>
                <w:szCs w:val="22"/>
              </w:rPr>
              <w:t>-90.00756717</w:t>
            </w:r>
          </w:p>
        </w:tc>
        <w:tc>
          <w:tcPr>
            <w:tcW w:w="1137" w:type="dxa"/>
          </w:tcPr>
          <w:p w14:paraId="3004DEE4" w14:textId="2AD00215" w:rsidR="00213105" w:rsidRDefault="007A2974" w:rsidP="007701F5">
            <w:pPr>
              <w:rPr>
                <w:rFonts w:ascii="Calibri" w:hAnsi="Calibri" w:cs="Calibri"/>
                <w:color w:val="000000"/>
                <w:szCs w:val="22"/>
                <w:lang w:eastAsia="zh-CN"/>
              </w:rPr>
            </w:pPr>
            <w:r>
              <w:rPr>
                <w:rFonts w:ascii="Calibri" w:hAnsi="Calibri" w:cs="Calibri"/>
                <w:color w:val="000000"/>
                <w:szCs w:val="22"/>
              </w:rPr>
              <w:t>-0.00135602</w:t>
            </w:r>
          </w:p>
        </w:tc>
        <w:tc>
          <w:tcPr>
            <w:tcW w:w="987" w:type="dxa"/>
          </w:tcPr>
          <w:p w14:paraId="45E78D5F" w14:textId="539F1138" w:rsidR="007A2974" w:rsidRPr="007A2974" w:rsidRDefault="007A2974" w:rsidP="007701F5">
            <w:pPr>
              <w:rPr>
                <w:rFonts w:ascii="Calibri" w:hAnsi="Calibri" w:cs="Calibri"/>
                <w:color w:val="000000"/>
                <w:szCs w:val="22"/>
                <w:lang w:eastAsia="zh-CN"/>
              </w:rPr>
            </w:pPr>
            <w:r>
              <w:rPr>
                <w:rFonts w:ascii="Calibri" w:hAnsi="Calibri" w:cs="Calibri"/>
                <w:color w:val="000000"/>
                <w:szCs w:val="22"/>
              </w:rPr>
              <w:t>0.004808453</w:t>
            </w:r>
          </w:p>
        </w:tc>
        <w:tc>
          <w:tcPr>
            <w:tcW w:w="1028" w:type="dxa"/>
          </w:tcPr>
          <w:p w14:paraId="5F27465C" w14:textId="17C9F60F" w:rsidR="00213105" w:rsidRDefault="007A2974" w:rsidP="007701F5">
            <w:pPr>
              <w:rPr>
                <w:rFonts w:ascii="Calibri" w:hAnsi="Calibri" w:cs="Calibri"/>
                <w:color w:val="000000"/>
                <w:szCs w:val="22"/>
                <w:lang w:eastAsia="zh-CN"/>
              </w:rPr>
            </w:pPr>
            <w:r>
              <w:rPr>
                <w:rFonts w:ascii="Calibri" w:hAnsi="Calibri" w:cs="Calibri"/>
                <w:color w:val="000000"/>
                <w:szCs w:val="22"/>
              </w:rPr>
              <w:t>89.98575473</w:t>
            </w:r>
          </w:p>
        </w:tc>
        <w:tc>
          <w:tcPr>
            <w:tcW w:w="1945" w:type="dxa"/>
          </w:tcPr>
          <w:p w14:paraId="6233A2F8" w14:textId="77777777" w:rsidR="007A2974" w:rsidRDefault="007A2974" w:rsidP="007701F5">
            <w:pPr>
              <w:rPr>
                <w:rFonts w:ascii="Calibri" w:hAnsi="Calibri" w:cs="Calibri"/>
                <w:color w:val="000000"/>
                <w:szCs w:val="22"/>
                <w:lang w:eastAsia="zh-CN"/>
              </w:rPr>
            </w:pPr>
            <w:r>
              <w:rPr>
                <w:rFonts w:ascii="Calibri" w:hAnsi="Calibri" w:cs="Calibri"/>
                <w:color w:val="000000"/>
                <w:szCs w:val="22"/>
              </w:rPr>
              <w:t>-0.004142737</w:t>
            </w:r>
          </w:p>
          <w:p w14:paraId="00C310E4" w14:textId="77777777" w:rsidR="00213105" w:rsidRDefault="00213105" w:rsidP="007701F5">
            <w:pPr>
              <w:rPr>
                <w:rFonts w:ascii="Calibri" w:hAnsi="Calibri" w:cs="Calibri"/>
                <w:color w:val="000000"/>
                <w:szCs w:val="22"/>
              </w:rPr>
            </w:pPr>
          </w:p>
        </w:tc>
      </w:tr>
    </w:tbl>
    <w:p w14:paraId="7AF3484A" w14:textId="23F4DA70" w:rsidR="00797231" w:rsidRDefault="00C66355" w:rsidP="00797231">
      <w:pPr>
        <w:pStyle w:val="BodyText"/>
      </w:pPr>
      <w:r>
        <w:br/>
      </w:r>
      <w:r w:rsidR="0065746C">
        <w:t>The various orientation determination methods were applied with the following results.</w:t>
      </w:r>
    </w:p>
    <w:p w14:paraId="35BA5C67" w14:textId="4D2BAB61" w:rsidR="00A8145C" w:rsidRDefault="001D7C84" w:rsidP="00253974">
      <w:pPr>
        <w:pStyle w:val="Heading2"/>
      </w:pPr>
      <w:bookmarkStart w:id="101" w:name="_Toc145842100"/>
      <w:r>
        <w:lastRenderedPageBreak/>
        <w:t xml:space="preserve">Filter Performance </w:t>
      </w:r>
      <w:r w:rsidR="00797231">
        <w:t>on a stationary vehicle</w:t>
      </w:r>
      <w:bookmarkEnd w:id="101"/>
      <w:r w:rsidR="00887F59">
        <w:t xml:space="preserve"> </w:t>
      </w:r>
    </w:p>
    <w:p w14:paraId="726428F6" w14:textId="57D2B52B" w:rsidR="000D4BF9" w:rsidRDefault="00E74685" w:rsidP="000D4BF9">
      <w:pPr>
        <w:pStyle w:val="BodyText"/>
      </w:pPr>
      <w:r>
        <w:t xml:space="preserve">Applying the </w:t>
      </w:r>
      <w:r w:rsidR="002245F1">
        <w:t>Mat</w:t>
      </w:r>
      <w:r w:rsidR="00F67348">
        <w:t>l</w:t>
      </w:r>
      <w:r w:rsidR="002245F1">
        <w:t xml:space="preserve">ab </w:t>
      </w:r>
      <w:r>
        <w:t>Madgwick</w:t>
      </w:r>
      <w:r w:rsidR="002245F1">
        <w:t xml:space="preserve"> function from Madgwick’s website </w:t>
      </w:r>
      <w:r w:rsidR="002A7F81">
        <w:fldChar w:fldCharType="begin" w:fldLock="1"/>
      </w:r>
      <w:r w:rsidR="002A7F81">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2009)"},"properties":{"noteIndex":0},"schema":"https://github.com/citation-style-language/schema/raw/master/csl-citation.json"}</w:instrText>
      </w:r>
      <w:r w:rsidR="002A7F81">
        <w:fldChar w:fldCharType="separate"/>
      </w:r>
      <w:r w:rsidR="002A7F81" w:rsidRPr="002A7F81">
        <w:rPr>
          <w:noProof/>
        </w:rPr>
        <w:t>(Madgwick, 2009)</w:t>
      </w:r>
      <w:r w:rsidR="002A7F81">
        <w:fldChar w:fldCharType="end"/>
      </w:r>
      <w:r w:rsidR="002A7F81">
        <w:t xml:space="preserve"> </w:t>
      </w:r>
      <w:r>
        <w:t>(</w:t>
      </w:r>
      <w:r w:rsidR="00F67348">
        <w:t xml:space="preserve">code </w:t>
      </w:r>
      <w:r w:rsidR="002245F1">
        <w:t>dated 28/</w:t>
      </w:r>
      <w:r w:rsidR="00F67348">
        <w:t>0</w:t>
      </w:r>
      <w:r w:rsidR="002245F1">
        <w:t xml:space="preserve">8/2011) </w:t>
      </w:r>
      <w:r>
        <w:t xml:space="preserve">produced the following results on a stationary vehicle, demonstrated in </w:t>
      </w:r>
      <w:r w:rsidR="00F67348">
        <w:t xml:space="preserve">Table </w:t>
      </w:r>
      <w:r>
        <w:t>4.</w:t>
      </w:r>
      <w:r w:rsidR="007701F5">
        <w:t>7</w:t>
      </w:r>
      <w:r>
        <w:t>. Settings for the Madgwick filter were left at defaults. These defaults were a</w:t>
      </w:r>
      <w:r w:rsidR="002245F1">
        <w:t xml:space="preserve"> sample period of 1/996, and a </w:t>
      </w:r>
      <w:r w:rsidR="007701F5">
        <w:t>b</w:t>
      </w:r>
      <w:r w:rsidR="002245F1">
        <w:t>eta gain value</w:t>
      </w:r>
      <w:r>
        <w:t xml:space="preserve"> of 0.</w:t>
      </w:r>
      <w:r w:rsidR="002245F1">
        <w:t>1</w:t>
      </w:r>
      <w:r>
        <w:t xml:space="preserve">. </w:t>
      </w:r>
      <w:r w:rsidR="00C74F4B">
        <w:t>The time taken to process 9</w:t>
      </w:r>
      <w:r w:rsidR="00F67348">
        <w:t>9</w:t>
      </w:r>
      <w:r w:rsidR="00C74F4B">
        <w:t xml:space="preserve">6 sensor readings </w:t>
      </w:r>
      <w:r w:rsidR="009E5AF8">
        <w:t xml:space="preserve">from the camera imu </w:t>
      </w:r>
      <w:r w:rsidR="00C74F4B">
        <w:t>was 0.0</w:t>
      </w:r>
      <w:r w:rsidR="00F67348">
        <w:t>42</w:t>
      </w:r>
      <w:r w:rsidR="009E5AF8">
        <w:t>7</w:t>
      </w:r>
      <w:r w:rsidR="00F67348">
        <w:t xml:space="preserve"> </w:t>
      </w:r>
      <w:r w:rsidR="00C74F4B">
        <w:t>seconds</w:t>
      </w:r>
      <w:r w:rsidR="00F67348">
        <w:t xml:space="preserve"> using the tic/toc method in Matlab</w:t>
      </w:r>
      <w:r w:rsidR="00C74F4B">
        <w:t xml:space="preserve">. </w:t>
      </w:r>
      <w:r w:rsidR="00F67348">
        <w:t>As the code runs faster than the recommended</w:t>
      </w:r>
      <w:r w:rsidR="002A7F81">
        <w:t xml:space="preserve"> minimum </w:t>
      </w:r>
      <w:r w:rsidR="00F67348">
        <w:t xml:space="preserve"> 1/10 second </w:t>
      </w:r>
      <w:r w:rsidR="002A7F81">
        <w:t xml:space="preserve">code runtime recommended </w:t>
      </w:r>
      <w:r w:rsidR="00F67348">
        <w:t xml:space="preserve">for the tic/toc approach, the code was looped 10 times and the tic/toc result is an average. </w:t>
      </w:r>
      <w:r w:rsidR="000D4BF9">
        <w:t>The results of the Madgwick filter are shown in Table 4.</w:t>
      </w:r>
      <w:r w:rsidR="007701F5">
        <w:t>7</w:t>
      </w:r>
      <w:r w:rsidR="000D4BF9">
        <w:t>.</w:t>
      </w:r>
    </w:p>
    <w:p w14:paraId="292A2C90" w14:textId="14DC154A" w:rsidR="00F67348" w:rsidRDefault="000D4BF9" w:rsidP="000D4BF9">
      <w:pPr>
        <w:pStyle w:val="BodyText"/>
      </w:pPr>
      <w:r>
        <w:t xml:space="preserve">Table </w:t>
      </w:r>
      <w:r w:rsidR="00F7573E">
        <w:fldChar w:fldCharType="begin"/>
      </w:r>
      <w:r w:rsidR="00F7573E">
        <w:instrText xml:space="preserve"> STYLEREF 1 \s </w:instrText>
      </w:r>
      <w:r w:rsidR="00F7573E">
        <w:fldChar w:fldCharType="separate"/>
      </w:r>
      <w:r w:rsidR="00F7573E">
        <w:rPr>
          <w:noProof/>
        </w:rPr>
        <w:t>4</w:t>
      </w:r>
      <w:r w:rsidR="00F7573E">
        <w:fldChar w:fldCharType="end"/>
      </w:r>
      <w:r w:rsidR="00F7573E">
        <w:t>.</w:t>
      </w:r>
      <w:r w:rsidR="00F7573E">
        <w:fldChar w:fldCharType="begin"/>
      </w:r>
      <w:r w:rsidR="00F7573E">
        <w:instrText xml:space="preserve"> SEQ Table \* ARABIC \s 1 </w:instrText>
      </w:r>
      <w:r w:rsidR="00F7573E">
        <w:fldChar w:fldCharType="separate"/>
      </w:r>
      <w:r w:rsidR="00F7573E">
        <w:rPr>
          <w:noProof/>
        </w:rPr>
        <w:t>6</w:t>
      </w:r>
      <w:r w:rsidR="00F7573E">
        <w:fldChar w:fldCharType="end"/>
      </w:r>
      <w:r>
        <w:t xml:space="preserve"> Madgwick filter results from a stationary vehicle.</w:t>
      </w:r>
    </w:p>
    <w:tbl>
      <w:tblPr>
        <w:tblStyle w:val="TableGrid"/>
        <w:tblW w:w="0" w:type="auto"/>
        <w:tblLook w:val="04A0" w:firstRow="1" w:lastRow="0" w:firstColumn="1" w:lastColumn="0" w:noHBand="0" w:noVBand="1"/>
      </w:tblPr>
      <w:tblGrid>
        <w:gridCol w:w="3020"/>
        <w:gridCol w:w="3020"/>
        <w:gridCol w:w="3021"/>
      </w:tblGrid>
      <w:tr w:rsidR="000D4BF9" w14:paraId="3B82B53B" w14:textId="77777777" w:rsidTr="000D4BF9">
        <w:tc>
          <w:tcPr>
            <w:tcW w:w="3020" w:type="dxa"/>
          </w:tcPr>
          <w:p w14:paraId="67678B22" w14:textId="5F63D7B1" w:rsidR="000D4BF9" w:rsidRDefault="000D4BF9" w:rsidP="000D4BF9">
            <w:pPr>
              <w:pStyle w:val="BodyText"/>
            </w:pPr>
            <w:r>
              <w:t>Angle X</w:t>
            </w:r>
            <w:r w:rsidR="00BC3115">
              <w:t xml:space="preserve"> (Roll)</w:t>
            </w:r>
          </w:p>
        </w:tc>
        <w:tc>
          <w:tcPr>
            <w:tcW w:w="3020" w:type="dxa"/>
          </w:tcPr>
          <w:p w14:paraId="0A517EFB" w14:textId="7E6956E9" w:rsidR="000D4BF9" w:rsidRDefault="000D4BF9" w:rsidP="000D4BF9">
            <w:pPr>
              <w:pStyle w:val="BodyText"/>
            </w:pPr>
            <w:r>
              <w:t>Angle Y</w:t>
            </w:r>
            <w:r w:rsidR="00BC3115">
              <w:t xml:space="preserve"> (Pitch)</w:t>
            </w:r>
          </w:p>
        </w:tc>
        <w:tc>
          <w:tcPr>
            <w:tcW w:w="3021" w:type="dxa"/>
          </w:tcPr>
          <w:p w14:paraId="73811EAD" w14:textId="341DCA7A" w:rsidR="000D4BF9" w:rsidRDefault="000D4BF9" w:rsidP="000D4BF9">
            <w:pPr>
              <w:pStyle w:val="BodyText"/>
            </w:pPr>
            <w:r>
              <w:t>Angle Z</w:t>
            </w:r>
            <w:r w:rsidR="00BC3115">
              <w:t xml:space="preserve"> (Yaw)</w:t>
            </w:r>
          </w:p>
        </w:tc>
      </w:tr>
      <w:tr w:rsidR="000D4BF9" w14:paraId="2E6A52BB" w14:textId="77777777" w:rsidTr="000D4BF9">
        <w:tc>
          <w:tcPr>
            <w:tcW w:w="3020" w:type="dxa"/>
          </w:tcPr>
          <w:p w14:paraId="206F5EF2" w14:textId="758C93B4" w:rsidR="000D4BF9" w:rsidRDefault="000D4BF9" w:rsidP="000D4BF9">
            <w:pPr>
              <w:pStyle w:val="BodyText"/>
            </w:pPr>
            <w:r>
              <w:t>-0.2286</w:t>
            </w:r>
          </w:p>
        </w:tc>
        <w:tc>
          <w:tcPr>
            <w:tcW w:w="3020" w:type="dxa"/>
          </w:tcPr>
          <w:p w14:paraId="6B9A1A77" w14:textId="4EA1CB9A" w:rsidR="000D4BF9" w:rsidRDefault="000D4BF9" w:rsidP="000D4BF9">
            <w:pPr>
              <w:pStyle w:val="BodyText"/>
            </w:pPr>
            <w:r>
              <w:t>0.0278</w:t>
            </w:r>
          </w:p>
        </w:tc>
        <w:tc>
          <w:tcPr>
            <w:tcW w:w="3021" w:type="dxa"/>
          </w:tcPr>
          <w:p w14:paraId="11F63C0C" w14:textId="71E3DCA7" w:rsidR="000D4BF9" w:rsidRDefault="0065746C" w:rsidP="000D4BF9">
            <w:pPr>
              <w:pStyle w:val="BodyText"/>
            </w:pPr>
            <w:r>
              <w:t xml:space="preserve">Varied from </w:t>
            </w:r>
            <w:r w:rsidR="000D4BF9">
              <w:t>-0.019</w:t>
            </w:r>
            <w:r>
              <w:t xml:space="preserve">4 to </w:t>
            </w:r>
            <w:r w:rsidR="000D4BF9">
              <w:t>0.0217</w:t>
            </w:r>
          </w:p>
        </w:tc>
      </w:tr>
    </w:tbl>
    <w:p w14:paraId="2005DC87" w14:textId="225D489B" w:rsidR="000D4BF9" w:rsidRDefault="00BC3115" w:rsidP="000D4BF9">
      <w:pPr>
        <w:pStyle w:val="BodyText"/>
      </w:pPr>
      <w:r>
        <w:br/>
        <w:t>A graph of the calculated data is shown in Figure 4.</w:t>
      </w:r>
      <w:r w:rsidR="00C66355">
        <w:t>1</w:t>
      </w:r>
      <w:r>
        <w:t>.</w:t>
      </w:r>
    </w:p>
    <w:p w14:paraId="39A1A5F5" w14:textId="06CA69AE" w:rsidR="00BC3115" w:rsidRDefault="00BC3115" w:rsidP="000D4BF9">
      <w:pPr>
        <w:pStyle w:val="BodyText"/>
      </w:pPr>
      <w:r>
        <w:rPr>
          <w:noProof/>
        </w:rPr>
        <w:drawing>
          <wp:inline distT="0" distB="0" distL="0" distR="0" wp14:anchorId="1E44F0B6" wp14:editId="7AFCEC90">
            <wp:extent cx="5760085" cy="2889250"/>
            <wp:effectExtent l="0" t="0" r="0" b="6350"/>
            <wp:docPr id="1897773213" name="Picture 2"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73213" name="Picture 2" descr="A graph on a white backgroun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2889250"/>
                    </a:xfrm>
                    <a:prstGeom prst="rect">
                      <a:avLst/>
                    </a:prstGeom>
                  </pic:spPr>
                </pic:pic>
              </a:graphicData>
            </a:graphic>
          </wp:inline>
        </w:drawing>
      </w:r>
    </w:p>
    <w:p w14:paraId="01345D17" w14:textId="045C3264" w:rsidR="00BC3115" w:rsidRDefault="00BC3115" w:rsidP="009F0794">
      <w:pPr>
        <w:pStyle w:val="Caption"/>
      </w:pPr>
      <w:r>
        <w:t xml:space="preserve">Figure </w:t>
      </w:r>
      <w:ins w:id="102" w:author="Brett Davidson" w:date="2023-09-23T18:56:00Z">
        <w:r w:rsidR="009F0794">
          <w:fldChar w:fldCharType="begin"/>
        </w:r>
        <w:r w:rsidR="009F0794">
          <w:instrText xml:space="preserve"> STYLEREF 1 \s </w:instrText>
        </w:r>
      </w:ins>
      <w:r w:rsidR="009F0794">
        <w:fldChar w:fldCharType="separate"/>
      </w:r>
      <w:r w:rsidR="009F0794">
        <w:t>4</w:t>
      </w:r>
      <w:ins w:id="103"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104" w:author="Brett Davidson" w:date="2023-09-23T18:56:00Z">
        <w:r w:rsidR="009F0794">
          <w:t>1</w:t>
        </w:r>
        <w:r w:rsidR="009F0794">
          <w:fldChar w:fldCharType="end"/>
        </w:r>
      </w:ins>
      <w:del w:id="105"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4</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1</w:delText>
        </w:r>
        <w:r w:rsidR="00F7573E" w:rsidDel="009F0794">
          <w:fldChar w:fldCharType="end"/>
        </w:r>
      </w:del>
      <w:r>
        <w:t xml:space="preserve"> Madgwick filter results from a stationary vehicle (Brown=Roll,</w:t>
      </w:r>
      <w:r w:rsidR="00911BC0">
        <w:t>Yellow</w:t>
      </w:r>
      <w:r>
        <w:t>=Pitch,Blue=Yaw)</w:t>
      </w:r>
      <w:r>
        <w:br/>
      </w:r>
      <w:r>
        <w:br/>
        <w:t>The Yaw value shown in Figure 4.</w:t>
      </w:r>
      <w:r w:rsidR="007701F5">
        <w:t>1</w:t>
      </w:r>
      <w:r>
        <w:t xml:space="preserve"> has a descending value over time due to the double-integration involved in producing yaw values from gyroscope information</w:t>
      </w:r>
      <w:r w:rsidR="00911BC0">
        <w:t xml:space="preserve"> and clearly show that calculating yaw without magnetometer data is fraught with errors</w:t>
      </w:r>
      <w:r>
        <w:t>. The roll and pitch values vary</w:t>
      </w:r>
      <w:r w:rsidR="0065746C">
        <w:t xml:space="preserve"> slightly</w:t>
      </w:r>
      <w:r>
        <w:t xml:space="preserve"> </w:t>
      </w:r>
      <w:r w:rsidR="00911BC0">
        <w:t xml:space="preserve">but values are within </w:t>
      </w:r>
      <w:r>
        <w:t>the noise floor of the sensor data.</w:t>
      </w:r>
    </w:p>
    <w:p w14:paraId="6521D08C" w14:textId="77777777" w:rsidR="00C74F4B" w:rsidRPr="00C74F4B" w:rsidRDefault="00C74F4B" w:rsidP="00A3459A">
      <w:pPr>
        <w:pStyle w:val="BodyText"/>
      </w:pPr>
    </w:p>
    <w:p w14:paraId="51F9F588" w14:textId="44ED204E" w:rsidR="00A46BDE" w:rsidRPr="00424AAB" w:rsidRDefault="00A46BDE" w:rsidP="00C66355">
      <w:pPr>
        <w:rPr>
          <w:lang w:eastAsia="zh-CN"/>
        </w:rPr>
      </w:pPr>
      <w:r w:rsidRPr="00213105">
        <w:rPr>
          <w:rStyle w:val="BodyTextChar"/>
        </w:rPr>
        <w:lastRenderedPageBreak/>
        <w:t>The default Matlab imufilter filter was used to represent a</w:t>
      </w:r>
      <w:r w:rsidR="00911BC0">
        <w:rPr>
          <w:rStyle w:val="BodyTextChar"/>
        </w:rPr>
        <w:t>n error-state</w:t>
      </w:r>
      <w:r w:rsidRPr="00213105">
        <w:rPr>
          <w:rStyle w:val="BodyTextChar"/>
        </w:rPr>
        <w:t xml:space="preserve"> Kalman filter with </w:t>
      </w:r>
      <w:r w:rsidR="00CC484C">
        <w:rPr>
          <w:rStyle w:val="BodyTextChar"/>
        </w:rPr>
        <w:t xml:space="preserve">the </w:t>
      </w:r>
      <w:r w:rsidRPr="00213105">
        <w:rPr>
          <w:rStyle w:val="BodyTextChar"/>
        </w:rPr>
        <w:t>properties</w:t>
      </w:r>
      <w:r w:rsidR="00CC484C">
        <w:rPr>
          <w:rStyle w:val="BodyTextChar"/>
        </w:rPr>
        <w:t xml:space="preserve"> shown below</w:t>
      </w:r>
      <w:r w:rsidRPr="00213105">
        <w:rPr>
          <w:rStyle w:val="BodyTextChar"/>
        </w:rPr>
        <w:t>.</w:t>
      </w:r>
      <w:r w:rsidR="00CC484C">
        <w:rPr>
          <w:rStyle w:val="BodyTextChar"/>
        </w:rPr>
        <w:t xml:space="preserve"> These properties were configured from experimentation with the datasets to obtain the best results, matched to the robot arm data.</w:t>
      </w:r>
      <w:r w:rsidRPr="00213105">
        <w:rPr>
          <w:rStyle w:val="BodyTextChar"/>
        </w:rPr>
        <w:br/>
      </w:r>
      <w:r>
        <w:br/>
      </w:r>
      <w:r w:rsidR="00CC484C" w:rsidRPr="00CC484C">
        <w:rPr>
          <w:lang w:eastAsia="zh-CN"/>
        </w:rPr>
        <w:t>FUSE=imufilter(ReferenceFrame='NED',SampleRate=8.36,AccelerometerNoise=0.16,GyroscopeNoise=0.03,GyroscopeDriftNoise=3.04622e-2,LinearAccelerationNoise=0.0096236,LinearAccelerationDecayFactor=0.1,OrientationFormat='quaternion');</w:t>
      </w:r>
      <w:r w:rsidR="00CC484C">
        <w:rPr>
          <w:lang w:eastAsia="zh-CN"/>
        </w:rPr>
        <w:br/>
      </w:r>
    </w:p>
    <w:p w14:paraId="2E821FC3" w14:textId="5F36C6D0" w:rsidR="00A46BDE" w:rsidRDefault="00A46BDE" w:rsidP="009F0794">
      <w:pPr>
        <w:pStyle w:val="Caption"/>
      </w:pPr>
      <w:r w:rsidRPr="00A3459A">
        <w:t>Running th</w:t>
      </w:r>
      <w:r>
        <w:t xml:space="preserve">e Kalman filter above </w:t>
      </w:r>
      <w:r w:rsidRPr="00A3459A">
        <w:t>on the 9</w:t>
      </w:r>
      <w:r>
        <w:t>9</w:t>
      </w:r>
      <w:r w:rsidRPr="00A3459A">
        <w:t>6 sensor readings took 0.</w:t>
      </w:r>
      <w:r>
        <w:t>7581</w:t>
      </w:r>
      <w:r w:rsidRPr="00A3459A">
        <w:t xml:space="preserve"> seconds and produced an array of </w:t>
      </w:r>
      <w:r w:rsidR="007701F5">
        <w:t>e</w:t>
      </w:r>
      <w:r w:rsidRPr="00A3459A">
        <w:t xml:space="preserve">uler angles after </w:t>
      </w:r>
      <w:r>
        <w:t xml:space="preserve">the </w:t>
      </w:r>
      <w:r w:rsidRPr="00A3459A">
        <w:t>conversion. Figure 4.</w:t>
      </w:r>
      <w:r w:rsidR="00C66355">
        <w:t>2</w:t>
      </w:r>
      <w:r w:rsidRPr="00A3459A">
        <w:t xml:space="preserve"> shows the results and indicates that the Kalman filter can not handle yaw values </w:t>
      </w:r>
      <w:r>
        <w:t xml:space="preserve">(blue line) </w:t>
      </w:r>
      <w:r w:rsidRPr="00A3459A">
        <w:t xml:space="preserve">without magnetometer input. As </w:t>
      </w:r>
      <w:r w:rsidR="00A2015B">
        <w:t xml:space="preserve">mentioned </w:t>
      </w:r>
      <w:r w:rsidRPr="00A3459A">
        <w:t>above, yaw values are not handled well by filter</w:t>
      </w:r>
      <w:r w:rsidR="00A2015B">
        <w:t>s</w:t>
      </w:r>
      <w:r w:rsidRPr="00A3459A">
        <w:t xml:space="preserve"> </w:t>
      </w:r>
      <w:r w:rsidR="00A2015B">
        <w:t>as, without magnetometer data, there is no fixed reference point to provide accurate values</w:t>
      </w:r>
      <w:r w:rsidR="00C66355">
        <w:t>.</w:t>
      </w:r>
      <w:r w:rsidRPr="00A3459A">
        <w:t xml:space="preserve"> Figure 4.</w:t>
      </w:r>
      <w:r w:rsidR="00C66355">
        <w:t>3</w:t>
      </w:r>
      <w:r w:rsidRPr="00A3459A">
        <w:t xml:space="preserve"> shows a magnified view of the area around the x axis showing that the </w:t>
      </w:r>
      <w:r>
        <w:t xml:space="preserve">Matlab </w:t>
      </w:r>
      <w:r w:rsidRPr="00A3459A">
        <w:t>Kalman filter will produce accurate results to within 0.0</w:t>
      </w:r>
      <w:r>
        <w:t>3208</w:t>
      </w:r>
      <w:r w:rsidRPr="00A3459A">
        <w:t xml:space="preserve"> degrees for roll values and within 0.0</w:t>
      </w:r>
      <w:r>
        <w:t>257</w:t>
      </w:r>
      <w:r w:rsidRPr="00A3459A">
        <w:t xml:space="preserve"> of a degree for pitch values. </w:t>
      </w:r>
      <w:r>
        <w:t>T</w:t>
      </w:r>
      <w:r w:rsidRPr="00A3459A">
        <w:t xml:space="preserve">he </w:t>
      </w:r>
      <w:r w:rsidR="009E5AF8">
        <w:t>Kalman filter processing</w:t>
      </w:r>
      <w:r w:rsidRPr="00A3459A">
        <w:t xml:space="preserve"> time is considerably longer than the Madgwick filter</w:t>
      </w:r>
      <w:r>
        <w:t xml:space="preserve"> </w:t>
      </w:r>
      <w:r w:rsidR="009E5AF8">
        <w:t xml:space="preserve">processing time </w:t>
      </w:r>
      <w:r>
        <w:t>(0.7581 vs 0.042</w:t>
      </w:r>
      <w:r w:rsidR="009E5AF8">
        <w:t>7</w:t>
      </w:r>
      <w:r>
        <w:t xml:space="preserve"> seconds).</w:t>
      </w:r>
    </w:p>
    <w:p w14:paraId="51094D70" w14:textId="77777777" w:rsidR="00A46BDE" w:rsidRDefault="00A46BDE" w:rsidP="00A46BDE">
      <w:pPr>
        <w:pStyle w:val="BodyText"/>
      </w:pPr>
      <w:r>
        <w:rPr>
          <w:noProof/>
        </w:rPr>
        <w:drawing>
          <wp:inline distT="0" distB="0" distL="0" distR="0" wp14:anchorId="0E129909" wp14:editId="7A85B945">
            <wp:extent cx="5760085" cy="3969385"/>
            <wp:effectExtent l="0" t="0" r="0" b="0"/>
            <wp:docPr id="1617951813" name="Picture 1617951813"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15158" name="Picture 8" descr="A graph of a number of people&#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60085" cy="3969385"/>
                    </a:xfrm>
                    <a:prstGeom prst="rect">
                      <a:avLst/>
                    </a:prstGeom>
                  </pic:spPr>
                </pic:pic>
              </a:graphicData>
            </a:graphic>
          </wp:inline>
        </w:drawing>
      </w:r>
    </w:p>
    <w:p w14:paraId="6CEC941B" w14:textId="7EA4A3C0" w:rsidR="00A46BDE" w:rsidRDefault="00A46BDE" w:rsidP="009F0794">
      <w:pPr>
        <w:pStyle w:val="Caption"/>
      </w:pPr>
      <w:r>
        <w:t xml:space="preserve">Figure </w:t>
      </w:r>
      <w:ins w:id="106" w:author="Brett Davidson" w:date="2023-09-23T18:56:00Z">
        <w:r w:rsidR="009F0794">
          <w:fldChar w:fldCharType="begin"/>
        </w:r>
        <w:r w:rsidR="009F0794">
          <w:instrText xml:space="preserve"> STYLEREF 1 \s </w:instrText>
        </w:r>
      </w:ins>
      <w:r w:rsidR="009F0794">
        <w:fldChar w:fldCharType="separate"/>
      </w:r>
      <w:r w:rsidR="009F0794">
        <w:t>4</w:t>
      </w:r>
      <w:ins w:id="107"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108" w:author="Brett Davidson" w:date="2023-09-23T18:56:00Z">
        <w:r w:rsidR="009F0794">
          <w:t>2</w:t>
        </w:r>
        <w:r w:rsidR="009F0794">
          <w:fldChar w:fldCharType="end"/>
        </w:r>
      </w:ins>
      <w:del w:id="109"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4</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2</w:delText>
        </w:r>
        <w:r w:rsidR="00F7573E" w:rsidDel="009F0794">
          <w:fldChar w:fldCharType="end"/>
        </w:r>
      </w:del>
      <w:r>
        <w:t xml:space="preserve"> Kalman Filter results from a stationary vehicle</w:t>
      </w:r>
    </w:p>
    <w:p w14:paraId="4AFAC885" w14:textId="77777777" w:rsidR="00A46BDE" w:rsidRDefault="00A46BDE" w:rsidP="00A46BDE">
      <w:pPr>
        <w:pStyle w:val="BodyText"/>
      </w:pPr>
      <w:r>
        <w:rPr>
          <w:noProof/>
        </w:rPr>
        <w:lastRenderedPageBreak/>
        <w:drawing>
          <wp:inline distT="0" distB="0" distL="0" distR="0" wp14:anchorId="77218572" wp14:editId="5C097081">
            <wp:extent cx="5760085" cy="4001770"/>
            <wp:effectExtent l="0" t="0" r="0" b="0"/>
            <wp:docPr id="1075076464" name="Picture 1075076464" descr="A graph showing a number of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61849" name="Picture 11" descr="A graph showing a number of result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60085" cy="4001770"/>
                    </a:xfrm>
                    <a:prstGeom prst="rect">
                      <a:avLst/>
                    </a:prstGeom>
                  </pic:spPr>
                </pic:pic>
              </a:graphicData>
            </a:graphic>
          </wp:inline>
        </w:drawing>
      </w:r>
    </w:p>
    <w:p w14:paraId="11EB61C6" w14:textId="0878D88D" w:rsidR="00A46BDE" w:rsidRDefault="00A46BDE" w:rsidP="009F0794">
      <w:pPr>
        <w:pStyle w:val="Caption"/>
      </w:pPr>
      <w:r>
        <w:t xml:space="preserve">Figure </w:t>
      </w:r>
      <w:ins w:id="110" w:author="Brett Davidson" w:date="2023-09-23T18:56:00Z">
        <w:r w:rsidR="009F0794">
          <w:fldChar w:fldCharType="begin"/>
        </w:r>
        <w:r w:rsidR="009F0794">
          <w:instrText xml:space="preserve"> STYLEREF 1 \s </w:instrText>
        </w:r>
      </w:ins>
      <w:r w:rsidR="009F0794">
        <w:fldChar w:fldCharType="separate"/>
      </w:r>
      <w:r w:rsidR="009F0794">
        <w:t>4</w:t>
      </w:r>
      <w:ins w:id="111"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112" w:author="Brett Davidson" w:date="2023-09-23T18:56:00Z">
        <w:r w:rsidR="009F0794">
          <w:t>3</w:t>
        </w:r>
        <w:r w:rsidR="009F0794">
          <w:fldChar w:fldCharType="end"/>
        </w:r>
      </w:ins>
      <w:del w:id="113"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4</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3</w:delText>
        </w:r>
        <w:r w:rsidR="00F7573E" w:rsidDel="009F0794">
          <w:fldChar w:fldCharType="end"/>
        </w:r>
      </w:del>
      <w:r>
        <w:t xml:space="preserve"> Magnified view of Kalman filter results from a stationary vehicle.</w:t>
      </w:r>
    </w:p>
    <w:p w14:paraId="54D780F2" w14:textId="762E8EE6" w:rsidR="00A46BDE" w:rsidRDefault="00CC484C" w:rsidP="00A46BDE">
      <w:pPr>
        <w:pStyle w:val="BodyText"/>
      </w:pPr>
      <w:r>
        <w:br/>
        <w:t>The robot arm was not sampled for this experiment as expected values are somewhat obvious.</w:t>
      </w:r>
      <w:r>
        <w:br/>
        <w:t>It was not believed necessary to employ a Neural Network model on a stationary vehicle.</w:t>
      </w:r>
    </w:p>
    <w:p w14:paraId="7A125A87" w14:textId="7B7680AD" w:rsidR="00A46BDE" w:rsidRDefault="00C66355" w:rsidP="00A46BDE">
      <w:pPr>
        <w:pStyle w:val="Heading2"/>
      </w:pPr>
      <w:r>
        <w:t xml:space="preserve">Filter performance </w:t>
      </w:r>
      <w:r w:rsidR="00A46BDE">
        <w:t>on a rolling vehicle</w:t>
      </w:r>
      <w:r w:rsidR="00B14725">
        <w:t>.</w:t>
      </w:r>
    </w:p>
    <w:p w14:paraId="5B25CB3D" w14:textId="14F5A73F" w:rsidR="00A46BDE" w:rsidRDefault="00A46BDE" w:rsidP="00A46BDE">
      <w:pPr>
        <w:pStyle w:val="BodyText"/>
      </w:pPr>
      <w:r>
        <w:t xml:space="preserve">The robot arm </w:t>
      </w:r>
      <w:r w:rsidR="009E5AF8">
        <w:t xml:space="preserve">was </w:t>
      </w:r>
      <w:r w:rsidR="00BB5D02">
        <w:t>rotated according to the appropriate angles in Table 3.1</w:t>
      </w:r>
      <w:r w:rsidR="00E80307">
        <w:t xml:space="preserve"> associated with the roll test</w:t>
      </w:r>
      <w:r w:rsidR="009E5AF8">
        <w:t xml:space="preserve"> and</w:t>
      </w:r>
      <w:r w:rsidR="007701F5">
        <w:t xml:space="preserve"> </w:t>
      </w:r>
      <w:r w:rsidR="009E5AF8">
        <w:t>t</w:t>
      </w:r>
      <w:r>
        <w:t xml:space="preserve">he Robot arm data </w:t>
      </w:r>
      <w:r w:rsidR="009E5AF8">
        <w:t>was</w:t>
      </w:r>
      <w:r w:rsidR="00BB5D02">
        <w:t xml:space="preserve"> </w:t>
      </w:r>
      <w:r>
        <w:t xml:space="preserve">synchronised </w:t>
      </w:r>
      <w:r w:rsidR="00BB5D02">
        <w:t xml:space="preserve">with </w:t>
      </w:r>
      <w:r>
        <w:t>the imu data via manual alignment. The single camera imu data produced 1001 readings in the 120 second period.</w:t>
      </w:r>
    </w:p>
    <w:p w14:paraId="53F2B940" w14:textId="499A820F" w:rsidR="00A46BDE" w:rsidRDefault="00A46BDE" w:rsidP="00A46BDE">
      <w:pPr>
        <w:pStyle w:val="BodyText"/>
      </w:pPr>
      <w:r>
        <w:t>The Madgwick filter was run on th</w:t>
      </w:r>
      <w:r w:rsidR="00B14725">
        <w:t>e camera imu</w:t>
      </w:r>
      <w:r>
        <w:t xml:space="preserve"> data with standard settings of a </w:t>
      </w:r>
      <w:r w:rsidR="007701F5">
        <w:t>s</w:t>
      </w:r>
      <w:r>
        <w:t xml:space="preserve">ample </w:t>
      </w:r>
      <w:r w:rsidR="007701F5">
        <w:t>p</w:t>
      </w:r>
      <w:r>
        <w:t xml:space="preserve">eriod of 1/1001 and a default </w:t>
      </w:r>
      <w:r w:rsidR="007701F5">
        <w:t>b</w:t>
      </w:r>
      <w:r>
        <w:t xml:space="preserve">eta gain value of </w:t>
      </w:r>
      <w:r w:rsidR="00C66355">
        <w:t>0.1</w:t>
      </w:r>
      <w:r>
        <w:t xml:space="preserve"> and took 0.</w:t>
      </w:r>
      <w:r w:rsidR="00BB5D02">
        <w:t>0</w:t>
      </w:r>
      <w:r>
        <w:t>41</w:t>
      </w:r>
      <w:r w:rsidR="009E5AF8">
        <w:t>7</w:t>
      </w:r>
      <w:r>
        <w:t xml:space="preserve"> seconds to run.</w:t>
      </w:r>
      <w:r>
        <w:br/>
        <w:t>The results were clearly incorrect as can be shown on Figure 4.</w:t>
      </w:r>
      <w:r w:rsidR="00C66355">
        <w:t>4</w:t>
      </w:r>
      <w:r>
        <w:t xml:space="preserve"> below. Increasing the </w:t>
      </w:r>
      <w:r w:rsidR="007701F5">
        <w:t>b</w:t>
      </w:r>
      <w:r>
        <w:t xml:space="preserve">eta gain uses the accelerometer values to compensate for the gyroscope values and results from various </w:t>
      </w:r>
      <w:r w:rsidR="007701F5">
        <w:t>b</w:t>
      </w:r>
      <w:r w:rsidR="00BB5D02">
        <w:t xml:space="preserve">eta </w:t>
      </w:r>
      <w:r>
        <w:t>values are shown in Figures 4.</w:t>
      </w:r>
      <w:r w:rsidR="007701F5">
        <w:t>5</w:t>
      </w:r>
      <w:r>
        <w:t xml:space="preserve"> through to 4.</w:t>
      </w:r>
      <w:r w:rsidR="00C66355">
        <w:t>7</w:t>
      </w:r>
      <w:r>
        <w:t>.</w:t>
      </w:r>
    </w:p>
    <w:p w14:paraId="21B9C124" w14:textId="77777777" w:rsidR="00A46BDE" w:rsidRDefault="00A46BDE" w:rsidP="00A46BDE">
      <w:pPr>
        <w:pStyle w:val="BodyText"/>
      </w:pPr>
    </w:p>
    <w:p w14:paraId="6E334357" w14:textId="4C8ABA05" w:rsidR="00A46BDE" w:rsidRDefault="00867355" w:rsidP="009F0794">
      <w:pPr>
        <w:pStyle w:val="Caption"/>
      </w:pPr>
      <w:r>
        <w:lastRenderedPageBreak/>
        <w:drawing>
          <wp:inline distT="0" distB="0" distL="0" distR="0" wp14:anchorId="54C6D0CF" wp14:editId="12DE2759">
            <wp:extent cx="5760085" cy="3888740"/>
            <wp:effectExtent l="0" t="0" r="0" b="0"/>
            <wp:docPr id="648705181"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05181" name="Picture 12" descr="A graph of a graph&#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3888740"/>
                    </a:xfrm>
                    <a:prstGeom prst="rect">
                      <a:avLst/>
                    </a:prstGeom>
                  </pic:spPr>
                </pic:pic>
              </a:graphicData>
            </a:graphic>
          </wp:inline>
        </w:drawing>
      </w:r>
    </w:p>
    <w:p w14:paraId="3FAB4276" w14:textId="17A638C9" w:rsidR="00A46BDE" w:rsidRDefault="00A46BDE" w:rsidP="009F0794">
      <w:pPr>
        <w:pStyle w:val="Caption"/>
      </w:pPr>
      <w:r>
        <w:t xml:space="preserve">Figure </w:t>
      </w:r>
      <w:ins w:id="114" w:author="Brett Davidson" w:date="2023-09-23T18:56:00Z">
        <w:r w:rsidR="009F0794">
          <w:fldChar w:fldCharType="begin"/>
        </w:r>
        <w:r w:rsidR="009F0794">
          <w:instrText xml:space="preserve"> STYLEREF 1 \s </w:instrText>
        </w:r>
      </w:ins>
      <w:r w:rsidR="009F0794">
        <w:fldChar w:fldCharType="separate"/>
      </w:r>
      <w:r w:rsidR="009F0794">
        <w:t>4</w:t>
      </w:r>
      <w:ins w:id="115"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116" w:author="Brett Davidson" w:date="2023-09-23T18:56:00Z">
        <w:r w:rsidR="009F0794">
          <w:t>4</w:t>
        </w:r>
        <w:r w:rsidR="009F0794">
          <w:fldChar w:fldCharType="end"/>
        </w:r>
      </w:ins>
      <w:del w:id="117"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4</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4</w:delText>
        </w:r>
        <w:r w:rsidR="00F7573E" w:rsidDel="009F0794">
          <w:fldChar w:fldCharType="end"/>
        </w:r>
      </w:del>
      <w:r>
        <w:t xml:space="preserve"> Madgwick results from a stationary vehicle with a default gain of 0.1</w:t>
      </w:r>
    </w:p>
    <w:p w14:paraId="28218B66" w14:textId="61302980" w:rsidR="00A46BDE" w:rsidRDefault="00867355" w:rsidP="009F0794">
      <w:pPr>
        <w:pStyle w:val="Caption"/>
      </w:pPr>
      <w:r>
        <w:drawing>
          <wp:inline distT="0" distB="0" distL="0" distR="0" wp14:anchorId="43D89091" wp14:editId="1573B472">
            <wp:extent cx="5760085" cy="3787775"/>
            <wp:effectExtent l="0" t="0" r="0" b="3175"/>
            <wp:docPr id="1950190175" name="Picture 1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90175" name="Picture 13" descr="A graph of a graph&#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787775"/>
                    </a:xfrm>
                    <a:prstGeom prst="rect">
                      <a:avLst/>
                    </a:prstGeom>
                  </pic:spPr>
                </pic:pic>
              </a:graphicData>
            </a:graphic>
          </wp:inline>
        </w:drawing>
      </w:r>
      <w:r w:rsidR="00A46BDE">
        <w:br/>
        <w:t xml:space="preserve">Figure </w:t>
      </w:r>
      <w:ins w:id="118" w:author="Brett Davidson" w:date="2023-09-23T18:56:00Z">
        <w:r w:rsidR="009F0794">
          <w:fldChar w:fldCharType="begin"/>
        </w:r>
        <w:r w:rsidR="009F0794">
          <w:instrText xml:space="preserve"> STYLEREF 1 \s </w:instrText>
        </w:r>
      </w:ins>
      <w:r w:rsidR="009F0794">
        <w:fldChar w:fldCharType="separate"/>
      </w:r>
      <w:r w:rsidR="009F0794">
        <w:t>4</w:t>
      </w:r>
      <w:ins w:id="119"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120" w:author="Brett Davidson" w:date="2023-09-23T18:56:00Z">
        <w:r w:rsidR="009F0794">
          <w:t>5</w:t>
        </w:r>
        <w:r w:rsidR="009F0794">
          <w:fldChar w:fldCharType="end"/>
        </w:r>
      </w:ins>
      <w:del w:id="121"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4</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5</w:delText>
        </w:r>
        <w:r w:rsidR="00F7573E" w:rsidDel="009F0794">
          <w:fldChar w:fldCharType="end"/>
        </w:r>
      </w:del>
      <w:r w:rsidR="00A46BDE">
        <w:t xml:space="preserve"> Madgwick Filter on a rolling vehicle with a gain of 1</w:t>
      </w:r>
    </w:p>
    <w:p w14:paraId="29ED9C6D" w14:textId="6AF3C511" w:rsidR="00A46BDE" w:rsidRDefault="00A46BDE" w:rsidP="00A46BDE">
      <w:pPr>
        <w:pStyle w:val="BodyText"/>
      </w:pPr>
      <w:r>
        <w:lastRenderedPageBreak/>
        <w:t>Using a gain of 10, the Madgwick filter took 0.</w:t>
      </w:r>
      <w:r w:rsidR="003A733D">
        <w:t>0</w:t>
      </w:r>
      <w:r>
        <w:t>4</w:t>
      </w:r>
      <w:r w:rsidR="009E5AF8">
        <w:t>40</w:t>
      </w:r>
      <w:r>
        <w:t xml:space="preserve"> seconds but produced better results as can be seen in Figure 4.</w:t>
      </w:r>
      <w:r w:rsidR="009E5AF8">
        <w:t>6</w:t>
      </w:r>
      <w:r>
        <w:t>.</w:t>
      </w:r>
      <w:r>
        <w:br/>
      </w:r>
      <w:r w:rsidR="00867355">
        <w:rPr>
          <w:noProof/>
        </w:rPr>
        <w:drawing>
          <wp:inline distT="0" distB="0" distL="0" distR="0" wp14:anchorId="4A7D1674" wp14:editId="4D3C180E">
            <wp:extent cx="5760085" cy="3798570"/>
            <wp:effectExtent l="0" t="0" r="0" b="0"/>
            <wp:docPr id="1265953627" name="Picture 1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53627" name="Picture 14" descr="A graph of a graph&#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3798570"/>
                    </a:xfrm>
                    <a:prstGeom prst="rect">
                      <a:avLst/>
                    </a:prstGeom>
                  </pic:spPr>
                </pic:pic>
              </a:graphicData>
            </a:graphic>
          </wp:inline>
        </w:drawing>
      </w:r>
    </w:p>
    <w:p w14:paraId="1B96C94E" w14:textId="33DA5F8E" w:rsidR="00A46BDE" w:rsidRDefault="00A46BDE" w:rsidP="009F0794">
      <w:pPr>
        <w:pStyle w:val="Caption"/>
      </w:pPr>
      <w:r>
        <w:t xml:space="preserve">Figure </w:t>
      </w:r>
      <w:ins w:id="122" w:author="Brett Davidson" w:date="2023-09-23T18:56:00Z">
        <w:r w:rsidR="009F0794">
          <w:fldChar w:fldCharType="begin"/>
        </w:r>
        <w:r w:rsidR="009F0794">
          <w:instrText xml:space="preserve"> STYLEREF 1 \s </w:instrText>
        </w:r>
      </w:ins>
      <w:r w:rsidR="009F0794">
        <w:fldChar w:fldCharType="separate"/>
      </w:r>
      <w:r w:rsidR="009F0794">
        <w:t>4</w:t>
      </w:r>
      <w:ins w:id="123"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124" w:author="Brett Davidson" w:date="2023-09-23T18:56:00Z">
        <w:r w:rsidR="009F0794">
          <w:t>6</w:t>
        </w:r>
        <w:r w:rsidR="009F0794">
          <w:fldChar w:fldCharType="end"/>
        </w:r>
      </w:ins>
      <w:del w:id="125"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4</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6</w:delText>
        </w:r>
        <w:r w:rsidR="00F7573E" w:rsidDel="009F0794">
          <w:fldChar w:fldCharType="end"/>
        </w:r>
      </w:del>
      <w:r>
        <w:t xml:space="preserve"> Madgwick filter on a rolling vehicle with a gain of 10</w:t>
      </w:r>
    </w:p>
    <w:p w14:paraId="394A65A5" w14:textId="7D316E76" w:rsidR="003A733D" w:rsidRPr="00A46BDE" w:rsidRDefault="00A46BDE" w:rsidP="003A733D">
      <w:pPr>
        <w:pStyle w:val="BodyText"/>
      </w:pPr>
      <w:r>
        <w:br/>
        <w:t>By repeated experimentation, a gain of 15 was the lowest gain required to produce the acceptable results show in in Figure 4.</w:t>
      </w:r>
      <w:r w:rsidR="009E5AF8">
        <w:t>7</w:t>
      </w:r>
      <w:r>
        <w:t xml:space="preserve">. </w:t>
      </w:r>
      <w:r w:rsidR="00C84630">
        <w:t xml:space="preserve">This clearly indicates that the gyroscope output is either noisy and/or has significant drift. From looking at the data, and from examining the output of the gyroscope when the vehicle is stationary, it can been seen that noise is significant. </w:t>
      </w:r>
      <w:r>
        <w:t>This operation took 0.</w:t>
      </w:r>
      <w:r w:rsidR="003A733D">
        <w:t>0</w:t>
      </w:r>
      <w:r>
        <w:t>4</w:t>
      </w:r>
      <w:r w:rsidR="00C66355">
        <w:t>997</w:t>
      </w:r>
      <w:r>
        <w:t xml:space="preserve"> seconds</w:t>
      </w:r>
      <w:r w:rsidR="00C66355">
        <w:t xml:space="preserve"> for the camera imu</w:t>
      </w:r>
      <w:r>
        <w:t>.</w:t>
      </w:r>
      <w:r w:rsidR="00C66355">
        <w:t xml:space="preserve"> The average elapsed time for all imus was 0.046592 with a median of 0.04319</w:t>
      </w:r>
      <w:r w:rsidR="00520AD7">
        <w:t xml:space="preserve"> and max and min values of 0.06516 and 0.03855, respectively.</w:t>
      </w:r>
      <w:r w:rsidR="003A733D">
        <w:t xml:space="preserve"> The results from Figure 4.</w:t>
      </w:r>
      <w:r w:rsidR="009E5AF8">
        <w:t>7</w:t>
      </w:r>
      <w:r w:rsidR="003A733D">
        <w:t xml:space="preserve"> show a maximum measured value of </w:t>
      </w:r>
      <w:r w:rsidR="009E5AF8">
        <w:t>.9948</w:t>
      </w:r>
      <w:r w:rsidR="003A733D">
        <w:t xml:space="preserve"> </w:t>
      </w:r>
      <w:r w:rsidR="009E5AF8">
        <w:t xml:space="preserve">radians </w:t>
      </w:r>
      <w:r w:rsidR="003A733D">
        <w:t xml:space="preserve">instead of the expected +/- </w:t>
      </w:r>
      <w:r w:rsidR="009E5AF8">
        <w:t>1.047</w:t>
      </w:r>
      <w:r w:rsidR="003A733D">
        <w:t xml:space="preserve"> </w:t>
      </w:r>
      <w:r w:rsidR="009E5AF8">
        <w:t>radians</w:t>
      </w:r>
      <w:r w:rsidR="003A733D">
        <w:t xml:space="preserve"> and the </w:t>
      </w:r>
      <w:r w:rsidR="009E5AF8">
        <w:t>0.7854</w:t>
      </w:r>
      <w:r w:rsidR="003A733D">
        <w:t xml:space="preserve"> </w:t>
      </w:r>
      <w:r w:rsidR="009E5AF8">
        <w:t xml:space="preserve">radian position </w:t>
      </w:r>
      <w:r w:rsidR="003A733D">
        <w:t xml:space="preserve">was calculated as </w:t>
      </w:r>
      <w:r w:rsidR="009E5AF8">
        <w:t>0.7487</w:t>
      </w:r>
      <w:r w:rsidR="003A733D">
        <w:t xml:space="preserve"> </w:t>
      </w:r>
      <w:r w:rsidR="009E5AF8">
        <w:t>radians</w:t>
      </w:r>
      <w:r w:rsidR="003A733D">
        <w:t xml:space="preserve">. If the </w:t>
      </w:r>
      <w:r w:rsidR="007701F5">
        <w:t>0.0201</w:t>
      </w:r>
      <w:r w:rsidR="003A733D">
        <w:t xml:space="preserve"> </w:t>
      </w:r>
      <w:r w:rsidR="007701F5">
        <w:t xml:space="preserve">radian </w:t>
      </w:r>
      <w:r w:rsidR="00551D1B">
        <w:t xml:space="preserve">maximum </w:t>
      </w:r>
      <w:r w:rsidR="003A733D">
        <w:t xml:space="preserve">tool angle </w:t>
      </w:r>
      <w:r w:rsidR="00551D1B">
        <w:t xml:space="preserve">error </w:t>
      </w:r>
      <w:r w:rsidR="003A733D">
        <w:t>plus the imu’s own 1.5% inaccuracy values are combined then this error is within the operating conditions of the sensors.</w:t>
      </w:r>
    </w:p>
    <w:p w14:paraId="02B588A9" w14:textId="762A48E6" w:rsidR="00A46BDE" w:rsidRDefault="00A46BDE" w:rsidP="009F0794">
      <w:pPr>
        <w:pStyle w:val="Caption"/>
      </w:pPr>
    </w:p>
    <w:p w14:paraId="09486E46" w14:textId="7881B5A7" w:rsidR="00A46BDE" w:rsidRDefault="00867355" w:rsidP="00A46BDE">
      <w:pPr>
        <w:pStyle w:val="BodyText"/>
      </w:pPr>
      <w:r>
        <w:rPr>
          <w:noProof/>
        </w:rPr>
        <w:lastRenderedPageBreak/>
        <w:drawing>
          <wp:inline distT="0" distB="0" distL="0" distR="0" wp14:anchorId="193437E5" wp14:editId="3DED21F2">
            <wp:extent cx="5760085" cy="3772535"/>
            <wp:effectExtent l="0" t="0" r="0" b="0"/>
            <wp:docPr id="539293558" name="Picture 1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93558" name="Picture 15" descr="A graph of a graph&#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772535"/>
                    </a:xfrm>
                    <a:prstGeom prst="rect">
                      <a:avLst/>
                    </a:prstGeom>
                  </pic:spPr>
                </pic:pic>
              </a:graphicData>
            </a:graphic>
          </wp:inline>
        </w:drawing>
      </w:r>
    </w:p>
    <w:p w14:paraId="3ABB33B9" w14:textId="272A48A6" w:rsidR="00A46BDE" w:rsidRDefault="00A46BDE" w:rsidP="009F0794">
      <w:pPr>
        <w:pStyle w:val="Caption"/>
      </w:pPr>
      <w:r>
        <w:t xml:space="preserve">Figure </w:t>
      </w:r>
      <w:ins w:id="126" w:author="Brett Davidson" w:date="2023-09-23T18:56:00Z">
        <w:r w:rsidR="009F0794">
          <w:fldChar w:fldCharType="begin"/>
        </w:r>
        <w:r w:rsidR="009F0794">
          <w:instrText xml:space="preserve"> STYLEREF 1 \s </w:instrText>
        </w:r>
      </w:ins>
      <w:r w:rsidR="009F0794">
        <w:fldChar w:fldCharType="separate"/>
      </w:r>
      <w:r w:rsidR="009F0794">
        <w:t>4</w:t>
      </w:r>
      <w:ins w:id="127"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128" w:author="Brett Davidson" w:date="2023-09-23T18:56:00Z">
        <w:r w:rsidR="009F0794">
          <w:t>7</w:t>
        </w:r>
        <w:r w:rsidR="009F0794">
          <w:fldChar w:fldCharType="end"/>
        </w:r>
      </w:ins>
      <w:del w:id="129"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4</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7</w:delText>
        </w:r>
        <w:r w:rsidR="00F7573E" w:rsidDel="009F0794">
          <w:fldChar w:fldCharType="end"/>
        </w:r>
      </w:del>
      <w:r>
        <w:t xml:space="preserve"> Madgwick filter on a rolling vehicle with a gain of 15</w:t>
      </w:r>
    </w:p>
    <w:p w14:paraId="66FF3B9A" w14:textId="3A70BFAF" w:rsidR="00A46BDE" w:rsidRDefault="00A46BDE" w:rsidP="00DC5CB0">
      <w:pPr>
        <w:pStyle w:val="BodyText"/>
      </w:pPr>
      <w:r>
        <w:br/>
        <w:t>A Kalman filter was implemented using the standard Matlab imufiter function using the following parameters:</w:t>
      </w:r>
      <w:r w:rsidR="00520AD7">
        <w:br/>
      </w:r>
      <w:r w:rsidRPr="00424AAB">
        <w:rPr>
          <w:lang w:eastAsia="zh-CN"/>
        </w:rPr>
        <w:t>FUSE=imufilter(</w:t>
      </w:r>
      <w:r w:rsidRPr="002630AA">
        <w:rPr>
          <w:lang w:eastAsia="zh-CN"/>
        </w:rPr>
        <w:t>ReferenceFrame='NED',SampleRate=8.33,AccelerometerNoise=0.6,GyroscopeNoise=0.3,GyroscopeDriftNoise=3.04622e-2,LinearAccelerationNoise=0.0096236,LinearAccelerationDecayFactor=0.1,OrientationFormat='quaternion');</w:t>
      </w:r>
      <w:r w:rsidRPr="00424AAB" w:rsidDel="002630AA">
        <w:rPr>
          <w:lang w:eastAsia="zh-CN"/>
        </w:rPr>
        <w:t xml:space="preserve"> </w:t>
      </w:r>
      <w:r>
        <w:rPr>
          <w:lang w:eastAsia="zh-CN"/>
        </w:rPr>
        <w:br/>
      </w:r>
      <w:r>
        <w:br/>
        <w:t xml:space="preserve">The filter </w:t>
      </w:r>
      <w:r w:rsidR="00520AD7">
        <w:t xml:space="preserve">operation </w:t>
      </w:r>
      <w:r>
        <w:t>took 0.</w:t>
      </w:r>
      <w:r w:rsidR="00520AD7">
        <w:t>6516</w:t>
      </w:r>
      <w:r>
        <w:t xml:space="preserve"> seconds </w:t>
      </w:r>
      <w:r w:rsidR="00520AD7">
        <w:t xml:space="preserve">for the camera imu </w:t>
      </w:r>
      <w:r>
        <w:t>and produced the output shown in Figure 4.</w:t>
      </w:r>
      <w:r w:rsidR="00551D1B">
        <w:t>8</w:t>
      </w:r>
      <w:r>
        <w:t xml:space="preserve">. </w:t>
      </w:r>
      <w:r w:rsidR="00520AD7">
        <w:t>The average elapsed time for all imus was 0.</w:t>
      </w:r>
      <w:r w:rsidR="00520AD7">
        <w:t>3772</w:t>
      </w:r>
      <w:r w:rsidR="00520AD7">
        <w:t xml:space="preserve"> with a median of 0.</w:t>
      </w:r>
      <w:r w:rsidR="00520AD7">
        <w:t>3051</w:t>
      </w:r>
      <w:r w:rsidR="00520AD7">
        <w:t xml:space="preserve"> and max and min values of 0.6516 and 0.</w:t>
      </w:r>
      <w:r w:rsidR="00520AD7">
        <w:t>2905</w:t>
      </w:r>
      <w:r w:rsidR="00520AD7">
        <w:t>, respectively</w:t>
      </w:r>
      <w:r w:rsidR="00520AD7">
        <w:t xml:space="preserve">, taking </w:t>
      </w:r>
      <w:r w:rsidR="009C2EB0">
        <w:t>8.0958</w:t>
      </w:r>
      <w:r w:rsidR="00520AD7">
        <w:t xml:space="preserve"> times longer than the Madgwick filter</w:t>
      </w:r>
      <w:r w:rsidR="00520AD7">
        <w:t>.</w:t>
      </w:r>
      <w:r w:rsidR="00520AD7">
        <w:t xml:space="preserve"> </w:t>
      </w:r>
      <w:r>
        <w:t xml:space="preserve">Smoothing of this data should be applied to these results but they track the movement of the vehicle adequately (Varying the Kalman filter settings did not show any significant difference in the output results). The average calculated value for the </w:t>
      </w:r>
      <w:r w:rsidR="00551D1B">
        <w:t xml:space="preserve">desired 1.0472 </w:t>
      </w:r>
      <w:r>
        <w:t xml:space="preserve">angle is </w:t>
      </w:r>
      <w:r w:rsidR="00551D1B">
        <w:t>1.0297</w:t>
      </w:r>
      <w:r>
        <w:t xml:space="preserve"> which is well within specifications of the sensors and tracks better than the </w:t>
      </w:r>
      <w:r w:rsidR="00551D1B">
        <w:t>0.9948</w:t>
      </w:r>
      <w:r>
        <w:t xml:space="preserve"> reading of the Madgwick result. </w:t>
      </w:r>
      <w:r w:rsidR="00B14725">
        <w:t xml:space="preserve">It is interesting to see the various phasing differences between the values. This is most likely because of the </w:t>
      </w:r>
      <w:r w:rsidR="00DC5CB0">
        <w:t xml:space="preserve">different timings of the robot arm versus </w:t>
      </w:r>
      <w:r w:rsidR="00493834">
        <w:t xml:space="preserve">timing of how </w:t>
      </w:r>
      <w:r w:rsidR="00DC5CB0">
        <w:t>the different imu units</w:t>
      </w:r>
      <w:r w:rsidR="00493834">
        <w:t xml:space="preserve"> are polled</w:t>
      </w:r>
      <w:r w:rsidR="00DC5CB0">
        <w:t xml:space="preserve">. </w:t>
      </w:r>
      <w:r w:rsidR="007D12C6">
        <w:br/>
        <w:t xml:space="preserve">The multiplexer switching time was measured as taking an average of 515 nanoseconds at the start of the movement set down to 41 nanoseconds after 30 seconds of operation. After 1 minute of </w:t>
      </w:r>
      <w:r w:rsidR="007D12C6">
        <w:lastRenderedPageBreak/>
        <w:t xml:space="preserve">operation, the multiplexing switching time was measured at 47 </w:t>
      </w:r>
      <w:r w:rsidR="00775A6A">
        <w:t>milli</w:t>
      </w:r>
      <w:r w:rsidR="007D12C6">
        <w:t xml:space="preserve">seconds. </w:t>
      </w:r>
      <w:r w:rsidR="00C23649">
        <w:t xml:space="preserve">The time taken to read acceleration data is 2202 </w:t>
      </w:r>
      <w:r w:rsidR="00775A6A">
        <w:t>milli</w:t>
      </w:r>
      <w:r w:rsidR="00C23649">
        <w:t xml:space="preserve">seconds and the time taken to read gyroscope data is </w:t>
      </w:r>
      <w:r w:rsidR="00C23649">
        <w:t xml:space="preserve">1659 </w:t>
      </w:r>
      <w:r w:rsidR="00C23649">
        <w:t xml:space="preserve"> </w:t>
      </w:r>
      <w:r w:rsidR="00775A6A">
        <w:t>millis</w:t>
      </w:r>
      <w:r w:rsidR="00C23649">
        <w:t xml:space="preserve">econds. Total time </w:t>
      </w:r>
      <w:r w:rsidR="00775A6A">
        <w:t xml:space="preserve">taken to measure each </w:t>
      </w:r>
      <w:r w:rsidR="00C23649">
        <w:t xml:space="preserve">imu </w:t>
      </w:r>
      <w:r w:rsidR="00775A6A">
        <w:t>was 2400 milli</w:t>
      </w:r>
      <w:r w:rsidR="00C23649">
        <w:t xml:space="preserve">seconds. </w:t>
      </w:r>
      <w:r w:rsidR="00493834">
        <w:t xml:space="preserve">Between each measurement the script takes 71 milliseconds (excluding multiplexor switching time) to begin the processing of the next set of measurements. </w:t>
      </w:r>
      <w:r w:rsidR="00C23649">
        <w:t xml:space="preserve">The robot arm is sampled at 6403 readings per second which </w:t>
      </w:r>
      <w:r w:rsidR="00775A6A">
        <w:t xml:space="preserve">equates to </w:t>
      </w:r>
      <w:r w:rsidR="00C23649">
        <w:t xml:space="preserve">a time of </w:t>
      </w:r>
      <w:r w:rsidR="00775A6A">
        <w:t>0.15625 milliseconds per reading</w:t>
      </w:r>
      <w:r w:rsidR="00C23649">
        <w:t xml:space="preserve">. </w:t>
      </w:r>
      <w:r w:rsidR="00493834">
        <w:t xml:space="preserve">At this speed, TCP/IP congestion must be considered as a possible influence on the measurements. Reducing the payload of the robot data packet and a separate network for both robot data and imu data should be considered for evaluation however, in production use, all imu measurements will reside on the baseboard unit which will eliminate any network congestion issues. A faster computer than the Raspberry Pi should also be considered for production use. </w:t>
      </w:r>
      <w:r w:rsidR="009852BE" w:rsidRPr="00520AD7">
        <w:rPr>
          <w:color w:val="FF0000"/>
        </w:rPr>
        <w:br/>
      </w:r>
    </w:p>
    <w:p w14:paraId="0CEA14AA" w14:textId="65F37813" w:rsidR="001511A0" w:rsidRDefault="001511A0" w:rsidP="001511A0">
      <w:pPr>
        <w:pStyle w:val="BodyText"/>
      </w:pPr>
      <w:r>
        <w:rPr>
          <w:noProof/>
        </w:rPr>
        <w:drawing>
          <wp:inline distT="0" distB="0" distL="0" distR="0" wp14:anchorId="48524B0A" wp14:editId="269504FD">
            <wp:extent cx="5760085" cy="3453130"/>
            <wp:effectExtent l="0" t="0" r="0" b="0"/>
            <wp:docPr id="1808330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30991" name="Picture 180833099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3453130"/>
                    </a:xfrm>
                    <a:prstGeom prst="rect">
                      <a:avLst/>
                    </a:prstGeom>
                  </pic:spPr>
                </pic:pic>
              </a:graphicData>
            </a:graphic>
          </wp:inline>
        </w:drawing>
      </w:r>
    </w:p>
    <w:p w14:paraId="47ECFBCF" w14:textId="48C868ED" w:rsidR="001511A0" w:rsidRDefault="001511A0" w:rsidP="009F0794">
      <w:pPr>
        <w:pStyle w:val="Caption"/>
      </w:pPr>
      <w:r w:rsidRPr="001511A0">
        <w:t xml:space="preserve">Figure </w:t>
      </w:r>
      <w:ins w:id="130" w:author="Brett Davidson" w:date="2023-09-23T18:56:00Z">
        <w:r w:rsidR="009F0794">
          <w:fldChar w:fldCharType="begin"/>
        </w:r>
        <w:r w:rsidR="009F0794">
          <w:instrText xml:space="preserve"> STYLEREF 1 \s </w:instrText>
        </w:r>
      </w:ins>
      <w:r w:rsidR="009F0794">
        <w:fldChar w:fldCharType="separate"/>
      </w:r>
      <w:r w:rsidR="009F0794">
        <w:t>4</w:t>
      </w:r>
      <w:ins w:id="131"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132" w:author="Brett Davidson" w:date="2023-09-23T18:56:00Z">
        <w:r w:rsidR="009F0794">
          <w:t>8</w:t>
        </w:r>
        <w:r w:rsidR="009F0794">
          <w:fldChar w:fldCharType="end"/>
        </w:r>
      </w:ins>
      <w:del w:id="133"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4</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8</w:delText>
        </w:r>
        <w:r w:rsidR="00F7573E" w:rsidDel="009F0794">
          <w:fldChar w:fldCharType="end"/>
        </w:r>
      </w:del>
      <w:r w:rsidRPr="001511A0">
        <w:t xml:space="preserve"> Madgwick, Kalman and Robot arm data for a rolling vehicle</w:t>
      </w:r>
      <w:r>
        <w:t xml:space="preserve"> using Camera IMU values.</w:t>
      </w:r>
    </w:p>
    <w:p w14:paraId="16060393" w14:textId="0269E044" w:rsidR="001511A0" w:rsidRDefault="003A7197" w:rsidP="001511A0">
      <w:pPr>
        <w:pStyle w:val="BodyText"/>
      </w:pPr>
      <w:r>
        <w:rPr>
          <w:noProof/>
        </w:rPr>
        <w:lastRenderedPageBreak/>
        <w:drawing>
          <wp:inline distT="0" distB="0" distL="0" distR="0" wp14:anchorId="32CD3964" wp14:editId="0B01B7F5">
            <wp:extent cx="5760085" cy="3128010"/>
            <wp:effectExtent l="0" t="0" r="0" b="0"/>
            <wp:docPr id="1529203689" name="Picture 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03689" name="Picture 3" descr="A graph of a graph&#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p>
    <w:p w14:paraId="4F481A31" w14:textId="7062387C" w:rsidR="003A7197" w:rsidRPr="001511A0" w:rsidRDefault="003A7197" w:rsidP="009F0794">
      <w:pPr>
        <w:pStyle w:val="Caption"/>
      </w:pPr>
      <w:r>
        <w:t xml:space="preserve">Figure </w:t>
      </w:r>
      <w:ins w:id="134" w:author="Brett Davidson" w:date="2023-09-23T18:56:00Z">
        <w:r w:rsidR="009F0794">
          <w:fldChar w:fldCharType="begin"/>
        </w:r>
        <w:r w:rsidR="009F0794">
          <w:instrText xml:space="preserve"> STYLEREF 1 \s </w:instrText>
        </w:r>
      </w:ins>
      <w:r w:rsidR="009F0794">
        <w:fldChar w:fldCharType="separate"/>
      </w:r>
      <w:r w:rsidR="009F0794">
        <w:t>4</w:t>
      </w:r>
      <w:ins w:id="135"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136" w:author="Brett Davidson" w:date="2023-09-23T18:56:00Z">
        <w:r w:rsidR="009F0794">
          <w:t>9</w:t>
        </w:r>
        <w:r w:rsidR="009F0794">
          <w:fldChar w:fldCharType="end"/>
        </w:r>
      </w:ins>
      <w:del w:id="137"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4</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9</w:delText>
        </w:r>
        <w:r w:rsidR="00F7573E" w:rsidDel="009F0794">
          <w:fldChar w:fldCharType="end"/>
        </w:r>
      </w:del>
      <w:r>
        <w:t xml:space="preserve"> Averages of Madgwick and Kalman Roll values against robot arm movements</w:t>
      </w:r>
    </w:p>
    <w:p w14:paraId="2CF8119D" w14:textId="369ABAD3" w:rsidR="001511A0" w:rsidRPr="00210D86" w:rsidRDefault="003A7197" w:rsidP="00DC5CB0">
      <w:pPr>
        <w:pStyle w:val="BodyText"/>
        <w:rPr>
          <w:color w:val="FF0000"/>
        </w:rPr>
      </w:pPr>
      <w:r>
        <w:t>Plotting the mean of the Madgwick IMU values and the mean of the Kalman IMU values against the robot arm movements shows that both phasing and amplitude change</w:t>
      </w:r>
      <w:r w:rsidR="00DC5CB0">
        <w:t xml:space="preserve"> as seen in Figure 4.</w:t>
      </w:r>
      <w:r w:rsidR="00551D1B">
        <w:t>9</w:t>
      </w:r>
      <w:r w:rsidR="00DC5CB0">
        <w:t>.</w:t>
      </w:r>
      <w:r>
        <w:t xml:space="preserve"> This indicates that, as somewhat expected, using different IMUs for alignment against the robot arm will change the phasing discrepancies and using an average of the data significantly decreases peak amplitude in both positive and negative peak values</w:t>
      </w:r>
      <w:r w:rsidR="00520AD7">
        <w:t>, indicating a wide spread of values obtained from the various imus</w:t>
      </w:r>
      <w:r>
        <w:t>. In terms of tracking the robot arm movements, both the Kalman and the Madgwick filters make good attempts and there is little between the filter results to merit the use of the more computationally expensive Kalman filter.</w:t>
      </w:r>
      <w:r w:rsidR="00210D86">
        <w:t xml:space="preserve"> </w:t>
      </w:r>
      <w:r w:rsidR="00210D86" w:rsidRPr="00210D86">
        <w:rPr>
          <w:color w:val="FF0000"/>
        </w:rPr>
        <w:t>&lt;TBC&gt;</w:t>
      </w:r>
      <w:r w:rsidR="00210D86">
        <w:rPr>
          <w:color w:val="FF0000"/>
        </w:rPr>
        <w:t>Explain phasing differences.</w:t>
      </w:r>
    </w:p>
    <w:p w14:paraId="3A19CCF9" w14:textId="26D103AA" w:rsidR="00E80307" w:rsidRPr="00E80307" w:rsidRDefault="00E80307" w:rsidP="00E80307">
      <w:pPr>
        <w:pStyle w:val="BodyText"/>
      </w:pPr>
      <w:r>
        <w:t>It was not deemed necessary to configure a Neural Network for a simple rolling movement.</w:t>
      </w:r>
    </w:p>
    <w:p w14:paraId="189C1079" w14:textId="45E96213" w:rsidR="00A46BDE" w:rsidRDefault="00520AD7" w:rsidP="00A46BDE">
      <w:pPr>
        <w:pStyle w:val="Heading2"/>
      </w:pPr>
      <w:r>
        <w:t xml:space="preserve">Filter performance </w:t>
      </w:r>
      <w:r w:rsidR="00A46BDE">
        <w:t>on a pitching vehicle</w:t>
      </w:r>
    </w:p>
    <w:p w14:paraId="6F4A4D3A" w14:textId="01307AF1" w:rsidR="002113C0" w:rsidRDefault="002113C0" w:rsidP="002113C0">
      <w:pPr>
        <w:pStyle w:val="BodyText"/>
      </w:pPr>
      <w:r>
        <w:t>The robot arm was rotated according to the appropriate angles in Table 3.1 associated with the pitch test. The Robot arm data was synchronised with the imu data via manual alignment. The single camera imu data produced 995 readings in the 120 second period.</w:t>
      </w:r>
    </w:p>
    <w:p w14:paraId="3EFEC13D" w14:textId="62552125" w:rsidR="002113C0" w:rsidRDefault="002113C0" w:rsidP="00AD5EE1">
      <w:pPr>
        <w:pStyle w:val="BodyText"/>
      </w:pPr>
      <w:r>
        <w:t xml:space="preserve">Applying the Madgwick filter </w:t>
      </w:r>
      <w:r w:rsidR="009E5AF8">
        <w:t xml:space="preserve">with a </w:t>
      </w:r>
      <w:r w:rsidR="00551D1B">
        <w:t xml:space="preserve">beta </w:t>
      </w:r>
      <w:r w:rsidR="009E5AF8">
        <w:t xml:space="preserve">of 15 </w:t>
      </w:r>
      <w:r>
        <w:t xml:space="preserve">on the gathered </w:t>
      </w:r>
      <w:r w:rsidR="00551D1B">
        <w:t>c</w:t>
      </w:r>
      <w:r>
        <w:t xml:space="preserve">amera </w:t>
      </w:r>
      <w:r w:rsidR="009C2EB0">
        <w:t>imu</w:t>
      </w:r>
      <w:r>
        <w:t xml:space="preserve"> data took an average of 0.04758 seconds.</w:t>
      </w:r>
      <w:r w:rsidR="009C2EB0">
        <w:t xml:space="preserve"> </w:t>
      </w:r>
      <w:r w:rsidR="009C2EB0">
        <w:t>The average elapsed time for all imus was 0.</w:t>
      </w:r>
      <w:r w:rsidR="009C2EB0">
        <w:t>0432</w:t>
      </w:r>
      <w:r w:rsidR="009C2EB0">
        <w:t xml:space="preserve"> with a median of 0.</w:t>
      </w:r>
      <w:r w:rsidR="009C2EB0">
        <w:t>0431</w:t>
      </w:r>
      <w:r w:rsidR="009C2EB0">
        <w:t xml:space="preserve"> and max and min values of 0.</w:t>
      </w:r>
      <w:r w:rsidR="009C2EB0">
        <w:t>04758</w:t>
      </w:r>
      <w:r w:rsidR="009C2EB0">
        <w:t xml:space="preserve"> and 0.</w:t>
      </w:r>
      <w:r w:rsidR="009C2EB0">
        <w:t>0401</w:t>
      </w:r>
      <w:r w:rsidR="009C2EB0">
        <w:t>, respectively</w:t>
      </w:r>
      <w:r w:rsidR="009C2EB0">
        <w:t>.</w:t>
      </w:r>
      <w:r>
        <w:br/>
        <w:t>The Kalman filter took 0</w:t>
      </w:r>
      <w:r w:rsidR="009C2EB0">
        <w:t>.</w:t>
      </w:r>
      <w:r w:rsidR="009C2EB0" w:rsidDel="009C2EB0">
        <w:t xml:space="preserve"> </w:t>
      </w:r>
      <w:r>
        <w:t xml:space="preserve">4268 seconds on the same data. </w:t>
      </w:r>
      <w:r w:rsidR="009C2EB0">
        <w:t>The average elapsed time for all imus was 0.</w:t>
      </w:r>
      <w:r w:rsidR="009C2EB0">
        <w:t>3271</w:t>
      </w:r>
      <w:r w:rsidR="009C2EB0">
        <w:t xml:space="preserve"> with a median of 0.</w:t>
      </w:r>
      <w:r w:rsidR="009C2EB0">
        <w:t>2991</w:t>
      </w:r>
      <w:r w:rsidR="009C2EB0">
        <w:t xml:space="preserve"> and max and min values of 0.</w:t>
      </w:r>
      <w:r w:rsidR="009C2EB0">
        <w:t>4268</w:t>
      </w:r>
      <w:r w:rsidR="009C2EB0">
        <w:t xml:space="preserve"> and 0.</w:t>
      </w:r>
      <w:r w:rsidR="009C2EB0">
        <w:t>2897</w:t>
      </w:r>
      <w:r w:rsidR="009C2EB0">
        <w:t>, respectively.</w:t>
      </w:r>
      <w:r w:rsidR="009C2EB0">
        <w:br/>
      </w:r>
      <w:r w:rsidR="009C2EB0">
        <w:t xml:space="preserve">Using the average values, the Kalman filter took 7.568 times longer than the Madgwick filter to </w:t>
      </w:r>
      <w:r w:rsidR="009C2EB0">
        <w:lastRenderedPageBreak/>
        <w:t>process the pitch values.</w:t>
      </w:r>
      <w:r w:rsidR="009C2EB0" w:rsidDel="009C2EB0">
        <w:t xml:space="preserve"> </w:t>
      </w:r>
      <w:r>
        <w:br/>
        <w:t>Figure 4.</w:t>
      </w:r>
      <w:r w:rsidR="009C2EB0">
        <w:t>10</w:t>
      </w:r>
      <w:r>
        <w:t xml:space="preserve"> shows the results of the filters compared to the robot arm data.</w:t>
      </w:r>
      <w:r>
        <w:br/>
      </w:r>
      <w:r>
        <w:rPr>
          <w:noProof/>
        </w:rPr>
        <w:drawing>
          <wp:inline distT="0" distB="0" distL="0" distR="0" wp14:anchorId="0BFE3F1A" wp14:editId="3A099F77">
            <wp:extent cx="5760085" cy="3128010"/>
            <wp:effectExtent l="0" t="0" r="0" b="0"/>
            <wp:docPr id="1327168460" name="Picture 4"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68460" name="Picture 4" descr="A graph showing a graph&#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p>
    <w:p w14:paraId="29779888" w14:textId="0DA06700" w:rsidR="009C2EB0" w:rsidRDefault="009C2EB0" w:rsidP="009F0794">
      <w:pPr>
        <w:pStyle w:val="Caption"/>
      </w:pPr>
      <w:r>
        <w:t xml:space="preserve">Figure </w:t>
      </w:r>
      <w:ins w:id="138" w:author="Brett Davidson" w:date="2023-09-23T18:56:00Z">
        <w:r w:rsidR="009F0794">
          <w:fldChar w:fldCharType="begin"/>
        </w:r>
        <w:r w:rsidR="009F0794">
          <w:instrText xml:space="preserve"> STYLEREF 1 \s </w:instrText>
        </w:r>
      </w:ins>
      <w:r w:rsidR="009F0794">
        <w:fldChar w:fldCharType="separate"/>
      </w:r>
      <w:r w:rsidR="009F0794">
        <w:t>4</w:t>
      </w:r>
      <w:ins w:id="139"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140" w:author="Brett Davidson" w:date="2023-09-23T18:56:00Z">
        <w:r w:rsidR="009F0794">
          <w:t>10</w:t>
        </w:r>
        <w:r w:rsidR="009F0794">
          <w:fldChar w:fldCharType="end"/>
        </w:r>
      </w:ins>
      <w:del w:id="141"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4</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10</w:delText>
        </w:r>
        <w:r w:rsidR="00F7573E" w:rsidDel="009F0794">
          <w:fldChar w:fldCharType="end"/>
        </w:r>
      </w:del>
      <w:r>
        <w:t xml:space="preserve"> Madgwick, Kalman and robot arm data for a pitching vehicle using camera imu values</w:t>
      </w:r>
    </w:p>
    <w:p w14:paraId="064E9F62" w14:textId="76E566B3" w:rsidR="0022541E" w:rsidRDefault="0022541E" w:rsidP="009F0794">
      <w:pPr>
        <w:pStyle w:val="Caption"/>
      </w:pPr>
      <w:r>
        <w:t>Figure 4.</w:t>
      </w:r>
      <w:r w:rsidR="009C2EB0">
        <w:t>11</w:t>
      </w:r>
      <w:r>
        <w:t xml:space="preserve"> shows the mean of Madgwick and Kalman results from all </w:t>
      </w:r>
      <w:r w:rsidR="00551D1B">
        <w:t>imu</w:t>
      </w:r>
      <w:r>
        <w:t>s against the robot arm data.</w:t>
      </w:r>
    </w:p>
    <w:p w14:paraId="527DEFED" w14:textId="1991D96E" w:rsidR="0022541E" w:rsidRDefault="0022541E" w:rsidP="009F0794">
      <w:pPr>
        <w:pStyle w:val="Caption"/>
      </w:pPr>
      <w:r>
        <w:drawing>
          <wp:inline distT="0" distB="0" distL="0" distR="0" wp14:anchorId="0B4F0B69" wp14:editId="798ECC09">
            <wp:extent cx="5760085" cy="3128010"/>
            <wp:effectExtent l="0" t="0" r="0" b="0"/>
            <wp:docPr id="518991255" name="Picture 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91255" name="Picture 7" descr="A graph of a graph&#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3128010"/>
                    </a:xfrm>
                    <a:prstGeom prst="rect">
                      <a:avLst/>
                    </a:prstGeom>
                  </pic:spPr>
                </pic:pic>
              </a:graphicData>
            </a:graphic>
          </wp:inline>
        </w:drawing>
      </w:r>
    </w:p>
    <w:p w14:paraId="7AB6703B" w14:textId="5ADBADB0" w:rsidR="009C2EB0" w:rsidRPr="009C2EB0" w:rsidRDefault="009C2EB0" w:rsidP="009F0794">
      <w:pPr>
        <w:pStyle w:val="Caption"/>
      </w:pPr>
      <w:r>
        <w:t xml:space="preserve">Figure </w:t>
      </w:r>
      <w:ins w:id="142" w:author="Brett Davidson" w:date="2023-09-23T18:56:00Z">
        <w:r w:rsidR="009F0794">
          <w:fldChar w:fldCharType="begin"/>
        </w:r>
        <w:r w:rsidR="009F0794">
          <w:instrText xml:space="preserve"> STYLEREF 1 \s </w:instrText>
        </w:r>
      </w:ins>
      <w:r w:rsidR="009F0794">
        <w:fldChar w:fldCharType="separate"/>
      </w:r>
      <w:r w:rsidR="009F0794">
        <w:t>4</w:t>
      </w:r>
      <w:ins w:id="143"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144" w:author="Brett Davidson" w:date="2023-09-23T18:56:00Z">
        <w:r w:rsidR="009F0794">
          <w:t>11</w:t>
        </w:r>
        <w:r w:rsidR="009F0794">
          <w:fldChar w:fldCharType="end"/>
        </w:r>
      </w:ins>
      <w:del w:id="145"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4</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11</w:delText>
        </w:r>
        <w:r w:rsidR="00F7573E" w:rsidDel="009F0794">
          <w:fldChar w:fldCharType="end"/>
        </w:r>
      </w:del>
      <w:r>
        <w:t xml:space="preserve"> Averages of Madgwick and Kalman Roll values against </w:t>
      </w:r>
      <w:r w:rsidR="0002469D">
        <w:t xml:space="preserve">pitching </w:t>
      </w:r>
      <w:r>
        <w:t>robot arm movements</w:t>
      </w:r>
    </w:p>
    <w:p w14:paraId="30FFFB75" w14:textId="1F627581" w:rsidR="00AD5EE1" w:rsidRPr="00210D86" w:rsidRDefault="0022541E" w:rsidP="009F0794">
      <w:pPr>
        <w:pStyle w:val="Caption"/>
        <w:rPr>
          <w:color w:val="FF0000"/>
        </w:rPr>
      </w:pPr>
      <w:r>
        <w:t>Averaging the pitch values over all of the</w:t>
      </w:r>
      <w:r w:rsidR="009C2EB0">
        <w:t xml:space="preserve"> imu data</w:t>
      </w:r>
      <w:r>
        <w:t xml:space="preserve"> resulted in considerable errors in amplitude and phase, concentrating at zero crossing points</w:t>
      </w:r>
      <w:r w:rsidR="009E5AF8">
        <w:t>, as seen in Figure 4.11</w:t>
      </w:r>
      <w:r>
        <w:t xml:space="preserve">. The Madgwick filter in particular shows some considerable oscillation around the zero crossing points when averaged that did not appear when using the single camera </w:t>
      </w:r>
      <w:r w:rsidR="00551D1B">
        <w:t>imu</w:t>
      </w:r>
      <w:r>
        <w:t>.</w:t>
      </w:r>
      <w:r w:rsidR="00B14725">
        <w:t xml:space="preserve"> The Kalman filter faltered at an average of -0.655 </w:t>
      </w:r>
      <w:r w:rsidR="009E5AF8">
        <w:t>radians</w:t>
      </w:r>
      <w:r w:rsidR="00B14725">
        <w:t xml:space="preserve"> </w:t>
      </w:r>
      <w:r w:rsidR="00B14725">
        <w:lastRenderedPageBreak/>
        <w:t>while the Madgwick filter oscillated between this value and between +0.589 and +0.606.</w:t>
      </w:r>
      <w:r w:rsidR="00493834">
        <w:br/>
        <w:t>These results indicate there are some significant data discrepancies between the imu units.</w:t>
      </w:r>
      <w:r w:rsidR="00B14725">
        <w:br/>
      </w:r>
      <w:r w:rsidR="00210D86" w:rsidRPr="00210D86">
        <w:rPr>
          <w:color w:val="FF0000"/>
        </w:rPr>
        <w:t>&lt;TBC&gt;Explain differences.</w:t>
      </w:r>
    </w:p>
    <w:p w14:paraId="76F71AAA" w14:textId="52E426BA" w:rsidR="00E80307" w:rsidRPr="00E80307" w:rsidRDefault="00E80307" w:rsidP="00E80307">
      <w:pPr>
        <w:pStyle w:val="BodyText"/>
      </w:pPr>
      <w:r>
        <w:t>It was not deemed necessary to configure a Neural Network for a simple pitching movement.</w:t>
      </w:r>
    </w:p>
    <w:p w14:paraId="5CD42B78" w14:textId="47CE1978" w:rsidR="00550C7C" w:rsidRDefault="00DC5CB0" w:rsidP="00550C7C">
      <w:pPr>
        <w:pStyle w:val="Heading2"/>
      </w:pPr>
      <w:r>
        <w:t xml:space="preserve">Performance on a varied </w:t>
      </w:r>
      <w:r w:rsidR="00550C7C">
        <w:t>roll and pitch vehicle</w:t>
      </w:r>
    </w:p>
    <w:p w14:paraId="60A8E6BE" w14:textId="2BB28D59" w:rsidR="00BB151D" w:rsidRDefault="00BB151D" w:rsidP="00BB151D">
      <w:pPr>
        <w:pStyle w:val="BodyText"/>
      </w:pPr>
      <w:r>
        <w:t xml:space="preserve">The robot arm </w:t>
      </w:r>
      <w:r w:rsidR="009E5AF8">
        <w:t xml:space="preserve">was </w:t>
      </w:r>
      <w:r>
        <w:t xml:space="preserve">rotated according to the appropriate angles </w:t>
      </w:r>
      <w:r w:rsidR="00DC5CB0">
        <w:t>relating to the varied movement</w:t>
      </w:r>
      <w:r w:rsidR="00063F74">
        <w:t xml:space="preserve"> test outlined </w:t>
      </w:r>
      <w:r>
        <w:t xml:space="preserve">in </w:t>
      </w:r>
      <w:r w:rsidR="00063F74">
        <w:t>T</w:t>
      </w:r>
      <w:r>
        <w:t xml:space="preserve">able 3.1. The Robot arm data </w:t>
      </w:r>
      <w:r w:rsidR="00551D1B">
        <w:t>was</w:t>
      </w:r>
      <w:r>
        <w:t xml:space="preserve"> synchronised with the imu data via manual alignment. The single camera imu data produced </w:t>
      </w:r>
      <w:r w:rsidR="00493834">
        <w:t>4</w:t>
      </w:r>
      <w:r>
        <w:t>99</w:t>
      </w:r>
      <w:r w:rsidR="00493834">
        <w:t>8</w:t>
      </w:r>
      <w:r>
        <w:t xml:space="preserve"> readings in the </w:t>
      </w:r>
      <w:r w:rsidR="00327169">
        <w:t>599.5</w:t>
      </w:r>
      <w:r>
        <w:t xml:space="preserve"> second period.</w:t>
      </w:r>
    </w:p>
    <w:p w14:paraId="0FB3500C" w14:textId="270A342C" w:rsidR="007930DE" w:rsidRDefault="00BB151D" w:rsidP="00BB151D">
      <w:pPr>
        <w:pStyle w:val="BodyText"/>
      </w:pPr>
      <w:r>
        <w:t xml:space="preserve">The Madgwick filter was </w:t>
      </w:r>
      <w:r w:rsidR="00063F74">
        <w:t xml:space="preserve">applied to </w:t>
      </w:r>
      <w:r>
        <w:t>this data with standard settings of a Sample Period of 1/</w:t>
      </w:r>
      <w:r w:rsidR="00062E96">
        <w:t>8.3333</w:t>
      </w:r>
      <w:r>
        <w:t xml:space="preserve"> and a default </w:t>
      </w:r>
      <w:r w:rsidR="00551D1B">
        <w:t>b</w:t>
      </w:r>
      <w:r>
        <w:t xml:space="preserve">eta gain value of </w:t>
      </w:r>
      <w:r w:rsidR="00551D1B">
        <w:t>15</w:t>
      </w:r>
      <w:r>
        <w:t xml:space="preserve"> and took </w:t>
      </w:r>
      <w:r w:rsidR="00897066">
        <w:t xml:space="preserve">an average of </w:t>
      </w:r>
      <w:r>
        <w:t>0.</w:t>
      </w:r>
      <w:r w:rsidR="00897066">
        <w:t>26</w:t>
      </w:r>
      <w:r w:rsidR="00CD7D6F">
        <w:t>26</w:t>
      </w:r>
      <w:r>
        <w:t xml:space="preserve"> seconds to run.</w:t>
      </w:r>
      <w:r w:rsidR="00897066">
        <w:t xml:space="preserve"> </w:t>
      </w:r>
      <w:r w:rsidR="00897066">
        <w:t>The average elapsed time for all imus was 0.</w:t>
      </w:r>
      <w:r w:rsidR="00CD7D6F">
        <w:t>2610</w:t>
      </w:r>
      <w:r w:rsidR="00897066">
        <w:t xml:space="preserve"> with a median of 0.</w:t>
      </w:r>
      <w:r w:rsidR="00CD7D6F">
        <w:t>2626</w:t>
      </w:r>
      <w:r w:rsidR="00897066">
        <w:t xml:space="preserve"> and max and min values of 0.</w:t>
      </w:r>
      <w:r w:rsidR="00CD7D6F">
        <w:t>2675</w:t>
      </w:r>
      <w:r w:rsidR="00897066">
        <w:t xml:space="preserve"> and 0.2</w:t>
      </w:r>
      <w:r w:rsidR="00CD7D6F">
        <w:t>532</w:t>
      </w:r>
      <w:r w:rsidR="00897066">
        <w:t>, respectively</w:t>
      </w:r>
      <w:r w:rsidR="00CD7D6F">
        <w:t>.</w:t>
      </w:r>
      <w:r w:rsidR="007930DE">
        <w:t xml:space="preserve"> Figure 4.</w:t>
      </w:r>
      <w:r w:rsidR="00F82966">
        <w:t>12</w:t>
      </w:r>
      <w:r w:rsidR="007930DE">
        <w:t xml:space="preserve"> shows these results</w:t>
      </w:r>
      <w:r w:rsidR="0099105D">
        <w:t>, along with the Kalman results discussed below</w:t>
      </w:r>
      <w:r w:rsidR="007930DE">
        <w:t>.</w:t>
      </w:r>
      <w:r w:rsidR="0099105D">
        <w:br/>
      </w:r>
      <w:r w:rsidR="0099105D">
        <w:br/>
        <w:t xml:space="preserve">The Kalman filter </w:t>
      </w:r>
      <w:r w:rsidR="00C2066A">
        <w:t xml:space="preserve">previously used </w:t>
      </w:r>
      <w:r w:rsidR="0099105D">
        <w:t xml:space="preserve">was applied to the data and the output is </w:t>
      </w:r>
      <w:r w:rsidR="00724ED0">
        <w:t xml:space="preserve">also presented </w:t>
      </w:r>
      <w:r w:rsidR="0099105D">
        <w:t>in Figure 4.12.</w:t>
      </w:r>
      <w:r w:rsidR="0099105D">
        <w:br/>
      </w:r>
      <w:r w:rsidR="00C84630">
        <w:rPr>
          <w:noProof/>
        </w:rPr>
        <w:drawing>
          <wp:inline distT="0" distB="0" distL="0" distR="0" wp14:anchorId="37846CA3" wp14:editId="4D5858D3">
            <wp:extent cx="5760085" cy="3157220"/>
            <wp:effectExtent l="0" t="0" r="0" b="5080"/>
            <wp:docPr id="194756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62711" name="Picture 19475627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3157220"/>
                    </a:xfrm>
                    <a:prstGeom prst="rect">
                      <a:avLst/>
                    </a:prstGeom>
                  </pic:spPr>
                </pic:pic>
              </a:graphicData>
            </a:graphic>
          </wp:inline>
        </w:drawing>
      </w:r>
    </w:p>
    <w:p w14:paraId="141AC8C2" w14:textId="4CBB9E3A" w:rsidR="00C2066A" w:rsidRDefault="007930DE" w:rsidP="009F0794">
      <w:pPr>
        <w:pStyle w:val="Caption"/>
      </w:pPr>
      <w:r>
        <w:t xml:space="preserve">Figure </w:t>
      </w:r>
      <w:ins w:id="146" w:author="Brett Davidson" w:date="2023-09-23T18:56:00Z">
        <w:r w:rsidR="009F0794">
          <w:fldChar w:fldCharType="begin"/>
        </w:r>
        <w:r w:rsidR="009F0794">
          <w:instrText xml:space="preserve"> STYLEREF 1 \s </w:instrText>
        </w:r>
      </w:ins>
      <w:r w:rsidR="009F0794">
        <w:fldChar w:fldCharType="separate"/>
      </w:r>
      <w:r w:rsidR="009F0794">
        <w:t>4</w:t>
      </w:r>
      <w:ins w:id="147"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148" w:author="Brett Davidson" w:date="2023-09-23T18:56:00Z">
        <w:r w:rsidR="009F0794">
          <w:t>12</w:t>
        </w:r>
        <w:r w:rsidR="009F0794">
          <w:fldChar w:fldCharType="end"/>
        </w:r>
      </w:ins>
      <w:del w:id="149"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4</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12</w:delText>
        </w:r>
        <w:r w:rsidR="00F7573E" w:rsidDel="009F0794">
          <w:fldChar w:fldCharType="end"/>
        </w:r>
      </w:del>
      <w:r>
        <w:t xml:space="preserve"> </w:t>
      </w:r>
      <w:r w:rsidR="00C2066A">
        <w:t xml:space="preserve">Filter </w:t>
      </w:r>
      <w:r w:rsidR="00C2066A">
        <w:t xml:space="preserve">and robot arm </w:t>
      </w:r>
      <w:r w:rsidR="00E7635E">
        <w:t xml:space="preserve">varied-motion </w:t>
      </w:r>
      <w:r w:rsidR="00C2066A">
        <w:t xml:space="preserve">data using </w:t>
      </w:r>
      <w:r w:rsidR="00E7635E">
        <w:t>a Madgwick sample rate of 8.33</w:t>
      </w:r>
    </w:p>
    <w:p w14:paraId="7438F608" w14:textId="28DEE0AE" w:rsidR="007930DE" w:rsidRDefault="00F82966" w:rsidP="00E80307">
      <w:pPr>
        <w:pStyle w:val="BodyText"/>
      </w:pPr>
      <w:r>
        <w:t>The results show</w:t>
      </w:r>
      <w:r w:rsidR="00C84630">
        <w:t xml:space="preserve">n in Figure 4.12 indicate that the Kalman filter adequately tracks the robot arm movement, as does the Madgwick roll component, but </w:t>
      </w:r>
      <w:r w:rsidR="00E7635E">
        <w:t>u</w:t>
      </w:r>
      <w:r w:rsidR="00724ED0">
        <w:t xml:space="preserve">sing the </w:t>
      </w:r>
      <w:r w:rsidR="00062E96">
        <w:t xml:space="preserve">actual sample rate as </w:t>
      </w:r>
      <w:r w:rsidR="00724ED0">
        <w:t>the sampl</w:t>
      </w:r>
      <w:r w:rsidR="00062E96">
        <w:t>ing</w:t>
      </w:r>
      <w:r w:rsidR="00724ED0">
        <w:t xml:space="preserve"> rate in the Ma</w:t>
      </w:r>
      <w:r w:rsidR="00E7635E">
        <w:t>d</w:t>
      </w:r>
      <w:r w:rsidR="00724ED0">
        <w:t xml:space="preserve">gwick filter is clearly </w:t>
      </w:r>
      <w:r w:rsidR="00062E96">
        <w:t xml:space="preserve">producing </w:t>
      </w:r>
      <w:r w:rsidR="00724ED0">
        <w:t>nonsensical</w:t>
      </w:r>
      <w:r w:rsidR="00062E96">
        <w:t xml:space="preserve"> results. In </w:t>
      </w:r>
      <w:r w:rsidR="00724ED0">
        <w:t xml:space="preserve">Figure 4.13, a </w:t>
      </w:r>
      <w:r w:rsidR="00062E96">
        <w:t xml:space="preserve">sampling rate of the size of the sampled data </w:t>
      </w:r>
      <w:r w:rsidR="00E7635E">
        <w:t xml:space="preserve">(4998 samples in this case) </w:t>
      </w:r>
      <w:r w:rsidR="00062E96">
        <w:t>is selected, which is also clearly not sensible.</w:t>
      </w:r>
      <w:r w:rsidR="00062E96">
        <w:br/>
      </w:r>
      <w:r w:rsidR="00724ED0">
        <w:t xml:space="preserve">  </w:t>
      </w:r>
    </w:p>
    <w:p w14:paraId="258A267A" w14:textId="5F2C4A86" w:rsidR="00062E96" w:rsidRDefault="00062E96" w:rsidP="00E80307">
      <w:pPr>
        <w:pStyle w:val="BodyText"/>
      </w:pPr>
      <w:r>
        <w:rPr>
          <w:noProof/>
        </w:rPr>
        <w:lastRenderedPageBreak/>
        <w:drawing>
          <wp:inline distT="0" distB="0" distL="0" distR="0" wp14:anchorId="4133CD4C" wp14:editId="32A7DBE7">
            <wp:extent cx="5760085" cy="3134995"/>
            <wp:effectExtent l="0" t="0" r="0" b="8255"/>
            <wp:docPr id="387182506"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82506" name="Picture 3" descr="A graph of a graph&#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763245E5" w14:textId="1DC97D99" w:rsidR="0002469D" w:rsidRDefault="0002469D" w:rsidP="009F0794">
      <w:pPr>
        <w:pStyle w:val="Caption"/>
      </w:pPr>
      <w:r>
        <w:t xml:space="preserve">Figure </w:t>
      </w:r>
      <w:ins w:id="150" w:author="Brett Davidson" w:date="2023-09-23T18:56:00Z">
        <w:r w:rsidR="009F0794">
          <w:fldChar w:fldCharType="begin"/>
        </w:r>
        <w:r w:rsidR="009F0794">
          <w:instrText xml:space="preserve"> STYLEREF 1 \s </w:instrText>
        </w:r>
      </w:ins>
      <w:r w:rsidR="009F0794">
        <w:fldChar w:fldCharType="separate"/>
      </w:r>
      <w:r w:rsidR="009F0794">
        <w:t>4</w:t>
      </w:r>
      <w:ins w:id="151"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152" w:author="Brett Davidson" w:date="2023-09-23T18:56:00Z">
        <w:r w:rsidR="009F0794">
          <w:t>13</w:t>
        </w:r>
        <w:r w:rsidR="009F0794">
          <w:fldChar w:fldCharType="end"/>
        </w:r>
      </w:ins>
      <w:del w:id="153"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4</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13</w:delText>
        </w:r>
        <w:r w:rsidR="00F7573E" w:rsidDel="009F0794">
          <w:fldChar w:fldCharType="end"/>
        </w:r>
      </w:del>
      <w:r>
        <w:t xml:space="preserve"> </w:t>
      </w:r>
      <w:r w:rsidRPr="00BE0FCE">
        <w:t xml:space="preserve">Averages of Madgwick and Kalman values </w:t>
      </w:r>
      <w:r w:rsidR="00E7635E">
        <w:t>with a sampl</w:t>
      </w:r>
      <w:r w:rsidR="00DC30A1">
        <w:t>e</w:t>
      </w:r>
      <w:r w:rsidR="00E7635E">
        <w:t xml:space="preserve"> rate of 4998.</w:t>
      </w:r>
    </w:p>
    <w:p w14:paraId="40A6B2A8" w14:textId="2EE8AF41" w:rsidR="00E7635E" w:rsidRDefault="00062E96" w:rsidP="00E7635E">
      <w:pPr>
        <w:pStyle w:val="BodyText"/>
      </w:pPr>
      <w:r>
        <w:t xml:space="preserve">Since the Madgwick filter operates by integrating past data, it was surmised that setting the sample rate to the </w:t>
      </w:r>
      <w:r w:rsidR="00C461A3">
        <w:t xml:space="preserve">number of time periods used to describe a complete movement set would be ideal. For this </w:t>
      </w:r>
      <w:r w:rsidR="00E04761">
        <w:t xml:space="preserve">particular </w:t>
      </w:r>
      <w:r w:rsidR="00C461A3">
        <w:t xml:space="preserve">set of </w:t>
      </w:r>
      <w:r w:rsidR="00E04761">
        <w:t xml:space="preserve">movement </w:t>
      </w:r>
      <w:r w:rsidR="00C461A3">
        <w:t xml:space="preserve">data, the time period is approximately 100. Utilising this value in the Madgwick filter parameters produced a better result </w:t>
      </w:r>
      <w:r w:rsidR="00E7635E">
        <w:t xml:space="preserve">as can be seen in Figure 4.14 </w:t>
      </w:r>
      <w:r w:rsidR="00C461A3">
        <w:t xml:space="preserve">but does indicate the importance of setting the correct sampling rate. Too short and the descent algorithm overfits and too long and the descent algorithm underfits. </w:t>
      </w:r>
      <w:r w:rsidR="00E7635E">
        <w:br/>
      </w:r>
      <w:r w:rsidR="00E7635E">
        <w:rPr>
          <w:noProof/>
        </w:rPr>
        <w:drawing>
          <wp:inline distT="0" distB="0" distL="0" distR="0" wp14:anchorId="2B893DF8" wp14:editId="12D4E300">
            <wp:extent cx="5760085" cy="3134995"/>
            <wp:effectExtent l="0" t="0" r="0" b="8255"/>
            <wp:docPr id="10998647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64716" name="Picture 109986471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26ADBB3E" w14:textId="4DDE5B00" w:rsidR="00E7635E" w:rsidRDefault="00E7635E" w:rsidP="009F0794">
      <w:pPr>
        <w:pStyle w:val="Caption"/>
      </w:pPr>
      <w:r>
        <w:t xml:space="preserve">Figure </w:t>
      </w:r>
      <w:ins w:id="154" w:author="Brett Davidson" w:date="2023-09-23T18:56:00Z">
        <w:r w:rsidR="009F0794">
          <w:fldChar w:fldCharType="begin"/>
        </w:r>
        <w:r w:rsidR="009F0794">
          <w:instrText xml:space="preserve"> STYLEREF 1 \s </w:instrText>
        </w:r>
      </w:ins>
      <w:r w:rsidR="009F0794">
        <w:fldChar w:fldCharType="separate"/>
      </w:r>
      <w:r w:rsidR="009F0794">
        <w:t>4</w:t>
      </w:r>
      <w:ins w:id="155"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156" w:author="Brett Davidson" w:date="2023-09-23T18:56:00Z">
        <w:r w:rsidR="009F0794">
          <w:t>14</w:t>
        </w:r>
        <w:r w:rsidR="009F0794">
          <w:fldChar w:fldCharType="end"/>
        </w:r>
      </w:ins>
      <w:del w:id="157"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4</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14</w:delText>
        </w:r>
        <w:r w:rsidR="00F7573E" w:rsidDel="009F0794">
          <w:fldChar w:fldCharType="end"/>
        </w:r>
      </w:del>
      <w:r>
        <w:t xml:space="preserve"> </w:t>
      </w:r>
      <w:r w:rsidRPr="008F754C">
        <w:t>Madgwick and Kalman values with a sampl</w:t>
      </w:r>
      <w:r w:rsidR="00DC30A1">
        <w:t>e</w:t>
      </w:r>
      <w:r w:rsidRPr="008F754C">
        <w:t xml:space="preserve"> rate of </w:t>
      </w:r>
      <w:r>
        <w:t>100</w:t>
      </w:r>
    </w:p>
    <w:p w14:paraId="4182583D" w14:textId="2DEF572A" w:rsidR="00E7635E" w:rsidRDefault="00E7635E" w:rsidP="00E7635E">
      <w:pPr>
        <w:pStyle w:val="BodyText"/>
      </w:pPr>
      <w:r>
        <w:lastRenderedPageBreak/>
        <w:t xml:space="preserve">Averaging the imu results reduces the noise </w:t>
      </w:r>
      <w:r w:rsidR="00C41D99">
        <w:t>somewhat as shown in Figure 4.15.</w:t>
      </w:r>
      <w:r w:rsidR="00C41D99">
        <w:br/>
      </w:r>
      <w:r w:rsidR="00C41D99">
        <w:rPr>
          <w:noProof/>
        </w:rPr>
        <w:drawing>
          <wp:inline distT="0" distB="0" distL="0" distR="0" wp14:anchorId="51EFACC4" wp14:editId="0DD82F05">
            <wp:extent cx="5760085" cy="3134995"/>
            <wp:effectExtent l="0" t="0" r="0" b="8255"/>
            <wp:docPr id="17226350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35065" name="Picture 172263506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371A9880" w14:textId="08EB2668" w:rsidR="00E7635E" w:rsidRDefault="00C41D99" w:rsidP="009F0794">
      <w:pPr>
        <w:pStyle w:val="Caption"/>
      </w:pPr>
      <w:r>
        <w:t xml:space="preserve">Figure </w:t>
      </w:r>
      <w:ins w:id="158" w:author="Brett Davidson" w:date="2023-09-23T18:56:00Z">
        <w:r w:rsidR="009F0794">
          <w:fldChar w:fldCharType="begin"/>
        </w:r>
        <w:r w:rsidR="009F0794">
          <w:instrText xml:space="preserve"> STYLEREF 1 \s </w:instrText>
        </w:r>
      </w:ins>
      <w:r w:rsidR="009F0794">
        <w:fldChar w:fldCharType="separate"/>
      </w:r>
      <w:r w:rsidR="009F0794">
        <w:t>4</w:t>
      </w:r>
      <w:ins w:id="159"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160" w:author="Brett Davidson" w:date="2023-09-23T18:56:00Z">
        <w:r w:rsidR="009F0794">
          <w:t>15</w:t>
        </w:r>
        <w:r w:rsidR="009F0794">
          <w:fldChar w:fldCharType="end"/>
        </w:r>
      </w:ins>
      <w:del w:id="161"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4</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15</w:delText>
        </w:r>
        <w:r w:rsidR="00F7573E" w:rsidDel="009F0794">
          <w:fldChar w:fldCharType="end"/>
        </w:r>
      </w:del>
      <w:r>
        <w:t xml:space="preserve"> </w:t>
      </w:r>
      <w:r w:rsidRPr="00A805C1">
        <w:t>Averages of Madgwick and Kalman values with a sampl</w:t>
      </w:r>
      <w:r w:rsidR="00DC30A1">
        <w:t>e</w:t>
      </w:r>
      <w:r w:rsidRPr="00A805C1">
        <w:t xml:space="preserve"> rate of 100</w:t>
      </w:r>
    </w:p>
    <w:p w14:paraId="403FB1AE" w14:textId="5E1E815A" w:rsidR="00C41D99" w:rsidRDefault="00C41D99" w:rsidP="00C41D99">
      <w:pPr>
        <w:pStyle w:val="BodyText"/>
      </w:pPr>
      <w:r>
        <w:t xml:space="preserve">Experimenting with different sample rate values </w:t>
      </w:r>
      <w:r w:rsidR="00985E0F">
        <w:t xml:space="preserve">(Figure 4.16 and 4.17 show two examples of this experimentation) </w:t>
      </w:r>
      <w:r>
        <w:t xml:space="preserve">indicated that the best fit was </w:t>
      </w:r>
      <w:r w:rsidR="00985E0F">
        <w:t xml:space="preserve">the surmised opinion that the sample rate should contain a set of samples that describe a group of movements. Over a long period of time the Madgwick method will become increasingly inaccurate without a form of reset. </w:t>
      </w:r>
      <w:r>
        <w:t xml:space="preserve">In production, this will prove difficult to implement </w:t>
      </w:r>
      <w:r w:rsidR="00985E0F">
        <w:t xml:space="preserve">reliably </w:t>
      </w:r>
      <w:r>
        <w:t>and will likely need to be adjustable based on implementation.</w:t>
      </w:r>
      <w:r w:rsidR="00985E0F">
        <w:t xml:space="preserve"> Averaging the results across imus reduces noise which </w:t>
      </w:r>
      <w:r w:rsidR="00BF6904">
        <w:t xml:space="preserve">partially </w:t>
      </w:r>
      <w:r w:rsidR="00985E0F">
        <w:t>mitigate</w:t>
      </w:r>
      <w:r w:rsidR="00BF6904">
        <w:t>s</w:t>
      </w:r>
      <w:r w:rsidR="00985E0F">
        <w:t xml:space="preserve"> the issue but </w:t>
      </w:r>
      <w:r w:rsidR="00BF6904">
        <w:t>the problem still remains when sampling over a long period.</w:t>
      </w:r>
    </w:p>
    <w:p w14:paraId="3B85A5AC" w14:textId="104381CE" w:rsidR="00985E0F" w:rsidRDefault="00985E0F" w:rsidP="009F0794">
      <w:pPr>
        <w:pStyle w:val="Caption"/>
      </w:pPr>
      <w:r>
        <w:drawing>
          <wp:inline distT="0" distB="0" distL="0" distR="0" wp14:anchorId="5825ED4C" wp14:editId="0E7E21C5">
            <wp:extent cx="5760085" cy="3134995"/>
            <wp:effectExtent l="0" t="0" r="0" b="8255"/>
            <wp:docPr id="15379448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44815" name="Picture 153794481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r>
        <w:br/>
        <w:t xml:space="preserve">Figure </w:t>
      </w:r>
      <w:ins w:id="162" w:author="Brett Davidson" w:date="2023-09-23T18:56:00Z">
        <w:r w:rsidR="009F0794">
          <w:fldChar w:fldCharType="begin"/>
        </w:r>
        <w:r w:rsidR="009F0794">
          <w:instrText xml:space="preserve"> STYLEREF 1 \s </w:instrText>
        </w:r>
      </w:ins>
      <w:r w:rsidR="009F0794">
        <w:fldChar w:fldCharType="separate"/>
      </w:r>
      <w:r w:rsidR="009F0794">
        <w:t>4</w:t>
      </w:r>
      <w:ins w:id="163"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164" w:author="Brett Davidson" w:date="2023-09-23T18:56:00Z">
        <w:r w:rsidR="009F0794">
          <w:t>16</w:t>
        </w:r>
        <w:r w:rsidR="009F0794">
          <w:fldChar w:fldCharType="end"/>
        </w:r>
      </w:ins>
      <w:del w:id="165"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4</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16</w:delText>
        </w:r>
        <w:r w:rsidR="00F7573E" w:rsidDel="009F0794">
          <w:fldChar w:fldCharType="end"/>
        </w:r>
      </w:del>
      <w:r>
        <w:t xml:space="preserve"> </w:t>
      </w:r>
      <w:r w:rsidRPr="00833DA5">
        <w:t>Madgwick and Kalman values with a sampl</w:t>
      </w:r>
      <w:r w:rsidR="00DC30A1">
        <w:t>e</w:t>
      </w:r>
      <w:r w:rsidRPr="00833DA5">
        <w:t xml:space="preserve"> rate of </w:t>
      </w:r>
      <w:r>
        <w:t>50</w:t>
      </w:r>
    </w:p>
    <w:p w14:paraId="20FFEAEC" w14:textId="1727732D" w:rsidR="00985E0F" w:rsidRDefault="00985E0F" w:rsidP="009F0794">
      <w:pPr>
        <w:pStyle w:val="Caption"/>
      </w:pPr>
      <w:r>
        <w:lastRenderedPageBreak/>
        <w:drawing>
          <wp:inline distT="0" distB="0" distL="0" distR="0" wp14:anchorId="24E5209D" wp14:editId="0710118E">
            <wp:extent cx="5760085" cy="3134995"/>
            <wp:effectExtent l="0" t="0" r="0" b="8255"/>
            <wp:docPr id="424813261"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13261" name="Picture 8" descr="A graph of a graph&#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r>
        <w:br/>
        <w:t xml:space="preserve">Figure </w:t>
      </w:r>
      <w:ins w:id="166" w:author="Brett Davidson" w:date="2023-09-23T18:56:00Z">
        <w:r w:rsidR="009F0794">
          <w:fldChar w:fldCharType="begin"/>
        </w:r>
        <w:r w:rsidR="009F0794">
          <w:instrText xml:space="preserve"> STYLEREF 1 \s </w:instrText>
        </w:r>
      </w:ins>
      <w:r w:rsidR="009F0794">
        <w:fldChar w:fldCharType="separate"/>
      </w:r>
      <w:r w:rsidR="009F0794">
        <w:t>4</w:t>
      </w:r>
      <w:ins w:id="167"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168" w:author="Brett Davidson" w:date="2023-09-23T18:56:00Z">
        <w:r w:rsidR="009F0794">
          <w:t>17</w:t>
        </w:r>
        <w:r w:rsidR="009F0794">
          <w:fldChar w:fldCharType="end"/>
        </w:r>
      </w:ins>
      <w:del w:id="169"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4</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17</w:delText>
        </w:r>
        <w:r w:rsidR="00F7573E" w:rsidDel="009F0794">
          <w:fldChar w:fldCharType="end"/>
        </w:r>
      </w:del>
      <w:r>
        <w:t xml:space="preserve"> </w:t>
      </w:r>
      <w:r w:rsidRPr="009542E5">
        <w:t>Madgwick and Kalman values with a sampl</w:t>
      </w:r>
      <w:r w:rsidR="00DC30A1">
        <w:t>e</w:t>
      </w:r>
      <w:r w:rsidRPr="009542E5">
        <w:t xml:space="preserve"> rate of </w:t>
      </w:r>
      <w:r>
        <w:t>500</w:t>
      </w:r>
    </w:p>
    <w:p w14:paraId="3AB9E7F1" w14:textId="0FC6F84A" w:rsidR="00BF6904" w:rsidRDefault="00BF6904" w:rsidP="0009235C">
      <w:pPr>
        <w:pStyle w:val="BodyText"/>
      </w:pPr>
      <w:r>
        <w:t>The interplay between sample rate and beta value was explored in Figures 4.18 and 4.19. The sample rate was left at 100 and the beta value was altered down from 15 to the configured default of 0.5 (Figure 4.18), and to 1/3 of the previously-determined value of 15, which is 5.0  (Figure 4.19).</w:t>
      </w:r>
    </w:p>
    <w:p w14:paraId="02089FC5" w14:textId="5F0C8569" w:rsidR="00BF6904" w:rsidRDefault="00DC30A1" w:rsidP="0009235C">
      <w:pPr>
        <w:pStyle w:val="BodyText"/>
      </w:pPr>
      <w:r>
        <w:rPr>
          <w:noProof/>
        </w:rPr>
        <w:drawing>
          <wp:inline distT="0" distB="0" distL="0" distR="0" wp14:anchorId="7E66FD3C" wp14:editId="6228D8B0">
            <wp:extent cx="5760085" cy="3134995"/>
            <wp:effectExtent l="0" t="0" r="0" b="8255"/>
            <wp:docPr id="1787685103" name="Picture 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85103" name="Picture 9" descr="A graph of a graph&#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66C0EE76" w14:textId="7E8866E1" w:rsidR="00BF6904" w:rsidRDefault="00BF6904" w:rsidP="009F0794">
      <w:pPr>
        <w:pStyle w:val="Caption"/>
      </w:pPr>
      <w:r>
        <w:t xml:space="preserve">Figure </w:t>
      </w:r>
      <w:ins w:id="170" w:author="Brett Davidson" w:date="2023-09-23T18:56:00Z">
        <w:r w:rsidR="009F0794">
          <w:fldChar w:fldCharType="begin"/>
        </w:r>
        <w:r w:rsidR="009F0794">
          <w:instrText xml:space="preserve"> STYLEREF 1 \s </w:instrText>
        </w:r>
      </w:ins>
      <w:r w:rsidR="009F0794">
        <w:fldChar w:fldCharType="separate"/>
      </w:r>
      <w:r w:rsidR="009F0794">
        <w:t>4</w:t>
      </w:r>
      <w:ins w:id="171"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172" w:author="Brett Davidson" w:date="2023-09-23T18:56:00Z">
        <w:r w:rsidR="009F0794">
          <w:t>18</w:t>
        </w:r>
        <w:r w:rsidR="009F0794">
          <w:fldChar w:fldCharType="end"/>
        </w:r>
      </w:ins>
      <w:del w:id="173"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4</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18</w:delText>
        </w:r>
        <w:r w:rsidR="00F7573E" w:rsidDel="009F0794">
          <w:fldChar w:fldCharType="end"/>
        </w:r>
      </w:del>
      <w:r>
        <w:t xml:space="preserve"> Madgwick filter beta value set to 0.5 with a sampl</w:t>
      </w:r>
      <w:r w:rsidR="00DC30A1">
        <w:t>e</w:t>
      </w:r>
      <w:r>
        <w:t xml:space="preserve"> </w:t>
      </w:r>
      <w:r w:rsidR="00DC30A1">
        <w:t>rate</w:t>
      </w:r>
      <w:r>
        <w:t xml:space="preserve"> of 100 on varied-motion data</w:t>
      </w:r>
    </w:p>
    <w:p w14:paraId="362048B7" w14:textId="3E452D27" w:rsidR="00BF6904" w:rsidRDefault="00DC30A1" w:rsidP="009F0794">
      <w:pPr>
        <w:pStyle w:val="Caption"/>
      </w:pPr>
      <w:r>
        <w:lastRenderedPageBreak/>
        <w:drawing>
          <wp:inline distT="0" distB="0" distL="0" distR="0" wp14:anchorId="7EE21305" wp14:editId="38D518E5">
            <wp:extent cx="5760085" cy="3134995"/>
            <wp:effectExtent l="0" t="0" r="0" b="8255"/>
            <wp:docPr id="359792453" name="Picture 1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92453" name="Picture 10" descr="A graph of a graph&#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p>
    <w:p w14:paraId="561B0545" w14:textId="1221F933" w:rsidR="00BF6904" w:rsidRDefault="00BF6904" w:rsidP="009F0794">
      <w:pPr>
        <w:pStyle w:val="Caption"/>
      </w:pPr>
      <w:r>
        <w:t xml:space="preserve">Figure </w:t>
      </w:r>
      <w:ins w:id="174" w:author="Brett Davidson" w:date="2023-09-23T18:56:00Z">
        <w:r w:rsidR="009F0794">
          <w:fldChar w:fldCharType="begin"/>
        </w:r>
        <w:r w:rsidR="009F0794">
          <w:instrText xml:space="preserve"> STYLEREF 1 \s </w:instrText>
        </w:r>
      </w:ins>
      <w:r w:rsidR="009F0794">
        <w:fldChar w:fldCharType="separate"/>
      </w:r>
      <w:r w:rsidR="009F0794">
        <w:t>4</w:t>
      </w:r>
      <w:ins w:id="175"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176" w:author="Brett Davidson" w:date="2023-09-23T18:56:00Z">
        <w:r w:rsidR="009F0794">
          <w:t>19</w:t>
        </w:r>
        <w:r w:rsidR="009F0794">
          <w:fldChar w:fldCharType="end"/>
        </w:r>
      </w:ins>
      <w:del w:id="177"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4</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19</w:delText>
        </w:r>
        <w:r w:rsidR="00F7573E" w:rsidDel="009F0794">
          <w:fldChar w:fldCharType="end"/>
        </w:r>
      </w:del>
      <w:r>
        <w:t xml:space="preserve"> </w:t>
      </w:r>
      <w:r w:rsidRPr="00A91763">
        <w:t>Madgwick filter beta value set to 5</w:t>
      </w:r>
      <w:r>
        <w:t>.0</w:t>
      </w:r>
      <w:r w:rsidRPr="00A91763">
        <w:t xml:space="preserve"> with a sample </w:t>
      </w:r>
      <w:r w:rsidR="00DC30A1">
        <w:t>rate</w:t>
      </w:r>
      <w:r w:rsidRPr="00A91763">
        <w:t xml:space="preserve"> of 100 on varied-motion data</w:t>
      </w:r>
    </w:p>
    <w:p w14:paraId="40743550" w14:textId="77777777" w:rsidR="008B7345" w:rsidRPr="008B7345" w:rsidRDefault="008B7345" w:rsidP="008B7345">
      <w:pPr>
        <w:pStyle w:val="BodyText"/>
      </w:pPr>
    </w:p>
    <w:p w14:paraId="02CEE458" w14:textId="77777777" w:rsidR="008B7345" w:rsidRDefault="008B7345" w:rsidP="008B7345">
      <w:pPr>
        <w:pStyle w:val="Heading2"/>
        <w:rPr>
          <w:rStyle w:val="Heading3Char"/>
        </w:rPr>
      </w:pPr>
      <w:r w:rsidRPr="008B7345">
        <w:rPr>
          <w:rStyle w:val="Heading3Char"/>
        </w:rPr>
        <w:t>Neural network using a single imu.</w:t>
      </w:r>
    </w:p>
    <w:p w14:paraId="500DE50B" w14:textId="19E75CED" w:rsidR="0009235C" w:rsidRDefault="008B7345" w:rsidP="008B7345">
      <w:pPr>
        <w:pStyle w:val="BodyText"/>
      </w:pPr>
      <w:r>
        <w:t>Utilising a Neural Network is expected to be able to provide better accuracy but at increased computation cost.</w:t>
      </w:r>
      <w:r>
        <w:br/>
        <w:t>The first question that needs to be asked is to determine what architecture a Neural Network should comprise of. Best practise is to start with a simple model and alter this if it proves insufficient for the task.</w:t>
      </w:r>
      <w:r>
        <w:br/>
        <w:t xml:space="preserve">A six (6) input and two output (roll and pitch) multilayer neural network was developed in Matlab </w:t>
      </w:r>
      <w:r w:rsidR="00210D86">
        <w:t xml:space="preserve">using the “nnstart” Neural Network builder </w:t>
      </w:r>
      <w:r>
        <w:t>and trained on the varied data dataset with expected outputs of the robot arm data.</w:t>
      </w:r>
      <w:r>
        <w:br/>
      </w:r>
      <w:r w:rsidR="00A04174">
        <w:br/>
      </w:r>
      <w:r w:rsidR="002B384B">
        <w:t xml:space="preserve">Running nnstart will not work with data in the workspace so save </w:t>
      </w:r>
      <w:r w:rsidR="00A04174">
        <w:t>the workspace</w:t>
      </w:r>
      <w:r w:rsidR="002B384B">
        <w:t xml:space="preserve">, delete all </w:t>
      </w:r>
      <w:r w:rsidR="00A04174">
        <w:t xml:space="preserve">data </w:t>
      </w:r>
      <w:r w:rsidR="002B384B">
        <w:t>and then run nnstart. Once nnstart is running you can then reload the data variables.</w:t>
      </w:r>
      <w:r w:rsidR="002B384B">
        <w:br/>
      </w:r>
      <w:r w:rsidR="00A04174">
        <w:t>Once nnstarts, s</w:t>
      </w:r>
      <w:r w:rsidR="002B384B">
        <w:t xml:space="preserve">elect the </w:t>
      </w:r>
      <w:r w:rsidR="00A04174">
        <w:t>“</w:t>
      </w:r>
      <w:r w:rsidR="002B384B">
        <w:t>Fitting</w:t>
      </w:r>
      <w:r w:rsidR="00A04174">
        <w:t>”</w:t>
      </w:r>
      <w:r w:rsidR="002B384B">
        <w:t xml:space="preserve"> option as that best suits our task. This will create a </w:t>
      </w:r>
      <w:r w:rsidR="00245385">
        <w:t xml:space="preserve">10 </w:t>
      </w:r>
      <w:r w:rsidR="002B384B">
        <w:t>layer neural network using sigm</w:t>
      </w:r>
      <w:r w:rsidR="00245385">
        <w:t>oid</w:t>
      </w:r>
      <w:r w:rsidR="002B384B">
        <w:t xml:space="preserve"> fu</w:t>
      </w:r>
      <w:r w:rsidR="00245385">
        <w:t>n</w:t>
      </w:r>
      <w:r w:rsidR="002B384B">
        <w:t xml:space="preserve">ctions for the inner layers and a final </w:t>
      </w:r>
      <w:r w:rsidR="00245385">
        <w:t>linear function for the output layer.</w:t>
      </w:r>
      <w:r w:rsidR="00245385">
        <w:br/>
        <w:t>By default, the system will use a random division of data into training, validation and testing sets of 70%, 15% and 15%, respectively. The training algorithm used will be Levenberg-Marquardt</w:t>
      </w:r>
      <w:r w:rsidR="00A04174">
        <w:t xml:space="preserve"> with the mean-squared-error performance method.</w:t>
      </w:r>
      <w:r w:rsidR="00A04174">
        <w:br/>
        <w:t>The network layout is shown in Figure X.</w:t>
      </w:r>
    </w:p>
    <w:p w14:paraId="5250EF1A" w14:textId="69C44C98" w:rsidR="00A04174" w:rsidRDefault="00A04174" w:rsidP="00210D86">
      <w:pPr>
        <w:pStyle w:val="BodyText"/>
      </w:pPr>
      <w:r>
        <w:rPr>
          <w:noProof/>
        </w:rPr>
        <w:lastRenderedPageBreak/>
        <w:drawing>
          <wp:inline distT="0" distB="0" distL="0" distR="0" wp14:anchorId="1BA2BEB8" wp14:editId="06D4EDC1">
            <wp:extent cx="1157084" cy="2416528"/>
            <wp:effectExtent l="0" t="0" r="5080" b="3175"/>
            <wp:docPr id="179899569" name="Picture 11" descr="Initial design of Neural Network using nn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569" name="Picture 11" descr="Initial design of Neural Network using nnstart"/>
                    <pic:cNvPicPr/>
                  </pic:nvPicPr>
                  <pic:blipFill>
                    <a:blip r:embed="rId49">
                      <a:extLst>
                        <a:ext uri="{28A0092B-C50C-407E-A947-70E740481C1C}">
                          <a14:useLocalDpi xmlns:a14="http://schemas.microsoft.com/office/drawing/2010/main" val="0"/>
                        </a:ext>
                      </a:extLst>
                    </a:blip>
                    <a:stretch>
                      <a:fillRect/>
                    </a:stretch>
                  </pic:blipFill>
                  <pic:spPr>
                    <a:xfrm>
                      <a:off x="0" y="0"/>
                      <a:ext cx="1173167" cy="2450117"/>
                    </a:xfrm>
                    <a:prstGeom prst="rect">
                      <a:avLst/>
                    </a:prstGeom>
                  </pic:spPr>
                </pic:pic>
              </a:graphicData>
            </a:graphic>
          </wp:inline>
        </w:drawing>
      </w:r>
      <w:r w:rsidR="00210D86">
        <w:br/>
      </w:r>
      <w:r>
        <w:t xml:space="preserve">Figure </w:t>
      </w:r>
      <w:ins w:id="178" w:author="Brett Davidson" w:date="2023-09-23T18:56:00Z">
        <w:r w:rsidR="009F0794">
          <w:fldChar w:fldCharType="begin"/>
        </w:r>
        <w:r w:rsidR="009F0794">
          <w:instrText xml:space="preserve"> STYLEREF 1 \s </w:instrText>
        </w:r>
      </w:ins>
      <w:r w:rsidR="009F0794">
        <w:fldChar w:fldCharType="separate"/>
      </w:r>
      <w:r w:rsidR="009F0794">
        <w:rPr>
          <w:noProof/>
        </w:rPr>
        <w:t>4</w:t>
      </w:r>
      <w:ins w:id="179"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180" w:author="Brett Davidson" w:date="2023-09-23T18:56:00Z">
        <w:r w:rsidR="009F0794">
          <w:rPr>
            <w:noProof/>
          </w:rPr>
          <w:t>20</w:t>
        </w:r>
        <w:r w:rsidR="009F0794">
          <w:fldChar w:fldCharType="end"/>
        </w:r>
      </w:ins>
      <w:del w:id="181"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rPr>
            <w:noProof/>
          </w:rPr>
          <w:delText>4</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rPr>
            <w:noProof/>
          </w:rPr>
          <w:delText>20</w:delText>
        </w:r>
        <w:r w:rsidR="00F7573E" w:rsidDel="009F0794">
          <w:fldChar w:fldCharType="end"/>
        </w:r>
      </w:del>
      <w:r>
        <w:t xml:space="preserve"> Initial design of neural network using nnstart</w:t>
      </w:r>
    </w:p>
    <w:p w14:paraId="149D5755" w14:textId="59F3C8FD" w:rsidR="00A04174" w:rsidRDefault="00A04174" w:rsidP="00A04174">
      <w:pPr>
        <w:pStyle w:val="BodyText"/>
      </w:pPr>
      <w:r>
        <w:t>Feeding the measured gyroscope and accelerometer data from the camera imu into the neural network predictors and the desired robot arm angles into the response variables and training the network, the following results were obtained as shown in Figures 4.21 to 4.2</w:t>
      </w:r>
      <w:r w:rsidR="00C50C57">
        <w:t>4 and Table 4.7</w:t>
      </w:r>
      <w:r>
        <w:t>.</w:t>
      </w:r>
    </w:p>
    <w:p w14:paraId="6A84D551" w14:textId="650CA576" w:rsidR="00A04174" w:rsidRDefault="00A04174" w:rsidP="00210D86">
      <w:pPr>
        <w:pStyle w:val="BodyText"/>
      </w:pPr>
      <w:r>
        <w:rPr>
          <w:noProof/>
        </w:rPr>
        <w:drawing>
          <wp:inline distT="0" distB="0" distL="0" distR="0" wp14:anchorId="77B549E5" wp14:editId="10824596">
            <wp:extent cx="2132155" cy="2045128"/>
            <wp:effectExtent l="0" t="0" r="1905" b="0"/>
            <wp:docPr id="10287107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10761" name="Picture 1028710761"/>
                    <pic:cNvPicPr/>
                  </pic:nvPicPr>
                  <pic:blipFill>
                    <a:blip r:embed="rId50">
                      <a:extLst>
                        <a:ext uri="{28A0092B-C50C-407E-A947-70E740481C1C}">
                          <a14:useLocalDpi xmlns:a14="http://schemas.microsoft.com/office/drawing/2010/main" val="0"/>
                        </a:ext>
                      </a:extLst>
                    </a:blip>
                    <a:stretch>
                      <a:fillRect/>
                    </a:stretch>
                  </pic:blipFill>
                  <pic:spPr>
                    <a:xfrm>
                      <a:off x="0" y="0"/>
                      <a:ext cx="2138528" cy="2051241"/>
                    </a:xfrm>
                    <a:prstGeom prst="rect">
                      <a:avLst/>
                    </a:prstGeom>
                  </pic:spPr>
                </pic:pic>
              </a:graphicData>
            </a:graphic>
          </wp:inline>
        </w:drawing>
      </w:r>
      <w:r w:rsidR="00210D86">
        <w:br/>
      </w:r>
      <w:r>
        <w:t xml:space="preserve">Figure </w:t>
      </w:r>
      <w:ins w:id="182" w:author="Brett Davidson" w:date="2023-09-23T18:56:00Z">
        <w:r w:rsidR="009F0794">
          <w:fldChar w:fldCharType="begin"/>
        </w:r>
        <w:r w:rsidR="009F0794">
          <w:instrText xml:space="preserve"> STYLEREF 1 \s </w:instrText>
        </w:r>
      </w:ins>
      <w:r w:rsidR="009F0794">
        <w:fldChar w:fldCharType="separate"/>
      </w:r>
      <w:r w:rsidR="009F0794">
        <w:rPr>
          <w:noProof/>
        </w:rPr>
        <w:t>4</w:t>
      </w:r>
      <w:ins w:id="183"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184" w:author="Brett Davidson" w:date="2023-09-23T18:56:00Z">
        <w:r w:rsidR="009F0794">
          <w:rPr>
            <w:noProof/>
          </w:rPr>
          <w:t>21</w:t>
        </w:r>
        <w:r w:rsidR="009F0794">
          <w:fldChar w:fldCharType="end"/>
        </w:r>
      </w:ins>
      <w:del w:id="185"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rPr>
            <w:noProof/>
          </w:rPr>
          <w:delText>4</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rPr>
            <w:noProof/>
          </w:rPr>
          <w:delText>21</w:delText>
        </w:r>
        <w:r w:rsidR="00F7573E" w:rsidDel="009F0794">
          <w:fldChar w:fldCharType="end"/>
        </w:r>
      </w:del>
      <w:r>
        <w:t xml:space="preserve"> Neural network Model training summary</w:t>
      </w:r>
    </w:p>
    <w:p w14:paraId="0C9FECB7" w14:textId="382B607C" w:rsidR="00C50C57" w:rsidRPr="00C50C57" w:rsidRDefault="00C50C57" w:rsidP="009F0794">
      <w:pPr>
        <w:pStyle w:val="Caption"/>
      </w:pPr>
      <w:r>
        <w:t xml:space="preserve">Table </w:t>
      </w:r>
      <w:r w:rsidR="00F7573E">
        <w:fldChar w:fldCharType="begin"/>
      </w:r>
      <w:r w:rsidR="00F7573E">
        <w:instrText xml:space="preserve"> STYLEREF 1 \s </w:instrText>
      </w:r>
      <w:r w:rsidR="00F7573E">
        <w:fldChar w:fldCharType="separate"/>
      </w:r>
      <w:r w:rsidR="00F7573E">
        <w:t>4</w:t>
      </w:r>
      <w:r w:rsidR="00F7573E">
        <w:fldChar w:fldCharType="end"/>
      </w:r>
      <w:r w:rsidR="00F7573E">
        <w:t>.</w:t>
      </w:r>
      <w:r w:rsidR="00F7573E">
        <w:fldChar w:fldCharType="begin"/>
      </w:r>
      <w:r w:rsidR="00F7573E">
        <w:instrText xml:space="preserve"> SEQ Table \* ARABIC \s 1 </w:instrText>
      </w:r>
      <w:r w:rsidR="00F7573E">
        <w:fldChar w:fldCharType="separate"/>
      </w:r>
      <w:r w:rsidR="00F7573E">
        <w:t>7</w:t>
      </w:r>
      <w:r w:rsidR="00F7573E">
        <w:fldChar w:fldCharType="end"/>
      </w:r>
      <w:r>
        <w:t xml:space="preserve"> Initial Neural Network training results</w:t>
      </w:r>
      <w:r w:rsidR="00E04761">
        <w:t xml:space="preserve"> </w:t>
      </w:r>
      <w:r w:rsidR="00E04761">
        <w:t>with default layer size of 10</w:t>
      </w:r>
    </w:p>
    <w:tbl>
      <w:tblPr>
        <w:tblStyle w:val="TableGrid"/>
        <w:tblW w:w="0" w:type="auto"/>
        <w:tblLook w:val="04A0" w:firstRow="1" w:lastRow="0" w:firstColumn="1" w:lastColumn="0" w:noHBand="0" w:noVBand="1"/>
      </w:tblPr>
      <w:tblGrid>
        <w:gridCol w:w="2265"/>
        <w:gridCol w:w="2265"/>
        <w:gridCol w:w="2265"/>
        <w:gridCol w:w="2266"/>
      </w:tblGrid>
      <w:tr w:rsidR="00C50C57" w14:paraId="13734D45" w14:textId="77777777" w:rsidTr="00C50C57">
        <w:tc>
          <w:tcPr>
            <w:tcW w:w="2265" w:type="dxa"/>
          </w:tcPr>
          <w:p w14:paraId="6B3E6A36" w14:textId="0BA1D363" w:rsidR="00C50C57" w:rsidRDefault="00C50C57" w:rsidP="00E04761">
            <w:r>
              <w:t>Unit</w:t>
            </w:r>
          </w:p>
        </w:tc>
        <w:tc>
          <w:tcPr>
            <w:tcW w:w="2265" w:type="dxa"/>
          </w:tcPr>
          <w:p w14:paraId="547D965F" w14:textId="3404A89E" w:rsidR="00C50C57" w:rsidRDefault="00C50C57" w:rsidP="00E04761">
            <w:r>
              <w:t>Initial Value</w:t>
            </w:r>
          </w:p>
        </w:tc>
        <w:tc>
          <w:tcPr>
            <w:tcW w:w="2265" w:type="dxa"/>
          </w:tcPr>
          <w:p w14:paraId="70FEA4FB" w14:textId="2342B6CC" w:rsidR="00C50C57" w:rsidRDefault="00C50C57" w:rsidP="00E04761">
            <w:r>
              <w:t>Stopped Value</w:t>
            </w:r>
          </w:p>
        </w:tc>
        <w:tc>
          <w:tcPr>
            <w:tcW w:w="2266" w:type="dxa"/>
          </w:tcPr>
          <w:p w14:paraId="740C35A7" w14:textId="7C3302A8" w:rsidR="00C50C57" w:rsidRDefault="00C50C57" w:rsidP="00E04761">
            <w:r>
              <w:t>Target Value</w:t>
            </w:r>
          </w:p>
        </w:tc>
      </w:tr>
      <w:tr w:rsidR="00C50C57" w14:paraId="63D2EB16" w14:textId="77777777" w:rsidTr="00C50C57">
        <w:tc>
          <w:tcPr>
            <w:tcW w:w="2265" w:type="dxa"/>
          </w:tcPr>
          <w:p w14:paraId="4967FE72" w14:textId="3696C320" w:rsidR="00C50C57" w:rsidRDefault="00C50C57" w:rsidP="00E04761">
            <w:r>
              <w:t>Epoch</w:t>
            </w:r>
          </w:p>
        </w:tc>
        <w:tc>
          <w:tcPr>
            <w:tcW w:w="2265" w:type="dxa"/>
          </w:tcPr>
          <w:p w14:paraId="359945F7" w14:textId="302709D2" w:rsidR="00C50C57" w:rsidRDefault="00C50C57" w:rsidP="00E04761">
            <w:r>
              <w:t>0</w:t>
            </w:r>
          </w:p>
        </w:tc>
        <w:tc>
          <w:tcPr>
            <w:tcW w:w="2265" w:type="dxa"/>
          </w:tcPr>
          <w:p w14:paraId="541DD372" w14:textId="4693E544" w:rsidR="00C50C57" w:rsidRDefault="00C50C57" w:rsidP="00E04761">
            <w:r>
              <w:t>17</w:t>
            </w:r>
          </w:p>
        </w:tc>
        <w:tc>
          <w:tcPr>
            <w:tcW w:w="2266" w:type="dxa"/>
          </w:tcPr>
          <w:p w14:paraId="17459788" w14:textId="395E468D" w:rsidR="00C50C57" w:rsidRDefault="00C50C57" w:rsidP="00E04761">
            <w:r>
              <w:t>1000</w:t>
            </w:r>
          </w:p>
        </w:tc>
      </w:tr>
      <w:tr w:rsidR="00C50C57" w14:paraId="03D94739" w14:textId="77777777" w:rsidTr="00C50C57">
        <w:tc>
          <w:tcPr>
            <w:tcW w:w="2265" w:type="dxa"/>
          </w:tcPr>
          <w:p w14:paraId="2D918B0D" w14:textId="70A8CC32" w:rsidR="00C50C57" w:rsidRDefault="00C50C57" w:rsidP="00E04761">
            <w:r>
              <w:t>Elapsed Time</w:t>
            </w:r>
          </w:p>
        </w:tc>
        <w:tc>
          <w:tcPr>
            <w:tcW w:w="2265" w:type="dxa"/>
          </w:tcPr>
          <w:p w14:paraId="43904651" w14:textId="2C33265F" w:rsidR="00C50C57" w:rsidRDefault="00C50C57" w:rsidP="00E04761">
            <w:r>
              <w:t>-</w:t>
            </w:r>
          </w:p>
        </w:tc>
        <w:tc>
          <w:tcPr>
            <w:tcW w:w="2265" w:type="dxa"/>
          </w:tcPr>
          <w:p w14:paraId="10E66E0A" w14:textId="333E115D" w:rsidR="00C50C57" w:rsidRDefault="00C50C57" w:rsidP="00E04761">
            <w:r>
              <w:t>00:00:01</w:t>
            </w:r>
          </w:p>
        </w:tc>
        <w:tc>
          <w:tcPr>
            <w:tcW w:w="2266" w:type="dxa"/>
          </w:tcPr>
          <w:p w14:paraId="73183C96" w14:textId="30A2FA1B" w:rsidR="00C50C57" w:rsidRDefault="00C50C57" w:rsidP="00E04761">
            <w:r>
              <w:t>-</w:t>
            </w:r>
          </w:p>
        </w:tc>
      </w:tr>
      <w:tr w:rsidR="00C50C57" w14:paraId="4476AE57" w14:textId="77777777" w:rsidTr="00C50C57">
        <w:tc>
          <w:tcPr>
            <w:tcW w:w="2265" w:type="dxa"/>
          </w:tcPr>
          <w:p w14:paraId="418E0B95" w14:textId="360F3022" w:rsidR="00C50C57" w:rsidRDefault="00C50C57" w:rsidP="00E04761">
            <w:r>
              <w:t>Performance</w:t>
            </w:r>
          </w:p>
        </w:tc>
        <w:tc>
          <w:tcPr>
            <w:tcW w:w="2265" w:type="dxa"/>
          </w:tcPr>
          <w:p w14:paraId="015F1D9D" w14:textId="574C236E" w:rsidR="00C50C57" w:rsidRDefault="00C50C57" w:rsidP="00E04761">
            <w:r>
              <w:t>1.31</w:t>
            </w:r>
          </w:p>
        </w:tc>
        <w:tc>
          <w:tcPr>
            <w:tcW w:w="2265" w:type="dxa"/>
          </w:tcPr>
          <w:p w14:paraId="38FFB247" w14:textId="3299A609" w:rsidR="00C50C57" w:rsidRDefault="00C50C57" w:rsidP="00E04761">
            <w:r>
              <w:t>0.191</w:t>
            </w:r>
          </w:p>
        </w:tc>
        <w:tc>
          <w:tcPr>
            <w:tcW w:w="2266" w:type="dxa"/>
          </w:tcPr>
          <w:p w14:paraId="44672802" w14:textId="7E63A25D" w:rsidR="00C50C57" w:rsidRDefault="00C50C57" w:rsidP="00E04761">
            <w:r>
              <w:t>0</w:t>
            </w:r>
          </w:p>
        </w:tc>
      </w:tr>
      <w:tr w:rsidR="00C50C57" w14:paraId="2BDCE0B1" w14:textId="77777777" w:rsidTr="00C50C57">
        <w:tc>
          <w:tcPr>
            <w:tcW w:w="2265" w:type="dxa"/>
          </w:tcPr>
          <w:p w14:paraId="043C1098" w14:textId="7C7462F3" w:rsidR="00C50C57" w:rsidRDefault="00C50C57" w:rsidP="00E04761">
            <w:r>
              <w:t>Gradient</w:t>
            </w:r>
          </w:p>
        </w:tc>
        <w:tc>
          <w:tcPr>
            <w:tcW w:w="2265" w:type="dxa"/>
          </w:tcPr>
          <w:p w14:paraId="0F555078" w14:textId="0ACDF739" w:rsidR="00C50C57" w:rsidRDefault="00C50C57" w:rsidP="00E04761">
            <w:r>
              <w:t>2.62</w:t>
            </w:r>
          </w:p>
        </w:tc>
        <w:tc>
          <w:tcPr>
            <w:tcW w:w="2265" w:type="dxa"/>
          </w:tcPr>
          <w:p w14:paraId="56FCB660" w14:textId="5C0A18D9" w:rsidR="00C50C57" w:rsidRDefault="00C50C57" w:rsidP="00E04761">
            <w:r>
              <w:t>0.00533</w:t>
            </w:r>
          </w:p>
        </w:tc>
        <w:tc>
          <w:tcPr>
            <w:tcW w:w="2266" w:type="dxa"/>
          </w:tcPr>
          <w:p w14:paraId="37ED7637" w14:textId="73D7081B" w:rsidR="00C50C57" w:rsidRDefault="00C50C57" w:rsidP="00E04761">
            <w:r>
              <w:t>1e-07</w:t>
            </w:r>
          </w:p>
        </w:tc>
      </w:tr>
      <w:tr w:rsidR="00C50C57" w14:paraId="471CA708" w14:textId="77777777" w:rsidTr="00C50C57">
        <w:tc>
          <w:tcPr>
            <w:tcW w:w="2265" w:type="dxa"/>
          </w:tcPr>
          <w:p w14:paraId="71AA3689" w14:textId="0C787CFF" w:rsidR="00C50C57" w:rsidRDefault="00C50C57" w:rsidP="00E04761">
            <w:r>
              <w:t>Mu</w:t>
            </w:r>
          </w:p>
        </w:tc>
        <w:tc>
          <w:tcPr>
            <w:tcW w:w="2265" w:type="dxa"/>
          </w:tcPr>
          <w:p w14:paraId="29FB1ACF" w14:textId="5D25A629" w:rsidR="00C50C57" w:rsidRDefault="00C50C57" w:rsidP="00E04761">
            <w:r>
              <w:t>0.001</w:t>
            </w:r>
          </w:p>
        </w:tc>
        <w:tc>
          <w:tcPr>
            <w:tcW w:w="2265" w:type="dxa"/>
          </w:tcPr>
          <w:p w14:paraId="2140468D" w14:textId="12A1EF44" w:rsidR="00C50C57" w:rsidRDefault="00C50C57" w:rsidP="00E04761">
            <w:r>
              <w:t>1e-05</w:t>
            </w:r>
          </w:p>
        </w:tc>
        <w:tc>
          <w:tcPr>
            <w:tcW w:w="2266" w:type="dxa"/>
          </w:tcPr>
          <w:p w14:paraId="39DF5069" w14:textId="05614911" w:rsidR="00C50C57" w:rsidRDefault="00C50C57" w:rsidP="00E04761">
            <w:r>
              <w:t>1e+10</w:t>
            </w:r>
          </w:p>
        </w:tc>
      </w:tr>
      <w:tr w:rsidR="00C50C57" w14:paraId="26D06D1F" w14:textId="77777777" w:rsidTr="00C50C57">
        <w:tc>
          <w:tcPr>
            <w:tcW w:w="2265" w:type="dxa"/>
          </w:tcPr>
          <w:p w14:paraId="14B3062D" w14:textId="25C83BF9" w:rsidR="00C50C57" w:rsidRDefault="00C50C57" w:rsidP="00E04761">
            <w:r>
              <w:t>Validation Checks</w:t>
            </w:r>
          </w:p>
        </w:tc>
        <w:tc>
          <w:tcPr>
            <w:tcW w:w="2265" w:type="dxa"/>
          </w:tcPr>
          <w:p w14:paraId="3300B567" w14:textId="572F6047" w:rsidR="00C50C57" w:rsidRDefault="00C50C57" w:rsidP="00E04761">
            <w:r>
              <w:t>0</w:t>
            </w:r>
          </w:p>
        </w:tc>
        <w:tc>
          <w:tcPr>
            <w:tcW w:w="2265" w:type="dxa"/>
          </w:tcPr>
          <w:p w14:paraId="3D3C0E14" w14:textId="0E1D6EAA" w:rsidR="00C50C57" w:rsidRDefault="00C50C57" w:rsidP="00E04761">
            <w:r>
              <w:t>6</w:t>
            </w:r>
          </w:p>
        </w:tc>
        <w:tc>
          <w:tcPr>
            <w:tcW w:w="2266" w:type="dxa"/>
          </w:tcPr>
          <w:p w14:paraId="43F4F10E" w14:textId="4ECE8E2C" w:rsidR="00C50C57" w:rsidRDefault="00C50C57" w:rsidP="00E04761">
            <w:r>
              <w:t>6</w:t>
            </w:r>
          </w:p>
        </w:tc>
      </w:tr>
    </w:tbl>
    <w:p w14:paraId="3356A003" w14:textId="30F29AA0" w:rsidR="00C50C57" w:rsidRDefault="00C50C57" w:rsidP="00C50C57">
      <w:pPr>
        <w:pStyle w:val="BodyText"/>
      </w:pPr>
      <w:r>
        <w:lastRenderedPageBreak/>
        <w:br/>
      </w:r>
      <w:r>
        <w:rPr>
          <w:noProof/>
        </w:rPr>
        <w:drawing>
          <wp:inline distT="0" distB="0" distL="0" distR="0" wp14:anchorId="6622B660" wp14:editId="25E407DC">
            <wp:extent cx="3245903" cy="2408217"/>
            <wp:effectExtent l="0" t="0" r="0" b="0"/>
            <wp:docPr id="2027471636" name="Picture 1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71636" name="Picture 13" descr="A graph of a graph&#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52998" cy="2413481"/>
                    </a:xfrm>
                    <a:prstGeom prst="rect">
                      <a:avLst/>
                    </a:prstGeom>
                  </pic:spPr>
                </pic:pic>
              </a:graphicData>
            </a:graphic>
          </wp:inline>
        </w:drawing>
      </w:r>
    </w:p>
    <w:p w14:paraId="353364C4" w14:textId="18295695" w:rsidR="00C50C57" w:rsidRDefault="00C50C57" w:rsidP="009F0794">
      <w:pPr>
        <w:pStyle w:val="Caption"/>
      </w:pPr>
      <w:r>
        <w:t xml:space="preserve">Figure </w:t>
      </w:r>
      <w:ins w:id="186" w:author="Brett Davidson" w:date="2023-09-23T18:56:00Z">
        <w:r w:rsidR="009F0794">
          <w:fldChar w:fldCharType="begin"/>
        </w:r>
        <w:r w:rsidR="009F0794">
          <w:instrText xml:space="preserve"> STYLEREF 1 \s </w:instrText>
        </w:r>
      </w:ins>
      <w:r w:rsidR="009F0794">
        <w:fldChar w:fldCharType="separate"/>
      </w:r>
      <w:r w:rsidR="009F0794">
        <w:t>4</w:t>
      </w:r>
      <w:ins w:id="187"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188" w:author="Brett Davidson" w:date="2023-09-23T18:56:00Z">
        <w:r w:rsidR="009F0794">
          <w:t>22</w:t>
        </w:r>
        <w:r w:rsidR="009F0794">
          <w:fldChar w:fldCharType="end"/>
        </w:r>
      </w:ins>
      <w:del w:id="189"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4</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22</w:delText>
        </w:r>
        <w:r w:rsidR="00F7573E" w:rsidDel="009F0794">
          <w:fldChar w:fldCharType="end"/>
        </w:r>
      </w:del>
      <w:r>
        <w:t xml:space="preserve"> Initial Neural Network Performance plot</w:t>
      </w:r>
      <w:r w:rsidR="00E04761">
        <w:t xml:space="preserve"> </w:t>
      </w:r>
      <w:r w:rsidR="00E04761">
        <w:t>with default layer size of 10</w:t>
      </w:r>
    </w:p>
    <w:p w14:paraId="77886B76" w14:textId="1145D652" w:rsidR="00C50C57" w:rsidRDefault="00C50C57" w:rsidP="00C50C57">
      <w:pPr>
        <w:pStyle w:val="BodyText"/>
      </w:pPr>
      <w:r>
        <w:rPr>
          <w:noProof/>
        </w:rPr>
        <w:drawing>
          <wp:inline distT="0" distB="0" distL="0" distR="0" wp14:anchorId="3F3BCCA6" wp14:editId="55DD4D1C">
            <wp:extent cx="3293573" cy="2425429"/>
            <wp:effectExtent l="0" t="0" r="2540" b="0"/>
            <wp:docPr id="1259952557" name="Picture 1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52557" name="Picture 14" descr="A graph of a graph&#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02310" cy="2431863"/>
                    </a:xfrm>
                    <a:prstGeom prst="rect">
                      <a:avLst/>
                    </a:prstGeom>
                  </pic:spPr>
                </pic:pic>
              </a:graphicData>
            </a:graphic>
          </wp:inline>
        </w:drawing>
      </w:r>
    </w:p>
    <w:p w14:paraId="27DCB8AC" w14:textId="70F710D7" w:rsidR="00C50C57" w:rsidRDefault="00C50C57" w:rsidP="009F0794">
      <w:pPr>
        <w:pStyle w:val="Caption"/>
      </w:pPr>
      <w:r>
        <w:t xml:space="preserve">Figure </w:t>
      </w:r>
      <w:ins w:id="190" w:author="Brett Davidson" w:date="2023-09-23T18:56:00Z">
        <w:r w:rsidR="009F0794">
          <w:fldChar w:fldCharType="begin"/>
        </w:r>
        <w:r w:rsidR="009F0794">
          <w:instrText xml:space="preserve"> STYLEREF 1 \s </w:instrText>
        </w:r>
      </w:ins>
      <w:r w:rsidR="009F0794">
        <w:fldChar w:fldCharType="separate"/>
      </w:r>
      <w:r w:rsidR="009F0794">
        <w:t>4</w:t>
      </w:r>
      <w:ins w:id="191"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192" w:author="Brett Davidson" w:date="2023-09-23T18:56:00Z">
        <w:r w:rsidR="009F0794">
          <w:t>23</w:t>
        </w:r>
        <w:r w:rsidR="009F0794">
          <w:fldChar w:fldCharType="end"/>
        </w:r>
      </w:ins>
      <w:del w:id="193"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4</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23</w:delText>
        </w:r>
        <w:r w:rsidR="00F7573E" w:rsidDel="009F0794">
          <w:fldChar w:fldCharType="end"/>
        </w:r>
      </w:del>
      <w:r>
        <w:t xml:space="preserve"> </w:t>
      </w:r>
      <w:r w:rsidRPr="00F66138">
        <w:t xml:space="preserve">Initial Neural Network </w:t>
      </w:r>
      <w:r>
        <w:t xml:space="preserve">Error Histogram </w:t>
      </w:r>
      <w:r w:rsidRPr="00F66138">
        <w:t>plot</w:t>
      </w:r>
      <w:r w:rsidR="00E04761">
        <w:t xml:space="preserve"> </w:t>
      </w:r>
      <w:r w:rsidR="00E04761">
        <w:t>with default layer size of 10</w:t>
      </w:r>
    </w:p>
    <w:p w14:paraId="3F4727E5" w14:textId="66809732" w:rsidR="00A04174" w:rsidRDefault="00C50C57" w:rsidP="00F7573E">
      <w:pPr>
        <w:pStyle w:val="BodyText"/>
      </w:pPr>
      <w:r>
        <w:rPr>
          <w:noProof/>
        </w:rPr>
        <w:drawing>
          <wp:inline distT="0" distB="0" distL="0" distR="0" wp14:anchorId="0B869FB9" wp14:editId="79914A53">
            <wp:extent cx="3011886" cy="2537740"/>
            <wp:effectExtent l="0" t="0" r="0" b="0"/>
            <wp:docPr id="985216014"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16014" name="Picture 15" descr="A screenshot of a graph&#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46763" cy="2567126"/>
                    </a:xfrm>
                    <a:prstGeom prst="rect">
                      <a:avLst/>
                    </a:prstGeom>
                  </pic:spPr>
                </pic:pic>
              </a:graphicData>
            </a:graphic>
          </wp:inline>
        </w:drawing>
      </w:r>
      <w:r w:rsidR="00F7573E">
        <w:br/>
      </w:r>
      <w:r>
        <w:t xml:space="preserve">Figure </w:t>
      </w:r>
      <w:ins w:id="194" w:author="Brett Davidson" w:date="2023-09-23T18:56:00Z">
        <w:r w:rsidR="009F0794">
          <w:fldChar w:fldCharType="begin"/>
        </w:r>
        <w:r w:rsidR="009F0794">
          <w:instrText xml:space="preserve"> STYLEREF 1 \s </w:instrText>
        </w:r>
      </w:ins>
      <w:r w:rsidR="009F0794">
        <w:fldChar w:fldCharType="separate"/>
      </w:r>
      <w:r w:rsidR="009F0794">
        <w:rPr>
          <w:noProof/>
        </w:rPr>
        <w:t>4</w:t>
      </w:r>
      <w:ins w:id="195"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196" w:author="Brett Davidson" w:date="2023-09-23T18:56:00Z">
        <w:r w:rsidR="009F0794">
          <w:rPr>
            <w:noProof/>
          </w:rPr>
          <w:t>24</w:t>
        </w:r>
        <w:r w:rsidR="009F0794">
          <w:fldChar w:fldCharType="end"/>
        </w:r>
      </w:ins>
      <w:del w:id="197"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rPr>
            <w:noProof/>
          </w:rPr>
          <w:delText>4</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rPr>
            <w:noProof/>
          </w:rPr>
          <w:delText>24</w:delText>
        </w:r>
        <w:r w:rsidR="00F7573E" w:rsidDel="009F0794">
          <w:fldChar w:fldCharType="end"/>
        </w:r>
      </w:del>
      <w:r>
        <w:t xml:space="preserve"> </w:t>
      </w:r>
      <w:r w:rsidRPr="005D78D0">
        <w:t xml:space="preserve">Initial Neural Network </w:t>
      </w:r>
      <w:r>
        <w:t xml:space="preserve">Regression </w:t>
      </w:r>
      <w:r w:rsidRPr="005D78D0">
        <w:t>plot</w:t>
      </w:r>
      <w:r>
        <w:t>s</w:t>
      </w:r>
      <w:r w:rsidR="00E04761">
        <w:t xml:space="preserve"> with default layer size of 10</w:t>
      </w:r>
    </w:p>
    <w:p w14:paraId="2C2D7744" w14:textId="28836F55" w:rsidR="00E04761" w:rsidRDefault="00E04761" w:rsidP="00F7573E">
      <w:pPr>
        <w:pStyle w:val="BodyText"/>
      </w:pPr>
      <w:r>
        <w:lastRenderedPageBreak/>
        <w:t>The initial neural network selected by nnstart has 10 hidden sigmoid layers. Doubling the number of layers from 10 to 20 produced the results shown in Table</w:t>
      </w:r>
      <w:r w:rsidR="00F7573E">
        <w:t>s</w:t>
      </w:r>
      <w:r>
        <w:t xml:space="preserve"> 4.8 </w:t>
      </w:r>
      <w:r w:rsidR="00F7573E">
        <w:t xml:space="preserve">and 4.9 </w:t>
      </w:r>
      <w:r>
        <w:t>and Figures 4.25 to 4.28.</w:t>
      </w:r>
      <w:r w:rsidR="00F7573E">
        <w:br/>
      </w:r>
      <w:r>
        <w:br/>
        <w:t xml:space="preserve">Table </w:t>
      </w:r>
      <w:r w:rsidR="00F7573E">
        <w:fldChar w:fldCharType="begin"/>
      </w:r>
      <w:r w:rsidR="00F7573E">
        <w:instrText xml:space="preserve"> STYLEREF 1 \s </w:instrText>
      </w:r>
      <w:r w:rsidR="00F7573E">
        <w:fldChar w:fldCharType="separate"/>
      </w:r>
      <w:r w:rsidR="00F7573E">
        <w:rPr>
          <w:noProof/>
        </w:rPr>
        <w:t>4</w:t>
      </w:r>
      <w:r w:rsidR="00F7573E">
        <w:fldChar w:fldCharType="end"/>
      </w:r>
      <w:r w:rsidR="00F7573E">
        <w:t>.</w:t>
      </w:r>
      <w:r w:rsidR="00F7573E">
        <w:fldChar w:fldCharType="begin"/>
      </w:r>
      <w:r w:rsidR="00F7573E">
        <w:instrText xml:space="preserve"> SEQ Table \* ARABIC \s 1 </w:instrText>
      </w:r>
      <w:r w:rsidR="00F7573E">
        <w:fldChar w:fldCharType="separate"/>
      </w:r>
      <w:r w:rsidR="00F7573E">
        <w:rPr>
          <w:noProof/>
        </w:rPr>
        <w:t>8</w:t>
      </w:r>
      <w:r w:rsidR="00F7573E">
        <w:fldChar w:fldCharType="end"/>
      </w:r>
      <w:r>
        <w:t xml:space="preserve"> Training results of in</w:t>
      </w:r>
      <w:r>
        <w:t>i</w:t>
      </w:r>
      <w:r>
        <w:t>tial neural network with a layer size of 20.</w:t>
      </w:r>
    </w:p>
    <w:tbl>
      <w:tblPr>
        <w:tblStyle w:val="TableGrid"/>
        <w:tblW w:w="0" w:type="auto"/>
        <w:tblLook w:val="04A0" w:firstRow="1" w:lastRow="0" w:firstColumn="1" w:lastColumn="0" w:noHBand="0" w:noVBand="1"/>
      </w:tblPr>
      <w:tblGrid>
        <w:gridCol w:w="2265"/>
        <w:gridCol w:w="2265"/>
        <w:gridCol w:w="2265"/>
        <w:gridCol w:w="2266"/>
      </w:tblGrid>
      <w:tr w:rsidR="00E04761" w14:paraId="69F2F205" w14:textId="77777777" w:rsidTr="00E04761">
        <w:tc>
          <w:tcPr>
            <w:tcW w:w="2265" w:type="dxa"/>
          </w:tcPr>
          <w:p w14:paraId="206196C3" w14:textId="547BC77E" w:rsidR="00E04761" w:rsidRDefault="00E04761" w:rsidP="00F7573E">
            <w:r>
              <w:t>Unit</w:t>
            </w:r>
          </w:p>
        </w:tc>
        <w:tc>
          <w:tcPr>
            <w:tcW w:w="2265" w:type="dxa"/>
          </w:tcPr>
          <w:p w14:paraId="5AE18BE2" w14:textId="25A4220C" w:rsidR="00E04761" w:rsidRDefault="00E04761" w:rsidP="00F7573E">
            <w:r>
              <w:t>Initial Value</w:t>
            </w:r>
          </w:p>
        </w:tc>
        <w:tc>
          <w:tcPr>
            <w:tcW w:w="2265" w:type="dxa"/>
          </w:tcPr>
          <w:p w14:paraId="19C03D2A" w14:textId="32F570DE" w:rsidR="00E04761" w:rsidRDefault="00E04761" w:rsidP="00F7573E">
            <w:r>
              <w:t>Stopped Value</w:t>
            </w:r>
          </w:p>
        </w:tc>
        <w:tc>
          <w:tcPr>
            <w:tcW w:w="2266" w:type="dxa"/>
          </w:tcPr>
          <w:p w14:paraId="7EF7227C" w14:textId="0C0285DE" w:rsidR="00E04761" w:rsidRDefault="00E04761" w:rsidP="00F7573E">
            <w:r>
              <w:t>Target Value</w:t>
            </w:r>
          </w:p>
        </w:tc>
      </w:tr>
      <w:tr w:rsidR="00E04761" w14:paraId="2F3E1ECB" w14:textId="77777777" w:rsidTr="00E04761">
        <w:tc>
          <w:tcPr>
            <w:tcW w:w="2265" w:type="dxa"/>
          </w:tcPr>
          <w:p w14:paraId="283B9723" w14:textId="7CCD7645" w:rsidR="00E04761" w:rsidRDefault="00E04761" w:rsidP="00F7573E">
            <w:r>
              <w:t>Epoch</w:t>
            </w:r>
          </w:p>
        </w:tc>
        <w:tc>
          <w:tcPr>
            <w:tcW w:w="2265" w:type="dxa"/>
          </w:tcPr>
          <w:p w14:paraId="1121F415" w14:textId="29BB477F" w:rsidR="00E04761" w:rsidRDefault="00E04761" w:rsidP="00F7573E">
            <w:r>
              <w:t>0</w:t>
            </w:r>
          </w:p>
        </w:tc>
        <w:tc>
          <w:tcPr>
            <w:tcW w:w="2265" w:type="dxa"/>
          </w:tcPr>
          <w:p w14:paraId="5E9D7F5A" w14:textId="30130CC9" w:rsidR="00E04761" w:rsidRDefault="00E04761" w:rsidP="00F7573E">
            <w:r>
              <w:t>12</w:t>
            </w:r>
          </w:p>
        </w:tc>
        <w:tc>
          <w:tcPr>
            <w:tcW w:w="2266" w:type="dxa"/>
          </w:tcPr>
          <w:p w14:paraId="5B2B8299" w14:textId="7EF0341D" w:rsidR="00E04761" w:rsidRDefault="00E04761" w:rsidP="00F7573E">
            <w:r>
              <w:t>1000</w:t>
            </w:r>
          </w:p>
        </w:tc>
      </w:tr>
      <w:tr w:rsidR="00E04761" w14:paraId="51137334" w14:textId="77777777" w:rsidTr="00E04761">
        <w:tc>
          <w:tcPr>
            <w:tcW w:w="2265" w:type="dxa"/>
          </w:tcPr>
          <w:p w14:paraId="7D302B35" w14:textId="02A9E599" w:rsidR="00E04761" w:rsidRDefault="00E04761" w:rsidP="00F7573E">
            <w:r>
              <w:t>Elapsed Time</w:t>
            </w:r>
          </w:p>
        </w:tc>
        <w:tc>
          <w:tcPr>
            <w:tcW w:w="2265" w:type="dxa"/>
          </w:tcPr>
          <w:p w14:paraId="3BF68BD0" w14:textId="5E330B27" w:rsidR="00E04761" w:rsidRDefault="00E04761" w:rsidP="00F7573E">
            <w:r>
              <w:t>-</w:t>
            </w:r>
          </w:p>
        </w:tc>
        <w:tc>
          <w:tcPr>
            <w:tcW w:w="2265" w:type="dxa"/>
          </w:tcPr>
          <w:p w14:paraId="7C5E7244" w14:textId="4680E2E3" w:rsidR="00E04761" w:rsidRDefault="00E04761" w:rsidP="00F7573E">
            <w:r>
              <w:t>00:00:00</w:t>
            </w:r>
          </w:p>
        </w:tc>
        <w:tc>
          <w:tcPr>
            <w:tcW w:w="2266" w:type="dxa"/>
          </w:tcPr>
          <w:p w14:paraId="4E529463" w14:textId="34F8784C" w:rsidR="00E04761" w:rsidRDefault="00E04761" w:rsidP="00F7573E">
            <w:r>
              <w:t>-</w:t>
            </w:r>
          </w:p>
        </w:tc>
      </w:tr>
      <w:tr w:rsidR="00E04761" w14:paraId="6481C55A" w14:textId="77777777" w:rsidTr="00E04761">
        <w:tc>
          <w:tcPr>
            <w:tcW w:w="2265" w:type="dxa"/>
          </w:tcPr>
          <w:p w14:paraId="7237788A" w14:textId="29911F20" w:rsidR="00E04761" w:rsidRDefault="00E04761" w:rsidP="00F7573E">
            <w:r>
              <w:t>Performance</w:t>
            </w:r>
          </w:p>
        </w:tc>
        <w:tc>
          <w:tcPr>
            <w:tcW w:w="2265" w:type="dxa"/>
          </w:tcPr>
          <w:p w14:paraId="5518407D" w14:textId="5F25D39F" w:rsidR="00E04761" w:rsidRDefault="00E04761" w:rsidP="00F7573E">
            <w:r>
              <w:t>1.46</w:t>
            </w:r>
          </w:p>
        </w:tc>
        <w:tc>
          <w:tcPr>
            <w:tcW w:w="2265" w:type="dxa"/>
          </w:tcPr>
          <w:p w14:paraId="1E6EED14" w14:textId="6D27ABA0" w:rsidR="00E04761" w:rsidRDefault="00E04761" w:rsidP="00F7573E">
            <w:r>
              <w:t>0.191</w:t>
            </w:r>
          </w:p>
        </w:tc>
        <w:tc>
          <w:tcPr>
            <w:tcW w:w="2266" w:type="dxa"/>
          </w:tcPr>
          <w:p w14:paraId="2089E0CC" w14:textId="5A98A54E" w:rsidR="00E04761" w:rsidRDefault="00E04761" w:rsidP="00F7573E">
            <w:r>
              <w:t>0</w:t>
            </w:r>
          </w:p>
        </w:tc>
      </w:tr>
      <w:tr w:rsidR="00E04761" w14:paraId="64C0DC66" w14:textId="77777777" w:rsidTr="00E04761">
        <w:tc>
          <w:tcPr>
            <w:tcW w:w="2265" w:type="dxa"/>
          </w:tcPr>
          <w:p w14:paraId="6E8A11EE" w14:textId="26E030B6" w:rsidR="00E04761" w:rsidRDefault="00E04761" w:rsidP="00F7573E">
            <w:r>
              <w:t>Gradient</w:t>
            </w:r>
          </w:p>
        </w:tc>
        <w:tc>
          <w:tcPr>
            <w:tcW w:w="2265" w:type="dxa"/>
          </w:tcPr>
          <w:p w14:paraId="41DED1F8" w14:textId="4CFE72B5" w:rsidR="00E04761" w:rsidRDefault="00E04761" w:rsidP="00F7573E">
            <w:r>
              <w:t>2.65</w:t>
            </w:r>
          </w:p>
        </w:tc>
        <w:tc>
          <w:tcPr>
            <w:tcW w:w="2265" w:type="dxa"/>
          </w:tcPr>
          <w:p w14:paraId="1C29F056" w14:textId="6C9743E6" w:rsidR="00E04761" w:rsidRDefault="00E04761" w:rsidP="00F7573E">
            <w:r>
              <w:t>0.0556</w:t>
            </w:r>
          </w:p>
        </w:tc>
        <w:tc>
          <w:tcPr>
            <w:tcW w:w="2266" w:type="dxa"/>
          </w:tcPr>
          <w:p w14:paraId="0FF5D389" w14:textId="76EB41DE" w:rsidR="00E04761" w:rsidRDefault="00E04761" w:rsidP="00F7573E">
            <w:r>
              <w:t>1e-07</w:t>
            </w:r>
          </w:p>
        </w:tc>
      </w:tr>
      <w:tr w:rsidR="00E04761" w14:paraId="5E30A292" w14:textId="77777777" w:rsidTr="00E04761">
        <w:tc>
          <w:tcPr>
            <w:tcW w:w="2265" w:type="dxa"/>
          </w:tcPr>
          <w:p w14:paraId="3C9497EB" w14:textId="5B3984D0" w:rsidR="00E04761" w:rsidRDefault="00E04761" w:rsidP="00F7573E">
            <w:r>
              <w:t>Mu</w:t>
            </w:r>
          </w:p>
        </w:tc>
        <w:tc>
          <w:tcPr>
            <w:tcW w:w="2265" w:type="dxa"/>
          </w:tcPr>
          <w:p w14:paraId="2B94E9F7" w14:textId="6D6BD123" w:rsidR="00E04761" w:rsidRDefault="00E04761" w:rsidP="00F7573E">
            <w:r>
              <w:t>0.001</w:t>
            </w:r>
          </w:p>
        </w:tc>
        <w:tc>
          <w:tcPr>
            <w:tcW w:w="2265" w:type="dxa"/>
          </w:tcPr>
          <w:p w14:paraId="0AE0692C" w14:textId="035B20FB" w:rsidR="00E04761" w:rsidRDefault="00E04761" w:rsidP="00F7573E">
            <w:r>
              <w:t>1e-05</w:t>
            </w:r>
          </w:p>
        </w:tc>
        <w:tc>
          <w:tcPr>
            <w:tcW w:w="2266" w:type="dxa"/>
          </w:tcPr>
          <w:p w14:paraId="5E2F788D" w14:textId="0E76654A" w:rsidR="00E04761" w:rsidRDefault="00E04761" w:rsidP="00F7573E">
            <w:r>
              <w:t>1e+10</w:t>
            </w:r>
          </w:p>
        </w:tc>
      </w:tr>
      <w:tr w:rsidR="00E04761" w14:paraId="225A31C5" w14:textId="77777777" w:rsidTr="00E04761">
        <w:tc>
          <w:tcPr>
            <w:tcW w:w="2265" w:type="dxa"/>
          </w:tcPr>
          <w:p w14:paraId="2B5FC7AB" w14:textId="0570DA5E" w:rsidR="00E04761" w:rsidRDefault="00E04761" w:rsidP="00F7573E">
            <w:r>
              <w:t>Validation Checks</w:t>
            </w:r>
          </w:p>
        </w:tc>
        <w:tc>
          <w:tcPr>
            <w:tcW w:w="2265" w:type="dxa"/>
          </w:tcPr>
          <w:p w14:paraId="147BC3FD" w14:textId="6C2A7C4D" w:rsidR="00E04761" w:rsidRDefault="00E04761" w:rsidP="00F7573E">
            <w:r>
              <w:t>0</w:t>
            </w:r>
          </w:p>
        </w:tc>
        <w:tc>
          <w:tcPr>
            <w:tcW w:w="2265" w:type="dxa"/>
          </w:tcPr>
          <w:p w14:paraId="6B1A84B8" w14:textId="0478F579" w:rsidR="00E04761" w:rsidRDefault="00E04761" w:rsidP="00F7573E">
            <w:r>
              <w:t>6</w:t>
            </w:r>
          </w:p>
        </w:tc>
        <w:tc>
          <w:tcPr>
            <w:tcW w:w="2266" w:type="dxa"/>
          </w:tcPr>
          <w:p w14:paraId="73626F71" w14:textId="589A7DE2" w:rsidR="00E04761" w:rsidRDefault="00E04761" w:rsidP="00F7573E">
            <w:r>
              <w:t>6</w:t>
            </w:r>
          </w:p>
        </w:tc>
      </w:tr>
      <w:tr w:rsidR="00E04761" w14:paraId="7ED06182" w14:textId="77777777" w:rsidTr="00E04761">
        <w:tc>
          <w:tcPr>
            <w:tcW w:w="2265" w:type="dxa"/>
          </w:tcPr>
          <w:p w14:paraId="430B3DD2" w14:textId="77777777" w:rsidR="00E04761" w:rsidRDefault="00E04761" w:rsidP="00F7573E"/>
        </w:tc>
        <w:tc>
          <w:tcPr>
            <w:tcW w:w="2265" w:type="dxa"/>
          </w:tcPr>
          <w:p w14:paraId="214F7789" w14:textId="77777777" w:rsidR="00E04761" w:rsidRDefault="00E04761" w:rsidP="00F7573E"/>
        </w:tc>
        <w:tc>
          <w:tcPr>
            <w:tcW w:w="2265" w:type="dxa"/>
          </w:tcPr>
          <w:p w14:paraId="00A978DF" w14:textId="77777777" w:rsidR="00E04761" w:rsidRDefault="00E04761" w:rsidP="00F7573E"/>
        </w:tc>
        <w:tc>
          <w:tcPr>
            <w:tcW w:w="2266" w:type="dxa"/>
          </w:tcPr>
          <w:p w14:paraId="008EBC09" w14:textId="77777777" w:rsidR="00E04761" w:rsidRDefault="00E04761" w:rsidP="00F7573E"/>
        </w:tc>
      </w:tr>
    </w:tbl>
    <w:p w14:paraId="4B50344A" w14:textId="0B47A565" w:rsidR="00F7573E" w:rsidRDefault="008C13AC" w:rsidP="008C13AC">
      <w:ins w:id="198" w:author="Brett Davidson" w:date="2023-09-23T17:45:00Z">
        <w:r>
          <w:br/>
        </w:r>
      </w:ins>
      <w:r w:rsidR="00F7573E">
        <w:t xml:space="preserve">Table </w:t>
      </w:r>
      <w:r w:rsidR="00F7573E">
        <w:fldChar w:fldCharType="begin"/>
      </w:r>
      <w:r w:rsidR="00F7573E">
        <w:instrText xml:space="preserve"> STYLEREF 1 \s </w:instrText>
      </w:r>
      <w:r w:rsidR="00F7573E">
        <w:fldChar w:fldCharType="separate"/>
      </w:r>
      <w:r w:rsidR="00F7573E">
        <w:rPr>
          <w:noProof/>
        </w:rPr>
        <w:t>4</w:t>
      </w:r>
      <w:r w:rsidR="00F7573E">
        <w:fldChar w:fldCharType="end"/>
      </w:r>
      <w:r w:rsidR="00F7573E">
        <w:t>.</w:t>
      </w:r>
      <w:r w:rsidR="00F7573E">
        <w:fldChar w:fldCharType="begin"/>
      </w:r>
      <w:r w:rsidR="00F7573E">
        <w:instrText xml:space="preserve"> SEQ Table \* ARABIC \s 1 </w:instrText>
      </w:r>
      <w:r w:rsidR="00F7573E">
        <w:fldChar w:fldCharType="separate"/>
      </w:r>
      <w:r w:rsidR="00F7573E">
        <w:rPr>
          <w:noProof/>
        </w:rPr>
        <w:t>9</w:t>
      </w:r>
      <w:r w:rsidR="00F7573E">
        <w:fldChar w:fldCharType="end"/>
      </w:r>
      <w:r w:rsidR="00F7573E">
        <w:t xml:space="preserve"> Training Results</w:t>
      </w:r>
      <w:r w:rsidR="00F7573E">
        <w:br/>
      </w:r>
    </w:p>
    <w:tbl>
      <w:tblPr>
        <w:tblStyle w:val="TableGrid"/>
        <w:tblW w:w="0" w:type="auto"/>
        <w:tblLook w:val="04A0" w:firstRow="1" w:lastRow="0" w:firstColumn="1" w:lastColumn="0" w:noHBand="0" w:noVBand="1"/>
      </w:tblPr>
      <w:tblGrid>
        <w:gridCol w:w="2265"/>
        <w:gridCol w:w="2265"/>
        <w:gridCol w:w="2265"/>
        <w:gridCol w:w="2266"/>
      </w:tblGrid>
      <w:tr w:rsidR="00F7573E" w14:paraId="052556A1" w14:textId="77777777" w:rsidTr="00F7573E">
        <w:tc>
          <w:tcPr>
            <w:tcW w:w="2265" w:type="dxa"/>
          </w:tcPr>
          <w:p w14:paraId="2FB9B544" w14:textId="77777777" w:rsidR="00F7573E" w:rsidRDefault="00F7573E" w:rsidP="00F7573E">
            <w:pPr>
              <w:jc w:val="center"/>
            </w:pPr>
          </w:p>
        </w:tc>
        <w:tc>
          <w:tcPr>
            <w:tcW w:w="2265" w:type="dxa"/>
          </w:tcPr>
          <w:p w14:paraId="026BCC5F" w14:textId="6671AA2B" w:rsidR="00F7573E" w:rsidRDefault="00F7573E" w:rsidP="00F7573E">
            <w:pPr>
              <w:jc w:val="center"/>
            </w:pPr>
            <w:r>
              <w:t>Observations</w:t>
            </w:r>
          </w:p>
        </w:tc>
        <w:tc>
          <w:tcPr>
            <w:tcW w:w="2265" w:type="dxa"/>
          </w:tcPr>
          <w:p w14:paraId="7C8C03BE" w14:textId="2CD90F45" w:rsidR="00F7573E" w:rsidRDefault="00F7573E" w:rsidP="00F7573E">
            <w:pPr>
              <w:jc w:val="center"/>
            </w:pPr>
            <w:r>
              <w:t>MSE</w:t>
            </w:r>
          </w:p>
        </w:tc>
        <w:tc>
          <w:tcPr>
            <w:tcW w:w="2266" w:type="dxa"/>
          </w:tcPr>
          <w:p w14:paraId="227888D0" w14:textId="55D7A2B8" w:rsidR="00F7573E" w:rsidRDefault="00F7573E" w:rsidP="00F7573E">
            <w:pPr>
              <w:jc w:val="center"/>
            </w:pPr>
            <w:r>
              <w:t>R</w:t>
            </w:r>
          </w:p>
        </w:tc>
      </w:tr>
      <w:tr w:rsidR="00F7573E" w14:paraId="26EC6DCE" w14:textId="77777777" w:rsidTr="00F7573E">
        <w:tc>
          <w:tcPr>
            <w:tcW w:w="2265" w:type="dxa"/>
          </w:tcPr>
          <w:p w14:paraId="04790169" w14:textId="4DE45D2D" w:rsidR="00F7573E" w:rsidRDefault="00F7573E" w:rsidP="00F7573E">
            <w:pPr>
              <w:jc w:val="center"/>
            </w:pPr>
            <w:r>
              <w:t>Training</w:t>
            </w:r>
          </w:p>
        </w:tc>
        <w:tc>
          <w:tcPr>
            <w:tcW w:w="2265" w:type="dxa"/>
          </w:tcPr>
          <w:p w14:paraId="3137BEFC" w14:textId="05A91F49" w:rsidR="00F7573E" w:rsidRDefault="00F7573E" w:rsidP="00F7573E">
            <w:pPr>
              <w:jc w:val="center"/>
            </w:pPr>
            <w:r>
              <w:t>3499</w:t>
            </w:r>
          </w:p>
        </w:tc>
        <w:tc>
          <w:tcPr>
            <w:tcW w:w="2265" w:type="dxa"/>
          </w:tcPr>
          <w:p w14:paraId="42A698F9" w14:textId="68B38BE6" w:rsidR="00F7573E" w:rsidRDefault="00F7573E" w:rsidP="00F7573E">
            <w:pPr>
              <w:jc w:val="center"/>
            </w:pPr>
            <w:r>
              <w:t>0.19566</w:t>
            </w:r>
          </w:p>
        </w:tc>
        <w:tc>
          <w:tcPr>
            <w:tcW w:w="2266" w:type="dxa"/>
          </w:tcPr>
          <w:p w14:paraId="0C47509E" w14:textId="6DD1EFD7" w:rsidR="00F7573E" w:rsidRDefault="00F7573E" w:rsidP="00F7573E">
            <w:pPr>
              <w:jc w:val="center"/>
            </w:pPr>
            <w:r>
              <w:t>0.5804</w:t>
            </w:r>
          </w:p>
        </w:tc>
      </w:tr>
      <w:tr w:rsidR="00F7573E" w14:paraId="09043D38" w14:textId="77777777" w:rsidTr="00F7573E">
        <w:tc>
          <w:tcPr>
            <w:tcW w:w="2265" w:type="dxa"/>
          </w:tcPr>
          <w:p w14:paraId="573D3859" w14:textId="17C11E84" w:rsidR="00F7573E" w:rsidRDefault="00F7573E" w:rsidP="00F7573E">
            <w:pPr>
              <w:jc w:val="center"/>
            </w:pPr>
            <w:r>
              <w:t>Validation</w:t>
            </w:r>
          </w:p>
        </w:tc>
        <w:tc>
          <w:tcPr>
            <w:tcW w:w="2265" w:type="dxa"/>
          </w:tcPr>
          <w:p w14:paraId="62A7973B" w14:textId="0108FAED" w:rsidR="00F7573E" w:rsidRDefault="00F7573E" w:rsidP="00F7573E">
            <w:pPr>
              <w:jc w:val="center"/>
            </w:pPr>
            <w:r>
              <w:t>750</w:t>
            </w:r>
          </w:p>
        </w:tc>
        <w:tc>
          <w:tcPr>
            <w:tcW w:w="2265" w:type="dxa"/>
          </w:tcPr>
          <w:p w14:paraId="526197A9" w14:textId="14EB27FB" w:rsidR="00F7573E" w:rsidRDefault="00F7573E" w:rsidP="00F7573E">
            <w:pPr>
              <w:jc w:val="center"/>
            </w:pPr>
            <w:r>
              <w:t>0.1785</w:t>
            </w:r>
          </w:p>
        </w:tc>
        <w:tc>
          <w:tcPr>
            <w:tcW w:w="2266" w:type="dxa"/>
          </w:tcPr>
          <w:p w14:paraId="05041773" w14:textId="1C9A60C3" w:rsidR="00F7573E" w:rsidRDefault="00F7573E" w:rsidP="00F7573E">
            <w:pPr>
              <w:jc w:val="center"/>
            </w:pPr>
            <w:r>
              <w:t>0.6187</w:t>
            </w:r>
          </w:p>
        </w:tc>
      </w:tr>
      <w:tr w:rsidR="00F7573E" w14:paraId="7514DCE9" w14:textId="77777777" w:rsidTr="00F7573E">
        <w:tc>
          <w:tcPr>
            <w:tcW w:w="2265" w:type="dxa"/>
          </w:tcPr>
          <w:p w14:paraId="13045214" w14:textId="0D585D6D" w:rsidR="00F7573E" w:rsidRDefault="00F7573E" w:rsidP="00F7573E">
            <w:pPr>
              <w:jc w:val="center"/>
            </w:pPr>
            <w:r>
              <w:t>Test</w:t>
            </w:r>
          </w:p>
        </w:tc>
        <w:tc>
          <w:tcPr>
            <w:tcW w:w="2265" w:type="dxa"/>
          </w:tcPr>
          <w:p w14:paraId="27CD776C" w14:textId="3B2B4D6D" w:rsidR="00F7573E" w:rsidRDefault="00F7573E" w:rsidP="00F7573E">
            <w:pPr>
              <w:jc w:val="center"/>
            </w:pPr>
            <w:r>
              <w:t>750</w:t>
            </w:r>
          </w:p>
        </w:tc>
        <w:tc>
          <w:tcPr>
            <w:tcW w:w="2265" w:type="dxa"/>
          </w:tcPr>
          <w:p w14:paraId="106B3FE1" w14:textId="236DF57A" w:rsidR="00F7573E" w:rsidRDefault="00F7573E" w:rsidP="00F7573E">
            <w:pPr>
              <w:jc w:val="center"/>
            </w:pPr>
            <w:r>
              <w:t>0.1927</w:t>
            </w:r>
          </w:p>
        </w:tc>
        <w:tc>
          <w:tcPr>
            <w:tcW w:w="2266" w:type="dxa"/>
          </w:tcPr>
          <w:p w14:paraId="7D7E65D0" w14:textId="4B0CFD5C" w:rsidR="00F7573E" w:rsidRDefault="00F7573E" w:rsidP="00F7573E">
            <w:pPr>
              <w:jc w:val="center"/>
            </w:pPr>
            <w:r>
              <w:t>0.5886</w:t>
            </w:r>
          </w:p>
        </w:tc>
      </w:tr>
    </w:tbl>
    <w:p w14:paraId="276098FD" w14:textId="2DB71D36" w:rsidR="00F7573E" w:rsidRDefault="00F7573E" w:rsidP="009F0794">
      <w:pPr>
        <w:pStyle w:val="Caption"/>
      </w:pPr>
      <w:r>
        <w:drawing>
          <wp:inline distT="0" distB="0" distL="0" distR="0" wp14:anchorId="2BD0B521" wp14:editId="10C9E151">
            <wp:extent cx="3796473" cy="2799538"/>
            <wp:effectExtent l="0" t="0" r="0" b="1270"/>
            <wp:docPr id="1017973791" name="Picture 1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73791" name="Picture 16" descr="A graph of a graph&#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12617" cy="2811443"/>
                    </a:xfrm>
                    <a:prstGeom prst="rect">
                      <a:avLst/>
                    </a:prstGeom>
                  </pic:spPr>
                </pic:pic>
              </a:graphicData>
            </a:graphic>
          </wp:inline>
        </w:drawing>
      </w:r>
      <w:r>
        <w:br/>
        <w:t xml:space="preserve">Figure </w:t>
      </w:r>
      <w:ins w:id="199" w:author="Brett Davidson" w:date="2023-09-23T18:56:00Z">
        <w:r w:rsidR="009F0794">
          <w:fldChar w:fldCharType="begin"/>
        </w:r>
        <w:r w:rsidR="009F0794">
          <w:instrText xml:space="preserve"> STYLEREF 1 \s </w:instrText>
        </w:r>
      </w:ins>
      <w:r w:rsidR="009F0794">
        <w:fldChar w:fldCharType="separate"/>
      </w:r>
      <w:r w:rsidR="009F0794">
        <w:t>4</w:t>
      </w:r>
      <w:ins w:id="200"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201" w:author="Brett Davidson" w:date="2023-09-23T18:56:00Z">
        <w:r w:rsidR="009F0794">
          <w:t>25</w:t>
        </w:r>
        <w:r w:rsidR="009F0794">
          <w:fldChar w:fldCharType="end"/>
        </w:r>
      </w:ins>
      <w:del w:id="202" w:author="Brett Davidson" w:date="2023-09-23T18:56:00Z">
        <w:r w:rsidDel="009F0794">
          <w:fldChar w:fldCharType="begin"/>
        </w:r>
        <w:r w:rsidDel="009F0794">
          <w:delInstrText xml:space="preserve"> STYLEREF 1 \s </w:delInstrText>
        </w:r>
        <w:r w:rsidDel="009F0794">
          <w:fldChar w:fldCharType="separate"/>
        </w:r>
        <w:r w:rsidDel="009F0794">
          <w:delText>4</w:delText>
        </w:r>
        <w:r w:rsidDel="009F0794">
          <w:fldChar w:fldCharType="end"/>
        </w:r>
        <w:r w:rsidDel="009F0794">
          <w:delText>.</w:delText>
        </w:r>
        <w:r w:rsidDel="009F0794">
          <w:fldChar w:fldCharType="begin"/>
        </w:r>
        <w:r w:rsidDel="009F0794">
          <w:delInstrText xml:space="preserve"> SEQ Figure \* ARABIC \s 1 </w:delInstrText>
        </w:r>
        <w:r w:rsidDel="009F0794">
          <w:fldChar w:fldCharType="separate"/>
        </w:r>
        <w:r w:rsidDel="009F0794">
          <w:delText>25</w:delText>
        </w:r>
        <w:r w:rsidDel="009F0794">
          <w:fldChar w:fldCharType="end"/>
        </w:r>
      </w:del>
      <w:r>
        <w:t xml:space="preserve"> Initial Neural Network Performance plot with 20 layers</w:t>
      </w:r>
    </w:p>
    <w:p w14:paraId="0A1E5C57" w14:textId="4099D431" w:rsidR="00F7573E" w:rsidRDefault="00F7573E" w:rsidP="009F0794">
      <w:pPr>
        <w:pStyle w:val="Caption"/>
      </w:pPr>
      <w:r>
        <w:lastRenderedPageBreak/>
        <w:drawing>
          <wp:inline distT="0" distB="0" distL="0" distR="0" wp14:anchorId="0E8C0A74" wp14:editId="52794145">
            <wp:extent cx="3795703" cy="2795204"/>
            <wp:effectExtent l="0" t="0" r="0" b="5715"/>
            <wp:docPr id="462696356" name="Picture 17"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96356" name="Picture 17" descr="A graph of a bar graph&#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07768" cy="2804089"/>
                    </a:xfrm>
                    <a:prstGeom prst="rect">
                      <a:avLst/>
                    </a:prstGeom>
                  </pic:spPr>
                </pic:pic>
              </a:graphicData>
            </a:graphic>
          </wp:inline>
        </w:drawing>
      </w:r>
      <w:r>
        <w:br/>
        <w:t xml:space="preserve">Figure </w:t>
      </w:r>
      <w:ins w:id="203" w:author="Brett Davidson" w:date="2023-09-23T18:56:00Z">
        <w:r w:rsidR="009F0794">
          <w:fldChar w:fldCharType="begin"/>
        </w:r>
        <w:r w:rsidR="009F0794">
          <w:instrText xml:space="preserve"> STYLEREF 1 \s </w:instrText>
        </w:r>
      </w:ins>
      <w:r w:rsidR="009F0794">
        <w:fldChar w:fldCharType="separate"/>
      </w:r>
      <w:r w:rsidR="009F0794">
        <w:t>4</w:t>
      </w:r>
      <w:ins w:id="204"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205" w:author="Brett Davidson" w:date="2023-09-23T18:56:00Z">
        <w:r w:rsidR="009F0794">
          <w:t>26</w:t>
        </w:r>
        <w:r w:rsidR="009F0794">
          <w:fldChar w:fldCharType="end"/>
        </w:r>
      </w:ins>
      <w:del w:id="206" w:author="Brett Davidson" w:date="2023-09-23T18:56:00Z">
        <w:r w:rsidDel="009F0794">
          <w:fldChar w:fldCharType="begin"/>
        </w:r>
        <w:r w:rsidDel="009F0794">
          <w:delInstrText xml:space="preserve"> STYLEREF 1 \s </w:delInstrText>
        </w:r>
        <w:r w:rsidDel="009F0794">
          <w:fldChar w:fldCharType="separate"/>
        </w:r>
        <w:r w:rsidDel="009F0794">
          <w:delText>4</w:delText>
        </w:r>
        <w:r w:rsidDel="009F0794">
          <w:fldChar w:fldCharType="end"/>
        </w:r>
        <w:r w:rsidDel="009F0794">
          <w:delText>.</w:delText>
        </w:r>
        <w:r w:rsidDel="009F0794">
          <w:fldChar w:fldCharType="begin"/>
        </w:r>
        <w:r w:rsidDel="009F0794">
          <w:delInstrText xml:space="preserve"> SEQ Figure \* ARABIC \s 1 </w:delInstrText>
        </w:r>
        <w:r w:rsidDel="009F0794">
          <w:fldChar w:fldCharType="separate"/>
        </w:r>
        <w:r w:rsidDel="009F0794">
          <w:delText>26</w:delText>
        </w:r>
        <w:r w:rsidDel="009F0794">
          <w:fldChar w:fldCharType="end"/>
        </w:r>
      </w:del>
      <w:r>
        <w:t xml:space="preserve"> </w:t>
      </w:r>
      <w:r w:rsidRPr="009D6009">
        <w:t xml:space="preserve">Initial Neural Network </w:t>
      </w:r>
      <w:r>
        <w:t xml:space="preserve">Error Histogram </w:t>
      </w:r>
      <w:r w:rsidRPr="009D6009">
        <w:t>plot with 20 layers</w:t>
      </w:r>
    </w:p>
    <w:p w14:paraId="2016604A" w14:textId="202E6513" w:rsidR="00F7573E" w:rsidRDefault="00F7573E" w:rsidP="009F0794">
      <w:pPr>
        <w:pStyle w:val="Caption"/>
      </w:pPr>
      <w:r>
        <w:drawing>
          <wp:inline distT="0" distB="0" distL="0" distR="0" wp14:anchorId="417C60DB" wp14:editId="3E0149CE">
            <wp:extent cx="3803231" cy="3146229"/>
            <wp:effectExtent l="0" t="0" r="6985" b="0"/>
            <wp:docPr id="291149741"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49741" name="Picture 18" descr="A screenshot of a graph&#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24753" cy="3164033"/>
                    </a:xfrm>
                    <a:prstGeom prst="rect">
                      <a:avLst/>
                    </a:prstGeom>
                  </pic:spPr>
                </pic:pic>
              </a:graphicData>
            </a:graphic>
          </wp:inline>
        </w:drawing>
      </w:r>
      <w:r>
        <w:br/>
        <w:t xml:space="preserve">Figure </w:t>
      </w:r>
      <w:ins w:id="207" w:author="Brett Davidson" w:date="2023-09-23T18:56:00Z">
        <w:r w:rsidR="009F0794">
          <w:fldChar w:fldCharType="begin"/>
        </w:r>
        <w:r w:rsidR="009F0794">
          <w:instrText xml:space="preserve"> STYLEREF 1 \s </w:instrText>
        </w:r>
      </w:ins>
      <w:r w:rsidR="009F0794">
        <w:fldChar w:fldCharType="separate"/>
      </w:r>
      <w:r w:rsidR="009F0794">
        <w:t>4</w:t>
      </w:r>
      <w:ins w:id="208"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209" w:author="Brett Davidson" w:date="2023-09-23T18:56:00Z">
        <w:r w:rsidR="009F0794">
          <w:t>27</w:t>
        </w:r>
        <w:r w:rsidR="009F0794">
          <w:fldChar w:fldCharType="end"/>
        </w:r>
      </w:ins>
      <w:del w:id="210" w:author="Brett Davidson" w:date="2023-09-23T18:56:00Z">
        <w:r w:rsidDel="009F0794">
          <w:fldChar w:fldCharType="begin"/>
        </w:r>
        <w:r w:rsidDel="009F0794">
          <w:delInstrText xml:space="preserve"> STYLEREF 1 \s </w:delInstrText>
        </w:r>
        <w:r w:rsidDel="009F0794">
          <w:fldChar w:fldCharType="separate"/>
        </w:r>
        <w:r w:rsidDel="009F0794">
          <w:delText>4</w:delText>
        </w:r>
        <w:r w:rsidDel="009F0794">
          <w:fldChar w:fldCharType="end"/>
        </w:r>
        <w:r w:rsidDel="009F0794">
          <w:delText>.</w:delText>
        </w:r>
        <w:r w:rsidDel="009F0794">
          <w:fldChar w:fldCharType="begin"/>
        </w:r>
        <w:r w:rsidDel="009F0794">
          <w:delInstrText xml:space="preserve"> SEQ Figure \* ARABIC \s 1 </w:delInstrText>
        </w:r>
        <w:r w:rsidDel="009F0794">
          <w:fldChar w:fldCharType="separate"/>
        </w:r>
        <w:r w:rsidDel="009F0794">
          <w:delText>27</w:delText>
        </w:r>
        <w:r w:rsidDel="009F0794">
          <w:fldChar w:fldCharType="end"/>
        </w:r>
      </w:del>
      <w:r>
        <w:t xml:space="preserve"> </w:t>
      </w:r>
      <w:r w:rsidRPr="00274ED1">
        <w:t xml:space="preserve">Initial Neural Network </w:t>
      </w:r>
      <w:r>
        <w:t xml:space="preserve">Regression </w:t>
      </w:r>
      <w:r w:rsidRPr="00274ED1">
        <w:t>plot with 20 layers</w:t>
      </w:r>
    </w:p>
    <w:p w14:paraId="6D562F9B" w14:textId="6553E6CA" w:rsidR="00F7573E" w:rsidRDefault="00F7573E" w:rsidP="009F0794">
      <w:pPr>
        <w:pStyle w:val="Caption"/>
      </w:pPr>
      <w:r>
        <w:lastRenderedPageBreak/>
        <w:br/>
      </w:r>
      <w:r>
        <w:drawing>
          <wp:inline distT="0" distB="0" distL="0" distR="0" wp14:anchorId="4F1D6743" wp14:editId="066724F4">
            <wp:extent cx="3810438" cy="2751867"/>
            <wp:effectExtent l="0" t="0" r="0" b="0"/>
            <wp:docPr id="1211447070" name="Picture 1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47070" name="Picture 19" descr="A graph of a graph&#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28309" cy="2764773"/>
                    </a:xfrm>
                    <a:prstGeom prst="rect">
                      <a:avLst/>
                    </a:prstGeom>
                  </pic:spPr>
                </pic:pic>
              </a:graphicData>
            </a:graphic>
          </wp:inline>
        </w:drawing>
      </w:r>
      <w:r>
        <w:br/>
        <w:t xml:space="preserve">Figure </w:t>
      </w:r>
      <w:ins w:id="211" w:author="Brett Davidson" w:date="2023-09-23T18:56:00Z">
        <w:r w:rsidR="009F0794">
          <w:fldChar w:fldCharType="begin"/>
        </w:r>
        <w:r w:rsidR="009F0794">
          <w:instrText xml:space="preserve"> STYLEREF 1 \s </w:instrText>
        </w:r>
      </w:ins>
      <w:r w:rsidR="009F0794">
        <w:fldChar w:fldCharType="separate"/>
      </w:r>
      <w:r w:rsidR="009F0794">
        <w:t>4</w:t>
      </w:r>
      <w:ins w:id="212"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213" w:author="Brett Davidson" w:date="2023-09-23T18:56:00Z">
        <w:r w:rsidR="009F0794">
          <w:t>28</w:t>
        </w:r>
        <w:r w:rsidR="009F0794">
          <w:fldChar w:fldCharType="end"/>
        </w:r>
      </w:ins>
      <w:del w:id="214" w:author="Brett Davidson" w:date="2023-09-23T18:56:00Z">
        <w:r w:rsidDel="009F0794">
          <w:fldChar w:fldCharType="begin"/>
        </w:r>
        <w:r w:rsidDel="009F0794">
          <w:delInstrText xml:space="preserve"> STYLEREF 1 \s </w:delInstrText>
        </w:r>
        <w:r w:rsidDel="009F0794">
          <w:fldChar w:fldCharType="separate"/>
        </w:r>
        <w:r w:rsidDel="009F0794">
          <w:delText>4</w:delText>
        </w:r>
        <w:r w:rsidDel="009F0794">
          <w:fldChar w:fldCharType="end"/>
        </w:r>
        <w:r w:rsidDel="009F0794">
          <w:delText>.</w:delText>
        </w:r>
        <w:r w:rsidDel="009F0794">
          <w:fldChar w:fldCharType="begin"/>
        </w:r>
        <w:r w:rsidDel="009F0794">
          <w:delInstrText xml:space="preserve"> SEQ Figure \* ARABIC \s 1 </w:delInstrText>
        </w:r>
        <w:r w:rsidDel="009F0794">
          <w:fldChar w:fldCharType="separate"/>
        </w:r>
        <w:r w:rsidDel="009F0794">
          <w:delText>28</w:delText>
        </w:r>
        <w:r w:rsidDel="009F0794">
          <w:fldChar w:fldCharType="end"/>
        </w:r>
      </w:del>
      <w:r>
        <w:t xml:space="preserve"> </w:t>
      </w:r>
      <w:r w:rsidRPr="001557FB">
        <w:t xml:space="preserve">Initial Neural Network </w:t>
      </w:r>
      <w:r>
        <w:t xml:space="preserve">Training State </w:t>
      </w:r>
      <w:r w:rsidRPr="001557FB">
        <w:t>plot with 20 layers</w:t>
      </w:r>
    </w:p>
    <w:p w14:paraId="1FCF38D1" w14:textId="02C75DDB" w:rsidR="009F0794" w:rsidRDefault="008C13AC" w:rsidP="009F0794">
      <w:pPr>
        <w:pStyle w:val="Caption"/>
        <w:rPr>
          <w:ins w:id="215" w:author="Brett Davidson" w:date="2023-09-23T18:57:00Z"/>
        </w:rPr>
      </w:pPr>
      <w:ins w:id="216" w:author="Brett Davidson" w:date="2023-09-23T17:53:00Z">
        <w:r>
          <w:t xml:space="preserve">The MSE values of around 0.19 are </w:t>
        </w:r>
      </w:ins>
      <w:ins w:id="217" w:author="Brett Davidson" w:date="2023-09-23T18:11:00Z">
        <w:r w:rsidR="007A7126">
          <w:t xml:space="preserve">fair </w:t>
        </w:r>
      </w:ins>
      <w:ins w:id="218" w:author="Brett Davidson" w:date="2023-09-23T17:53:00Z">
        <w:r>
          <w:t>results but the R values of around 0.6 are not desirable.</w:t>
        </w:r>
        <w:r>
          <w:br/>
        </w:r>
      </w:ins>
      <w:ins w:id="219" w:author="Brett Davidson" w:date="2023-09-23T17:54:00Z">
        <w:r>
          <w:t xml:space="preserve">Doubling the hidden layers did not appreciably improve the </w:t>
        </w:r>
        <w:r>
          <w:t xml:space="preserve">values indicating that the model itself </w:t>
        </w:r>
      </w:ins>
      <w:ins w:id="220" w:author="Brett Davidson" w:date="2023-09-23T18:11:00Z">
        <w:r w:rsidR="007A7126">
          <w:t xml:space="preserve">and/or the data </w:t>
        </w:r>
      </w:ins>
      <w:ins w:id="221" w:author="Brett Davidson" w:date="2023-09-23T17:54:00Z">
        <w:r>
          <w:t>is likely to be the constraint</w:t>
        </w:r>
        <w:r>
          <w:t>.</w:t>
        </w:r>
      </w:ins>
      <w:ins w:id="222" w:author="Brett Davidson" w:date="2023-09-23T17:55:00Z">
        <w:r w:rsidR="00E41655">
          <w:t xml:space="preserve"> T</w:t>
        </w:r>
      </w:ins>
      <w:ins w:id="223" w:author="Brett Davidson" w:date="2023-09-23T17:56:00Z">
        <w:r w:rsidR="00E41655">
          <w:t>h</w:t>
        </w:r>
      </w:ins>
      <w:ins w:id="224" w:author="Brett Davidson" w:date="2023-09-23T17:55:00Z">
        <w:r w:rsidR="00E41655">
          <w:t xml:space="preserve">is was verified </w:t>
        </w:r>
      </w:ins>
      <w:ins w:id="225" w:author="Brett Davidson" w:date="2023-09-23T17:56:00Z">
        <w:r w:rsidR="00E41655">
          <w:t>by increasing the number of layers to 100 – the error and R values did not appreciably move.</w:t>
        </w:r>
      </w:ins>
      <w:ins w:id="226" w:author="Brett Davidson" w:date="2023-09-23T17:54:00Z">
        <w:r>
          <w:br/>
        </w:r>
      </w:ins>
      <w:ins w:id="227" w:author="Brett Davidson" w:date="2023-09-23T18:04:00Z">
        <w:r w:rsidR="00E41655">
          <w:t>The MSE value gives the average of the s</w:t>
        </w:r>
      </w:ins>
      <w:ins w:id="228" w:author="Brett Davidson" w:date="2023-09-23T18:06:00Z">
        <w:r w:rsidR="007A7126">
          <w:t xml:space="preserve">quare value of </w:t>
        </w:r>
      </w:ins>
      <w:ins w:id="229" w:author="Brett Davidson" w:date="2023-09-23T18:04:00Z">
        <w:r w:rsidR="00E41655">
          <w:t xml:space="preserve">"error” values where errors are the difference between the model’s predicted outputs and the actual outputs. </w:t>
        </w:r>
      </w:ins>
      <w:ins w:id="230" w:author="Brett Davidson" w:date="2023-09-23T18:06:00Z">
        <w:r w:rsidR="007A7126">
          <w:t>MSE is a mea</w:t>
        </w:r>
      </w:ins>
      <w:ins w:id="231" w:author="Brett Davidson" w:date="2023-09-23T18:07:00Z">
        <w:r w:rsidR="007A7126">
          <w:t xml:space="preserve">sure of overall accuracy of the model predictions. </w:t>
        </w:r>
      </w:ins>
      <w:ins w:id="232" w:author="Brett Davidson" w:date="2023-09-23T18:04:00Z">
        <w:r w:rsidR="00E41655">
          <w:t xml:space="preserve">R is a measure </w:t>
        </w:r>
      </w:ins>
      <w:ins w:id="233" w:author="Brett Davidson" w:date="2023-09-23T18:05:00Z">
        <w:r w:rsidR="00E41655">
          <w:t xml:space="preserve">of </w:t>
        </w:r>
      </w:ins>
      <w:ins w:id="234" w:author="Brett Davidson" w:date="2023-09-23T18:07:00Z">
        <w:r w:rsidR="007A7126">
          <w:t>variance between the expected results</w:t>
        </w:r>
      </w:ins>
      <w:ins w:id="235" w:author="Brett Davidson" w:date="2023-09-23T18:08:00Z">
        <w:r w:rsidR="007A7126">
          <w:t xml:space="preserve"> and the input data within a given model. </w:t>
        </w:r>
      </w:ins>
      <w:ins w:id="236" w:author="Brett Davidson" w:date="2023-09-23T18:05:00Z">
        <w:r w:rsidR="007A7126">
          <w:t xml:space="preserve">Ideally, MSE should be 0 and R should be 1. </w:t>
        </w:r>
      </w:ins>
      <w:ins w:id="237" w:author="Brett Davidson" w:date="2023-09-23T18:08:00Z">
        <w:r w:rsidR="007A7126">
          <w:t>With relatively low MSE values of around 0.19 and</w:t>
        </w:r>
      </w:ins>
      <w:ins w:id="238" w:author="Brett Davidson" w:date="2023-09-23T18:09:00Z">
        <w:r w:rsidR="007A7126">
          <w:t xml:space="preserve"> low R values (0.6), the model is providing good predictive accuracy on individual data points but is not understanding the relationships well.</w:t>
        </w:r>
      </w:ins>
      <w:ins w:id="239" w:author="Brett Davidson" w:date="2023-09-23T18:10:00Z">
        <w:r w:rsidR="007A7126">
          <w:br/>
          <w:t>This could result from underfitting or missing other important data.</w:t>
        </w:r>
      </w:ins>
      <w:ins w:id="240" w:author="Brett Davidson" w:date="2023-09-23T18:24:00Z">
        <w:r w:rsidR="00EE5321">
          <w:t xml:space="preserve"> </w:t>
        </w:r>
      </w:ins>
      <w:ins w:id="241" w:author="Brett Davidson" w:date="2023-09-23T18:25:00Z">
        <w:r w:rsidR="000921E4">
          <w:t>The camera imu dataset has only 5000 values, of which a few are zeros</w:t>
        </w:r>
        <w:r w:rsidR="000921E4">
          <w:t xml:space="preserve"> so underfitting is a distinct possibility</w:t>
        </w:r>
        <w:r w:rsidR="000921E4">
          <w:t>.</w:t>
        </w:r>
        <w:r w:rsidR="000921E4">
          <w:t xml:space="preserve"> </w:t>
        </w:r>
      </w:ins>
      <w:ins w:id="242" w:author="Brett Davidson" w:date="2023-09-23T18:24:00Z">
        <w:r w:rsidR="00EE5321">
          <w:t xml:space="preserve">It is </w:t>
        </w:r>
      </w:ins>
      <w:ins w:id="243" w:author="Brett Davidson" w:date="2023-09-23T18:57:00Z">
        <w:r w:rsidR="009F0794">
          <w:t xml:space="preserve">also likely </w:t>
        </w:r>
      </w:ins>
      <w:ins w:id="244" w:author="Brett Davidson" w:date="2023-09-23T18:24:00Z">
        <w:r w:rsidR="00EE5321">
          <w:t xml:space="preserve">that the approximations used to align the imu data to the robot data create issues when the datasets are longer, as is the case </w:t>
        </w:r>
      </w:ins>
      <w:ins w:id="245" w:author="Brett Davidson" w:date="2023-09-23T18:25:00Z">
        <w:r w:rsidR="00EE5321">
          <w:t>with this experiment</w:t>
        </w:r>
      </w:ins>
      <w:ins w:id="246" w:author="Brett Davidson" w:date="2023-09-23T18:24:00Z">
        <w:r w:rsidR="00EE5321">
          <w:t>.</w:t>
        </w:r>
      </w:ins>
      <w:ins w:id="247" w:author="Brett Davidson" w:date="2023-09-23T18:10:00Z">
        <w:r w:rsidR="007A7126">
          <w:br/>
        </w:r>
      </w:ins>
      <w:ins w:id="248" w:author="Brett Davidson" w:date="2023-09-23T18:25:00Z">
        <w:r w:rsidR="000921E4">
          <w:t xml:space="preserve">To test </w:t>
        </w:r>
      </w:ins>
      <w:ins w:id="249" w:author="Brett Davidson" w:date="2023-09-23T18:28:00Z">
        <w:r w:rsidR="000921E4">
          <w:t xml:space="preserve">long-term </w:t>
        </w:r>
      </w:ins>
      <w:ins w:id="250" w:author="Brett Davidson" w:date="2023-09-23T18:25:00Z">
        <w:r w:rsidR="000921E4">
          <w:t>alignment, a graph was produced of</w:t>
        </w:r>
      </w:ins>
      <w:ins w:id="251" w:author="Brett Davidson" w:date="2023-09-23T18:26:00Z">
        <w:r w:rsidR="000921E4">
          <w:t xml:space="preserve"> all </w:t>
        </w:r>
      </w:ins>
      <w:ins w:id="252" w:author="Brett Davidson" w:date="2023-09-23T18:27:00Z">
        <w:r w:rsidR="000921E4">
          <w:t xml:space="preserve">filter output </w:t>
        </w:r>
      </w:ins>
      <w:ins w:id="253" w:author="Brett Davidson" w:date="2023-09-23T18:26:00Z">
        <w:r w:rsidR="000921E4">
          <w:t>and related robot arm data.</w:t>
        </w:r>
        <w:r w:rsidR="000921E4">
          <w:br/>
        </w:r>
      </w:ins>
      <w:ins w:id="254" w:author="Brett Davidson" w:date="2023-09-23T18:55:00Z">
        <w:r w:rsidR="009F0794">
          <w:drawing>
            <wp:inline distT="0" distB="0" distL="0" distR="0" wp14:anchorId="5D630FD4" wp14:editId="2C09EE37">
              <wp:extent cx="5760085" cy="3134995"/>
              <wp:effectExtent l="0" t="0" r="0" b="8255"/>
              <wp:docPr id="1933209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9174" name="Picture 193320917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134995"/>
                      </a:xfrm>
                      <a:prstGeom prst="rect">
                        <a:avLst/>
                      </a:prstGeom>
                    </pic:spPr>
                  </pic:pic>
                </a:graphicData>
              </a:graphic>
            </wp:inline>
          </w:drawing>
        </w:r>
      </w:ins>
      <w:ins w:id="255" w:author="Brett Davidson" w:date="2023-09-23T18:28:00Z">
        <w:r w:rsidR="000921E4">
          <w:br/>
        </w:r>
      </w:ins>
      <w:ins w:id="256" w:author="Brett Davidson" w:date="2023-09-23T18:56:00Z">
        <w:r w:rsidR="009F0794">
          <w:t xml:space="preserve">Figure </w:t>
        </w:r>
        <w:r w:rsidR="009F0794">
          <w:fldChar w:fldCharType="begin"/>
        </w:r>
        <w:r w:rsidR="009F0794">
          <w:instrText xml:space="preserve"> STYLEREF 1 \s </w:instrText>
        </w:r>
      </w:ins>
      <w:r w:rsidR="009F0794">
        <w:fldChar w:fldCharType="separate"/>
      </w:r>
      <w:r w:rsidR="009F0794">
        <w:t>4</w:t>
      </w:r>
      <w:ins w:id="257"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258" w:author="Brett Davidson" w:date="2023-09-23T18:56:00Z">
        <w:r w:rsidR="009F0794">
          <w:t>29</w:t>
        </w:r>
        <w:r w:rsidR="009F0794">
          <w:fldChar w:fldCharType="end"/>
        </w:r>
        <w:r w:rsidR="009F0794">
          <w:t xml:space="preserve"> Plot </w:t>
        </w:r>
      </w:ins>
      <w:ins w:id="259" w:author="Brett Davidson" w:date="2023-09-23T18:57:00Z">
        <w:r w:rsidR="009F0794">
          <w:t xml:space="preserve">imu and robot </w:t>
        </w:r>
      </w:ins>
      <w:ins w:id="260" w:author="Brett Davidson" w:date="2023-09-23T18:56:00Z">
        <w:r w:rsidR="009F0794">
          <w:t>values from t=1000 to t=1300 out of a dataset of 4999 values</w:t>
        </w:r>
      </w:ins>
    </w:p>
    <w:p w14:paraId="421DCC6A" w14:textId="5FDC3861" w:rsidR="009F0794" w:rsidRPr="009F0794" w:rsidRDefault="009F0794" w:rsidP="009F0794">
      <w:pPr>
        <w:pStyle w:val="BodyText"/>
        <w:rPr>
          <w:ins w:id="261" w:author="Brett Davidson" w:date="2023-09-23T18:57:00Z"/>
        </w:rPr>
        <w:pPrChange w:id="262" w:author="Brett Davidson" w:date="2023-09-23T18:57:00Z">
          <w:pPr>
            <w:pStyle w:val="Caption"/>
          </w:pPr>
        </w:pPrChange>
      </w:pPr>
      <w:ins w:id="263" w:author="Brett Davidson" w:date="2023-09-23T18:57:00Z">
        <w:r>
          <w:lastRenderedPageBreak/>
          <w:t>From Figure 4.29 it is clear that the appro</w:t>
        </w:r>
      </w:ins>
      <w:ins w:id="264" w:author="Brett Davidson" w:date="2023-09-23T18:58:00Z">
        <w:r>
          <w:t>ximations used to align the imu and robot datasets are not sufficiently accurate enough for imu and robot data to remain in synchronisation across a large sample set.</w:t>
        </w:r>
      </w:ins>
    </w:p>
    <w:p w14:paraId="3701541B" w14:textId="6202C868" w:rsidR="002B384B" w:rsidRDefault="007A7126" w:rsidP="009F0794">
      <w:pPr>
        <w:pStyle w:val="Caption"/>
      </w:pPr>
      <w:ins w:id="265" w:author="Brett Davidson" w:date="2023-09-23T18:12:00Z">
        <w:r>
          <w:br/>
        </w:r>
      </w:ins>
      <w:ins w:id="266" w:author="Brett Davidson" w:date="2023-09-23T18:13:00Z">
        <w:r>
          <w:br/>
          <w:t>A larger dataset was generated of the same movements and the model was trained again.</w:t>
        </w:r>
        <w:r>
          <w:br/>
        </w:r>
        <w:r>
          <w:br/>
        </w:r>
      </w:ins>
      <w:ins w:id="267" w:author="Brett Davidson" w:date="2023-09-23T17:47:00Z">
        <w:r w:rsidR="008C13AC">
          <w:br/>
        </w:r>
      </w:ins>
      <w:del w:id="268" w:author="Brett Davidson" w:date="2023-09-23T17:46:00Z">
        <w:r w:rsidR="00E04761" w:rsidDel="008C13AC">
          <w:br/>
        </w:r>
      </w:del>
    </w:p>
    <w:p w14:paraId="49ACBD5D" w14:textId="77777777" w:rsidR="00E04761" w:rsidRDefault="00E04761" w:rsidP="008B7345">
      <w:pPr>
        <w:pStyle w:val="BodyText"/>
      </w:pPr>
    </w:p>
    <w:p w14:paraId="1FBE5091" w14:textId="77777777" w:rsidR="0009235C" w:rsidRPr="0009235C" w:rsidRDefault="0009235C" w:rsidP="00E80307">
      <w:pPr>
        <w:pStyle w:val="BodyText"/>
      </w:pPr>
    </w:p>
    <w:p w14:paraId="6C8D03A6" w14:textId="2238EA98" w:rsidR="00550C7C" w:rsidRDefault="00550C7C" w:rsidP="00550C7C">
      <w:pPr>
        <w:pStyle w:val="Heading2"/>
      </w:pPr>
      <w:r>
        <w:t>Non-trained data of a varied-motion vehicle: Madgwick</w:t>
      </w:r>
    </w:p>
    <w:p w14:paraId="29568165" w14:textId="35B33F53" w:rsidR="00550C7C" w:rsidRDefault="00550C7C" w:rsidP="00550C7C">
      <w:pPr>
        <w:pStyle w:val="Heading2"/>
      </w:pPr>
      <w:r>
        <w:t>Non-trained data of a varied-motion vehicle: Kalman</w:t>
      </w:r>
    </w:p>
    <w:p w14:paraId="542801E5" w14:textId="035D962A" w:rsidR="00550C7C" w:rsidRDefault="00550C7C" w:rsidP="00550C7C">
      <w:pPr>
        <w:pStyle w:val="Heading2"/>
      </w:pPr>
      <w:r>
        <w:t>Non-trained data of a varied-motion vehicle: Neural Net</w:t>
      </w:r>
    </w:p>
    <w:p w14:paraId="73CFC916" w14:textId="00BC760E" w:rsidR="00550C7C" w:rsidRDefault="00550C7C" w:rsidP="00550C7C">
      <w:pPr>
        <w:pStyle w:val="Heading2"/>
        <w:numPr>
          <w:ilvl w:val="0"/>
          <w:numId w:val="0"/>
        </w:numPr>
        <w:ind w:left="1984"/>
      </w:pPr>
    </w:p>
    <w:p w14:paraId="73FDB9F2" w14:textId="77777777" w:rsidR="00550C7C" w:rsidRPr="00550C7C" w:rsidRDefault="00550C7C" w:rsidP="00550C7C">
      <w:pPr>
        <w:pStyle w:val="BodyText"/>
      </w:pPr>
    </w:p>
    <w:p w14:paraId="0BF02673" w14:textId="77777777" w:rsidR="00550C7C" w:rsidRPr="00550C7C" w:rsidRDefault="00550C7C" w:rsidP="00550C7C">
      <w:pPr>
        <w:pStyle w:val="BodyText"/>
      </w:pPr>
    </w:p>
    <w:p w14:paraId="1D684F6C" w14:textId="77777777" w:rsidR="00A46BDE" w:rsidRPr="00C11155" w:rsidRDefault="00A46BDE" w:rsidP="00C11155">
      <w:pPr>
        <w:pStyle w:val="BodyText"/>
        <w:rPr>
          <w:b/>
          <w:bCs/>
        </w:rPr>
      </w:pPr>
    </w:p>
    <w:p w14:paraId="27F28EF8" w14:textId="77777777" w:rsidR="00A46BDE" w:rsidRPr="00A46BDE" w:rsidRDefault="00A46BDE" w:rsidP="00A46BDE">
      <w:pPr>
        <w:pStyle w:val="BodyText"/>
      </w:pPr>
    </w:p>
    <w:p w14:paraId="096DE2C9" w14:textId="77777777" w:rsidR="00A46BDE" w:rsidRPr="00A46BDE" w:rsidRDefault="00A46BDE" w:rsidP="00A46BDE">
      <w:pPr>
        <w:pStyle w:val="BodyText"/>
      </w:pPr>
    </w:p>
    <w:p w14:paraId="09B888FC" w14:textId="77777777" w:rsidR="00BC2835" w:rsidRPr="00BC2835" w:rsidRDefault="00BC2835" w:rsidP="00A46BDE">
      <w:pPr>
        <w:pStyle w:val="BodyText"/>
      </w:pPr>
    </w:p>
    <w:p w14:paraId="6B2A1EB5" w14:textId="77777777" w:rsidR="00BC2835" w:rsidRPr="00BC2835" w:rsidRDefault="00BC2835" w:rsidP="00A46BDE">
      <w:pPr>
        <w:pStyle w:val="BodyText"/>
      </w:pPr>
    </w:p>
    <w:p w14:paraId="61514576" w14:textId="423DF7D1" w:rsidR="008B2899" w:rsidRPr="008B2899" w:rsidRDefault="008B2899" w:rsidP="00846FF2">
      <w:pPr>
        <w:pStyle w:val="BodyText"/>
      </w:pPr>
    </w:p>
    <w:p w14:paraId="17F8CC60" w14:textId="1EC104AC" w:rsidR="002630AA" w:rsidRPr="002630AA" w:rsidRDefault="002630AA" w:rsidP="002630AA">
      <w:pPr>
        <w:pStyle w:val="BodyText"/>
      </w:pPr>
    </w:p>
    <w:p w14:paraId="2A23E1C7" w14:textId="0B5DCF2F" w:rsidR="00EC7ED1" w:rsidRDefault="00EC7ED1" w:rsidP="00FA06C5">
      <w:pPr>
        <w:pStyle w:val="Heading1"/>
      </w:pPr>
      <w:r>
        <w:lastRenderedPageBreak/>
        <w:br/>
      </w:r>
      <w:bookmarkStart w:id="269" w:name="_Toc145842106"/>
      <w:r>
        <w:t xml:space="preserve">Discussion and </w:t>
      </w:r>
      <w:r w:rsidR="00866BAC">
        <w:t>Analysis</w:t>
      </w:r>
      <w:bookmarkEnd w:id="269"/>
    </w:p>
    <w:p w14:paraId="6B458D65" w14:textId="26E76369" w:rsidR="005111D2" w:rsidRDefault="005111D2" w:rsidP="007A2638">
      <w:pPr>
        <w:pStyle w:val="Heading2"/>
      </w:pPr>
      <w:r>
        <w:t>Experimental Design</w:t>
      </w:r>
    </w:p>
    <w:p w14:paraId="692D3FB4" w14:textId="1963CE44" w:rsidR="007A2638" w:rsidRDefault="00126841" w:rsidP="008B7345">
      <w:pPr>
        <w:pStyle w:val="BodyText"/>
      </w:pPr>
      <w:r>
        <w:t>First, the experimental design and implementation needs to be discussed.</w:t>
      </w:r>
      <w:r>
        <w:br/>
      </w:r>
      <w:r>
        <w:br/>
        <w:t>The overall design concept is sound but implementation c</w:t>
      </w:r>
      <w:r w:rsidR="007A2638">
        <w:t>an</w:t>
      </w:r>
      <w:r>
        <w:t xml:space="preserve"> be </w:t>
      </w:r>
      <w:r w:rsidR="007A2638">
        <w:t xml:space="preserve">significantly </w:t>
      </w:r>
      <w:r>
        <w:t>improved by removing the requirement for an I</w:t>
      </w:r>
      <w:r w:rsidRPr="007A2638">
        <w:rPr>
          <w:vertAlign w:val="superscript"/>
        </w:rPr>
        <w:t>2</w:t>
      </w:r>
      <w:r>
        <w:t>C multiplexor, and ideally, utilising individual SPI connections to increase the data collection rate</w:t>
      </w:r>
      <w:r w:rsidR="007A2638">
        <w:t>, instead of the original I</w:t>
      </w:r>
      <w:r w:rsidR="007A2638" w:rsidRPr="00210D86">
        <w:rPr>
          <w:vertAlign w:val="superscript"/>
        </w:rPr>
        <w:t>2</w:t>
      </w:r>
      <w:r w:rsidR="007A2638">
        <w:t>C implementation</w:t>
      </w:r>
      <w:r>
        <w:t xml:space="preserve">. </w:t>
      </w:r>
      <w:r w:rsidR="005111D2">
        <w:br/>
      </w:r>
      <w:r>
        <w:br/>
        <w:t>Ideally, the Raspberry Pi should be replaced with a system capable of utilising TensorFlow models so that the developed model in Matlab can be directly implemented on the unit</w:t>
      </w:r>
      <w:r w:rsidR="007A2638">
        <w:t xml:space="preserve"> and/or to </w:t>
      </w:r>
      <w:r>
        <w:t>increase the data collection rate.</w:t>
      </w:r>
      <w:r w:rsidR="005111D2">
        <w:br/>
      </w:r>
      <w:r>
        <w:br/>
        <w:t xml:space="preserve">The potential for TCP/IP collisions when collecting data (a minor factor in data alignment but easily mitigated) can be addressed by direct connections from individual network cards, or better, two time-synchronised computers directly connected to the vehicle-processor and the robot arm. Using reliable </w:t>
      </w:r>
      <w:r w:rsidR="007A2638">
        <w:t xml:space="preserve">and consistent </w:t>
      </w:r>
      <w:r>
        <w:t>time-stamped data would decrease the time necessary to manually align readings and it is possible that this can be automated.</w:t>
      </w:r>
      <w:r w:rsidR="005111D2">
        <w:br/>
      </w:r>
      <w:r>
        <w:br/>
      </w:r>
      <w:r w:rsidR="005111D2">
        <w:t>The aluminium and plastic baseboard design was proposed for rigidity but it is likely that imu sensors will be directly mounted to the panels on a vehicle and so it is possible that magnetometer data can be used to aid in orientation determination but at the possible cost of dealing with sensors mounted at different heights, and so, not on the same plane as the camera-based imu. If a single baseboard is to be used to eliminate multiple plane concerns, then this should be changed to a non-magnetic rigid material such as abs plastic.</w:t>
      </w:r>
      <w:r w:rsidR="007A2638">
        <w:br/>
      </w:r>
      <w:r w:rsidR="007A2638">
        <w:br/>
        <w:t xml:space="preserve">The robot arm provides predictable angles once calibrated however it’s design does not easily permit roll and pitch modifications while travelling in a particular direction except for small distances (limited by the reach of the arm and it’s joints). As such, this experiment does not consider roll and pitch movements while under any form of lateral motion. </w:t>
      </w:r>
      <w:r w:rsidR="007A2638">
        <w:br/>
        <w:t xml:space="preserve">A robot arm would not be necessary for validation of the sensor data if a jig can be devised that has known angles for a vehicle to traverse but this would be time-consuming to develop a long-enough accurate track to give good neural network training data. With the vehicle having oil-filled shock </w:t>
      </w:r>
      <w:r w:rsidR="007A2638">
        <w:lastRenderedPageBreak/>
        <w:t xml:space="preserve">absorbers and suspension springs, calculating </w:t>
      </w:r>
      <w:r w:rsidR="00505D0C">
        <w:t>where the vehicle is on such a track is a non-trivial exercise without the use of time-synchronised cameras or pressure pads, etc.</w:t>
      </w:r>
    </w:p>
    <w:p w14:paraId="1B06681B" w14:textId="77777777" w:rsidR="005111D2" w:rsidRDefault="005111D2" w:rsidP="005111D2">
      <w:pPr>
        <w:pStyle w:val="Heading2"/>
      </w:pPr>
      <w:r>
        <w:t>Filter results.</w:t>
      </w:r>
    </w:p>
    <w:p w14:paraId="5FE440C1" w14:textId="2CA0467E" w:rsidR="008B7345" w:rsidRDefault="008B7345" w:rsidP="008B7345">
      <w:pPr>
        <w:pStyle w:val="BodyText"/>
      </w:pPr>
      <w:r>
        <w:t xml:space="preserve">The results section shows that using a Madgwick complimentary filter with gradient-descent optimisation to fuse gyroscope and accelerometer data to predict roll, pitch and yaw values is somewhat accurate when the timing of the datasets are predictable but, over time, this approach would need to be “reset” every so often to prevent </w:t>
      </w:r>
      <w:r w:rsidR="00126841">
        <w:t>the accumulation of errors</w:t>
      </w:r>
      <w:r w:rsidR="005111D2">
        <w:t>, especially when the vehicle will change it’s speed</w:t>
      </w:r>
      <w:r w:rsidR="007A2638">
        <w:t xml:space="preserve"> when responding </w:t>
      </w:r>
      <w:r w:rsidR="005111D2">
        <w:t>to local conditions.</w:t>
      </w:r>
      <w:r w:rsidR="005111D2">
        <w:br/>
      </w:r>
      <w:r w:rsidR="00126841">
        <w:br/>
        <w:t xml:space="preserve">The Kalman filter approximates the robot arm control movement </w:t>
      </w:r>
      <w:r w:rsidR="00505D0C">
        <w:t xml:space="preserve">more accurately than the Madgwick </w:t>
      </w:r>
      <w:r w:rsidR="007A2638">
        <w:t xml:space="preserve">and is not reactive to the length of the data samples fed into it </w:t>
      </w:r>
      <w:r w:rsidR="00126841">
        <w:t>but has a tendency to overshoot on changes of angle</w:t>
      </w:r>
      <w:r w:rsidR="00505D0C">
        <w:t xml:space="preserve"> and takes at least 7 times the processing power (this will vary depending on the processor implemented)</w:t>
      </w:r>
      <w:r w:rsidR="00126841">
        <w:t>. Reducing this behaviour will almost certainly alter responsiveness to change and ideally would be tuned to the vehicle’s speed</w:t>
      </w:r>
      <w:r w:rsidR="00505D0C">
        <w:t xml:space="preserve"> to optimise the value.</w:t>
      </w:r>
      <w:r w:rsidR="005111D2">
        <w:t xml:space="preserve"> This should be achievable in a dynamic fashion.</w:t>
      </w:r>
    </w:p>
    <w:p w14:paraId="0B56ECDC" w14:textId="4548D4F0" w:rsidR="007A2638" w:rsidRPr="008B7345" w:rsidRDefault="007A2638" w:rsidP="007A2638">
      <w:pPr>
        <w:pStyle w:val="BodyText"/>
      </w:pPr>
      <w:r>
        <w:t>Of the two filters, the Kalman is preferable for a long-range rover to avoid the sampling size conditions of the Madgwick filter.</w:t>
      </w:r>
    </w:p>
    <w:p w14:paraId="5A22AF6B" w14:textId="063866C6" w:rsidR="00013736" w:rsidRDefault="001C0A32" w:rsidP="0015274C">
      <w:pPr>
        <w:pStyle w:val="NormalWeb"/>
        <w:shd w:val="clear" w:color="auto" w:fill="FFFFFF"/>
        <w:rPr>
          <w:rFonts w:ascii="Open Sans" w:hAnsi="Open Sans" w:cs="Open Sans"/>
          <w:color w:val="000000"/>
          <w:sz w:val="20"/>
          <w:szCs w:val="20"/>
        </w:rPr>
      </w:pPr>
      <w:r>
        <w:br/>
      </w:r>
      <w:r>
        <w:br/>
      </w:r>
      <w:r>
        <w:br/>
      </w:r>
      <w:r>
        <w:br/>
      </w:r>
    </w:p>
    <w:p w14:paraId="2DAFEFA0" w14:textId="7FB0922E" w:rsidR="001C0A32" w:rsidRPr="001C0A32" w:rsidRDefault="001C0A32" w:rsidP="001C0A32">
      <w:pPr>
        <w:pStyle w:val="BodyText"/>
      </w:pPr>
    </w:p>
    <w:p w14:paraId="1CE5AA1A" w14:textId="73F5C0D5" w:rsidR="00A23224" w:rsidRDefault="00EC7ED1" w:rsidP="00FA06C5">
      <w:pPr>
        <w:pStyle w:val="Heading1"/>
      </w:pPr>
      <w:r>
        <w:lastRenderedPageBreak/>
        <w:br/>
      </w:r>
      <w:bookmarkStart w:id="270" w:name="_Toc145842107"/>
      <w:r>
        <w:t>Conclusion and Future Works</w:t>
      </w:r>
      <w:bookmarkEnd w:id="270"/>
      <w:r>
        <w:t xml:space="preserve"> </w:t>
      </w:r>
    </w:p>
    <w:p w14:paraId="3F102CCB" w14:textId="5113EA49" w:rsidR="00A23224" w:rsidRDefault="00A23224" w:rsidP="00A23224">
      <w:pPr>
        <w:pStyle w:val="BodyText"/>
      </w:pPr>
      <w:r>
        <w:t>For future work, the robot should be oriented in the home position and a bracket designed to mount the board so there would be no need for rotation operations on the robot pitch data.</w:t>
      </w:r>
    </w:p>
    <w:p w14:paraId="3DA94ABC" w14:textId="0FFACB1F" w:rsidR="00A23224" w:rsidRDefault="00A23224" w:rsidP="00A23224">
      <w:pPr>
        <w:pStyle w:val="BodyText"/>
      </w:pPr>
      <w:r>
        <w:t>The board should use dedicated SPI lines for increased speed (resolution) and to avoid the switching penalty of muxing data.</w:t>
      </w:r>
    </w:p>
    <w:p w14:paraId="6A03AA29" w14:textId="77777777" w:rsidR="00A23224" w:rsidRPr="00A23224" w:rsidRDefault="00A23224" w:rsidP="00E80307">
      <w:pPr>
        <w:pStyle w:val="BodyText"/>
      </w:pPr>
    </w:p>
    <w:p w14:paraId="1749765B" w14:textId="08B18270" w:rsidR="00934A2D" w:rsidRDefault="00934A2D" w:rsidP="00E80307">
      <w:pPr>
        <w:pStyle w:val="Heading1"/>
        <w:numPr>
          <w:ilvl w:val="0"/>
          <w:numId w:val="0"/>
        </w:numPr>
        <w:jc w:val="left"/>
      </w:pPr>
      <w:r>
        <w:lastRenderedPageBreak/>
        <w:br/>
      </w:r>
    </w:p>
    <w:p w14:paraId="5CDA1B9D" w14:textId="77777777" w:rsidR="00934A2D" w:rsidRPr="00934A2D" w:rsidRDefault="00934A2D" w:rsidP="00934A2D">
      <w:pPr>
        <w:pStyle w:val="BodyText"/>
      </w:pPr>
    </w:p>
    <w:p w14:paraId="58EA7D87" w14:textId="6F4C2F06" w:rsidR="00934A2D" w:rsidRPr="00101836" w:rsidRDefault="00934A2D" w:rsidP="00CD5CBB">
      <w:pPr>
        <w:pStyle w:val="Heading1"/>
      </w:pPr>
      <w:r w:rsidRPr="00934A2D">
        <w:lastRenderedPageBreak/>
        <w:br/>
      </w:r>
      <w:bookmarkStart w:id="271" w:name="_Toc145842108"/>
      <w:r w:rsidRPr="00934A2D">
        <w:t>Appendi</w:t>
      </w:r>
      <w:r w:rsidR="00F06A92">
        <w:t>ces</w:t>
      </w:r>
      <w:bookmarkEnd w:id="271"/>
      <w:r>
        <w:t xml:space="preserve"> </w:t>
      </w:r>
    </w:p>
    <w:p w14:paraId="4115F882" w14:textId="71D01A6D" w:rsidR="00F06A92" w:rsidRDefault="00F06A92" w:rsidP="00804241">
      <w:pPr>
        <w:pStyle w:val="Heading2"/>
      </w:pPr>
      <w:bookmarkStart w:id="272" w:name="_Toc145842109"/>
      <w:r>
        <w:t xml:space="preserve">Appendix 1 </w:t>
      </w:r>
      <w:r w:rsidR="003A733D">
        <w:t>–</w:t>
      </w:r>
      <w:r>
        <w:t xml:space="preserve"> Code</w:t>
      </w:r>
      <w:bookmarkEnd w:id="272"/>
    </w:p>
    <w:p w14:paraId="6CAB4E4B" w14:textId="07648A05" w:rsidR="003A733D" w:rsidRPr="003A733D" w:rsidRDefault="003A733D" w:rsidP="003A733D">
      <w:pPr>
        <w:pStyle w:val="BodyText"/>
      </w:pPr>
      <w:r>
        <w:t xml:space="preserve">All code can be obtained from </w:t>
      </w:r>
      <w:r w:rsidRPr="003A733D">
        <w:t>https://github.com/BratNZ/Thesis</w:t>
      </w:r>
      <w:r>
        <w:t xml:space="preserve"> </w:t>
      </w:r>
    </w:p>
    <w:p w14:paraId="350D29B2" w14:textId="6D9483EF" w:rsidR="00F06A92" w:rsidRDefault="00F06A92" w:rsidP="00846FF2">
      <w:pPr>
        <w:pStyle w:val="Heading2"/>
      </w:pPr>
      <w:bookmarkStart w:id="273" w:name="_Toc145842110"/>
      <w:r>
        <w:t>Appendix 2. Calibration results.</w:t>
      </w:r>
      <w:bookmarkEnd w:id="273"/>
    </w:p>
    <w:p w14:paraId="0F669BC1" w14:textId="7B0B393A" w:rsidR="00F06A92" w:rsidRDefault="00F06A92" w:rsidP="009F0794">
      <w:pPr>
        <w:pStyle w:val="Caption"/>
      </w:pPr>
      <w:r>
        <w:t xml:space="preserve">Table </w:t>
      </w:r>
      <w:r w:rsidR="00F7573E">
        <w:fldChar w:fldCharType="begin"/>
      </w:r>
      <w:r w:rsidR="00F7573E">
        <w:instrText xml:space="preserve"> STYLEREF 1 \s </w:instrText>
      </w:r>
      <w:r w:rsidR="00F7573E">
        <w:fldChar w:fldCharType="separate"/>
      </w:r>
      <w:r w:rsidR="00F7573E">
        <w:t>7</w:t>
      </w:r>
      <w:r w:rsidR="00F7573E">
        <w:fldChar w:fldCharType="end"/>
      </w:r>
      <w:r w:rsidR="00F7573E">
        <w:t>.</w:t>
      </w:r>
      <w:r w:rsidR="00F7573E">
        <w:fldChar w:fldCharType="begin"/>
      </w:r>
      <w:r w:rsidR="00F7573E">
        <w:instrText xml:space="preserve"> SEQ Table \* ARABIC \s 1 </w:instrText>
      </w:r>
      <w:r w:rsidR="00F7573E">
        <w:fldChar w:fldCharType="separate"/>
      </w:r>
      <w:r w:rsidR="00F7573E">
        <w:t>1</w:t>
      </w:r>
      <w:r w:rsidR="00F7573E">
        <w:fldChar w:fldCharType="end"/>
      </w:r>
      <w:r>
        <w:t xml:space="preserve">  IMU Error Coefficients produced from </w:t>
      </w:r>
      <w:r w:rsidR="003A733D">
        <w:t xml:space="preserve">initial </w:t>
      </w:r>
      <w:r>
        <w:t>calibra</w:t>
      </w:r>
      <w:r w:rsidR="00804241">
        <w:t>t</w:t>
      </w:r>
      <w:r>
        <w:t xml:space="preserve">ion </w:t>
      </w:r>
      <w:r w:rsidR="00E4716A">
        <w:t>(rounded to 8 decimal places)</w:t>
      </w:r>
    </w:p>
    <w:tbl>
      <w:tblPr>
        <w:tblStyle w:val="TableGrid"/>
        <w:tblW w:w="0" w:type="auto"/>
        <w:tblLook w:val="04A0" w:firstRow="1" w:lastRow="0" w:firstColumn="1" w:lastColumn="0" w:noHBand="0" w:noVBand="1"/>
      </w:tblPr>
      <w:tblGrid>
        <w:gridCol w:w="496"/>
        <w:gridCol w:w="1200"/>
        <w:gridCol w:w="1276"/>
        <w:gridCol w:w="1559"/>
        <w:gridCol w:w="1418"/>
        <w:gridCol w:w="1559"/>
        <w:gridCol w:w="1553"/>
      </w:tblGrid>
      <w:tr w:rsidR="00804241" w14:paraId="719F96DE" w14:textId="77777777" w:rsidTr="00804241">
        <w:tc>
          <w:tcPr>
            <w:tcW w:w="496" w:type="dxa"/>
          </w:tcPr>
          <w:p w14:paraId="2BE6FBE1" w14:textId="4D93646F" w:rsidR="00F06A92" w:rsidRPr="00804241" w:rsidRDefault="00F06A92" w:rsidP="00804241">
            <w:pPr>
              <w:rPr>
                <w:sz w:val="16"/>
                <w:szCs w:val="16"/>
              </w:rPr>
            </w:pPr>
            <w:r w:rsidRPr="00804241">
              <w:rPr>
                <w:sz w:val="16"/>
                <w:szCs w:val="16"/>
              </w:rPr>
              <w:t>IMU</w:t>
            </w:r>
          </w:p>
        </w:tc>
        <w:tc>
          <w:tcPr>
            <w:tcW w:w="1200" w:type="dxa"/>
          </w:tcPr>
          <w:p w14:paraId="5759C140" w14:textId="66FCDD51" w:rsidR="00F06A92" w:rsidRPr="00804241" w:rsidRDefault="00F06A92" w:rsidP="00804241">
            <w:pPr>
              <w:rPr>
                <w:sz w:val="16"/>
                <w:szCs w:val="16"/>
              </w:rPr>
            </w:pPr>
            <w:r w:rsidRPr="00804241">
              <w:rPr>
                <w:sz w:val="16"/>
                <w:szCs w:val="16"/>
              </w:rPr>
              <w:t>GyroX</w:t>
            </w:r>
          </w:p>
        </w:tc>
        <w:tc>
          <w:tcPr>
            <w:tcW w:w="1276" w:type="dxa"/>
          </w:tcPr>
          <w:p w14:paraId="29579E46" w14:textId="2596DF9A" w:rsidR="00F06A92" w:rsidRPr="00804241" w:rsidRDefault="00F06A92" w:rsidP="00804241">
            <w:pPr>
              <w:rPr>
                <w:sz w:val="16"/>
                <w:szCs w:val="16"/>
              </w:rPr>
            </w:pPr>
            <w:r w:rsidRPr="00804241">
              <w:rPr>
                <w:sz w:val="16"/>
                <w:szCs w:val="16"/>
              </w:rPr>
              <w:t>GyroY</w:t>
            </w:r>
          </w:p>
        </w:tc>
        <w:tc>
          <w:tcPr>
            <w:tcW w:w="1559" w:type="dxa"/>
          </w:tcPr>
          <w:p w14:paraId="215FBE18" w14:textId="28EA0A11" w:rsidR="00F06A92" w:rsidRPr="00804241" w:rsidRDefault="00F06A92" w:rsidP="00804241">
            <w:pPr>
              <w:rPr>
                <w:sz w:val="16"/>
                <w:szCs w:val="16"/>
              </w:rPr>
            </w:pPr>
            <w:r w:rsidRPr="00804241">
              <w:rPr>
                <w:sz w:val="16"/>
                <w:szCs w:val="16"/>
              </w:rPr>
              <w:t>GyroZ</w:t>
            </w:r>
          </w:p>
        </w:tc>
        <w:tc>
          <w:tcPr>
            <w:tcW w:w="1418" w:type="dxa"/>
          </w:tcPr>
          <w:p w14:paraId="710C7050" w14:textId="4FAD7023" w:rsidR="00F06A92" w:rsidRPr="00804241" w:rsidRDefault="00F06A92" w:rsidP="00804241">
            <w:pPr>
              <w:rPr>
                <w:sz w:val="16"/>
                <w:szCs w:val="16"/>
              </w:rPr>
            </w:pPr>
            <w:r w:rsidRPr="00804241">
              <w:rPr>
                <w:sz w:val="16"/>
                <w:szCs w:val="16"/>
              </w:rPr>
              <w:t>AccelX</w:t>
            </w:r>
          </w:p>
        </w:tc>
        <w:tc>
          <w:tcPr>
            <w:tcW w:w="1559" w:type="dxa"/>
          </w:tcPr>
          <w:p w14:paraId="053DA5DA" w14:textId="29B8FC3C" w:rsidR="00F06A92" w:rsidRPr="00804241" w:rsidRDefault="00F06A92" w:rsidP="00804241">
            <w:pPr>
              <w:rPr>
                <w:sz w:val="16"/>
                <w:szCs w:val="16"/>
              </w:rPr>
            </w:pPr>
            <w:r w:rsidRPr="00804241">
              <w:rPr>
                <w:sz w:val="16"/>
                <w:szCs w:val="16"/>
              </w:rPr>
              <w:t>AccelY</w:t>
            </w:r>
          </w:p>
        </w:tc>
        <w:tc>
          <w:tcPr>
            <w:tcW w:w="1553" w:type="dxa"/>
          </w:tcPr>
          <w:p w14:paraId="2910482E" w14:textId="4878ED6B" w:rsidR="00F06A92" w:rsidRPr="00804241" w:rsidRDefault="00F06A92" w:rsidP="00804241">
            <w:pPr>
              <w:rPr>
                <w:sz w:val="16"/>
                <w:szCs w:val="16"/>
              </w:rPr>
            </w:pPr>
            <w:r w:rsidRPr="00804241">
              <w:rPr>
                <w:sz w:val="16"/>
                <w:szCs w:val="16"/>
              </w:rPr>
              <w:t>AccelZ</w:t>
            </w:r>
          </w:p>
        </w:tc>
      </w:tr>
      <w:tr w:rsidR="00804241" w14:paraId="168A0C86" w14:textId="77777777" w:rsidTr="00804241">
        <w:tc>
          <w:tcPr>
            <w:tcW w:w="496" w:type="dxa"/>
          </w:tcPr>
          <w:p w14:paraId="5847B9DA" w14:textId="62906D34" w:rsidR="00F06A92" w:rsidRPr="00804241" w:rsidRDefault="00F06A92" w:rsidP="00804241">
            <w:pPr>
              <w:rPr>
                <w:sz w:val="16"/>
                <w:szCs w:val="16"/>
              </w:rPr>
            </w:pPr>
            <w:r w:rsidRPr="00804241">
              <w:rPr>
                <w:sz w:val="16"/>
                <w:szCs w:val="16"/>
              </w:rPr>
              <w:t>R</w:t>
            </w:r>
            <w:r w:rsidR="00876927" w:rsidRPr="00804241">
              <w:rPr>
                <w:sz w:val="16"/>
                <w:szCs w:val="16"/>
              </w:rPr>
              <w:t>R</w:t>
            </w:r>
          </w:p>
        </w:tc>
        <w:tc>
          <w:tcPr>
            <w:tcW w:w="1200" w:type="dxa"/>
          </w:tcPr>
          <w:p w14:paraId="52B1D5C2" w14:textId="76E3C0D7" w:rsidR="00F06A92" w:rsidRPr="00804241" w:rsidRDefault="00F06A92" w:rsidP="00804241">
            <w:pPr>
              <w:rPr>
                <w:sz w:val="16"/>
                <w:szCs w:val="16"/>
              </w:rPr>
            </w:pPr>
            <w:r w:rsidRPr="00804241">
              <w:rPr>
                <w:sz w:val="16"/>
                <w:szCs w:val="16"/>
              </w:rPr>
              <w:t>-0.02998955</w:t>
            </w:r>
          </w:p>
        </w:tc>
        <w:tc>
          <w:tcPr>
            <w:tcW w:w="1276" w:type="dxa"/>
          </w:tcPr>
          <w:p w14:paraId="0B624D18" w14:textId="3932A5D3" w:rsidR="00F06A92" w:rsidRPr="00804241" w:rsidRDefault="00F06A92" w:rsidP="00804241">
            <w:pPr>
              <w:rPr>
                <w:sz w:val="16"/>
                <w:szCs w:val="16"/>
              </w:rPr>
            </w:pPr>
            <w:r w:rsidRPr="00804241">
              <w:rPr>
                <w:sz w:val="16"/>
                <w:szCs w:val="16"/>
              </w:rPr>
              <w:t>0.015966</w:t>
            </w:r>
            <w:r w:rsidR="00804241">
              <w:rPr>
                <w:sz w:val="16"/>
                <w:szCs w:val="16"/>
              </w:rPr>
              <w:t>70</w:t>
            </w:r>
          </w:p>
        </w:tc>
        <w:tc>
          <w:tcPr>
            <w:tcW w:w="1559" w:type="dxa"/>
          </w:tcPr>
          <w:p w14:paraId="55344E7C" w14:textId="561978F6" w:rsidR="00F06A92" w:rsidRPr="00804241" w:rsidRDefault="00F06A92" w:rsidP="00804241">
            <w:pPr>
              <w:rPr>
                <w:sz w:val="16"/>
                <w:szCs w:val="16"/>
              </w:rPr>
            </w:pPr>
            <w:r w:rsidRPr="00804241">
              <w:rPr>
                <w:sz w:val="16"/>
                <w:szCs w:val="16"/>
              </w:rPr>
              <w:t>0.00715132</w:t>
            </w:r>
          </w:p>
        </w:tc>
        <w:tc>
          <w:tcPr>
            <w:tcW w:w="1418" w:type="dxa"/>
          </w:tcPr>
          <w:p w14:paraId="52B3D0CC" w14:textId="04E88CA0" w:rsidR="00F06A92" w:rsidRPr="00804241" w:rsidRDefault="00F06A92" w:rsidP="00804241">
            <w:pPr>
              <w:rPr>
                <w:sz w:val="16"/>
                <w:szCs w:val="16"/>
              </w:rPr>
            </w:pPr>
            <w:r w:rsidRPr="00804241">
              <w:rPr>
                <w:sz w:val="16"/>
                <w:szCs w:val="16"/>
              </w:rPr>
              <w:t>0.00078995</w:t>
            </w:r>
          </w:p>
        </w:tc>
        <w:tc>
          <w:tcPr>
            <w:tcW w:w="1559" w:type="dxa"/>
          </w:tcPr>
          <w:p w14:paraId="575E1593" w14:textId="258D80C0" w:rsidR="00F06A92" w:rsidRPr="00804241" w:rsidRDefault="00F06A92" w:rsidP="00804241">
            <w:pPr>
              <w:rPr>
                <w:sz w:val="16"/>
                <w:szCs w:val="16"/>
              </w:rPr>
            </w:pPr>
            <w:r w:rsidRPr="00804241">
              <w:rPr>
                <w:sz w:val="16"/>
                <w:szCs w:val="16"/>
              </w:rPr>
              <w:t>-0.01058559</w:t>
            </w:r>
          </w:p>
        </w:tc>
        <w:tc>
          <w:tcPr>
            <w:tcW w:w="1553" w:type="dxa"/>
          </w:tcPr>
          <w:p w14:paraId="4F6E7EB8" w14:textId="16E31BC0" w:rsidR="00F06A92" w:rsidRPr="00804241" w:rsidRDefault="00F06A92" w:rsidP="00804241">
            <w:pPr>
              <w:rPr>
                <w:sz w:val="16"/>
                <w:szCs w:val="16"/>
              </w:rPr>
            </w:pPr>
            <w:r w:rsidRPr="00804241">
              <w:rPr>
                <w:sz w:val="16"/>
                <w:szCs w:val="16"/>
              </w:rPr>
              <w:t>-0.02925765</w:t>
            </w:r>
          </w:p>
        </w:tc>
      </w:tr>
      <w:tr w:rsidR="00E4716A" w14:paraId="53439A74" w14:textId="77777777" w:rsidTr="00804241">
        <w:tc>
          <w:tcPr>
            <w:tcW w:w="496" w:type="dxa"/>
          </w:tcPr>
          <w:p w14:paraId="07B36849" w14:textId="3053A078" w:rsidR="00876927" w:rsidRPr="00804241" w:rsidRDefault="00876927" w:rsidP="00876927">
            <w:pPr>
              <w:rPr>
                <w:sz w:val="16"/>
                <w:szCs w:val="16"/>
              </w:rPr>
            </w:pPr>
            <w:r w:rsidRPr="00804241">
              <w:rPr>
                <w:sz w:val="16"/>
                <w:szCs w:val="16"/>
              </w:rPr>
              <w:t>FR</w:t>
            </w:r>
          </w:p>
        </w:tc>
        <w:tc>
          <w:tcPr>
            <w:tcW w:w="1200" w:type="dxa"/>
          </w:tcPr>
          <w:p w14:paraId="08B47A89" w14:textId="71CB8E8F" w:rsidR="00876927" w:rsidRPr="00804241" w:rsidRDefault="00876927" w:rsidP="00876927">
            <w:pPr>
              <w:rPr>
                <w:sz w:val="16"/>
                <w:szCs w:val="16"/>
              </w:rPr>
            </w:pPr>
            <w:r w:rsidRPr="00804241">
              <w:rPr>
                <w:sz w:val="16"/>
                <w:szCs w:val="16"/>
              </w:rPr>
              <w:t>-0.03219639</w:t>
            </w:r>
          </w:p>
        </w:tc>
        <w:tc>
          <w:tcPr>
            <w:tcW w:w="1276" w:type="dxa"/>
          </w:tcPr>
          <w:p w14:paraId="0ECD8E39" w14:textId="23734773" w:rsidR="00876927" w:rsidRPr="00804241" w:rsidRDefault="00876927" w:rsidP="00876927">
            <w:pPr>
              <w:rPr>
                <w:sz w:val="16"/>
                <w:szCs w:val="16"/>
              </w:rPr>
            </w:pPr>
            <w:r w:rsidRPr="00804241">
              <w:rPr>
                <w:sz w:val="16"/>
                <w:szCs w:val="16"/>
              </w:rPr>
              <w:t>0.00790274</w:t>
            </w:r>
          </w:p>
        </w:tc>
        <w:tc>
          <w:tcPr>
            <w:tcW w:w="1559" w:type="dxa"/>
          </w:tcPr>
          <w:p w14:paraId="7ED5D9E0" w14:textId="7E6199A8" w:rsidR="00876927" w:rsidRPr="00804241" w:rsidRDefault="00876927" w:rsidP="00876927">
            <w:pPr>
              <w:rPr>
                <w:sz w:val="16"/>
                <w:szCs w:val="16"/>
              </w:rPr>
            </w:pPr>
            <w:r w:rsidRPr="00804241">
              <w:rPr>
                <w:sz w:val="16"/>
                <w:szCs w:val="16"/>
              </w:rPr>
              <w:t>-7.247779</w:t>
            </w:r>
            <w:r w:rsidR="00804241">
              <w:rPr>
                <w:sz w:val="16"/>
                <w:szCs w:val="16"/>
              </w:rPr>
              <w:t>69</w:t>
            </w:r>
            <w:r w:rsidRPr="00804241">
              <w:rPr>
                <w:sz w:val="16"/>
                <w:szCs w:val="16"/>
              </w:rPr>
              <w:t>85e-05</w:t>
            </w:r>
          </w:p>
        </w:tc>
        <w:tc>
          <w:tcPr>
            <w:tcW w:w="1418" w:type="dxa"/>
          </w:tcPr>
          <w:p w14:paraId="6D1456EA" w14:textId="0E98FD68" w:rsidR="00876927" w:rsidRPr="00804241" w:rsidRDefault="00876927" w:rsidP="00876927">
            <w:pPr>
              <w:rPr>
                <w:sz w:val="16"/>
                <w:szCs w:val="16"/>
              </w:rPr>
            </w:pPr>
            <w:r w:rsidRPr="00804241">
              <w:rPr>
                <w:sz w:val="16"/>
                <w:szCs w:val="16"/>
              </w:rPr>
              <w:t>-0.00159294</w:t>
            </w:r>
          </w:p>
        </w:tc>
        <w:tc>
          <w:tcPr>
            <w:tcW w:w="1559" w:type="dxa"/>
          </w:tcPr>
          <w:p w14:paraId="4057489E" w14:textId="0899386F" w:rsidR="00876927" w:rsidRPr="00804241" w:rsidRDefault="00876927" w:rsidP="00876927">
            <w:pPr>
              <w:rPr>
                <w:sz w:val="16"/>
                <w:szCs w:val="16"/>
              </w:rPr>
            </w:pPr>
            <w:r w:rsidRPr="00804241">
              <w:rPr>
                <w:sz w:val="16"/>
                <w:szCs w:val="16"/>
              </w:rPr>
              <w:t>0.01550039</w:t>
            </w:r>
          </w:p>
        </w:tc>
        <w:tc>
          <w:tcPr>
            <w:tcW w:w="1553" w:type="dxa"/>
          </w:tcPr>
          <w:p w14:paraId="6F89A7BE" w14:textId="6B8C6AC4" w:rsidR="00876927" w:rsidRPr="00804241" w:rsidRDefault="00876927" w:rsidP="00876927">
            <w:pPr>
              <w:rPr>
                <w:sz w:val="16"/>
                <w:szCs w:val="16"/>
              </w:rPr>
            </w:pPr>
            <w:r w:rsidRPr="00804241">
              <w:rPr>
                <w:sz w:val="16"/>
                <w:szCs w:val="16"/>
              </w:rPr>
              <w:t>-0.01817877</w:t>
            </w:r>
          </w:p>
        </w:tc>
      </w:tr>
      <w:tr w:rsidR="00804241" w14:paraId="502A6D28" w14:textId="77777777" w:rsidTr="00804241">
        <w:tc>
          <w:tcPr>
            <w:tcW w:w="496" w:type="dxa"/>
          </w:tcPr>
          <w:p w14:paraId="28D7C96D" w14:textId="3673F313" w:rsidR="00876927" w:rsidRPr="00804241" w:rsidRDefault="00876927" w:rsidP="00876927">
            <w:pPr>
              <w:rPr>
                <w:sz w:val="16"/>
                <w:szCs w:val="16"/>
              </w:rPr>
            </w:pPr>
            <w:r w:rsidRPr="00804241">
              <w:rPr>
                <w:sz w:val="16"/>
                <w:szCs w:val="16"/>
              </w:rPr>
              <w:t>CM</w:t>
            </w:r>
          </w:p>
        </w:tc>
        <w:tc>
          <w:tcPr>
            <w:tcW w:w="1200" w:type="dxa"/>
          </w:tcPr>
          <w:p w14:paraId="79571710" w14:textId="2FBBF95A" w:rsidR="00876927" w:rsidRPr="00804241" w:rsidRDefault="00876927" w:rsidP="00876927">
            <w:pPr>
              <w:rPr>
                <w:sz w:val="16"/>
                <w:szCs w:val="16"/>
              </w:rPr>
            </w:pPr>
            <w:r w:rsidRPr="00804241">
              <w:rPr>
                <w:sz w:val="16"/>
                <w:szCs w:val="16"/>
              </w:rPr>
              <w:t>0.023254980</w:t>
            </w:r>
          </w:p>
        </w:tc>
        <w:tc>
          <w:tcPr>
            <w:tcW w:w="1276" w:type="dxa"/>
          </w:tcPr>
          <w:p w14:paraId="1D1CB10F" w14:textId="546522D2" w:rsidR="00876927" w:rsidRPr="00804241" w:rsidRDefault="00876927" w:rsidP="00876927">
            <w:pPr>
              <w:rPr>
                <w:sz w:val="16"/>
                <w:szCs w:val="16"/>
              </w:rPr>
            </w:pPr>
            <w:r w:rsidRPr="00804241">
              <w:rPr>
                <w:sz w:val="16"/>
                <w:szCs w:val="16"/>
              </w:rPr>
              <w:t>0.0028474</w:t>
            </w:r>
            <w:r w:rsidR="00804241">
              <w:rPr>
                <w:sz w:val="16"/>
                <w:szCs w:val="16"/>
              </w:rPr>
              <w:t>2</w:t>
            </w:r>
          </w:p>
        </w:tc>
        <w:tc>
          <w:tcPr>
            <w:tcW w:w="1559" w:type="dxa"/>
          </w:tcPr>
          <w:p w14:paraId="70C143D2" w14:textId="26780DF8" w:rsidR="00876927" w:rsidRPr="00804241" w:rsidRDefault="00876927" w:rsidP="00876927">
            <w:pPr>
              <w:rPr>
                <w:sz w:val="16"/>
                <w:szCs w:val="16"/>
              </w:rPr>
            </w:pPr>
            <w:r w:rsidRPr="00804241">
              <w:rPr>
                <w:sz w:val="16"/>
                <w:szCs w:val="16"/>
              </w:rPr>
              <w:t xml:space="preserve"> -0.00660733</w:t>
            </w:r>
          </w:p>
        </w:tc>
        <w:tc>
          <w:tcPr>
            <w:tcW w:w="1418" w:type="dxa"/>
          </w:tcPr>
          <w:p w14:paraId="4153B20B" w14:textId="31AA730F" w:rsidR="00876927" w:rsidRPr="00804241" w:rsidRDefault="00876927" w:rsidP="00876927">
            <w:pPr>
              <w:rPr>
                <w:sz w:val="16"/>
                <w:szCs w:val="16"/>
              </w:rPr>
            </w:pPr>
            <w:r w:rsidRPr="00804241">
              <w:rPr>
                <w:sz w:val="16"/>
                <w:szCs w:val="16"/>
              </w:rPr>
              <w:t>0.01240663</w:t>
            </w:r>
          </w:p>
        </w:tc>
        <w:tc>
          <w:tcPr>
            <w:tcW w:w="1559" w:type="dxa"/>
          </w:tcPr>
          <w:p w14:paraId="42E2396C" w14:textId="72CC5356" w:rsidR="00876927" w:rsidRPr="00804241" w:rsidRDefault="00876927" w:rsidP="00876927">
            <w:pPr>
              <w:rPr>
                <w:sz w:val="16"/>
                <w:szCs w:val="16"/>
              </w:rPr>
            </w:pPr>
            <w:r w:rsidRPr="00804241">
              <w:rPr>
                <w:sz w:val="16"/>
                <w:szCs w:val="16"/>
              </w:rPr>
              <w:t>0.0155684</w:t>
            </w:r>
          </w:p>
        </w:tc>
        <w:tc>
          <w:tcPr>
            <w:tcW w:w="1553" w:type="dxa"/>
          </w:tcPr>
          <w:p w14:paraId="7BC1AD83" w14:textId="21877EE6" w:rsidR="00876927" w:rsidRPr="00804241" w:rsidRDefault="00876927" w:rsidP="00876927">
            <w:pPr>
              <w:rPr>
                <w:sz w:val="16"/>
                <w:szCs w:val="16"/>
              </w:rPr>
            </w:pPr>
            <w:r w:rsidRPr="00804241">
              <w:rPr>
                <w:sz w:val="16"/>
                <w:szCs w:val="16"/>
              </w:rPr>
              <w:t>-0.03045218</w:t>
            </w:r>
          </w:p>
        </w:tc>
      </w:tr>
      <w:tr w:rsidR="00804241" w14:paraId="1463F2C2" w14:textId="77777777" w:rsidTr="00804241">
        <w:tc>
          <w:tcPr>
            <w:tcW w:w="496" w:type="dxa"/>
          </w:tcPr>
          <w:p w14:paraId="19429C91" w14:textId="1FED0EF7" w:rsidR="00876927" w:rsidRPr="00804241" w:rsidRDefault="00876927" w:rsidP="00876927">
            <w:pPr>
              <w:rPr>
                <w:sz w:val="16"/>
                <w:szCs w:val="16"/>
              </w:rPr>
            </w:pPr>
            <w:r w:rsidRPr="00804241">
              <w:rPr>
                <w:sz w:val="16"/>
                <w:szCs w:val="16"/>
              </w:rPr>
              <w:t>FL</w:t>
            </w:r>
          </w:p>
        </w:tc>
        <w:tc>
          <w:tcPr>
            <w:tcW w:w="1200" w:type="dxa"/>
          </w:tcPr>
          <w:p w14:paraId="2B7D1DAD" w14:textId="43526782" w:rsidR="00876927" w:rsidRPr="00804241" w:rsidRDefault="00876927" w:rsidP="00876927">
            <w:pPr>
              <w:rPr>
                <w:sz w:val="16"/>
                <w:szCs w:val="16"/>
              </w:rPr>
            </w:pPr>
            <w:r w:rsidRPr="00804241">
              <w:rPr>
                <w:sz w:val="16"/>
                <w:szCs w:val="16"/>
              </w:rPr>
              <w:t>0.008131502</w:t>
            </w:r>
          </w:p>
        </w:tc>
        <w:tc>
          <w:tcPr>
            <w:tcW w:w="1276" w:type="dxa"/>
          </w:tcPr>
          <w:p w14:paraId="79E835C2" w14:textId="5DC8A165" w:rsidR="00876927" w:rsidRPr="00804241" w:rsidRDefault="00876927" w:rsidP="00876927">
            <w:pPr>
              <w:rPr>
                <w:sz w:val="16"/>
                <w:szCs w:val="16"/>
              </w:rPr>
            </w:pPr>
            <w:r w:rsidRPr="00804241">
              <w:rPr>
                <w:sz w:val="16"/>
                <w:szCs w:val="16"/>
              </w:rPr>
              <w:t>-0.007085</w:t>
            </w:r>
            <w:r w:rsidR="00804241">
              <w:rPr>
                <w:sz w:val="16"/>
                <w:szCs w:val="16"/>
              </w:rPr>
              <w:t>4</w:t>
            </w:r>
            <w:r w:rsidRPr="00804241">
              <w:rPr>
                <w:sz w:val="16"/>
                <w:szCs w:val="16"/>
              </w:rPr>
              <w:t>7</w:t>
            </w:r>
          </w:p>
        </w:tc>
        <w:tc>
          <w:tcPr>
            <w:tcW w:w="1559" w:type="dxa"/>
          </w:tcPr>
          <w:p w14:paraId="5C63515B" w14:textId="2AE69139" w:rsidR="00876927" w:rsidRPr="00804241" w:rsidRDefault="00876927" w:rsidP="00876927">
            <w:pPr>
              <w:rPr>
                <w:sz w:val="16"/>
                <w:szCs w:val="16"/>
              </w:rPr>
            </w:pPr>
            <w:r w:rsidRPr="00804241">
              <w:rPr>
                <w:sz w:val="16"/>
                <w:szCs w:val="16"/>
              </w:rPr>
              <w:t>0.0031216</w:t>
            </w:r>
            <w:r w:rsidR="00804241">
              <w:rPr>
                <w:sz w:val="16"/>
                <w:szCs w:val="16"/>
              </w:rPr>
              <w:t>1</w:t>
            </w:r>
          </w:p>
        </w:tc>
        <w:tc>
          <w:tcPr>
            <w:tcW w:w="1418" w:type="dxa"/>
          </w:tcPr>
          <w:p w14:paraId="6934EFE4" w14:textId="211B8BA6" w:rsidR="00876927" w:rsidRPr="00804241" w:rsidRDefault="00876927" w:rsidP="00876927">
            <w:pPr>
              <w:rPr>
                <w:sz w:val="16"/>
                <w:szCs w:val="16"/>
              </w:rPr>
            </w:pPr>
            <w:r w:rsidRPr="00804241">
              <w:rPr>
                <w:sz w:val="16"/>
                <w:szCs w:val="16"/>
              </w:rPr>
              <w:t>-0.00665329</w:t>
            </w:r>
          </w:p>
        </w:tc>
        <w:tc>
          <w:tcPr>
            <w:tcW w:w="1559" w:type="dxa"/>
          </w:tcPr>
          <w:p w14:paraId="2EE3E3E2" w14:textId="17D9BDB3" w:rsidR="00876927" w:rsidRPr="00804241" w:rsidRDefault="00876927" w:rsidP="00876927">
            <w:pPr>
              <w:rPr>
                <w:sz w:val="16"/>
                <w:szCs w:val="16"/>
              </w:rPr>
            </w:pPr>
            <w:r w:rsidRPr="00804241">
              <w:rPr>
                <w:sz w:val="16"/>
                <w:szCs w:val="16"/>
              </w:rPr>
              <w:t>-0.01244544</w:t>
            </w:r>
          </w:p>
        </w:tc>
        <w:tc>
          <w:tcPr>
            <w:tcW w:w="1553" w:type="dxa"/>
          </w:tcPr>
          <w:p w14:paraId="77AA17B6" w14:textId="5719F1CE" w:rsidR="00876927" w:rsidRPr="00804241" w:rsidRDefault="00876927" w:rsidP="00876927">
            <w:pPr>
              <w:rPr>
                <w:sz w:val="16"/>
                <w:szCs w:val="16"/>
              </w:rPr>
            </w:pPr>
            <w:r w:rsidRPr="00804241">
              <w:rPr>
                <w:sz w:val="16"/>
                <w:szCs w:val="16"/>
              </w:rPr>
              <w:t>-0.01997862</w:t>
            </w:r>
          </w:p>
        </w:tc>
      </w:tr>
      <w:tr w:rsidR="00804241" w14:paraId="782D8F3F" w14:textId="77777777" w:rsidTr="00804241">
        <w:tc>
          <w:tcPr>
            <w:tcW w:w="496" w:type="dxa"/>
          </w:tcPr>
          <w:p w14:paraId="0E2AD9BB" w14:textId="0BC67A3F" w:rsidR="00876927" w:rsidRPr="00804241" w:rsidRDefault="00876927" w:rsidP="00876927">
            <w:pPr>
              <w:rPr>
                <w:sz w:val="16"/>
                <w:szCs w:val="16"/>
              </w:rPr>
            </w:pPr>
            <w:r w:rsidRPr="00804241">
              <w:rPr>
                <w:sz w:val="16"/>
                <w:szCs w:val="16"/>
              </w:rPr>
              <w:t>RL</w:t>
            </w:r>
          </w:p>
        </w:tc>
        <w:tc>
          <w:tcPr>
            <w:tcW w:w="1200" w:type="dxa"/>
          </w:tcPr>
          <w:p w14:paraId="1CEF9588" w14:textId="2F1AB83D" w:rsidR="00876927" w:rsidRPr="00804241" w:rsidRDefault="00876927" w:rsidP="00876927">
            <w:pPr>
              <w:rPr>
                <w:sz w:val="16"/>
                <w:szCs w:val="16"/>
              </w:rPr>
            </w:pPr>
            <w:r w:rsidRPr="00804241">
              <w:rPr>
                <w:sz w:val="16"/>
                <w:szCs w:val="16"/>
              </w:rPr>
              <w:t>-0.00307724</w:t>
            </w:r>
          </w:p>
        </w:tc>
        <w:tc>
          <w:tcPr>
            <w:tcW w:w="1276" w:type="dxa"/>
          </w:tcPr>
          <w:p w14:paraId="2E483788" w14:textId="36AB133F" w:rsidR="00876927" w:rsidRPr="00804241" w:rsidRDefault="00876927" w:rsidP="00876927">
            <w:pPr>
              <w:rPr>
                <w:sz w:val="16"/>
                <w:szCs w:val="16"/>
              </w:rPr>
            </w:pPr>
            <w:r w:rsidRPr="00804241">
              <w:rPr>
                <w:sz w:val="16"/>
                <w:szCs w:val="16"/>
              </w:rPr>
              <w:t>0.00518083</w:t>
            </w:r>
          </w:p>
        </w:tc>
        <w:tc>
          <w:tcPr>
            <w:tcW w:w="1559" w:type="dxa"/>
          </w:tcPr>
          <w:p w14:paraId="23872DEE" w14:textId="0BA93DA1" w:rsidR="00876927" w:rsidRPr="00804241" w:rsidRDefault="00876927" w:rsidP="00876927">
            <w:pPr>
              <w:rPr>
                <w:sz w:val="16"/>
                <w:szCs w:val="16"/>
              </w:rPr>
            </w:pPr>
            <w:r w:rsidRPr="00804241">
              <w:rPr>
                <w:sz w:val="16"/>
                <w:szCs w:val="16"/>
              </w:rPr>
              <w:t>-0.0011448</w:t>
            </w:r>
            <w:r w:rsidR="00804241">
              <w:rPr>
                <w:sz w:val="16"/>
                <w:szCs w:val="16"/>
              </w:rPr>
              <w:t>6</w:t>
            </w:r>
          </w:p>
        </w:tc>
        <w:tc>
          <w:tcPr>
            <w:tcW w:w="1418" w:type="dxa"/>
          </w:tcPr>
          <w:p w14:paraId="13F9CEEB" w14:textId="30168260" w:rsidR="00876927" w:rsidRPr="00804241" w:rsidRDefault="00876927" w:rsidP="00876927">
            <w:pPr>
              <w:rPr>
                <w:sz w:val="16"/>
                <w:szCs w:val="16"/>
              </w:rPr>
            </w:pPr>
            <w:r w:rsidRPr="00804241">
              <w:rPr>
                <w:sz w:val="16"/>
                <w:szCs w:val="16"/>
              </w:rPr>
              <w:t>0.0027521</w:t>
            </w:r>
          </w:p>
        </w:tc>
        <w:tc>
          <w:tcPr>
            <w:tcW w:w="1559" w:type="dxa"/>
          </w:tcPr>
          <w:p w14:paraId="7183BD79" w14:textId="0DD589FC" w:rsidR="00876927" w:rsidRPr="00804241" w:rsidRDefault="00876927" w:rsidP="00876927">
            <w:pPr>
              <w:rPr>
                <w:sz w:val="16"/>
                <w:szCs w:val="16"/>
              </w:rPr>
            </w:pPr>
            <w:r w:rsidRPr="00804241">
              <w:rPr>
                <w:sz w:val="16"/>
                <w:szCs w:val="16"/>
              </w:rPr>
              <w:t>0.0128008</w:t>
            </w:r>
          </w:p>
        </w:tc>
        <w:tc>
          <w:tcPr>
            <w:tcW w:w="1553" w:type="dxa"/>
          </w:tcPr>
          <w:p w14:paraId="6608BC52" w14:textId="17B7C674" w:rsidR="00876927" w:rsidRPr="00804241" w:rsidRDefault="00876927" w:rsidP="00876927">
            <w:pPr>
              <w:rPr>
                <w:sz w:val="16"/>
                <w:szCs w:val="16"/>
              </w:rPr>
            </w:pPr>
            <w:r w:rsidRPr="00804241">
              <w:rPr>
                <w:sz w:val="16"/>
                <w:szCs w:val="16"/>
              </w:rPr>
              <w:t>0.00237755</w:t>
            </w:r>
          </w:p>
        </w:tc>
      </w:tr>
    </w:tbl>
    <w:p w14:paraId="2F475B6B" w14:textId="7550BB03" w:rsidR="00934A2D" w:rsidRDefault="00876927" w:rsidP="00F06A92">
      <w:pPr>
        <w:pStyle w:val="BodyText"/>
      </w:pPr>
      <w:r>
        <w:rPr>
          <w:noProof/>
        </w:rPr>
        <w:drawing>
          <wp:anchor distT="0" distB="0" distL="114300" distR="114300" simplePos="0" relativeHeight="251662336" behindDoc="0" locked="0" layoutInCell="1" allowOverlap="1" wp14:anchorId="4C082341" wp14:editId="59AC28A1">
            <wp:simplePos x="0" y="0"/>
            <wp:positionH relativeFrom="margin">
              <wp:posOffset>2729865</wp:posOffset>
            </wp:positionH>
            <wp:positionV relativeFrom="paragraph">
              <wp:posOffset>226695</wp:posOffset>
            </wp:positionV>
            <wp:extent cx="2672715" cy="2066925"/>
            <wp:effectExtent l="0" t="0" r="0" b="9525"/>
            <wp:wrapSquare wrapText="bothSides"/>
            <wp:docPr id="132831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7271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br/>
      </w:r>
      <w:r>
        <w:rPr>
          <w:noProof/>
        </w:rPr>
        <w:drawing>
          <wp:anchor distT="0" distB="0" distL="114300" distR="114300" simplePos="0" relativeHeight="251661312" behindDoc="0" locked="0" layoutInCell="1" allowOverlap="1" wp14:anchorId="1D266E04" wp14:editId="236AC543">
            <wp:simplePos x="0" y="0"/>
            <wp:positionH relativeFrom="column">
              <wp:posOffset>-3810</wp:posOffset>
            </wp:positionH>
            <wp:positionV relativeFrom="paragraph">
              <wp:posOffset>255270</wp:posOffset>
            </wp:positionV>
            <wp:extent cx="2656205" cy="2066925"/>
            <wp:effectExtent l="0" t="0" r="0" b="9525"/>
            <wp:wrapSquare wrapText="bothSides"/>
            <wp:docPr id="117105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56205" cy="2066925"/>
                    </a:xfrm>
                    <a:prstGeom prst="rect">
                      <a:avLst/>
                    </a:prstGeom>
                    <a:noFill/>
                    <a:ln>
                      <a:noFill/>
                    </a:ln>
                  </pic:spPr>
                </pic:pic>
              </a:graphicData>
            </a:graphic>
          </wp:anchor>
        </w:drawing>
      </w:r>
    </w:p>
    <w:p w14:paraId="65F25416" w14:textId="4CEA1211" w:rsidR="00934A2D" w:rsidRPr="00934A2D" w:rsidRDefault="00934A2D" w:rsidP="00CD5CBB">
      <w:pPr>
        <w:pStyle w:val="BodyText"/>
      </w:pPr>
    </w:p>
    <w:p w14:paraId="02FD6FC3" w14:textId="77777777" w:rsidR="00876927" w:rsidRDefault="00876927" w:rsidP="00CD5CBB">
      <w:pPr>
        <w:pStyle w:val="BodyText"/>
      </w:pPr>
    </w:p>
    <w:p w14:paraId="2283C5FB" w14:textId="77777777" w:rsidR="00876927" w:rsidRDefault="00876927" w:rsidP="00CD5CBB">
      <w:pPr>
        <w:pStyle w:val="BodyText"/>
      </w:pPr>
    </w:p>
    <w:p w14:paraId="2DDDB0FB" w14:textId="77777777" w:rsidR="00876927" w:rsidRDefault="00876927" w:rsidP="00CD5CBB">
      <w:pPr>
        <w:pStyle w:val="BodyText"/>
      </w:pPr>
    </w:p>
    <w:p w14:paraId="119E0932" w14:textId="77777777" w:rsidR="00876927" w:rsidRDefault="00876927" w:rsidP="00CD5CBB">
      <w:pPr>
        <w:pStyle w:val="BodyText"/>
      </w:pPr>
    </w:p>
    <w:p w14:paraId="2EC9CDEB" w14:textId="7AE1D1EB" w:rsidR="00934A2D" w:rsidRDefault="00876927" w:rsidP="009F0794">
      <w:pPr>
        <w:pStyle w:val="Caption"/>
      </w:pPr>
      <w:r>
        <w:t xml:space="preserve">Figure </w:t>
      </w:r>
      <w:ins w:id="274" w:author="Brett Davidson" w:date="2023-09-23T18:56:00Z">
        <w:r w:rsidR="009F0794">
          <w:fldChar w:fldCharType="begin"/>
        </w:r>
        <w:r w:rsidR="009F0794">
          <w:instrText xml:space="preserve"> STYLEREF 1 \s </w:instrText>
        </w:r>
      </w:ins>
      <w:r w:rsidR="009F0794">
        <w:fldChar w:fldCharType="separate"/>
      </w:r>
      <w:r w:rsidR="009F0794">
        <w:t>7</w:t>
      </w:r>
      <w:ins w:id="275"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276" w:author="Brett Davidson" w:date="2023-09-23T18:56:00Z">
        <w:r w:rsidR="009F0794">
          <w:t>1</w:t>
        </w:r>
        <w:r w:rsidR="009F0794">
          <w:fldChar w:fldCharType="end"/>
        </w:r>
      </w:ins>
      <w:del w:id="277"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7</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1</w:delText>
        </w:r>
        <w:r w:rsidR="00F7573E" w:rsidDel="009F0794">
          <w:fldChar w:fldCharType="end"/>
        </w:r>
      </w:del>
      <w:r>
        <w:t xml:space="preserve">  IMU Calibration graphs for Central Camera IMU</w:t>
      </w:r>
      <w:r w:rsidR="00934A2D" w:rsidRPr="00934A2D">
        <w:br w:type="page"/>
      </w:r>
    </w:p>
    <w:p w14:paraId="3818EE95" w14:textId="074081A5" w:rsidR="00876927" w:rsidRDefault="00876927" w:rsidP="009F0794">
      <w:pPr>
        <w:pStyle w:val="Caption"/>
      </w:pPr>
      <w:r>
        <w:lastRenderedPageBreak/>
        <w:br/>
        <w:t xml:space="preserve">Figure </w:t>
      </w:r>
      <w:ins w:id="278" w:author="Brett Davidson" w:date="2023-09-23T18:56:00Z">
        <w:r w:rsidR="009F0794">
          <w:fldChar w:fldCharType="begin"/>
        </w:r>
        <w:r w:rsidR="009F0794">
          <w:instrText xml:space="preserve"> STYLEREF 1 \s </w:instrText>
        </w:r>
      </w:ins>
      <w:r w:rsidR="009F0794">
        <w:fldChar w:fldCharType="separate"/>
      </w:r>
      <w:r w:rsidR="009F0794">
        <w:t>7</w:t>
      </w:r>
      <w:ins w:id="279"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280" w:author="Brett Davidson" w:date="2023-09-23T18:56:00Z">
        <w:r w:rsidR="009F0794">
          <w:t>2</w:t>
        </w:r>
        <w:r w:rsidR="009F0794">
          <w:fldChar w:fldCharType="end"/>
        </w:r>
      </w:ins>
      <w:del w:id="281"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7</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2</w:delText>
        </w:r>
        <w:r w:rsidR="00F7573E" w:rsidDel="009F0794">
          <w:fldChar w:fldCharType="end"/>
        </w:r>
      </w:del>
      <w:r>
        <w:t xml:space="preserve">  IMU Calibration graphs for Front Left IMU</w:t>
      </w:r>
      <w:r>
        <w:drawing>
          <wp:anchor distT="0" distB="0" distL="114300" distR="114300" simplePos="0" relativeHeight="251663360" behindDoc="0" locked="0" layoutInCell="1" allowOverlap="1" wp14:anchorId="2FE2D34A" wp14:editId="4CE9CD44">
            <wp:simplePos x="0" y="0"/>
            <wp:positionH relativeFrom="margin">
              <wp:align>left</wp:align>
            </wp:positionH>
            <wp:positionV relativeFrom="paragraph">
              <wp:posOffset>3810</wp:posOffset>
            </wp:positionV>
            <wp:extent cx="2814955" cy="2190750"/>
            <wp:effectExtent l="0" t="0" r="4445" b="0"/>
            <wp:wrapSquare wrapText="bothSides"/>
            <wp:docPr id="417232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495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4384" behindDoc="0" locked="0" layoutInCell="1" allowOverlap="1" wp14:anchorId="29891B94" wp14:editId="7CCBAF1D">
            <wp:simplePos x="0" y="0"/>
            <wp:positionH relativeFrom="column">
              <wp:posOffset>2929890</wp:posOffset>
            </wp:positionH>
            <wp:positionV relativeFrom="paragraph">
              <wp:posOffset>3810</wp:posOffset>
            </wp:positionV>
            <wp:extent cx="2790825" cy="2157730"/>
            <wp:effectExtent l="0" t="0" r="9525" b="0"/>
            <wp:wrapSquare wrapText="bothSides"/>
            <wp:docPr id="1598964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90825" cy="2157730"/>
                    </a:xfrm>
                    <a:prstGeom prst="rect">
                      <a:avLst/>
                    </a:prstGeom>
                    <a:noFill/>
                    <a:ln>
                      <a:noFill/>
                    </a:ln>
                  </pic:spPr>
                </pic:pic>
              </a:graphicData>
            </a:graphic>
          </wp:anchor>
        </w:drawing>
      </w:r>
    </w:p>
    <w:p w14:paraId="37810645" w14:textId="3F8DBA15" w:rsidR="00876927" w:rsidRDefault="00876927" w:rsidP="00876927">
      <w:pPr>
        <w:pStyle w:val="BodyText"/>
      </w:pPr>
      <w:r>
        <w:rPr>
          <w:noProof/>
        </w:rPr>
        <w:drawing>
          <wp:inline distT="0" distB="0" distL="0" distR="0" wp14:anchorId="0465BB7F" wp14:editId="73A17080">
            <wp:extent cx="2754144" cy="2143125"/>
            <wp:effectExtent l="0" t="0" r="8255" b="0"/>
            <wp:docPr id="580932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64075" cy="2150852"/>
                    </a:xfrm>
                    <a:prstGeom prst="rect">
                      <a:avLst/>
                    </a:prstGeom>
                    <a:noFill/>
                    <a:ln>
                      <a:noFill/>
                    </a:ln>
                  </pic:spPr>
                </pic:pic>
              </a:graphicData>
            </a:graphic>
          </wp:inline>
        </w:drawing>
      </w:r>
      <w:r>
        <w:rPr>
          <w:noProof/>
        </w:rPr>
        <w:drawing>
          <wp:inline distT="0" distB="0" distL="0" distR="0" wp14:anchorId="65BC4D71" wp14:editId="1EBCB83D">
            <wp:extent cx="2796475" cy="2162175"/>
            <wp:effectExtent l="0" t="0" r="4445" b="0"/>
            <wp:docPr id="578897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05108" cy="2168850"/>
                    </a:xfrm>
                    <a:prstGeom prst="rect">
                      <a:avLst/>
                    </a:prstGeom>
                    <a:noFill/>
                    <a:ln>
                      <a:noFill/>
                    </a:ln>
                  </pic:spPr>
                </pic:pic>
              </a:graphicData>
            </a:graphic>
          </wp:inline>
        </w:drawing>
      </w:r>
    </w:p>
    <w:p w14:paraId="3E9A499B" w14:textId="5AF0ECC8" w:rsidR="00876927" w:rsidRDefault="00876927" w:rsidP="009F0794">
      <w:pPr>
        <w:pStyle w:val="Caption"/>
      </w:pPr>
      <w:r>
        <w:t xml:space="preserve">Figure </w:t>
      </w:r>
      <w:ins w:id="282" w:author="Brett Davidson" w:date="2023-09-23T18:56:00Z">
        <w:r w:rsidR="009F0794">
          <w:fldChar w:fldCharType="begin"/>
        </w:r>
        <w:r w:rsidR="009F0794">
          <w:instrText xml:space="preserve"> STYLEREF 1 \s </w:instrText>
        </w:r>
      </w:ins>
      <w:r w:rsidR="009F0794">
        <w:fldChar w:fldCharType="separate"/>
      </w:r>
      <w:r w:rsidR="009F0794">
        <w:t>7</w:t>
      </w:r>
      <w:ins w:id="283"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284" w:author="Brett Davidson" w:date="2023-09-23T18:56:00Z">
        <w:r w:rsidR="009F0794">
          <w:t>3</w:t>
        </w:r>
        <w:r w:rsidR="009F0794">
          <w:fldChar w:fldCharType="end"/>
        </w:r>
      </w:ins>
      <w:del w:id="285"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7</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3</w:delText>
        </w:r>
        <w:r w:rsidR="00F7573E" w:rsidDel="009F0794">
          <w:fldChar w:fldCharType="end"/>
        </w:r>
      </w:del>
      <w:r>
        <w:t xml:space="preserve">  IMU Calibration graphs for Front Right IMU</w:t>
      </w:r>
    </w:p>
    <w:p w14:paraId="08930E38" w14:textId="70F34EB6" w:rsidR="00876927" w:rsidRDefault="00876927" w:rsidP="00876927">
      <w:pPr>
        <w:pStyle w:val="BodyText"/>
      </w:pPr>
      <w:r>
        <w:rPr>
          <w:noProof/>
        </w:rPr>
        <w:drawing>
          <wp:inline distT="0" distB="0" distL="0" distR="0" wp14:anchorId="48A26596" wp14:editId="19ACBA04">
            <wp:extent cx="2876550" cy="2238375"/>
            <wp:effectExtent l="0" t="0" r="0" b="9525"/>
            <wp:docPr id="7553376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4304" cy="2244409"/>
                    </a:xfrm>
                    <a:prstGeom prst="rect">
                      <a:avLst/>
                    </a:prstGeom>
                    <a:noFill/>
                    <a:ln>
                      <a:noFill/>
                    </a:ln>
                  </pic:spPr>
                </pic:pic>
              </a:graphicData>
            </a:graphic>
          </wp:inline>
        </w:drawing>
      </w:r>
      <w:r w:rsidR="00C911F7">
        <w:rPr>
          <w:noProof/>
        </w:rPr>
        <w:drawing>
          <wp:inline distT="0" distB="0" distL="0" distR="0" wp14:anchorId="45DEE179" wp14:editId="6373CF90">
            <wp:extent cx="2858071" cy="2209800"/>
            <wp:effectExtent l="0" t="0" r="0" b="0"/>
            <wp:docPr id="1002270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70999" cy="2219795"/>
                    </a:xfrm>
                    <a:prstGeom prst="rect">
                      <a:avLst/>
                    </a:prstGeom>
                    <a:noFill/>
                    <a:ln>
                      <a:noFill/>
                    </a:ln>
                  </pic:spPr>
                </pic:pic>
              </a:graphicData>
            </a:graphic>
          </wp:inline>
        </w:drawing>
      </w:r>
    </w:p>
    <w:p w14:paraId="2CBCE855" w14:textId="4B043AC3" w:rsidR="00C911F7" w:rsidRDefault="00C911F7" w:rsidP="009F0794">
      <w:pPr>
        <w:pStyle w:val="Caption"/>
      </w:pPr>
      <w:r>
        <w:t xml:space="preserve">Figure </w:t>
      </w:r>
      <w:ins w:id="286" w:author="Brett Davidson" w:date="2023-09-23T18:56:00Z">
        <w:r w:rsidR="009F0794">
          <w:fldChar w:fldCharType="begin"/>
        </w:r>
        <w:r w:rsidR="009F0794">
          <w:instrText xml:space="preserve"> STYLEREF 1 \s </w:instrText>
        </w:r>
      </w:ins>
      <w:r w:rsidR="009F0794">
        <w:fldChar w:fldCharType="separate"/>
      </w:r>
      <w:r w:rsidR="009F0794">
        <w:t>7</w:t>
      </w:r>
      <w:ins w:id="287"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288" w:author="Brett Davidson" w:date="2023-09-23T18:56:00Z">
        <w:r w:rsidR="009F0794">
          <w:t>4</w:t>
        </w:r>
        <w:r w:rsidR="009F0794">
          <w:fldChar w:fldCharType="end"/>
        </w:r>
      </w:ins>
      <w:del w:id="289"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7</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4</w:delText>
        </w:r>
        <w:r w:rsidR="00F7573E" w:rsidDel="009F0794">
          <w:fldChar w:fldCharType="end"/>
        </w:r>
      </w:del>
      <w:r>
        <w:t xml:space="preserve">  IMU Calibration graphs for Rear Left IMU</w:t>
      </w:r>
    </w:p>
    <w:p w14:paraId="45BE4D84" w14:textId="77777777" w:rsidR="00C911F7" w:rsidRDefault="00C911F7" w:rsidP="00C911F7">
      <w:pPr>
        <w:pStyle w:val="BodyText"/>
      </w:pPr>
    </w:p>
    <w:p w14:paraId="4409365D" w14:textId="77777777" w:rsidR="00C911F7" w:rsidRDefault="00C911F7" w:rsidP="009F0794">
      <w:pPr>
        <w:pStyle w:val="Caption"/>
      </w:pPr>
    </w:p>
    <w:p w14:paraId="70E349EF" w14:textId="77777777" w:rsidR="00C911F7" w:rsidRDefault="00C911F7" w:rsidP="009F0794">
      <w:pPr>
        <w:pStyle w:val="Caption"/>
      </w:pPr>
    </w:p>
    <w:p w14:paraId="7C1CDD96" w14:textId="658C8950" w:rsidR="00C911F7" w:rsidRDefault="00C911F7" w:rsidP="009F0794">
      <w:pPr>
        <w:pStyle w:val="Caption"/>
      </w:pPr>
      <w:r>
        <w:lastRenderedPageBreak/>
        <w:drawing>
          <wp:inline distT="0" distB="0" distL="0" distR="0" wp14:anchorId="077827FE" wp14:editId="077B9F90">
            <wp:extent cx="2858463" cy="2209800"/>
            <wp:effectExtent l="0" t="0" r="0" b="0"/>
            <wp:docPr id="6325469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62715" cy="2213087"/>
                    </a:xfrm>
                    <a:prstGeom prst="rect">
                      <a:avLst/>
                    </a:prstGeom>
                    <a:noFill/>
                    <a:ln>
                      <a:noFill/>
                    </a:ln>
                  </pic:spPr>
                </pic:pic>
              </a:graphicData>
            </a:graphic>
          </wp:inline>
        </w:drawing>
      </w:r>
      <w:r>
        <w:drawing>
          <wp:inline distT="0" distB="0" distL="0" distR="0" wp14:anchorId="2F36C49B" wp14:editId="1E85ED20">
            <wp:extent cx="2839827" cy="2209800"/>
            <wp:effectExtent l="0" t="0" r="0" b="0"/>
            <wp:docPr id="1845721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43534" cy="2212685"/>
                    </a:xfrm>
                    <a:prstGeom prst="rect">
                      <a:avLst/>
                    </a:prstGeom>
                    <a:noFill/>
                    <a:ln>
                      <a:noFill/>
                    </a:ln>
                  </pic:spPr>
                </pic:pic>
              </a:graphicData>
            </a:graphic>
          </wp:inline>
        </w:drawing>
      </w:r>
    </w:p>
    <w:p w14:paraId="2B99A194" w14:textId="3525F5B5" w:rsidR="00C911F7" w:rsidRDefault="00C911F7" w:rsidP="009F0794">
      <w:pPr>
        <w:pStyle w:val="Caption"/>
      </w:pPr>
      <w:r>
        <w:t xml:space="preserve">Figure </w:t>
      </w:r>
      <w:ins w:id="290" w:author="Brett Davidson" w:date="2023-09-23T18:56:00Z">
        <w:r w:rsidR="009F0794">
          <w:fldChar w:fldCharType="begin"/>
        </w:r>
        <w:r w:rsidR="009F0794">
          <w:instrText xml:space="preserve"> STYLEREF 1 \s </w:instrText>
        </w:r>
      </w:ins>
      <w:r w:rsidR="009F0794">
        <w:fldChar w:fldCharType="separate"/>
      </w:r>
      <w:r w:rsidR="009F0794">
        <w:t>7</w:t>
      </w:r>
      <w:ins w:id="291" w:author="Brett Davidson" w:date="2023-09-23T18:56:00Z">
        <w:r w:rsidR="009F0794">
          <w:fldChar w:fldCharType="end"/>
        </w:r>
        <w:r w:rsidR="009F0794">
          <w:t>.</w:t>
        </w:r>
        <w:r w:rsidR="009F0794">
          <w:fldChar w:fldCharType="begin"/>
        </w:r>
        <w:r w:rsidR="009F0794">
          <w:instrText xml:space="preserve"> SEQ Figure \* ARABIC \s 1 </w:instrText>
        </w:r>
      </w:ins>
      <w:r w:rsidR="009F0794">
        <w:fldChar w:fldCharType="separate"/>
      </w:r>
      <w:ins w:id="292" w:author="Brett Davidson" w:date="2023-09-23T18:56:00Z">
        <w:r w:rsidR="009F0794">
          <w:t>5</w:t>
        </w:r>
        <w:r w:rsidR="009F0794">
          <w:fldChar w:fldCharType="end"/>
        </w:r>
      </w:ins>
      <w:del w:id="293" w:author="Brett Davidson" w:date="2023-09-23T18:56:00Z">
        <w:r w:rsidR="00F7573E" w:rsidDel="009F0794">
          <w:fldChar w:fldCharType="begin"/>
        </w:r>
        <w:r w:rsidR="00F7573E" w:rsidDel="009F0794">
          <w:delInstrText xml:space="preserve"> STYLEREF 1 \s </w:delInstrText>
        </w:r>
        <w:r w:rsidR="00F7573E" w:rsidDel="009F0794">
          <w:fldChar w:fldCharType="separate"/>
        </w:r>
        <w:r w:rsidR="00F7573E" w:rsidDel="009F0794">
          <w:delText>7</w:delText>
        </w:r>
        <w:r w:rsidR="00F7573E" w:rsidDel="009F0794">
          <w:fldChar w:fldCharType="end"/>
        </w:r>
        <w:r w:rsidR="00F7573E" w:rsidDel="009F0794">
          <w:delText>.</w:delText>
        </w:r>
        <w:r w:rsidR="00F7573E" w:rsidDel="009F0794">
          <w:fldChar w:fldCharType="begin"/>
        </w:r>
        <w:r w:rsidR="00F7573E" w:rsidDel="009F0794">
          <w:delInstrText xml:space="preserve"> SEQ Figure \* ARABIC \s 1 </w:delInstrText>
        </w:r>
        <w:r w:rsidR="00F7573E" w:rsidDel="009F0794">
          <w:fldChar w:fldCharType="separate"/>
        </w:r>
        <w:r w:rsidR="00F7573E" w:rsidDel="009F0794">
          <w:delText>5</w:delText>
        </w:r>
        <w:r w:rsidR="00F7573E" w:rsidDel="009F0794">
          <w:fldChar w:fldCharType="end"/>
        </w:r>
      </w:del>
      <w:r>
        <w:t xml:space="preserve"> </w:t>
      </w:r>
      <w:r w:rsidRPr="0069614D">
        <w:t>Figure  IMU Calibration graphs for Right Rear IMU</w:t>
      </w:r>
    </w:p>
    <w:p w14:paraId="6486CAFE" w14:textId="77777777" w:rsidR="000A4CEC" w:rsidRDefault="000A4CEC" w:rsidP="000A4CEC">
      <w:pPr>
        <w:pStyle w:val="BodyText"/>
      </w:pPr>
    </w:p>
    <w:p w14:paraId="56906CCD" w14:textId="60A3CAEC" w:rsidR="000A4CEC" w:rsidRDefault="008B2899" w:rsidP="00846FF2">
      <w:pPr>
        <w:pStyle w:val="Heading2"/>
        <w:rPr>
          <w:lang w:eastAsia="zh-CN"/>
        </w:rPr>
      </w:pPr>
      <w:bookmarkStart w:id="294" w:name="_Toc145842111"/>
      <w:r>
        <w:t xml:space="preserve">Appendix 7.3 </w:t>
      </w:r>
      <w:r w:rsidR="000A4CEC">
        <w:t>Electrical Characteristics of IMU-29048 IMU</w:t>
      </w:r>
      <w:bookmarkEnd w:id="294"/>
    </w:p>
    <w:tbl>
      <w:tblPr>
        <w:tblW w:w="12390" w:type="dxa"/>
        <w:tblCellMar>
          <w:top w:w="15" w:type="dxa"/>
          <w:left w:w="15" w:type="dxa"/>
          <w:bottom w:w="15" w:type="dxa"/>
          <w:right w:w="15" w:type="dxa"/>
        </w:tblCellMar>
        <w:tblLook w:val="04A0" w:firstRow="1" w:lastRow="0" w:firstColumn="1" w:lastColumn="0" w:noHBand="0" w:noVBand="1"/>
      </w:tblPr>
      <w:tblGrid>
        <w:gridCol w:w="6195"/>
        <w:gridCol w:w="6195"/>
      </w:tblGrid>
      <w:tr w:rsidR="000A4CEC" w14:paraId="2A806CC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DAAD7D3" w14:textId="77777777" w:rsidR="000A4CEC" w:rsidRDefault="000A4CEC">
            <w:pPr>
              <w:rPr>
                <w:rFonts w:ascii="Times New Roman" w:hAnsi="Times New Roman"/>
                <w:color w:val="5F5F5F"/>
                <w:sz w:val="24"/>
              </w:rPr>
            </w:pPr>
            <w:r>
              <w:rPr>
                <w:color w:val="5F5F5F"/>
              </w:rPr>
              <w:t>Digital Output</w:t>
            </w:r>
          </w:p>
        </w:tc>
        <w:tc>
          <w:tcPr>
            <w:tcW w:w="6195" w:type="dxa"/>
            <w:tcBorders>
              <w:top w:val="nil"/>
              <w:left w:val="nil"/>
              <w:bottom w:val="nil"/>
              <w:right w:val="nil"/>
            </w:tcBorders>
            <w:tcMar>
              <w:top w:w="75" w:type="dxa"/>
              <w:left w:w="0" w:type="dxa"/>
              <w:bottom w:w="75" w:type="dxa"/>
              <w:right w:w="0" w:type="dxa"/>
            </w:tcMar>
            <w:vAlign w:val="center"/>
            <w:hideMark/>
          </w:tcPr>
          <w:p w14:paraId="1E26B450" w14:textId="77777777" w:rsidR="000A4CEC" w:rsidRDefault="000A4CEC">
            <w:r>
              <w:t>I2C</w:t>
            </w:r>
          </w:p>
          <w:p w14:paraId="4DE021E0" w14:textId="77777777" w:rsidR="000A4CEC" w:rsidRDefault="000A4CEC">
            <w:r>
              <w:t>SPI</w:t>
            </w:r>
          </w:p>
        </w:tc>
      </w:tr>
      <w:tr w:rsidR="000A4CEC" w14:paraId="3E9E590B"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BDA2FC4" w14:textId="77777777" w:rsidR="000A4CEC" w:rsidRDefault="000A4CEC">
            <w:pPr>
              <w:rPr>
                <w:color w:val="5F5F5F"/>
              </w:rPr>
            </w:pPr>
            <w:r>
              <w:rPr>
                <w:color w:val="5F5F5F"/>
              </w:rPr>
              <w:t>VDD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1C673664" w14:textId="77777777" w:rsidR="000A4CEC" w:rsidRDefault="000A4CEC">
            <w:r>
              <w:t>1.71 to 3.6</w:t>
            </w:r>
          </w:p>
        </w:tc>
      </w:tr>
      <w:tr w:rsidR="000A4CEC" w14:paraId="738EAF0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5BCAD61C" w14:textId="77777777" w:rsidR="000A4CEC" w:rsidRDefault="000A4CEC">
            <w:pPr>
              <w:rPr>
                <w:color w:val="5F5F5F"/>
              </w:rPr>
            </w:pPr>
            <w:r>
              <w:rPr>
                <w:color w:val="5F5F5F"/>
              </w:rPr>
              <w:t>VDDIO I/O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0F84C538" w14:textId="77777777" w:rsidR="000A4CEC" w:rsidRDefault="000A4CEC">
            <w:r>
              <w:t>1.71 to 3.6</w:t>
            </w:r>
          </w:p>
        </w:tc>
      </w:tr>
      <w:tr w:rsidR="000A4CEC" w14:paraId="1AB17868"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43DDE73A" w14:textId="77777777" w:rsidR="000A4CEC" w:rsidRDefault="000A4CEC">
            <w:pPr>
              <w:rPr>
                <w:color w:val="5F5F5F"/>
              </w:rPr>
            </w:pPr>
            <w:r>
              <w:rPr>
                <w:color w:val="5F5F5F"/>
              </w:rPr>
              <w:t>Gyro FSR</w:t>
            </w:r>
          </w:p>
        </w:tc>
        <w:tc>
          <w:tcPr>
            <w:tcW w:w="6195" w:type="dxa"/>
            <w:tcBorders>
              <w:top w:val="nil"/>
              <w:left w:val="nil"/>
              <w:bottom w:val="nil"/>
              <w:right w:val="nil"/>
            </w:tcBorders>
            <w:tcMar>
              <w:top w:w="75" w:type="dxa"/>
              <w:left w:w="0" w:type="dxa"/>
              <w:bottom w:w="75" w:type="dxa"/>
              <w:right w:w="0" w:type="dxa"/>
            </w:tcMar>
            <w:vAlign w:val="center"/>
            <w:hideMark/>
          </w:tcPr>
          <w:p w14:paraId="32FC78C2" w14:textId="77777777" w:rsidR="000A4CEC" w:rsidRDefault="000A4CEC">
            <w:r>
              <w:t>±250/500/1000/2000</w:t>
            </w:r>
          </w:p>
        </w:tc>
      </w:tr>
      <w:tr w:rsidR="000A4CEC" w14:paraId="596148F1"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2564DDAA" w14:textId="77777777" w:rsidR="000A4CEC" w:rsidRDefault="000A4CEC">
            <w:pPr>
              <w:rPr>
                <w:color w:val="5F5F5F"/>
              </w:rPr>
            </w:pPr>
            <w:r>
              <w:rPr>
                <w:color w:val="5F5F5F"/>
              </w:rPr>
              <w:t>Gyro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299878DC" w14:textId="77777777" w:rsidR="000A4CEC" w:rsidRDefault="000A4CEC">
            <w:r>
              <w:t>±1.5%</w:t>
            </w:r>
          </w:p>
        </w:tc>
      </w:tr>
      <w:tr w:rsidR="000A4CEC" w14:paraId="5ADC6B99"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04382829" w14:textId="77777777" w:rsidR="000A4CEC" w:rsidRDefault="000A4CEC">
            <w:pPr>
              <w:rPr>
                <w:color w:val="5F5F5F"/>
              </w:rPr>
            </w:pPr>
            <w:r>
              <w:rPr>
                <w:color w:val="5F5F5F"/>
              </w:rPr>
              <w:t>Gyro Rate Noise</w:t>
            </w:r>
          </w:p>
        </w:tc>
        <w:tc>
          <w:tcPr>
            <w:tcW w:w="6195" w:type="dxa"/>
            <w:tcBorders>
              <w:top w:val="nil"/>
              <w:left w:val="nil"/>
              <w:bottom w:val="nil"/>
              <w:right w:val="nil"/>
            </w:tcBorders>
            <w:tcMar>
              <w:top w:w="75" w:type="dxa"/>
              <w:left w:w="0" w:type="dxa"/>
              <w:bottom w:w="75" w:type="dxa"/>
              <w:right w:w="0" w:type="dxa"/>
            </w:tcMar>
            <w:vAlign w:val="center"/>
            <w:hideMark/>
          </w:tcPr>
          <w:p w14:paraId="796961DE" w14:textId="77777777" w:rsidR="000A4CEC" w:rsidRDefault="000A4CEC">
            <w:r>
              <w:t>0.015dps/√Hz</w:t>
            </w:r>
          </w:p>
        </w:tc>
      </w:tr>
      <w:tr w:rsidR="000A4CEC" w14:paraId="299FDC6B"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5518A06D" w14:textId="77777777" w:rsidR="000A4CEC" w:rsidRDefault="000A4CEC">
            <w:pPr>
              <w:rPr>
                <w:color w:val="5F5F5F"/>
              </w:rPr>
            </w:pPr>
            <w:r>
              <w:rPr>
                <w:color w:val="5F5F5F"/>
              </w:rPr>
              <w:t>Accel FSR</w:t>
            </w:r>
          </w:p>
        </w:tc>
        <w:tc>
          <w:tcPr>
            <w:tcW w:w="6195" w:type="dxa"/>
            <w:tcBorders>
              <w:top w:val="nil"/>
              <w:left w:val="nil"/>
              <w:bottom w:val="nil"/>
              <w:right w:val="nil"/>
            </w:tcBorders>
            <w:tcMar>
              <w:top w:w="75" w:type="dxa"/>
              <w:left w:w="0" w:type="dxa"/>
              <w:bottom w:w="75" w:type="dxa"/>
              <w:right w:w="0" w:type="dxa"/>
            </w:tcMar>
            <w:vAlign w:val="center"/>
            <w:hideMark/>
          </w:tcPr>
          <w:p w14:paraId="2CCF5941" w14:textId="77777777" w:rsidR="000A4CEC" w:rsidRDefault="000A4CEC">
            <w:r>
              <w:t>±2/4/8/16</w:t>
            </w:r>
          </w:p>
        </w:tc>
      </w:tr>
      <w:tr w:rsidR="000A4CEC" w14:paraId="28D86E8D"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4D7CB7C" w14:textId="77777777" w:rsidR="000A4CEC" w:rsidRDefault="000A4CEC">
            <w:pPr>
              <w:rPr>
                <w:color w:val="5F5F5F"/>
              </w:rPr>
            </w:pPr>
            <w:r>
              <w:rPr>
                <w:color w:val="5F5F5F"/>
              </w:rPr>
              <w:t>Accel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15A6535A" w14:textId="77777777" w:rsidR="000A4CEC" w:rsidRDefault="000A4CEC">
            <w:r>
              <w:t>±0.5%</w:t>
            </w:r>
          </w:p>
        </w:tc>
      </w:tr>
      <w:tr w:rsidR="000A4CEC" w14:paraId="14C70EBA"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215DC4F" w14:textId="77777777" w:rsidR="000A4CEC" w:rsidRDefault="000A4CEC">
            <w:pPr>
              <w:rPr>
                <w:color w:val="5F5F5F"/>
              </w:rPr>
            </w:pPr>
            <w:r>
              <w:rPr>
                <w:color w:val="5F5F5F"/>
              </w:rPr>
              <w:t>Accel Noise</w:t>
            </w:r>
          </w:p>
        </w:tc>
        <w:tc>
          <w:tcPr>
            <w:tcW w:w="6195" w:type="dxa"/>
            <w:tcBorders>
              <w:top w:val="nil"/>
              <w:left w:val="nil"/>
              <w:bottom w:val="nil"/>
              <w:right w:val="nil"/>
            </w:tcBorders>
            <w:tcMar>
              <w:top w:w="75" w:type="dxa"/>
              <w:left w:w="0" w:type="dxa"/>
              <w:bottom w:w="75" w:type="dxa"/>
              <w:right w:w="0" w:type="dxa"/>
            </w:tcMar>
            <w:vAlign w:val="center"/>
            <w:hideMark/>
          </w:tcPr>
          <w:p w14:paraId="6BB1884E" w14:textId="77777777" w:rsidR="000A4CEC" w:rsidRDefault="000A4CEC">
            <w:r>
              <w:t>230μg/√Hz</w:t>
            </w:r>
          </w:p>
        </w:tc>
      </w:tr>
      <w:tr w:rsidR="000A4CEC" w14:paraId="4AED7BBC"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338CA8BF" w14:textId="77777777" w:rsidR="000A4CEC" w:rsidRDefault="000A4CEC">
            <w:pPr>
              <w:rPr>
                <w:color w:val="5F5F5F"/>
              </w:rPr>
            </w:pPr>
            <w:r>
              <w:rPr>
                <w:color w:val="5F5F5F"/>
              </w:rPr>
              <w:t>Compass FSR</w:t>
            </w:r>
          </w:p>
        </w:tc>
        <w:tc>
          <w:tcPr>
            <w:tcW w:w="6195" w:type="dxa"/>
            <w:tcBorders>
              <w:top w:val="nil"/>
              <w:left w:val="nil"/>
              <w:bottom w:val="nil"/>
              <w:right w:val="nil"/>
            </w:tcBorders>
            <w:tcMar>
              <w:top w:w="75" w:type="dxa"/>
              <w:left w:w="0" w:type="dxa"/>
              <w:bottom w:w="75" w:type="dxa"/>
              <w:right w:w="0" w:type="dxa"/>
            </w:tcMar>
            <w:vAlign w:val="center"/>
            <w:hideMark/>
          </w:tcPr>
          <w:p w14:paraId="3632838D" w14:textId="77777777" w:rsidR="000A4CEC" w:rsidRDefault="000A4CEC">
            <w:r>
              <w:t>±4900μT</w:t>
            </w:r>
          </w:p>
        </w:tc>
      </w:tr>
      <w:tr w:rsidR="000A4CEC" w14:paraId="3348397D"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13B0A807" w14:textId="77777777" w:rsidR="000A4CEC" w:rsidRDefault="000A4CEC">
            <w:pPr>
              <w:rPr>
                <w:color w:val="5F5F5F"/>
              </w:rPr>
            </w:pPr>
            <w:r>
              <w:rPr>
                <w:color w:val="5F5F5F"/>
              </w:rPr>
              <w:t>Pressure Sensor Relative Accuracy</w:t>
            </w:r>
          </w:p>
        </w:tc>
        <w:tc>
          <w:tcPr>
            <w:tcW w:w="6195" w:type="dxa"/>
            <w:tcBorders>
              <w:top w:val="nil"/>
              <w:left w:val="nil"/>
              <w:bottom w:val="nil"/>
              <w:right w:val="nil"/>
            </w:tcBorders>
            <w:tcMar>
              <w:top w:w="75" w:type="dxa"/>
              <w:left w:w="0" w:type="dxa"/>
              <w:bottom w:w="75" w:type="dxa"/>
              <w:right w:w="0" w:type="dxa"/>
            </w:tcMar>
            <w:vAlign w:val="center"/>
            <w:hideMark/>
          </w:tcPr>
          <w:p w14:paraId="7B2AC804" w14:textId="77777777" w:rsidR="000A4CEC" w:rsidRDefault="000A4CEC">
            <w:pPr>
              <w:rPr>
                <w:color w:val="5F5F5F"/>
              </w:rPr>
            </w:pPr>
          </w:p>
        </w:tc>
      </w:tr>
      <w:tr w:rsidR="000A4CEC" w14:paraId="3C6871B6" w14:textId="77777777" w:rsidTr="000A4CEC">
        <w:tc>
          <w:tcPr>
            <w:tcW w:w="6195" w:type="dxa"/>
            <w:tcBorders>
              <w:top w:val="nil"/>
              <w:left w:val="nil"/>
              <w:bottom w:val="nil"/>
              <w:right w:val="nil"/>
            </w:tcBorders>
            <w:tcMar>
              <w:top w:w="75" w:type="dxa"/>
              <w:left w:w="0" w:type="dxa"/>
              <w:bottom w:w="75" w:type="dxa"/>
              <w:right w:w="0" w:type="dxa"/>
            </w:tcMar>
            <w:vAlign w:val="center"/>
            <w:hideMark/>
          </w:tcPr>
          <w:p w14:paraId="74D249F2" w14:textId="77777777" w:rsidR="000A4CEC" w:rsidRDefault="000A4CEC">
            <w:pPr>
              <w:rPr>
                <w:color w:val="5F5F5F"/>
                <w:sz w:val="24"/>
              </w:rPr>
            </w:pPr>
            <w:r>
              <w:rPr>
                <w:color w:val="5F5F5F"/>
              </w:rPr>
              <w:t>Pressure Sensor Noise</w:t>
            </w:r>
          </w:p>
        </w:tc>
        <w:tc>
          <w:tcPr>
            <w:tcW w:w="6195" w:type="dxa"/>
            <w:tcBorders>
              <w:top w:val="nil"/>
              <w:left w:val="nil"/>
              <w:bottom w:val="nil"/>
              <w:right w:val="nil"/>
            </w:tcBorders>
            <w:tcMar>
              <w:top w:w="75" w:type="dxa"/>
              <w:left w:w="0" w:type="dxa"/>
              <w:bottom w:w="75" w:type="dxa"/>
              <w:right w:w="0" w:type="dxa"/>
            </w:tcMar>
            <w:vAlign w:val="center"/>
            <w:hideMark/>
          </w:tcPr>
          <w:p w14:paraId="426BCB70" w14:textId="77777777" w:rsidR="000A4CEC" w:rsidRDefault="000A4CEC">
            <w:pPr>
              <w:rPr>
                <w:color w:val="5F5F5F"/>
              </w:rPr>
            </w:pPr>
          </w:p>
        </w:tc>
      </w:tr>
    </w:tbl>
    <w:p w14:paraId="1BA1DE57" w14:textId="77777777" w:rsidR="000A4CEC" w:rsidRPr="000A4CEC" w:rsidRDefault="000A4CEC" w:rsidP="00846FF2">
      <w:pPr>
        <w:pStyle w:val="BodyText"/>
      </w:pPr>
    </w:p>
    <w:p w14:paraId="4CCB9CED" w14:textId="77777777" w:rsidR="00C911F7" w:rsidRDefault="00F826EB" w:rsidP="00F826EB">
      <w:pPr>
        <w:pStyle w:val="Heading1"/>
        <w:numPr>
          <w:ilvl w:val="0"/>
          <w:numId w:val="0"/>
        </w:numPr>
      </w:pPr>
      <w:bookmarkStart w:id="295" w:name="_Toc145842112"/>
      <w:r>
        <w:lastRenderedPageBreak/>
        <w:t xml:space="preserve">Chapter </w:t>
      </w:r>
      <w:r w:rsidR="00934A2D">
        <w:t>8</w:t>
      </w:r>
      <w:bookmarkEnd w:id="295"/>
    </w:p>
    <w:p w14:paraId="65C0B2C5" w14:textId="678DFA63" w:rsidR="00BE0D55" w:rsidRDefault="00F826EB" w:rsidP="00F826EB">
      <w:pPr>
        <w:pStyle w:val="Heading1"/>
        <w:numPr>
          <w:ilvl w:val="0"/>
          <w:numId w:val="0"/>
        </w:numPr>
      </w:pPr>
      <w:r>
        <w:lastRenderedPageBreak/>
        <w:br/>
      </w:r>
      <w:bookmarkStart w:id="296" w:name="_Toc145842113"/>
      <w:r w:rsidR="00BE0D55">
        <w:t>References</w:t>
      </w:r>
      <w:bookmarkEnd w:id="296"/>
    </w:p>
    <w:p w14:paraId="4C37D37E" w14:textId="4F88CAE4" w:rsidR="002A7F81" w:rsidRPr="002A7F81" w:rsidRDefault="00D40BA6" w:rsidP="002A7F81">
      <w:pPr>
        <w:widowControl w:val="0"/>
        <w:autoSpaceDE w:val="0"/>
        <w:autoSpaceDN w:val="0"/>
        <w:adjustRightInd w:val="0"/>
        <w:spacing w:after="240" w:line="360" w:lineRule="auto"/>
        <w:ind w:left="480" w:hanging="480"/>
        <w:rPr>
          <w:rFonts w:ascii="Calibri" w:hAnsi="Calibri" w:cs="Calibri"/>
          <w:noProof/>
        </w:rPr>
      </w:pPr>
      <w:r>
        <w:fldChar w:fldCharType="begin" w:fldLock="1"/>
      </w:r>
      <w:r>
        <w:instrText xml:space="preserve">ADDIN Mendeley Bibliography CSL_BIBLIOGRAPHY </w:instrText>
      </w:r>
      <w:r>
        <w:fldChar w:fldCharType="separate"/>
      </w:r>
      <w:r w:rsidR="002A7F81" w:rsidRPr="002A7F81">
        <w:rPr>
          <w:rFonts w:ascii="Calibri" w:hAnsi="Calibri" w:cs="Calibri"/>
          <w:noProof/>
        </w:rPr>
        <w:t xml:space="preserve">Ab Wahab, M. N., Nefti-Meziani, S., &amp; Atyabi, A. (2015). A comprehensive review of swarm optimization algorithms. </w:t>
      </w:r>
      <w:r w:rsidR="002A7F81" w:rsidRPr="002A7F81">
        <w:rPr>
          <w:rFonts w:ascii="Calibri" w:hAnsi="Calibri" w:cs="Calibri"/>
          <w:i/>
          <w:iCs/>
          <w:noProof/>
        </w:rPr>
        <w:t>PLoS ONE</w:t>
      </w:r>
      <w:r w:rsidR="002A7F81" w:rsidRPr="002A7F81">
        <w:rPr>
          <w:rFonts w:ascii="Calibri" w:hAnsi="Calibri" w:cs="Calibri"/>
          <w:noProof/>
        </w:rPr>
        <w:t xml:space="preserve">, </w:t>
      </w:r>
      <w:r w:rsidR="002A7F81" w:rsidRPr="002A7F81">
        <w:rPr>
          <w:rFonts w:ascii="Calibri" w:hAnsi="Calibri" w:cs="Calibri"/>
          <w:i/>
          <w:iCs/>
          <w:noProof/>
        </w:rPr>
        <w:t>10</w:t>
      </w:r>
      <w:r w:rsidR="002A7F81" w:rsidRPr="002A7F81">
        <w:rPr>
          <w:rFonts w:ascii="Calibri" w:hAnsi="Calibri" w:cs="Calibri"/>
          <w:noProof/>
        </w:rPr>
        <w:t>(5). https://doi.org/10.1371/JOURNAL.PONE.0122827</w:t>
      </w:r>
    </w:p>
    <w:p w14:paraId="14B96BD5"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Adafruit. (2022). </w:t>
      </w:r>
      <w:r w:rsidRPr="002A7F81">
        <w:rPr>
          <w:rFonts w:ascii="Calibri" w:hAnsi="Calibri" w:cs="Calibri"/>
          <w:i/>
          <w:iCs/>
          <w:noProof/>
        </w:rPr>
        <w:t>Slamtec RPLIDAR A1 - 360 Laser Range Scanner : ID 4010 : $99.95 : Adafruit Industries, Unique &amp; fun DIY electronics and kits</w:t>
      </w:r>
      <w:r w:rsidRPr="002A7F81">
        <w:rPr>
          <w:rFonts w:ascii="Calibri" w:hAnsi="Calibri" w:cs="Calibri"/>
          <w:noProof/>
        </w:rPr>
        <w:t>. https://www.adafruit.com/product/4010</w:t>
      </w:r>
    </w:p>
    <w:p w14:paraId="286A82CD"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Adelantado, F., Vilajosana, X., Tuset-Peiro, P., Martinez, B., Melia-Segui, J., &amp; Watteyne, T. (2017). Understanding the Limits of LoRaWAN. </w:t>
      </w:r>
      <w:r w:rsidRPr="002A7F81">
        <w:rPr>
          <w:rFonts w:ascii="Calibri" w:hAnsi="Calibri" w:cs="Calibri"/>
          <w:i/>
          <w:iCs/>
          <w:noProof/>
        </w:rPr>
        <w:t>IEEE Communications Magazine</w:t>
      </w:r>
      <w:r w:rsidRPr="002A7F81">
        <w:rPr>
          <w:rFonts w:ascii="Calibri" w:hAnsi="Calibri" w:cs="Calibri"/>
          <w:noProof/>
        </w:rPr>
        <w:t xml:space="preserve">, </w:t>
      </w:r>
      <w:r w:rsidRPr="002A7F81">
        <w:rPr>
          <w:rFonts w:ascii="Calibri" w:hAnsi="Calibri" w:cs="Calibri"/>
          <w:i/>
          <w:iCs/>
          <w:noProof/>
        </w:rPr>
        <w:t>55</w:t>
      </w:r>
      <w:r w:rsidRPr="002A7F81">
        <w:rPr>
          <w:rFonts w:ascii="Calibri" w:hAnsi="Calibri" w:cs="Calibri"/>
          <w:noProof/>
        </w:rPr>
        <w:t>(9), 34–40. https://doi.org/10.1109/MCOM.2017.1600613</w:t>
      </w:r>
    </w:p>
    <w:p w14:paraId="1928C3B3"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Ahmed, S., Qiu, B., Ahmad, F., Kong, C. W., &amp; Xin, H. (2021). A State-of-the-Art Analysis of Obstacle Avoidance Methods from the Perspective of an Agricultural Sprayer UAV’s Operation Scenario. </w:t>
      </w:r>
      <w:r w:rsidRPr="002A7F81">
        <w:rPr>
          <w:rFonts w:ascii="Calibri" w:hAnsi="Calibri" w:cs="Calibri"/>
          <w:i/>
          <w:iCs/>
          <w:noProof/>
        </w:rPr>
        <w:t>Agronomy 2021, Vol. 11, Page 1069</w:t>
      </w:r>
      <w:r w:rsidRPr="002A7F81">
        <w:rPr>
          <w:rFonts w:ascii="Calibri" w:hAnsi="Calibri" w:cs="Calibri"/>
          <w:noProof/>
        </w:rPr>
        <w:t xml:space="preserve">, </w:t>
      </w:r>
      <w:r w:rsidRPr="002A7F81">
        <w:rPr>
          <w:rFonts w:ascii="Calibri" w:hAnsi="Calibri" w:cs="Calibri"/>
          <w:i/>
          <w:iCs/>
          <w:noProof/>
        </w:rPr>
        <w:t>11</w:t>
      </w:r>
      <w:r w:rsidRPr="002A7F81">
        <w:rPr>
          <w:rFonts w:ascii="Calibri" w:hAnsi="Calibri" w:cs="Calibri"/>
          <w:noProof/>
        </w:rPr>
        <w:t>(6), 1069. https://doi.org/10.3390/AGRONOMY11061069</w:t>
      </w:r>
    </w:p>
    <w:p w14:paraId="4BE8599B"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Akagawa, K. (1996). </w:t>
      </w:r>
      <w:r w:rsidRPr="002A7F81">
        <w:rPr>
          <w:rFonts w:ascii="Calibri" w:hAnsi="Calibri" w:cs="Calibri"/>
          <w:i/>
          <w:iCs/>
          <w:noProof/>
        </w:rPr>
        <w:t>US5994699A - Thermal camera for infrared imaging - Google Patents</w:t>
      </w:r>
      <w:r w:rsidRPr="002A7F81">
        <w:rPr>
          <w:rFonts w:ascii="Calibri" w:hAnsi="Calibri" w:cs="Calibri"/>
          <w:noProof/>
        </w:rPr>
        <w:t>. https://patents.google.com/patent/US5994699A/en</w:t>
      </w:r>
    </w:p>
    <w:p w14:paraId="2BC27643"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Al-Sarawi, S., Anbar, M., Alieyan, K., &amp; Alzubaidi, M. (2017). Internet of Things (IoT) communication protocols: Review. </w:t>
      </w:r>
      <w:r w:rsidRPr="002A7F81">
        <w:rPr>
          <w:rFonts w:ascii="Calibri" w:hAnsi="Calibri" w:cs="Calibri"/>
          <w:i/>
          <w:iCs/>
          <w:noProof/>
        </w:rPr>
        <w:t>ICIT 2017 - 8th International Conference on Information Technology, Proceedings</w:t>
      </w:r>
      <w:r w:rsidRPr="002A7F81">
        <w:rPr>
          <w:rFonts w:ascii="Calibri" w:hAnsi="Calibri" w:cs="Calibri"/>
          <w:noProof/>
        </w:rPr>
        <w:t>, 685–690. https://doi.org/10.1109/ICITECH.2017.8079928</w:t>
      </w:r>
    </w:p>
    <w:p w14:paraId="5E3FB1D8"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Andreev, S., Galinina, O., Pyattaev, A., Gerasimenko, M., Tirronen, T., Torsner, J., Sachs, J., Dohler, M., &amp; Koucheryavy, Y. (2015). Understanding the IoT connectivity landscape: A contemporary M2M radio technology roadmap. </w:t>
      </w:r>
      <w:r w:rsidRPr="002A7F81">
        <w:rPr>
          <w:rFonts w:ascii="Calibri" w:hAnsi="Calibri" w:cs="Calibri"/>
          <w:i/>
          <w:iCs/>
          <w:noProof/>
        </w:rPr>
        <w:t>IEEE Communications Magazine</w:t>
      </w:r>
      <w:r w:rsidRPr="002A7F81">
        <w:rPr>
          <w:rFonts w:ascii="Calibri" w:hAnsi="Calibri" w:cs="Calibri"/>
          <w:noProof/>
        </w:rPr>
        <w:t xml:space="preserve">, </w:t>
      </w:r>
      <w:r w:rsidRPr="002A7F81">
        <w:rPr>
          <w:rFonts w:ascii="Calibri" w:hAnsi="Calibri" w:cs="Calibri"/>
          <w:i/>
          <w:iCs/>
          <w:noProof/>
        </w:rPr>
        <w:t>53</w:t>
      </w:r>
      <w:r w:rsidRPr="002A7F81">
        <w:rPr>
          <w:rFonts w:ascii="Calibri" w:hAnsi="Calibri" w:cs="Calibri"/>
          <w:noProof/>
        </w:rPr>
        <w:t>(9), 32–40. https://doi.org/10.1109/MCOM.2015.7263370</w:t>
      </w:r>
    </w:p>
    <w:p w14:paraId="4C968C93"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Android Authority. (n.d.-a). </w:t>
      </w:r>
      <w:r w:rsidRPr="002A7F81">
        <w:rPr>
          <w:rFonts w:ascii="Calibri" w:hAnsi="Calibri" w:cs="Calibri"/>
          <w:i/>
          <w:iCs/>
          <w:noProof/>
        </w:rPr>
        <w:t>Image-Stablization-GIF.gif (404×296)</w:t>
      </w:r>
      <w:r w:rsidRPr="002A7F81">
        <w:rPr>
          <w:rFonts w:ascii="Calibri" w:hAnsi="Calibri" w:cs="Calibri"/>
          <w:noProof/>
        </w:rPr>
        <w:t>. Retrieved August 17, 2023, from https://www.androidauthority.com/wp-content/uploads/2020/02/Image-Stablization-GIF.gif</w:t>
      </w:r>
    </w:p>
    <w:p w14:paraId="469BCCD4"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Android Authority. (n.d.-b). </w:t>
      </w:r>
      <w:r w:rsidRPr="002A7F81">
        <w:rPr>
          <w:rFonts w:ascii="Calibri" w:hAnsi="Calibri" w:cs="Calibri"/>
          <w:i/>
          <w:iCs/>
          <w:noProof/>
        </w:rPr>
        <w:t>Image-Stablization-Perspective.gif (350×261)</w:t>
      </w:r>
      <w:r w:rsidRPr="002A7F81">
        <w:rPr>
          <w:rFonts w:ascii="Calibri" w:hAnsi="Calibri" w:cs="Calibri"/>
          <w:noProof/>
        </w:rPr>
        <w:t>. Retrieved August 17, 2023, from https://www.androidauthority.com/wp-content/uploads/2020/02/Image-Stablization-Perspective.gif</w:t>
      </w:r>
    </w:p>
    <w:p w14:paraId="620DAA4B"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Arsalan, M., Umair, A., &amp; Kumar Verma, V. (2018). Dash7: Performance. In </w:t>
      </w:r>
      <w:r w:rsidRPr="002A7F81">
        <w:rPr>
          <w:rFonts w:ascii="Calibri" w:hAnsi="Calibri" w:cs="Calibri"/>
          <w:i/>
          <w:iCs/>
          <w:noProof/>
        </w:rPr>
        <w:t>IOSR Journal of Electronics and Communication Engineering (IOSRJECE)</w:t>
      </w:r>
      <w:r w:rsidRPr="002A7F81">
        <w:rPr>
          <w:rFonts w:ascii="Calibri" w:hAnsi="Calibri" w:cs="Calibri"/>
          <w:noProof/>
        </w:rPr>
        <w:t xml:space="preserve"> (Vol. 2, Issue 5). </w:t>
      </w:r>
      <w:r w:rsidRPr="002A7F81">
        <w:rPr>
          <w:rFonts w:ascii="Calibri" w:hAnsi="Calibri" w:cs="Calibri"/>
          <w:noProof/>
        </w:rPr>
        <w:lastRenderedPageBreak/>
        <w:t>www.iosrjournals.orgwww.iosrjournals.org</w:t>
      </w:r>
    </w:p>
    <w:p w14:paraId="414AF1D0"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Augustin, A., Yi, J., Clausen, T., &amp; Townsley, W. M. (2016). A study of Lora: Long range &amp; low power networks for the internet of things. </w:t>
      </w:r>
      <w:r w:rsidRPr="002A7F81">
        <w:rPr>
          <w:rFonts w:ascii="Calibri" w:hAnsi="Calibri" w:cs="Calibri"/>
          <w:i/>
          <w:iCs/>
          <w:noProof/>
        </w:rPr>
        <w:t>Sensors (Switzerland)</w:t>
      </w:r>
      <w:r w:rsidRPr="002A7F81">
        <w:rPr>
          <w:rFonts w:ascii="Calibri" w:hAnsi="Calibri" w:cs="Calibri"/>
          <w:noProof/>
        </w:rPr>
        <w:t xml:space="preserve">, </w:t>
      </w:r>
      <w:r w:rsidRPr="002A7F81">
        <w:rPr>
          <w:rFonts w:ascii="Calibri" w:hAnsi="Calibri" w:cs="Calibri"/>
          <w:i/>
          <w:iCs/>
          <w:noProof/>
        </w:rPr>
        <w:t>16</w:t>
      </w:r>
      <w:r w:rsidRPr="002A7F81">
        <w:rPr>
          <w:rFonts w:ascii="Calibri" w:hAnsi="Calibri" w:cs="Calibri"/>
          <w:noProof/>
        </w:rPr>
        <w:t>(9). https://doi.org/10.3390/s16091466</w:t>
      </w:r>
    </w:p>
    <w:p w14:paraId="732B87FC"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Auysakul, J., Xu, H., &amp; Pooneeth, V. (2018). A Hybrid Motion Estimation for Video Stabilization Based on an IMU Sensor. </w:t>
      </w:r>
      <w:r w:rsidRPr="002A7F81">
        <w:rPr>
          <w:rFonts w:ascii="Calibri" w:hAnsi="Calibri" w:cs="Calibri"/>
          <w:i/>
          <w:iCs/>
          <w:noProof/>
        </w:rPr>
        <w:t>Sensors 2018, Vol. 18, Page 2708</w:t>
      </w:r>
      <w:r w:rsidRPr="002A7F81">
        <w:rPr>
          <w:rFonts w:ascii="Calibri" w:hAnsi="Calibri" w:cs="Calibri"/>
          <w:noProof/>
        </w:rPr>
        <w:t xml:space="preserve">, </w:t>
      </w:r>
      <w:r w:rsidRPr="002A7F81">
        <w:rPr>
          <w:rFonts w:ascii="Calibri" w:hAnsi="Calibri" w:cs="Calibri"/>
          <w:i/>
          <w:iCs/>
          <w:noProof/>
        </w:rPr>
        <w:t>18</w:t>
      </w:r>
      <w:r w:rsidRPr="002A7F81">
        <w:rPr>
          <w:rFonts w:ascii="Calibri" w:hAnsi="Calibri" w:cs="Calibri"/>
          <w:noProof/>
        </w:rPr>
        <w:t>(8), 2708. https://doi.org/10.3390/S18082708</w:t>
      </w:r>
    </w:p>
    <w:p w14:paraId="680CBD10"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Auysakul, J., Xu, H., &amp; Pooneeth, V. (2019). Video stabilization with a dual system based on an IMU sensor for the mobile robot. </w:t>
      </w:r>
      <w:r w:rsidRPr="002A7F81">
        <w:rPr>
          <w:rFonts w:ascii="Calibri" w:hAnsi="Calibri" w:cs="Calibri"/>
          <w:i/>
          <w:iCs/>
          <w:noProof/>
        </w:rPr>
        <w:t>Advances in Intelligent Systems and Computing</w:t>
      </w:r>
      <w:r w:rsidRPr="002A7F81">
        <w:rPr>
          <w:rFonts w:ascii="Calibri" w:hAnsi="Calibri" w:cs="Calibri"/>
          <w:noProof/>
        </w:rPr>
        <w:t xml:space="preserve">, </w:t>
      </w:r>
      <w:r w:rsidRPr="002A7F81">
        <w:rPr>
          <w:rFonts w:ascii="Calibri" w:hAnsi="Calibri" w:cs="Calibri"/>
          <w:i/>
          <w:iCs/>
          <w:noProof/>
        </w:rPr>
        <w:t>856</w:t>
      </w:r>
      <w:r w:rsidRPr="002A7F81">
        <w:rPr>
          <w:rFonts w:ascii="Calibri" w:hAnsi="Calibri" w:cs="Calibri"/>
          <w:noProof/>
        </w:rPr>
        <w:t>, 618–626. https://doi.org/10.1007/978-3-030-00214-5_78/COVER</w:t>
      </w:r>
    </w:p>
    <w:p w14:paraId="4BBE0C04"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Aviation Authority of New Zealand, C. (2015). </w:t>
      </w:r>
      <w:r w:rsidRPr="002A7F81">
        <w:rPr>
          <w:rFonts w:ascii="Calibri" w:hAnsi="Calibri" w:cs="Calibri"/>
          <w:i/>
          <w:iCs/>
          <w:noProof/>
        </w:rPr>
        <w:t>Published by the Civil Aviation Authority of New Zealand Unmanned Aircraft Operator Certification</w:t>
      </w:r>
      <w:r w:rsidRPr="002A7F81">
        <w:rPr>
          <w:rFonts w:ascii="Calibri" w:hAnsi="Calibri" w:cs="Calibri"/>
          <w:noProof/>
        </w:rPr>
        <w:t>. www.caa.govt.nz</w:t>
      </w:r>
    </w:p>
    <w:p w14:paraId="54DFE34C"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Baek, D., Chen, Y., Bocca, A., Bottaccioli, L., Cataldo, S. Di, Gatteschi, V., Pagliari, D. J., Patti, E., Urgese, G., Chang, N., Macii, A., Macii, E., Montuschi, P., &amp; Poncino, M. (2019). Battery-Aware operation range estimation for terrestrial and aerial electric vehicles. </w:t>
      </w:r>
      <w:r w:rsidRPr="002A7F81">
        <w:rPr>
          <w:rFonts w:ascii="Calibri" w:hAnsi="Calibri" w:cs="Calibri"/>
          <w:i/>
          <w:iCs/>
          <w:noProof/>
        </w:rPr>
        <w:t>IEEE Transactions on Vehicular Technology</w:t>
      </w:r>
      <w:r w:rsidRPr="002A7F81">
        <w:rPr>
          <w:rFonts w:ascii="Calibri" w:hAnsi="Calibri" w:cs="Calibri"/>
          <w:noProof/>
        </w:rPr>
        <w:t xml:space="preserve">, </w:t>
      </w:r>
      <w:r w:rsidRPr="002A7F81">
        <w:rPr>
          <w:rFonts w:ascii="Calibri" w:hAnsi="Calibri" w:cs="Calibri"/>
          <w:i/>
          <w:iCs/>
          <w:noProof/>
        </w:rPr>
        <w:t>68</w:t>
      </w:r>
      <w:r w:rsidRPr="002A7F81">
        <w:rPr>
          <w:rFonts w:ascii="Calibri" w:hAnsi="Calibri" w:cs="Calibri"/>
          <w:noProof/>
        </w:rPr>
        <w:t>(6), 5471–5482. https://doi.org/10.1109/TVT.2019.2910452</w:t>
      </w:r>
    </w:p>
    <w:p w14:paraId="2C1FBF64"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Baronti, P Pillai, P Chook, V.W.C Chessa, S Gotta, A Hu, F. (2007). Wireless sensor networks: a survey on the state of the art and the 802.15.4 and ZigBee standards. </w:t>
      </w:r>
      <w:r w:rsidRPr="002A7F81">
        <w:rPr>
          <w:rFonts w:ascii="Calibri" w:hAnsi="Calibri" w:cs="Calibri"/>
          <w:i/>
          <w:iCs/>
          <w:noProof/>
        </w:rPr>
        <w:t>Computer Communications</w:t>
      </w:r>
      <w:r w:rsidRPr="002A7F81">
        <w:rPr>
          <w:rFonts w:ascii="Calibri" w:hAnsi="Calibri" w:cs="Calibri"/>
          <w:noProof/>
        </w:rPr>
        <w:t xml:space="preserve">, </w:t>
      </w:r>
      <w:r w:rsidRPr="002A7F81">
        <w:rPr>
          <w:rFonts w:ascii="Calibri" w:hAnsi="Calibri" w:cs="Calibri"/>
          <w:i/>
          <w:iCs/>
          <w:noProof/>
        </w:rPr>
        <w:t>30</w:t>
      </w:r>
      <w:r w:rsidRPr="002A7F81">
        <w:rPr>
          <w:rFonts w:ascii="Calibri" w:hAnsi="Calibri" w:cs="Calibri"/>
          <w:noProof/>
        </w:rPr>
        <w:t>(7), 1655–1695.</w:t>
      </w:r>
    </w:p>
    <w:p w14:paraId="58FE1E91"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Battiato, S., Gallo, G., Puglisi, G., &amp; Scellato, S. (2007). SIFT features tracking for video stabilization. </w:t>
      </w:r>
      <w:r w:rsidRPr="002A7F81">
        <w:rPr>
          <w:rFonts w:ascii="Calibri" w:hAnsi="Calibri" w:cs="Calibri"/>
          <w:i/>
          <w:iCs/>
          <w:noProof/>
        </w:rPr>
        <w:t>Proceedings - 14th International Conference on Image Analysis and Processing, ICIAP 2007</w:t>
      </w:r>
      <w:r w:rsidRPr="002A7F81">
        <w:rPr>
          <w:rFonts w:ascii="Calibri" w:hAnsi="Calibri" w:cs="Calibri"/>
          <w:noProof/>
        </w:rPr>
        <w:t>, 825–830. https://doi.org/10.1109/ICIAP.2007.4362878</w:t>
      </w:r>
    </w:p>
    <w:p w14:paraId="27E78635"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Beef &amp; Lamb NZ. (2021). </w:t>
      </w:r>
      <w:r w:rsidRPr="002A7F81">
        <w:rPr>
          <w:rFonts w:ascii="Calibri" w:hAnsi="Calibri" w:cs="Calibri"/>
          <w:i/>
          <w:iCs/>
          <w:noProof/>
        </w:rPr>
        <w:t>45Th Edition Farm Facts</w:t>
      </w:r>
      <w:r w:rsidRPr="002A7F81">
        <w:rPr>
          <w:rFonts w:ascii="Calibri" w:hAnsi="Calibri" w:cs="Calibri"/>
          <w:noProof/>
        </w:rPr>
        <w:t>. www.beeflambnz.com</w:t>
      </w:r>
    </w:p>
    <w:p w14:paraId="78145772"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Beef and Lamb NZ. (2017). </w:t>
      </w:r>
      <w:r w:rsidRPr="002A7F81">
        <w:rPr>
          <w:rFonts w:ascii="Calibri" w:hAnsi="Calibri" w:cs="Calibri"/>
          <w:i/>
          <w:iCs/>
          <w:noProof/>
        </w:rPr>
        <w:t>Guide to New Zealand Cattle Farming</w:t>
      </w:r>
      <w:r w:rsidRPr="002A7F81">
        <w:rPr>
          <w:rFonts w:ascii="Calibri" w:hAnsi="Calibri" w:cs="Calibri"/>
          <w:noProof/>
        </w:rPr>
        <w:t>.</w:t>
      </w:r>
    </w:p>
    <w:p w14:paraId="3F6BB975"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Beliveau, A., Spencer, G. T., Thomas, K. A., &amp; Roberson, S. L. (1999). Evaluation of MEMS capacitive accelerometers. </w:t>
      </w:r>
      <w:r w:rsidRPr="002A7F81">
        <w:rPr>
          <w:rFonts w:ascii="Calibri" w:hAnsi="Calibri" w:cs="Calibri"/>
          <w:i/>
          <w:iCs/>
          <w:noProof/>
        </w:rPr>
        <w:t>IEEE Design &amp; Test of Computers</w:t>
      </w:r>
      <w:r w:rsidRPr="002A7F81">
        <w:rPr>
          <w:rFonts w:ascii="Calibri" w:hAnsi="Calibri" w:cs="Calibri"/>
          <w:noProof/>
        </w:rPr>
        <w:t xml:space="preserve">, </w:t>
      </w:r>
      <w:r w:rsidRPr="002A7F81">
        <w:rPr>
          <w:rFonts w:ascii="Calibri" w:hAnsi="Calibri" w:cs="Calibri"/>
          <w:i/>
          <w:iCs/>
          <w:noProof/>
        </w:rPr>
        <w:t>16</w:t>
      </w:r>
      <w:r w:rsidRPr="002A7F81">
        <w:rPr>
          <w:rFonts w:ascii="Calibri" w:hAnsi="Calibri" w:cs="Calibri"/>
          <w:noProof/>
        </w:rPr>
        <w:t>(4), 48–56. https://doi.org/10.1109/54.808209</w:t>
      </w:r>
    </w:p>
    <w:p w14:paraId="22B69FE3"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Bernini, N., Bertozzi, M., Castangia, L., Patander, M., &amp; Sabbatelli, M. (2014). Real-time obstacle detection using stereo vision for autonomous ground vehicles: A survey. </w:t>
      </w:r>
      <w:r w:rsidRPr="002A7F81">
        <w:rPr>
          <w:rFonts w:ascii="Calibri" w:hAnsi="Calibri" w:cs="Calibri"/>
          <w:i/>
          <w:iCs/>
          <w:noProof/>
        </w:rPr>
        <w:t xml:space="preserve">2014 17th IEEE </w:t>
      </w:r>
      <w:r w:rsidRPr="002A7F81">
        <w:rPr>
          <w:rFonts w:ascii="Calibri" w:hAnsi="Calibri" w:cs="Calibri"/>
          <w:i/>
          <w:iCs/>
          <w:noProof/>
        </w:rPr>
        <w:lastRenderedPageBreak/>
        <w:t>International Conference on Intelligent Transportation Systems, ITSC 2014</w:t>
      </w:r>
      <w:r w:rsidRPr="002A7F81">
        <w:rPr>
          <w:rFonts w:ascii="Calibri" w:hAnsi="Calibri" w:cs="Calibri"/>
          <w:noProof/>
        </w:rPr>
        <w:t>, 873–878. https://doi.org/10.1109/ITSC.2014.6957799</w:t>
      </w:r>
    </w:p>
    <w:p w14:paraId="53208DE6"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BHPhotoVideo.com. (n.d.). </w:t>
      </w:r>
      <w:r w:rsidRPr="002A7F81">
        <w:rPr>
          <w:rFonts w:ascii="Calibri" w:hAnsi="Calibri" w:cs="Calibri"/>
          <w:i/>
          <w:iCs/>
          <w:noProof/>
        </w:rPr>
        <w:t>13-fisheye_dsc2260.jpg (960×640)</w:t>
      </w:r>
      <w:r w:rsidRPr="002A7F81">
        <w:rPr>
          <w:rFonts w:ascii="Calibri" w:hAnsi="Calibri" w:cs="Calibri"/>
          <w:noProof/>
        </w:rPr>
        <w:t>. Retrieved August 17, 2023, from https://static.bhphotovideo.com/explora/sites/default/files/styles/960/public/13-fisheye_dsc2260.jpg?itok=JkCNVbW6</w:t>
      </w:r>
    </w:p>
    <w:p w14:paraId="22F08081"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Blanchard, M., Rind, F. C., &amp; Verschure, P. F. M. J. (2000). Collision avoidance using a model of the locust LGMD neuron. </w:t>
      </w:r>
      <w:r w:rsidRPr="002A7F81">
        <w:rPr>
          <w:rFonts w:ascii="Calibri" w:hAnsi="Calibri" w:cs="Calibri"/>
          <w:i/>
          <w:iCs/>
          <w:noProof/>
        </w:rPr>
        <w:t>Robotics and Autonomous Systems</w:t>
      </w:r>
      <w:r w:rsidRPr="002A7F81">
        <w:rPr>
          <w:rFonts w:ascii="Calibri" w:hAnsi="Calibri" w:cs="Calibri"/>
          <w:noProof/>
        </w:rPr>
        <w:t xml:space="preserve">, </w:t>
      </w:r>
      <w:r w:rsidRPr="002A7F81">
        <w:rPr>
          <w:rFonts w:ascii="Calibri" w:hAnsi="Calibri" w:cs="Calibri"/>
          <w:i/>
          <w:iCs/>
          <w:noProof/>
        </w:rPr>
        <w:t>30</w:t>
      </w:r>
      <w:r w:rsidRPr="002A7F81">
        <w:rPr>
          <w:rFonts w:ascii="Calibri" w:hAnsi="Calibri" w:cs="Calibri"/>
          <w:noProof/>
        </w:rPr>
        <w:t>(1–2), 17–38. https://doi.org/10.1016/S0921-8890(99)00063-9</w:t>
      </w:r>
    </w:p>
    <w:p w14:paraId="7F7EA76E"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Blanche, J., Chirayil Nandakumar, S., Mitchell, D., Harper, S., Groves, K., West, A., Lennox, B., Watson, S., Flynn, D., &amp; Yamamoto, I. (n.d.). </w:t>
      </w:r>
      <w:r w:rsidRPr="002A7F81">
        <w:rPr>
          <w:rFonts w:ascii="Calibri" w:hAnsi="Calibri" w:cs="Calibri"/>
          <w:i/>
          <w:iCs/>
          <w:noProof/>
        </w:rPr>
        <w:t>Millimeter-Wave Sensing for Avoidance of High-Risk Ground Conditions for Mobile Robots</w:t>
      </w:r>
      <w:r w:rsidRPr="002A7F81">
        <w:rPr>
          <w:rFonts w:ascii="Calibri" w:hAnsi="Calibri" w:cs="Calibri"/>
          <w:noProof/>
        </w:rPr>
        <w:t>.</w:t>
      </w:r>
    </w:p>
    <w:p w14:paraId="38EA2D9C"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Borges De Sousa, J., &amp; Andrade Gonçalves, • G. (2010). </w:t>
      </w:r>
      <w:r w:rsidRPr="002A7F81">
        <w:rPr>
          <w:rFonts w:ascii="Calibri" w:hAnsi="Calibri" w:cs="Calibri"/>
          <w:i/>
          <w:iCs/>
          <w:noProof/>
        </w:rPr>
        <w:t>Unmanned vehicles for environmental data collection</w:t>
      </w:r>
      <w:r w:rsidRPr="002A7F81">
        <w:rPr>
          <w:rFonts w:ascii="Calibri" w:hAnsi="Calibri" w:cs="Calibri"/>
          <w:noProof/>
        </w:rPr>
        <w:t>. https://doi.org/10.1007/s10098-010-0313-5</w:t>
      </w:r>
    </w:p>
    <w:p w14:paraId="0AE47CE3"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Bouten, W., Baaij, E. W., Shamoun-Baranes, J., &amp; Camphuysen, K. C. J. (2013). A flexible GPS tracking system for studying bird behaviour at multiple scales. </w:t>
      </w:r>
      <w:r w:rsidRPr="002A7F81">
        <w:rPr>
          <w:rFonts w:ascii="Calibri" w:hAnsi="Calibri" w:cs="Calibri"/>
          <w:i/>
          <w:iCs/>
          <w:noProof/>
        </w:rPr>
        <w:t>Journal of Ornithology</w:t>
      </w:r>
      <w:r w:rsidRPr="002A7F81">
        <w:rPr>
          <w:rFonts w:ascii="Calibri" w:hAnsi="Calibri" w:cs="Calibri"/>
          <w:noProof/>
        </w:rPr>
        <w:t xml:space="preserve">, </w:t>
      </w:r>
      <w:r w:rsidRPr="002A7F81">
        <w:rPr>
          <w:rFonts w:ascii="Calibri" w:hAnsi="Calibri" w:cs="Calibri"/>
          <w:i/>
          <w:iCs/>
          <w:noProof/>
        </w:rPr>
        <w:t>154</w:t>
      </w:r>
      <w:r w:rsidRPr="002A7F81">
        <w:rPr>
          <w:rFonts w:ascii="Calibri" w:hAnsi="Calibri" w:cs="Calibri"/>
          <w:noProof/>
        </w:rPr>
        <w:t>(2), 571–580. https://doi.org/10.1007/s10336-012-0908-1</w:t>
      </w:r>
    </w:p>
    <w:p w14:paraId="7A97C151"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Byeon, M., &amp; Yoon, S. W. (2020). Analysis of Automotive Lidar Sensor Model Considering Scattering Effects in Regional Rain Environments. </w:t>
      </w:r>
      <w:r w:rsidRPr="002A7F81">
        <w:rPr>
          <w:rFonts w:ascii="Calibri" w:hAnsi="Calibri" w:cs="Calibri"/>
          <w:i/>
          <w:iCs/>
          <w:noProof/>
        </w:rPr>
        <w:t>IEEE Access</w:t>
      </w:r>
      <w:r w:rsidRPr="002A7F81">
        <w:rPr>
          <w:rFonts w:ascii="Calibri" w:hAnsi="Calibri" w:cs="Calibri"/>
          <w:noProof/>
        </w:rPr>
        <w:t xml:space="preserve">, </w:t>
      </w:r>
      <w:r w:rsidRPr="002A7F81">
        <w:rPr>
          <w:rFonts w:ascii="Calibri" w:hAnsi="Calibri" w:cs="Calibri"/>
          <w:i/>
          <w:iCs/>
          <w:noProof/>
        </w:rPr>
        <w:t>8</w:t>
      </w:r>
      <w:r w:rsidRPr="002A7F81">
        <w:rPr>
          <w:rFonts w:ascii="Calibri" w:hAnsi="Calibri" w:cs="Calibri"/>
          <w:noProof/>
        </w:rPr>
        <w:t>, 102669–102679. https://doi.org/10.1109/ACCESS.2020.2996366</w:t>
      </w:r>
    </w:p>
    <w:p w14:paraId="2AE02AC0"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Castano, R., Manduchi, R., &amp; Fox, J. (2014). </w:t>
      </w:r>
      <w:r w:rsidRPr="002A7F81">
        <w:rPr>
          <w:rFonts w:ascii="Calibri" w:hAnsi="Calibri" w:cs="Calibri"/>
          <w:i/>
          <w:iCs/>
          <w:noProof/>
        </w:rPr>
        <w:t>Classification experiments on real-world texture</w:t>
      </w:r>
      <w:r w:rsidRPr="002A7F81">
        <w:rPr>
          <w:rFonts w:ascii="Calibri" w:hAnsi="Calibri" w:cs="Calibri"/>
          <w:noProof/>
        </w:rPr>
        <w:t>. Jpl.Nasa.Gov. https://trs.jpl.nasa.gov/handle/2014/41475</w:t>
      </w:r>
    </w:p>
    <w:p w14:paraId="74D4D7FF"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Chang, S., Zhong, Y., Quan, Z., Hong, Y., Zeng, J., &amp; Du, D. (2016). A real-time object tracking and image stabilization system for photographing in vibration environment using OpenTLD algorithm. </w:t>
      </w:r>
      <w:r w:rsidRPr="002A7F81">
        <w:rPr>
          <w:rFonts w:ascii="Calibri" w:hAnsi="Calibri" w:cs="Calibri"/>
          <w:i/>
          <w:iCs/>
          <w:noProof/>
        </w:rPr>
        <w:t>Proceedings of IEEE Workshop on Advanced Robotics and Its Social Impacts, ARSO</w:t>
      </w:r>
      <w:r w:rsidRPr="002A7F81">
        <w:rPr>
          <w:rFonts w:ascii="Calibri" w:hAnsi="Calibri" w:cs="Calibri"/>
          <w:noProof/>
        </w:rPr>
        <w:t xml:space="preserve">, </w:t>
      </w:r>
      <w:r w:rsidRPr="002A7F81">
        <w:rPr>
          <w:rFonts w:ascii="Calibri" w:hAnsi="Calibri" w:cs="Calibri"/>
          <w:i/>
          <w:iCs/>
          <w:noProof/>
        </w:rPr>
        <w:t>2016</w:t>
      </w:r>
      <w:r w:rsidRPr="002A7F81">
        <w:rPr>
          <w:rFonts w:ascii="Calibri" w:hAnsi="Calibri" w:cs="Calibri"/>
          <w:noProof/>
        </w:rPr>
        <w:t>-</w:t>
      </w:r>
      <w:r w:rsidRPr="002A7F81">
        <w:rPr>
          <w:rFonts w:ascii="Calibri" w:hAnsi="Calibri" w:cs="Calibri"/>
          <w:i/>
          <w:iCs/>
          <w:noProof/>
        </w:rPr>
        <w:t>Novem</w:t>
      </w:r>
      <w:r w:rsidRPr="002A7F81">
        <w:rPr>
          <w:rFonts w:ascii="Calibri" w:hAnsi="Calibri" w:cs="Calibri"/>
          <w:noProof/>
        </w:rPr>
        <w:t>, 141–145. https://doi.org/10.1109/ARSO.2016.7736271</w:t>
      </w:r>
    </w:p>
    <w:p w14:paraId="246F4015"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Chao, H., Gu, Y., Gross, J., Guo, G., Fravolini, M. L., &amp; Napolitano, M. R. (2013). A comparative study of optical flow and traditional sensors in UAV navigation. </w:t>
      </w:r>
      <w:r w:rsidRPr="002A7F81">
        <w:rPr>
          <w:rFonts w:ascii="Calibri" w:hAnsi="Calibri" w:cs="Calibri"/>
          <w:i/>
          <w:iCs/>
          <w:noProof/>
        </w:rPr>
        <w:t>Proceedings of the American Control Conference</w:t>
      </w:r>
      <w:r w:rsidRPr="002A7F81">
        <w:rPr>
          <w:rFonts w:ascii="Calibri" w:hAnsi="Calibri" w:cs="Calibri"/>
          <w:noProof/>
        </w:rPr>
        <w:t>, 3858–3863. https://doi.org/10.1109/ACC.2013.6580428</w:t>
      </w:r>
    </w:p>
    <w:p w14:paraId="5AFA3593"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Chaudhary, S., Zakhami, S., &amp; Roy, S. D. (2019). Visual Feedback based Trajectory Planning to Pick an Object and Manipulation using Deep learning. </w:t>
      </w:r>
      <w:r w:rsidRPr="002A7F81">
        <w:rPr>
          <w:rFonts w:ascii="Calibri" w:hAnsi="Calibri" w:cs="Calibri"/>
          <w:i/>
          <w:iCs/>
          <w:noProof/>
        </w:rPr>
        <w:t>ACM International Conference Proceeding Series</w:t>
      </w:r>
      <w:r w:rsidRPr="002A7F81">
        <w:rPr>
          <w:rFonts w:ascii="Calibri" w:hAnsi="Calibri" w:cs="Calibri"/>
          <w:noProof/>
        </w:rPr>
        <w:t xml:space="preserve">. </w:t>
      </w:r>
      <w:r w:rsidRPr="002A7F81">
        <w:rPr>
          <w:rFonts w:ascii="Calibri" w:hAnsi="Calibri" w:cs="Calibri"/>
          <w:noProof/>
        </w:rPr>
        <w:lastRenderedPageBreak/>
        <w:t>https://doi.org/10.1145/3352593.3352616</w:t>
      </w:r>
    </w:p>
    <w:p w14:paraId="4BE64156"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Chemhengcharoen, P., Nilsumrit, P., Pongpetrarat, P., &amp; Phanomchoeng, G. (2019). </w:t>
      </w:r>
      <w:r w:rsidRPr="002A7F81">
        <w:rPr>
          <w:rFonts w:ascii="Calibri" w:hAnsi="Calibri" w:cs="Calibri"/>
          <w:i/>
          <w:iCs/>
          <w:noProof/>
        </w:rPr>
        <w:t>Development of a Prototype of Autonomous Vehicle for Agriculture Applications</w:t>
      </w:r>
      <w:r w:rsidRPr="002A7F81">
        <w:rPr>
          <w:rFonts w:ascii="Calibri" w:hAnsi="Calibri" w:cs="Calibri"/>
          <w:noProof/>
        </w:rPr>
        <w:t>. https://doi.org/10.1145/3330180.3330191</w:t>
      </w:r>
    </w:p>
    <w:p w14:paraId="5B656086"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Cheong, M. K., Bahiki, M. R., &amp; Azrad, S. (2016). Development of collision avoidance system for useful UAV applications using image sensors with laser transmitter. </w:t>
      </w:r>
      <w:r w:rsidRPr="002A7F81">
        <w:rPr>
          <w:rFonts w:ascii="Calibri" w:hAnsi="Calibri" w:cs="Calibri"/>
          <w:i/>
          <w:iCs/>
          <w:noProof/>
        </w:rPr>
        <w:t>IOP Conference Series: Materials Science and Engineering</w:t>
      </w:r>
      <w:r w:rsidRPr="002A7F81">
        <w:rPr>
          <w:rFonts w:ascii="Calibri" w:hAnsi="Calibri" w:cs="Calibri"/>
          <w:noProof/>
        </w:rPr>
        <w:t xml:space="preserve">, </w:t>
      </w:r>
      <w:r w:rsidRPr="002A7F81">
        <w:rPr>
          <w:rFonts w:ascii="Calibri" w:hAnsi="Calibri" w:cs="Calibri"/>
          <w:i/>
          <w:iCs/>
          <w:noProof/>
        </w:rPr>
        <w:t>152</w:t>
      </w:r>
      <w:r w:rsidRPr="002A7F81">
        <w:rPr>
          <w:rFonts w:ascii="Calibri" w:hAnsi="Calibri" w:cs="Calibri"/>
          <w:noProof/>
        </w:rPr>
        <w:t>(1), 012026. https://doi.org/10.1088/1757-899X/152/1/012026</w:t>
      </w:r>
    </w:p>
    <w:p w14:paraId="5B34DE2D"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Cheong, P. S., Bergs, J., Hawinkel, C., &amp; Famaey, J. (2017). Comparison of LoRaWAN classes and their power consumption. </w:t>
      </w:r>
      <w:r w:rsidRPr="002A7F81">
        <w:rPr>
          <w:rFonts w:ascii="Calibri" w:hAnsi="Calibri" w:cs="Calibri"/>
          <w:i/>
          <w:iCs/>
          <w:noProof/>
        </w:rPr>
        <w:t>2017 IEEE Symposium on Communications and Vehicular Technology, SCVT 2017</w:t>
      </w:r>
      <w:r w:rsidRPr="002A7F81">
        <w:rPr>
          <w:rFonts w:ascii="Calibri" w:hAnsi="Calibri" w:cs="Calibri"/>
          <w:noProof/>
        </w:rPr>
        <w:t xml:space="preserve">, </w:t>
      </w:r>
      <w:r w:rsidRPr="002A7F81">
        <w:rPr>
          <w:rFonts w:ascii="Calibri" w:hAnsi="Calibri" w:cs="Calibri"/>
          <w:i/>
          <w:iCs/>
          <w:noProof/>
        </w:rPr>
        <w:t>2017</w:t>
      </w:r>
      <w:r w:rsidRPr="002A7F81">
        <w:rPr>
          <w:rFonts w:ascii="Calibri" w:hAnsi="Calibri" w:cs="Calibri"/>
          <w:noProof/>
        </w:rPr>
        <w:t>-</w:t>
      </w:r>
      <w:r w:rsidRPr="002A7F81">
        <w:rPr>
          <w:rFonts w:ascii="Calibri" w:hAnsi="Calibri" w:cs="Calibri"/>
          <w:i/>
          <w:iCs/>
          <w:noProof/>
        </w:rPr>
        <w:t>December</w:t>
      </w:r>
      <w:r w:rsidRPr="002A7F81">
        <w:rPr>
          <w:rFonts w:ascii="Calibri" w:hAnsi="Calibri" w:cs="Calibri"/>
          <w:noProof/>
        </w:rPr>
        <w:t>, 1–6. https://doi.org/10.1109/SCVT.2017.8240313</w:t>
      </w:r>
    </w:p>
    <w:p w14:paraId="163C5AF6"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Chiaberge, S. P. M. (2020). </w:t>
      </w:r>
      <w:r w:rsidRPr="002A7F81">
        <w:rPr>
          <w:rFonts w:ascii="Calibri" w:hAnsi="Calibri" w:cs="Calibri"/>
          <w:i/>
          <w:iCs/>
          <w:noProof/>
        </w:rPr>
        <w:t>POLITECNICO DI TORINO GPS-based autonomous navigation of unmanned ground vehicles in precision agriculture applications Candidate Simone CERRATO</w:t>
      </w:r>
      <w:r w:rsidRPr="002A7F81">
        <w:rPr>
          <w:rFonts w:ascii="Calibri" w:hAnsi="Calibri" w:cs="Calibri"/>
          <w:noProof/>
        </w:rPr>
        <w:t>.</w:t>
      </w:r>
    </w:p>
    <w:p w14:paraId="247A5773"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Cho, Y., Han, J., Kim, J., Lee, P., &amp; Park, S. B. (2019). Experimental validation of a velocity obstacle based collision avoidance algorithm for unmanned surface vehicles. </w:t>
      </w:r>
      <w:r w:rsidRPr="002A7F81">
        <w:rPr>
          <w:rFonts w:ascii="Calibri" w:hAnsi="Calibri" w:cs="Calibri"/>
          <w:i/>
          <w:iCs/>
          <w:noProof/>
        </w:rPr>
        <w:t>IFAC-PapersOnLine</w:t>
      </w:r>
      <w:r w:rsidRPr="002A7F81">
        <w:rPr>
          <w:rFonts w:ascii="Calibri" w:hAnsi="Calibri" w:cs="Calibri"/>
          <w:noProof/>
        </w:rPr>
        <w:t xml:space="preserve">, </w:t>
      </w:r>
      <w:r w:rsidRPr="002A7F81">
        <w:rPr>
          <w:rFonts w:ascii="Calibri" w:hAnsi="Calibri" w:cs="Calibri"/>
          <w:i/>
          <w:iCs/>
          <w:noProof/>
        </w:rPr>
        <w:t>52</w:t>
      </w:r>
      <w:r w:rsidRPr="002A7F81">
        <w:rPr>
          <w:rFonts w:ascii="Calibri" w:hAnsi="Calibri" w:cs="Calibri"/>
          <w:noProof/>
        </w:rPr>
        <w:t>(21), 329–334. https://doi.org/10.1016/j.ifacol.2019.12.328</w:t>
      </w:r>
    </w:p>
    <w:p w14:paraId="0479A694"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Choit, J., Ahnt, S., &amp; Chungt, W. K. (2005). Robust sonar feature detection for the slam of mobile robot. </w:t>
      </w:r>
      <w:r w:rsidRPr="002A7F81">
        <w:rPr>
          <w:rFonts w:ascii="Calibri" w:hAnsi="Calibri" w:cs="Calibri"/>
          <w:i/>
          <w:iCs/>
          <w:noProof/>
        </w:rPr>
        <w:t>2005 IEEE/RSJ International Conference on Intelligent Robots and Systems, IROS</w:t>
      </w:r>
      <w:r w:rsidRPr="002A7F81">
        <w:rPr>
          <w:rFonts w:ascii="Calibri" w:hAnsi="Calibri" w:cs="Calibri"/>
          <w:noProof/>
        </w:rPr>
        <w:t>, 2083–2088. https://doi.org/10.1109/IROS.2005.1545284</w:t>
      </w:r>
    </w:p>
    <w:p w14:paraId="49F84066"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Crane, C. D., Armstrong, D. G., Touchton, R., Galluzzo, T., Solanki, S., Lee, J., Kent, D., Ahmed, M., Montane, R., Ridgeway, S., Velat, S., Garcia, G., Griffis, M., Gray, S., Washburn, J., &amp; Routson, G. (2006). Field report: Team CIMAR’s NaviGATOR: An unmanned ground vehicle for the 2005 DARPA Grand Challenge. </w:t>
      </w:r>
      <w:r w:rsidRPr="002A7F81">
        <w:rPr>
          <w:rFonts w:ascii="Calibri" w:hAnsi="Calibri" w:cs="Calibri"/>
          <w:i/>
          <w:iCs/>
          <w:noProof/>
        </w:rPr>
        <w:t>Journal of Field Robotics</w:t>
      </w:r>
      <w:r w:rsidRPr="002A7F81">
        <w:rPr>
          <w:rFonts w:ascii="Calibri" w:hAnsi="Calibri" w:cs="Calibri"/>
          <w:noProof/>
        </w:rPr>
        <w:t xml:space="preserve">, </w:t>
      </w:r>
      <w:r w:rsidRPr="002A7F81">
        <w:rPr>
          <w:rFonts w:ascii="Calibri" w:hAnsi="Calibri" w:cs="Calibri"/>
          <w:i/>
          <w:iCs/>
          <w:noProof/>
        </w:rPr>
        <w:t>23</w:t>
      </w:r>
      <w:r w:rsidRPr="002A7F81">
        <w:rPr>
          <w:rFonts w:ascii="Calibri" w:hAnsi="Calibri" w:cs="Calibri"/>
          <w:noProof/>
        </w:rPr>
        <w:t>(8), 599–623. https://doi.org/10.1002/ROB.20127</w:t>
      </w:r>
    </w:p>
    <w:p w14:paraId="53CB7194"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Dai, R., Stein, R. B., Andrews, B. J., James, K. B., &amp; Wieler, M. (1996). Application of tilt sensors in functional electrical stimulation. </w:t>
      </w:r>
      <w:r w:rsidRPr="002A7F81">
        <w:rPr>
          <w:rFonts w:ascii="Calibri" w:hAnsi="Calibri" w:cs="Calibri"/>
          <w:i/>
          <w:iCs/>
          <w:noProof/>
        </w:rPr>
        <w:t>IEEE Transactions on Rehabilitation Engineering</w:t>
      </w:r>
      <w:r w:rsidRPr="002A7F81">
        <w:rPr>
          <w:rFonts w:ascii="Calibri" w:hAnsi="Calibri" w:cs="Calibri"/>
          <w:noProof/>
        </w:rPr>
        <w:t xml:space="preserve">, </w:t>
      </w:r>
      <w:r w:rsidRPr="002A7F81">
        <w:rPr>
          <w:rFonts w:ascii="Calibri" w:hAnsi="Calibri" w:cs="Calibri"/>
          <w:i/>
          <w:iCs/>
          <w:noProof/>
        </w:rPr>
        <w:t>4</w:t>
      </w:r>
      <w:r w:rsidRPr="002A7F81">
        <w:rPr>
          <w:rFonts w:ascii="Calibri" w:hAnsi="Calibri" w:cs="Calibri"/>
          <w:noProof/>
        </w:rPr>
        <w:t>(2), 63–72. https://doi.org/10.1109/86.506403</w:t>
      </w:r>
    </w:p>
    <w:p w14:paraId="3ED12384"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Damlamian, A., &amp; Jaffard, S. (2019). Wavelet methods in mathematical analysis and engineering. </w:t>
      </w:r>
      <w:r w:rsidRPr="002A7F81">
        <w:rPr>
          <w:rFonts w:ascii="Calibri" w:hAnsi="Calibri" w:cs="Calibri"/>
          <w:i/>
          <w:iCs/>
          <w:noProof/>
        </w:rPr>
        <w:t>Wavelet Methods in Mathematical Analysis and Engineering</w:t>
      </w:r>
      <w:r w:rsidRPr="002A7F81">
        <w:rPr>
          <w:rFonts w:ascii="Calibri" w:hAnsi="Calibri" w:cs="Calibri"/>
          <w:noProof/>
        </w:rPr>
        <w:t>, 1–178. https://doi.org/10.1142/7899</w:t>
      </w:r>
    </w:p>
    <w:p w14:paraId="784C563E"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i/>
          <w:iCs/>
          <w:noProof/>
        </w:rPr>
        <w:t>DASH7 Alliance – An open specification</w:t>
      </w:r>
      <w:r w:rsidRPr="002A7F81">
        <w:rPr>
          <w:rFonts w:ascii="Calibri" w:hAnsi="Calibri" w:cs="Calibri"/>
          <w:noProof/>
        </w:rPr>
        <w:t>. (n.d.). Retrieved January 14, 2021, from https://dash7-</w:t>
      </w:r>
      <w:r w:rsidRPr="002A7F81">
        <w:rPr>
          <w:rFonts w:ascii="Calibri" w:hAnsi="Calibri" w:cs="Calibri"/>
          <w:noProof/>
        </w:rPr>
        <w:lastRenderedPageBreak/>
        <w:t>alliance.org/</w:t>
      </w:r>
    </w:p>
    <w:p w14:paraId="239579D1"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Dave Swain, Daniel Gregg, G., Bishop-Hurley, M. T. and, &amp; Petty, S. (2013). On property benefits of Precision Livestock Management. In </w:t>
      </w:r>
      <w:r w:rsidRPr="002A7F81">
        <w:rPr>
          <w:rFonts w:ascii="Calibri" w:hAnsi="Calibri" w:cs="Calibri"/>
          <w:i/>
          <w:iCs/>
          <w:noProof/>
        </w:rPr>
        <w:t>Meat &amp; Livestock Australia</w:t>
      </w:r>
      <w:r w:rsidRPr="002A7F81">
        <w:rPr>
          <w:rFonts w:ascii="Calibri" w:hAnsi="Calibri" w:cs="Calibri"/>
          <w:noProof/>
        </w:rPr>
        <w:t xml:space="preserve"> (Vol. 364, Issue July).</w:t>
      </w:r>
    </w:p>
    <w:p w14:paraId="386F12FB"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De Sanctis, M., Cianca, E., Araniti, G., Bisio, I., &amp; Prasad, R. (2016). Satellite communications supporting internet of remote things. </w:t>
      </w:r>
      <w:r w:rsidRPr="002A7F81">
        <w:rPr>
          <w:rFonts w:ascii="Calibri" w:hAnsi="Calibri" w:cs="Calibri"/>
          <w:i/>
          <w:iCs/>
          <w:noProof/>
        </w:rPr>
        <w:t>IEEE Internet of Things Journal</w:t>
      </w:r>
      <w:r w:rsidRPr="002A7F81">
        <w:rPr>
          <w:rFonts w:ascii="Calibri" w:hAnsi="Calibri" w:cs="Calibri"/>
          <w:noProof/>
        </w:rPr>
        <w:t xml:space="preserve">, </w:t>
      </w:r>
      <w:r w:rsidRPr="002A7F81">
        <w:rPr>
          <w:rFonts w:ascii="Calibri" w:hAnsi="Calibri" w:cs="Calibri"/>
          <w:i/>
          <w:iCs/>
          <w:noProof/>
        </w:rPr>
        <w:t>3</w:t>
      </w:r>
      <w:r w:rsidRPr="002A7F81">
        <w:rPr>
          <w:rFonts w:ascii="Calibri" w:hAnsi="Calibri" w:cs="Calibri"/>
          <w:noProof/>
        </w:rPr>
        <w:t>(1), 113–123. https://doi.org/10.1109/JIOT.2015.2487046</w:t>
      </w:r>
    </w:p>
    <w:p w14:paraId="1837E8AC"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De Simone, M. C., Rivera, Z. B., &amp; Guida, D. (2018a). Obstacle Avoidance System for Unmanned Ground Vehicles by Using Ultrasonic Sensors. </w:t>
      </w:r>
      <w:r w:rsidRPr="002A7F81">
        <w:rPr>
          <w:rFonts w:ascii="Calibri" w:hAnsi="Calibri" w:cs="Calibri"/>
          <w:i/>
          <w:iCs/>
          <w:noProof/>
        </w:rPr>
        <w:t>Machines 2018, Vol. 6, Page 18</w:t>
      </w:r>
      <w:r w:rsidRPr="002A7F81">
        <w:rPr>
          <w:rFonts w:ascii="Calibri" w:hAnsi="Calibri" w:cs="Calibri"/>
          <w:noProof/>
        </w:rPr>
        <w:t xml:space="preserve">, </w:t>
      </w:r>
      <w:r w:rsidRPr="002A7F81">
        <w:rPr>
          <w:rFonts w:ascii="Calibri" w:hAnsi="Calibri" w:cs="Calibri"/>
          <w:i/>
          <w:iCs/>
          <w:noProof/>
        </w:rPr>
        <w:t>6</w:t>
      </w:r>
      <w:r w:rsidRPr="002A7F81">
        <w:rPr>
          <w:rFonts w:ascii="Calibri" w:hAnsi="Calibri" w:cs="Calibri"/>
          <w:noProof/>
        </w:rPr>
        <w:t>(2), 18. https://doi.org/10.3390/MACHINES6020018</w:t>
      </w:r>
    </w:p>
    <w:p w14:paraId="33E5DEE2"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De Simone, M. C., Rivera, Z. B., &amp; Guida, D. (2018b). Obstacle Avoidance System for Unmanned Ground Vehicles by Using Ultrasonic Sensors. </w:t>
      </w:r>
      <w:r w:rsidRPr="002A7F81">
        <w:rPr>
          <w:rFonts w:ascii="Calibri" w:hAnsi="Calibri" w:cs="Calibri"/>
          <w:i/>
          <w:iCs/>
          <w:noProof/>
        </w:rPr>
        <w:t>Machines 2018, Vol. 6, Page 18</w:t>
      </w:r>
      <w:r w:rsidRPr="002A7F81">
        <w:rPr>
          <w:rFonts w:ascii="Calibri" w:hAnsi="Calibri" w:cs="Calibri"/>
          <w:noProof/>
        </w:rPr>
        <w:t xml:space="preserve">, </w:t>
      </w:r>
      <w:r w:rsidRPr="002A7F81">
        <w:rPr>
          <w:rFonts w:ascii="Calibri" w:hAnsi="Calibri" w:cs="Calibri"/>
          <w:i/>
          <w:iCs/>
          <w:noProof/>
        </w:rPr>
        <w:t>6</w:t>
      </w:r>
      <w:r w:rsidRPr="002A7F81">
        <w:rPr>
          <w:rFonts w:ascii="Calibri" w:hAnsi="Calibri" w:cs="Calibri"/>
          <w:noProof/>
        </w:rPr>
        <w:t>(2), 18. https://doi.org/10.3390/MACHINES6020018</w:t>
      </w:r>
    </w:p>
    <w:p w14:paraId="14A45A1F"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Derek W. Bailey, Mark G. Trotter, Colt W. Knight, M. G. T. (2018). Use of GPS tracking collars and accelerometers for rangeland livestock production research. </w:t>
      </w:r>
      <w:r w:rsidRPr="002A7F81">
        <w:rPr>
          <w:rFonts w:ascii="Calibri" w:hAnsi="Calibri" w:cs="Calibri"/>
          <w:i/>
          <w:iCs/>
          <w:noProof/>
        </w:rPr>
        <w:t>American Society of Animal Science</w:t>
      </w:r>
      <w:r w:rsidRPr="002A7F81">
        <w:rPr>
          <w:rFonts w:ascii="Calibri" w:hAnsi="Calibri" w:cs="Calibri"/>
          <w:noProof/>
        </w:rPr>
        <w:t>, 81–88. https://doi.org/10.1093/tas/txx006</w:t>
      </w:r>
    </w:p>
    <w:p w14:paraId="00221ED3"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Deruyck, M., Vereecken, W., Tanghe, E., Joseph, W., Pickavet, M., Martens, L., &amp; Demeester, P. (2010). Comparison of power consumption of mobile WiMAX, HSPA and LTE access networks. </w:t>
      </w:r>
      <w:r w:rsidRPr="002A7F81">
        <w:rPr>
          <w:rFonts w:ascii="Calibri" w:hAnsi="Calibri" w:cs="Calibri"/>
          <w:i/>
          <w:iCs/>
          <w:noProof/>
        </w:rPr>
        <w:t>2010 9th Conference of Telecommunication, Media and Internet, CTTE 2010</w:t>
      </w:r>
      <w:r w:rsidRPr="002A7F81">
        <w:rPr>
          <w:rFonts w:ascii="Calibri" w:hAnsi="Calibri" w:cs="Calibri"/>
          <w:noProof/>
        </w:rPr>
        <w:t>. https://doi.org/10.1109/CTTE.2010.5557715</w:t>
      </w:r>
    </w:p>
    <w:p w14:paraId="380523AC"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Druzhkov, P. N., &amp; Kustikova, V. D. (2016). A survey of deep learning methods and software tools for image classification and object detection. </w:t>
      </w:r>
      <w:r w:rsidRPr="002A7F81">
        <w:rPr>
          <w:rFonts w:ascii="Calibri" w:hAnsi="Calibri" w:cs="Calibri"/>
          <w:i/>
          <w:iCs/>
          <w:noProof/>
        </w:rPr>
        <w:t>Pattern Recognition and Image Analysis 2016 26:1</w:t>
      </w:r>
      <w:r w:rsidRPr="002A7F81">
        <w:rPr>
          <w:rFonts w:ascii="Calibri" w:hAnsi="Calibri" w:cs="Calibri"/>
          <w:noProof/>
        </w:rPr>
        <w:t xml:space="preserve">, </w:t>
      </w:r>
      <w:r w:rsidRPr="002A7F81">
        <w:rPr>
          <w:rFonts w:ascii="Calibri" w:hAnsi="Calibri" w:cs="Calibri"/>
          <w:i/>
          <w:iCs/>
          <w:noProof/>
        </w:rPr>
        <w:t>26</w:t>
      </w:r>
      <w:r w:rsidRPr="002A7F81">
        <w:rPr>
          <w:rFonts w:ascii="Calibri" w:hAnsi="Calibri" w:cs="Calibri"/>
          <w:noProof/>
        </w:rPr>
        <w:t>(1), 9–15. https://doi.org/10.1134/S1054661816010065</w:t>
      </w:r>
    </w:p>
    <w:p w14:paraId="38365EF8"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Duroc, Y. (2022). From Identification to Sensing: RFID Is One of the Key Technologies in the IoT Field. </w:t>
      </w:r>
      <w:r w:rsidRPr="002A7F81">
        <w:rPr>
          <w:rFonts w:ascii="Calibri" w:hAnsi="Calibri" w:cs="Calibri"/>
          <w:i/>
          <w:iCs/>
          <w:noProof/>
        </w:rPr>
        <w:t>Sensors 2022, Vol. 22, Page 7523</w:t>
      </w:r>
      <w:r w:rsidRPr="002A7F81">
        <w:rPr>
          <w:rFonts w:ascii="Calibri" w:hAnsi="Calibri" w:cs="Calibri"/>
          <w:noProof/>
        </w:rPr>
        <w:t xml:space="preserve">, </w:t>
      </w:r>
      <w:r w:rsidRPr="002A7F81">
        <w:rPr>
          <w:rFonts w:ascii="Calibri" w:hAnsi="Calibri" w:cs="Calibri"/>
          <w:i/>
          <w:iCs/>
          <w:noProof/>
        </w:rPr>
        <w:t>22</w:t>
      </w:r>
      <w:r w:rsidRPr="002A7F81">
        <w:rPr>
          <w:rFonts w:ascii="Calibri" w:hAnsi="Calibri" w:cs="Calibri"/>
          <w:noProof/>
        </w:rPr>
        <w:t>(19), 7523. https://doi.org/10.3390/S22197523</w:t>
      </w:r>
    </w:p>
    <w:p w14:paraId="18E61E06"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Dwork, C., McSherry, F., Nissim, K., &amp; Smith, A. (2006). Calibrating noise to sensitivity in private data analysis. </w:t>
      </w:r>
      <w:r w:rsidRPr="002A7F81">
        <w:rPr>
          <w:rFonts w:ascii="Calibri" w:hAnsi="Calibri" w:cs="Calibri"/>
          <w:i/>
          <w:iCs/>
          <w:noProof/>
        </w:rPr>
        <w:t>Lecture Notes in Computer Science (Including Subseries Lecture Notes in Artificial Intelligence and Lecture Notes in Bioinformatics)</w:t>
      </w:r>
      <w:r w:rsidRPr="002A7F81">
        <w:rPr>
          <w:rFonts w:ascii="Calibri" w:hAnsi="Calibri" w:cs="Calibri"/>
          <w:noProof/>
        </w:rPr>
        <w:t xml:space="preserve">, </w:t>
      </w:r>
      <w:r w:rsidRPr="002A7F81">
        <w:rPr>
          <w:rFonts w:ascii="Calibri" w:hAnsi="Calibri" w:cs="Calibri"/>
          <w:i/>
          <w:iCs/>
          <w:noProof/>
        </w:rPr>
        <w:t>3876 LNCS</w:t>
      </w:r>
      <w:r w:rsidRPr="002A7F81">
        <w:rPr>
          <w:rFonts w:ascii="Calibri" w:hAnsi="Calibri" w:cs="Calibri"/>
          <w:noProof/>
        </w:rPr>
        <w:t>, 265–284. https://doi.org/10.1007/11681878_14</w:t>
      </w:r>
    </w:p>
    <w:p w14:paraId="4F1A7C0F"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Encyclopedia Brittanica. (2023). </w:t>
      </w:r>
      <w:r w:rsidRPr="002A7F81">
        <w:rPr>
          <w:rFonts w:ascii="Calibri" w:hAnsi="Calibri" w:cs="Calibri"/>
          <w:i/>
          <w:iCs/>
          <w:noProof/>
        </w:rPr>
        <w:t>NP-complete problem | Definition, Examples, &amp; Facts | Britannica</w:t>
      </w:r>
      <w:r w:rsidRPr="002A7F81">
        <w:rPr>
          <w:rFonts w:ascii="Calibri" w:hAnsi="Calibri" w:cs="Calibri"/>
          <w:noProof/>
        </w:rPr>
        <w:t>. https://www.britannica.com/science/NP-complete-problem</w:t>
      </w:r>
    </w:p>
    <w:p w14:paraId="461627E9"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lastRenderedPageBreak/>
        <w:t xml:space="preserve">Euston, M., Coote, P., Mahony, R., Kim, J., &amp; Hamel, T. (2008). A complementary filter for attitude estimation of a fixed-wing UAV. </w:t>
      </w:r>
      <w:r w:rsidRPr="002A7F81">
        <w:rPr>
          <w:rFonts w:ascii="Calibri" w:hAnsi="Calibri" w:cs="Calibri"/>
          <w:i/>
          <w:iCs/>
          <w:noProof/>
        </w:rPr>
        <w:t>2008 IEEE/RSJ International Conference on Intelligent Robots and Systems, IROS</w:t>
      </w:r>
      <w:r w:rsidRPr="002A7F81">
        <w:rPr>
          <w:rFonts w:ascii="Calibri" w:hAnsi="Calibri" w:cs="Calibri"/>
          <w:noProof/>
        </w:rPr>
        <w:t>, 340–345. https://doi.org/10.1109/IROS.2008.4650766</w:t>
      </w:r>
    </w:p>
    <w:p w14:paraId="5B05F507"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Fan, B., Li, Q., &amp; Liu, T. (2017). How Magnetic Disturbance Influences the Attitude and Heading in Magnetic and Inertial Sensor-Based Orientation Estimation. </w:t>
      </w:r>
      <w:r w:rsidRPr="002A7F81">
        <w:rPr>
          <w:rFonts w:ascii="Calibri" w:hAnsi="Calibri" w:cs="Calibri"/>
          <w:i/>
          <w:iCs/>
          <w:noProof/>
        </w:rPr>
        <w:t>Sensors 2018, Vol. 18, Page 76</w:t>
      </w:r>
      <w:r w:rsidRPr="002A7F81">
        <w:rPr>
          <w:rFonts w:ascii="Calibri" w:hAnsi="Calibri" w:cs="Calibri"/>
          <w:noProof/>
        </w:rPr>
        <w:t xml:space="preserve">, </w:t>
      </w:r>
      <w:r w:rsidRPr="002A7F81">
        <w:rPr>
          <w:rFonts w:ascii="Calibri" w:hAnsi="Calibri" w:cs="Calibri"/>
          <w:i/>
          <w:iCs/>
          <w:noProof/>
        </w:rPr>
        <w:t>18</w:t>
      </w:r>
      <w:r w:rsidRPr="002A7F81">
        <w:rPr>
          <w:rFonts w:ascii="Calibri" w:hAnsi="Calibri" w:cs="Calibri"/>
          <w:noProof/>
        </w:rPr>
        <w:t>(1), 76. https://doi.org/10.3390/S18010076</w:t>
      </w:r>
    </w:p>
    <w:p w14:paraId="0E95F027"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Fang, H., Gutowski, M., Li, N., &amp; Disogra, M. (2013). </w:t>
      </w:r>
      <w:r w:rsidRPr="002A7F81">
        <w:rPr>
          <w:rFonts w:ascii="Calibri" w:hAnsi="Calibri" w:cs="Calibri"/>
          <w:i/>
          <w:iCs/>
          <w:noProof/>
        </w:rPr>
        <w:t>Performance Evaluation of NCDOT W-beam Guardrails under MASH TL-2 Conditions</w:t>
      </w:r>
      <w:r w:rsidRPr="002A7F81">
        <w:rPr>
          <w:rFonts w:ascii="Calibri" w:hAnsi="Calibri" w:cs="Calibri"/>
          <w:noProof/>
        </w:rPr>
        <w:t>. 5.</w:t>
      </w:r>
    </w:p>
    <w:p w14:paraId="292ABD25"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Ferguson, D., &amp; Stentz, A. (2006). Using interpolation to improve path planning: The Field D* algorithm. </w:t>
      </w:r>
      <w:r w:rsidRPr="002A7F81">
        <w:rPr>
          <w:rFonts w:ascii="Calibri" w:hAnsi="Calibri" w:cs="Calibri"/>
          <w:i/>
          <w:iCs/>
          <w:noProof/>
        </w:rPr>
        <w:t>Journal of Field Robotics</w:t>
      </w:r>
      <w:r w:rsidRPr="002A7F81">
        <w:rPr>
          <w:rFonts w:ascii="Calibri" w:hAnsi="Calibri" w:cs="Calibri"/>
          <w:noProof/>
        </w:rPr>
        <w:t xml:space="preserve">, </w:t>
      </w:r>
      <w:r w:rsidRPr="002A7F81">
        <w:rPr>
          <w:rFonts w:ascii="Calibri" w:hAnsi="Calibri" w:cs="Calibri"/>
          <w:i/>
          <w:iCs/>
          <w:noProof/>
        </w:rPr>
        <w:t>23</w:t>
      </w:r>
      <w:r w:rsidRPr="002A7F81">
        <w:rPr>
          <w:rFonts w:ascii="Calibri" w:hAnsi="Calibri" w:cs="Calibri"/>
          <w:noProof/>
        </w:rPr>
        <w:t>(2), 79–101. https://doi.org/10.1002/ROB.20109</w:t>
      </w:r>
    </w:p>
    <w:p w14:paraId="67A6F806"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i/>
          <w:iCs/>
          <w:noProof/>
        </w:rPr>
        <w:t>Fixed link licence | Radio Spectrum Management New Zealand</w:t>
      </w:r>
      <w:r w:rsidRPr="002A7F81">
        <w:rPr>
          <w:rFonts w:ascii="Calibri" w:hAnsi="Calibri" w:cs="Calibri"/>
          <w:noProof/>
        </w:rPr>
        <w:t>. (n.d.). Retrieved December 7, 2020, from https://www.rsm.govt.nz/licensing/licences-you-must-pay-for/fixed-location-licences/fixed-link-licence/</w:t>
      </w:r>
    </w:p>
    <w:p w14:paraId="0B85F83E"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Foix, S., Alenyà, G., &amp; Torras, C. (2011). Lock-in time-of-flight (ToF) cameras: A survey. </w:t>
      </w:r>
      <w:r w:rsidRPr="002A7F81">
        <w:rPr>
          <w:rFonts w:ascii="Calibri" w:hAnsi="Calibri" w:cs="Calibri"/>
          <w:i/>
          <w:iCs/>
          <w:noProof/>
        </w:rPr>
        <w:t>IEEE Sensors Journal</w:t>
      </w:r>
      <w:r w:rsidRPr="002A7F81">
        <w:rPr>
          <w:rFonts w:ascii="Calibri" w:hAnsi="Calibri" w:cs="Calibri"/>
          <w:noProof/>
        </w:rPr>
        <w:t xml:space="preserve">, </w:t>
      </w:r>
      <w:r w:rsidRPr="002A7F81">
        <w:rPr>
          <w:rFonts w:ascii="Calibri" w:hAnsi="Calibri" w:cs="Calibri"/>
          <w:i/>
          <w:iCs/>
          <w:noProof/>
        </w:rPr>
        <w:t>11</w:t>
      </w:r>
      <w:r w:rsidRPr="002A7F81">
        <w:rPr>
          <w:rFonts w:ascii="Calibri" w:hAnsi="Calibri" w:cs="Calibri"/>
          <w:noProof/>
        </w:rPr>
        <w:t>(9), 1917–1926. https://doi.org/10.1109/JSEN.2010.2101060</w:t>
      </w:r>
    </w:p>
    <w:p w14:paraId="2D9111E1"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Formsma, O., Dijkshoorn, N., Van Noort, S., &amp; Visser, A. (2010). </w:t>
      </w:r>
      <w:r w:rsidRPr="002A7F81">
        <w:rPr>
          <w:rFonts w:ascii="Calibri" w:hAnsi="Calibri" w:cs="Calibri"/>
          <w:i/>
          <w:iCs/>
          <w:noProof/>
        </w:rPr>
        <w:t>Realistic Simulation of Laser Range Finder Behavior in a Smoky Environment</w:t>
      </w:r>
      <w:r w:rsidRPr="002A7F81">
        <w:rPr>
          <w:rFonts w:ascii="Calibri" w:hAnsi="Calibri" w:cs="Calibri"/>
          <w:noProof/>
        </w:rPr>
        <w:t>. http://www.science.uva.nl/research/isla</w:t>
      </w:r>
    </w:p>
    <w:p w14:paraId="3167B6C9"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Fossum, E. R. (1998). Digital Camera System on a Chip. </w:t>
      </w:r>
      <w:r w:rsidRPr="002A7F81">
        <w:rPr>
          <w:rFonts w:ascii="Calibri" w:hAnsi="Calibri" w:cs="Calibri"/>
          <w:i/>
          <w:iCs/>
          <w:noProof/>
        </w:rPr>
        <w:t>IEEE Micro</w:t>
      </w:r>
      <w:r w:rsidRPr="002A7F81">
        <w:rPr>
          <w:rFonts w:ascii="Calibri" w:hAnsi="Calibri" w:cs="Calibri"/>
          <w:noProof/>
        </w:rPr>
        <w:t xml:space="preserve">, </w:t>
      </w:r>
      <w:r w:rsidRPr="002A7F81">
        <w:rPr>
          <w:rFonts w:ascii="Calibri" w:hAnsi="Calibri" w:cs="Calibri"/>
          <w:i/>
          <w:iCs/>
          <w:noProof/>
        </w:rPr>
        <w:t>18</w:t>
      </w:r>
      <w:r w:rsidRPr="002A7F81">
        <w:rPr>
          <w:rFonts w:ascii="Calibri" w:hAnsi="Calibri" w:cs="Calibri"/>
          <w:noProof/>
        </w:rPr>
        <w:t>(03), 8–15. https://doi.org/10.1109/40.683047</w:t>
      </w:r>
    </w:p>
    <w:p w14:paraId="72DC12E2"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Fossum, E. R., &amp; Hondongwa, D. B. (2014). A review of the pinned photodiode for CCD and CMOS image sensors. </w:t>
      </w:r>
      <w:r w:rsidRPr="002A7F81">
        <w:rPr>
          <w:rFonts w:ascii="Calibri" w:hAnsi="Calibri" w:cs="Calibri"/>
          <w:i/>
          <w:iCs/>
          <w:noProof/>
        </w:rPr>
        <w:t>IEEE Journal of the Electron Devices Society</w:t>
      </w:r>
      <w:r w:rsidRPr="002A7F81">
        <w:rPr>
          <w:rFonts w:ascii="Calibri" w:hAnsi="Calibri" w:cs="Calibri"/>
          <w:noProof/>
        </w:rPr>
        <w:t xml:space="preserve">, </w:t>
      </w:r>
      <w:r w:rsidRPr="002A7F81">
        <w:rPr>
          <w:rFonts w:ascii="Calibri" w:hAnsi="Calibri" w:cs="Calibri"/>
          <w:i/>
          <w:iCs/>
          <w:noProof/>
        </w:rPr>
        <w:t>2</w:t>
      </w:r>
      <w:r w:rsidRPr="002A7F81">
        <w:rPr>
          <w:rFonts w:ascii="Calibri" w:hAnsi="Calibri" w:cs="Calibri"/>
          <w:noProof/>
        </w:rPr>
        <w:t>(3), 33–43. https://doi.org/10.1109/JEDS.2014.2306412</w:t>
      </w:r>
    </w:p>
    <w:p w14:paraId="7FCD6E72"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Gaddam, S. C., &amp; Rai, M. K. (2018). A comparative study on various LPWAN and cellular communication technologies for IoT based smart applications. </w:t>
      </w:r>
      <w:r w:rsidRPr="002A7F81">
        <w:rPr>
          <w:rFonts w:ascii="Calibri" w:hAnsi="Calibri" w:cs="Calibri"/>
          <w:i/>
          <w:iCs/>
          <w:noProof/>
        </w:rPr>
        <w:t>2018 International Conference on Emerging Trends and Innovations In Engineering And Technological Research, ICETIETR 2018</w:t>
      </w:r>
      <w:r w:rsidRPr="002A7F81">
        <w:rPr>
          <w:rFonts w:ascii="Calibri" w:hAnsi="Calibri" w:cs="Calibri"/>
          <w:noProof/>
        </w:rPr>
        <w:t>. https://doi.org/10.1109/ICETIETR.2018.8529060</w:t>
      </w:r>
    </w:p>
    <w:p w14:paraId="0712FF7B"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Ganesan, P., &amp; Sajiv, G. (2018). A comprehensive study of edge detection for image processing applications. </w:t>
      </w:r>
      <w:r w:rsidRPr="002A7F81">
        <w:rPr>
          <w:rFonts w:ascii="Calibri" w:hAnsi="Calibri" w:cs="Calibri"/>
          <w:i/>
          <w:iCs/>
          <w:noProof/>
        </w:rPr>
        <w:t>Proceedings of 2017 International Conference on Innovations in Information, Embedded and Communication Systems, ICIIECS 2017</w:t>
      </w:r>
      <w:r w:rsidRPr="002A7F81">
        <w:rPr>
          <w:rFonts w:ascii="Calibri" w:hAnsi="Calibri" w:cs="Calibri"/>
          <w:noProof/>
        </w:rPr>
        <w:t xml:space="preserve">, </w:t>
      </w:r>
      <w:r w:rsidRPr="002A7F81">
        <w:rPr>
          <w:rFonts w:ascii="Calibri" w:hAnsi="Calibri" w:cs="Calibri"/>
          <w:i/>
          <w:iCs/>
          <w:noProof/>
        </w:rPr>
        <w:t>2018</w:t>
      </w:r>
      <w:r w:rsidRPr="002A7F81">
        <w:rPr>
          <w:rFonts w:ascii="Calibri" w:hAnsi="Calibri" w:cs="Calibri"/>
          <w:noProof/>
        </w:rPr>
        <w:t>-</w:t>
      </w:r>
      <w:r w:rsidRPr="002A7F81">
        <w:rPr>
          <w:rFonts w:ascii="Calibri" w:hAnsi="Calibri" w:cs="Calibri"/>
          <w:i/>
          <w:iCs/>
          <w:noProof/>
        </w:rPr>
        <w:t>Janua</w:t>
      </w:r>
      <w:r w:rsidRPr="002A7F81">
        <w:rPr>
          <w:rFonts w:ascii="Calibri" w:hAnsi="Calibri" w:cs="Calibri"/>
          <w:noProof/>
        </w:rPr>
        <w:t>, 53–54. https://doi.org/10.1109/ICIIECS.2017.8275968</w:t>
      </w:r>
    </w:p>
    <w:p w14:paraId="7EDFD318"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lastRenderedPageBreak/>
        <w:t xml:space="preserve">Gao, H., Liu, J., Wei, Q., &amp; Yu, Y. (2016). Mobile Robot Obstacle Avoidance Algorithms Based on Information Fusion of Vision and Sonar Space robot View project Reconfigurable Modular Robot View project Mobile Robot Obstacle Avoidance Algorithms Based on Information Fusion of Vision and Sonar. </w:t>
      </w:r>
      <w:r w:rsidRPr="002A7F81">
        <w:rPr>
          <w:rFonts w:ascii="Calibri" w:hAnsi="Calibri" w:cs="Calibri"/>
          <w:i/>
          <w:iCs/>
          <w:noProof/>
        </w:rPr>
        <w:t>Article in International Journal of Future Generation Communication and Networking</w:t>
      </w:r>
      <w:r w:rsidRPr="002A7F81">
        <w:rPr>
          <w:rFonts w:ascii="Calibri" w:hAnsi="Calibri" w:cs="Calibri"/>
          <w:noProof/>
        </w:rPr>
        <w:t xml:space="preserve">, </w:t>
      </w:r>
      <w:r w:rsidRPr="002A7F81">
        <w:rPr>
          <w:rFonts w:ascii="Calibri" w:hAnsi="Calibri" w:cs="Calibri"/>
          <w:i/>
          <w:iCs/>
          <w:noProof/>
        </w:rPr>
        <w:t>9</w:t>
      </w:r>
      <w:r w:rsidRPr="002A7F81">
        <w:rPr>
          <w:rFonts w:ascii="Calibri" w:hAnsi="Calibri" w:cs="Calibri"/>
          <w:noProof/>
        </w:rPr>
        <w:t>(8), 111–120. https://doi.org/10.14257/ijfgcn.2016.9.8.11</w:t>
      </w:r>
    </w:p>
    <w:p w14:paraId="6BB22F82"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Ghaffari, M., Alhaj Ali, S. M., Murthy, V., Liao, X., Gaylor, J., &amp; Hall, E. L. (2004). Design of an unmanned ground vehicle, bearcat III, theory and practice. </w:t>
      </w:r>
      <w:r w:rsidRPr="002A7F81">
        <w:rPr>
          <w:rFonts w:ascii="Calibri" w:hAnsi="Calibri" w:cs="Calibri"/>
          <w:i/>
          <w:iCs/>
          <w:noProof/>
        </w:rPr>
        <w:t>Journal of Robotic Systems</w:t>
      </w:r>
      <w:r w:rsidRPr="002A7F81">
        <w:rPr>
          <w:rFonts w:ascii="Calibri" w:hAnsi="Calibri" w:cs="Calibri"/>
          <w:noProof/>
        </w:rPr>
        <w:t xml:space="preserve">, </w:t>
      </w:r>
      <w:r w:rsidRPr="002A7F81">
        <w:rPr>
          <w:rFonts w:ascii="Calibri" w:hAnsi="Calibri" w:cs="Calibri"/>
          <w:i/>
          <w:iCs/>
          <w:noProof/>
        </w:rPr>
        <w:t>21</w:t>
      </w:r>
      <w:r w:rsidRPr="002A7F81">
        <w:rPr>
          <w:rFonts w:ascii="Calibri" w:hAnsi="Calibri" w:cs="Calibri"/>
          <w:noProof/>
        </w:rPr>
        <w:t>(9), 471–480. https://doi.org/10.1002/ROB.20027</w:t>
      </w:r>
    </w:p>
    <w:p w14:paraId="2DD58EBB"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Gheorghiu, R., &amp; Iordache, V. (2018). Use of Energy Efficient Sensor Networks to Enhance Dynamic Data Gathering Systems: A Comparative Study between Bluetooth and ZigBee. </w:t>
      </w:r>
      <w:r w:rsidRPr="002A7F81">
        <w:rPr>
          <w:rFonts w:ascii="Calibri" w:hAnsi="Calibri" w:cs="Calibri"/>
          <w:i/>
          <w:iCs/>
          <w:noProof/>
        </w:rPr>
        <w:t>Sensors</w:t>
      </w:r>
      <w:r w:rsidRPr="002A7F81">
        <w:rPr>
          <w:rFonts w:ascii="Calibri" w:hAnsi="Calibri" w:cs="Calibri"/>
          <w:noProof/>
        </w:rPr>
        <w:t xml:space="preserve">, </w:t>
      </w:r>
      <w:r w:rsidRPr="002A7F81">
        <w:rPr>
          <w:rFonts w:ascii="Calibri" w:hAnsi="Calibri" w:cs="Calibri"/>
          <w:i/>
          <w:iCs/>
          <w:noProof/>
        </w:rPr>
        <w:t>18</w:t>
      </w:r>
      <w:r w:rsidRPr="002A7F81">
        <w:rPr>
          <w:rFonts w:ascii="Calibri" w:hAnsi="Calibri" w:cs="Calibri"/>
          <w:noProof/>
        </w:rPr>
        <w:t>(6), 1801. https://doi.org/10.3390/s18061801</w:t>
      </w:r>
    </w:p>
    <w:p w14:paraId="74D16330"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Gilmore, M. S., Castaño, R., Mann, T., Anderson, R. C., Mjolsness, E. D., Manduchi, R., &amp; Saunders, R. S. (n.d.). </w:t>
      </w:r>
      <w:r w:rsidRPr="002A7F81">
        <w:rPr>
          <w:rFonts w:ascii="Calibri" w:hAnsi="Calibri" w:cs="Calibri"/>
          <w:i/>
          <w:iCs/>
          <w:noProof/>
        </w:rPr>
        <w:t>Strategies for autonomous rovers at Mars</w:t>
      </w:r>
      <w:r w:rsidRPr="002A7F81">
        <w:rPr>
          <w:rFonts w:ascii="Calibri" w:hAnsi="Calibri" w:cs="Calibri"/>
          <w:noProof/>
        </w:rPr>
        <w:t>.</w:t>
      </w:r>
    </w:p>
    <w:p w14:paraId="1FD71EAD"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Gomez, C., Oller, J., &amp; Paradells, J. (2012). Overview and evaluation of bluetooth low energy: An emerging low-power wireless technology. </w:t>
      </w:r>
      <w:r w:rsidRPr="002A7F81">
        <w:rPr>
          <w:rFonts w:ascii="Calibri" w:hAnsi="Calibri" w:cs="Calibri"/>
          <w:i/>
          <w:iCs/>
          <w:noProof/>
        </w:rPr>
        <w:t>Sensors (Switzerland)</w:t>
      </w:r>
      <w:r w:rsidRPr="002A7F81">
        <w:rPr>
          <w:rFonts w:ascii="Calibri" w:hAnsi="Calibri" w:cs="Calibri"/>
          <w:noProof/>
        </w:rPr>
        <w:t xml:space="preserve">, </w:t>
      </w:r>
      <w:r w:rsidRPr="002A7F81">
        <w:rPr>
          <w:rFonts w:ascii="Calibri" w:hAnsi="Calibri" w:cs="Calibri"/>
          <w:i/>
          <w:iCs/>
          <w:noProof/>
        </w:rPr>
        <w:t>12</w:t>
      </w:r>
      <w:r w:rsidRPr="002A7F81">
        <w:rPr>
          <w:rFonts w:ascii="Calibri" w:hAnsi="Calibri" w:cs="Calibri"/>
          <w:noProof/>
        </w:rPr>
        <w:t>(9), 11734–11753. https://doi.org/10.3390/s120911734</w:t>
      </w:r>
    </w:p>
    <w:p w14:paraId="1AC09E9A"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Goodin, C., Carruth, D., Doude, M., &amp; Hudson, C. (2019). Predicting the influence of rain on LIDAR in ADAS. </w:t>
      </w:r>
      <w:r w:rsidRPr="002A7F81">
        <w:rPr>
          <w:rFonts w:ascii="Calibri" w:hAnsi="Calibri" w:cs="Calibri"/>
          <w:i/>
          <w:iCs/>
          <w:noProof/>
        </w:rPr>
        <w:t>Electronics (Switzerland)</w:t>
      </w:r>
      <w:r w:rsidRPr="002A7F81">
        <w:rPr>
          <w:rFonts w:ascii="Calibri" w:hAnsi="Calibri" w:cs="Calibri"/>
          <w:noProof/>
        </w:rPr>
        <w:t xml:space="preserve">, </w:t>
      </w:r>
      <w:r w:rsidRPr="002A7F81">
        <w:rPr>
          <w:rFonts w:ascii="Calibri" w:hAnsi="Calibri" w:cs="Calibri"/>
          <w:i/>
          <w:iCs/>
          <w:noProof/>
        </w:rPr>
        <w:t>8</w:t>
      </w:r>
      <w:r w:rsidRPr="002A7F81">
        <w:rPr>
          <w:rFonts w:ascii="Calibri" w:hAnsi="Calibri" w:cs="Calibri"/>
          <w:noProof/>
        </w:rPr>
        <w:t>(1). https://doi.org/10.3390/ELECTRONICS8010089</w:t>
      </w:r>
    </w:p>
    <w:p w14:paraId="6A9145EC"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Hall, C. (2021). </w:t>
      </w:r>
      <w:r w:rsidRPr="002A7F81">
        <w:rPr>
          <w:rFonts w:ascii="Calibri" w:hAnsi="Calibri" w:cs="Calibri"/>
          <w:i/>
          <w:iCs/>
          <w:noProof/>
        </w:rPr>
        <w:t>Future batteries, coming soon: Charge in seconds, last months a</w:t>
      </w:r>
      <w:r w:rsidRPr="002A7F81">
        <w:rPr>
          <w:rFonts w:ascii="Calibri" w:hAnsi="Calibri" w:cs="Calibri"/>
          <w:noProof/>
        </w:rPr>
        <w:t>. https://www.pocket-lint.com/gadgets/news/130380-future-batteries-coming-soon-charge-in-seconds-last-months-and-power-over-the-air</w:t>
      </w:r>
    </w:p>
    <w:p w14:paraId="62344F9D"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Haq, I., Anwar, S., Shah, K., Khan, M. T., &amp; Shah, S. A. (2015). Fuzzy Logic Based Edge Detection in Smooth and Noisy Clinical Images. </w:t>
      </w:r>
      <w:r w:rsidRPr="002A7F81">
        <w:rPr>
          <w:rFonts w:ascii="Calibri" w:hAnsi="Calibri" w:cs="Calibri"/>
          <w:i/>
          <w:iCs/>
          <w:noProof/>
        </w:rPr>
        <w:t>PLOS ONE</w:t>
      </w:r>
      <w:r w:rsidRPr="002A7F81">
        <w:rPr>
          <w:rFonts w:ascii="Calibri" w:hAnsi="Calibri" w:cs="Calibri"/>
          <w:noProof/>
        </w:rPr>
        <w:t xml:space="preserve">, </w:t>
      </w:r>
      <w:r w:rsidRPr="002A7F81">
        <w:rPr>
          <w:rFonts w:ascii="Calibri" w:hAnsi="Calibri" w:cs="Calibri"/>
          <w:i/>
          <w:iCs/>
          <w:noProof/>
        </w:rPr>
        <w:t>10</w:t>
      </w:r>
      <w:r w:rsidRPr="002A7F81">
        <w:rPr>
          <w:rFonts w:ascii="Calibri" w:hAnsi="Calibri" w:cs="Calibri"/>
          <w:noProof/>
        </w:rPr>
        <w:t>(9), e0138712. https://doi.org/10.1371/JOURNAL.PONE.0138712</w:t>
      </w:r>
    </w:p>
    <w:p w14:paraId="0BDF34EC"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Hartley, R., &amp; Zisserman, A. (2004). Multiple View Geometry in Computer Vision. In </w:t>
      </w:r>
      <w:r w:rsidRPr="002A7F81">
        <w:rPr>
          <w:rFonts w:ascii="Calibri" w:hAnsi="Calibri" w:cs="Calibri"/>
          <w:i/>
          <w:iCs/>
          <w:noProof/>
        </w:rPr>
        <w:t>Multiple View Geometry in Computer Vision</w:t>
      </w:r>
      <w:r w:rsidRPr="002A7F81">
        <w:rPr>
          <w:rFonts w:ascii="Calibri" w:hAnsi="Calibri" w:cs="Calibri"/>
          <w:noProof/>
        </w:rPr>
        <w:t>. Cambridge University Press. https://doi.org/10.1017/CBO9780511811685</w:t>
      </w:r>
    </w:p>
    <w:p w14:paraId="0CFDF104"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Hautì, N., Tarel, J.-P., Lavenant, J., Aubert, D., Hautì Ere (b, N., Tarel, J.-P., Lavenant, · J, &amp; Aubert, · D. (2006). Automatic fog detection and estimation of visibility distance through use of an onboard camera. </w:t>
      </w:r>
      <w:r w:rsidRPr="002A7F81">
        <w:rPr>
          <w:rFonts w:ascii="Calibri" w:hAnsi="Calibri" w:cs="Calibri"/>
          <w:i/>
          <w:iCs/>
          <w:noProof/>
        </w:rPr>
        <w:t>Machine Vision and Applications 2005 17:1</w:t>
      </w:r>
      <w:r w:rsidRPr="002A7F81">
        <w:rPr>
          <w:rFonts w:ascii="Calibri" w:hAnsi="Calibri" w:cs="Calibri"/>
          <w:noProof/>
        </w:rPr>
        <w:t xml:space="preserve">, </w:t>
      </w:r>
      <w:r w:rsidRPr="002A7F81">
        <w:rPr>
          <w:rFonts w:ascii="Calibri" w:hAnsi="Calibri" w:cs="Calibri"/>
          <w:i/>
          <w:iCs/>
          <w:noProof/>
        </w:rPr>
        <w:t>17</w:t>
      </w:r>
      <w:r w:rsidRPr="002A7F81">
        <w:rPr>
          <w:rFonts w:ascii="Calibri" w:hAnsi="Calibri" w:cs="Calibri"/>
          <w:noProof/>
        </w:rPr>
        <w:t>(1), 8–20. https://doi.org/10.1007/S00138-005-0011-1</w:t>
      </w:r>
    </w:p>
    <w:p w14:paraId="0513F189"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lastRenderedPageBreak/>
        <w:t xml:space="preserve">Haxhibeqiri, J., De Poorter, E., Moerman, I., &amp; Hoebeke, J. (2018a). A survey of LoRaWAN for IoT: From technology to application. In </w:t>
      </w:r>
      <w:r w:rsidRPr="002A7F81">
        <w:rPr>
          <w:rFonts w:ascii="Calibri" w:hAnsi="Calibri" w:cs="Calibri"/>
          <w:i/>
          <w:iCs/>
          <w:noProof/>
        </w:rPr>
        <w:t>Sensors (Switzerland)</w:t>
      </w:r>
      <w:r w:rsidRPr="002A7F81">
        <w:rPr>
          <w:rFonts w:ascii="Calibri" w:hAnsi="Calibri" w:cs="Calibri"/>
          <w:noProof/>
        </w:rPr>
        <w:t xml:space="preserve"> (Vol. 18, Issue 11). MDPI AG. https://doi.org/10.3390/s18113995</w:t>
      </w:r>
    </w:p>
    <w:p w14:paraId="6925C865"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Haxhibeqiri, J., De Poorter, E., Moerman, I., &amp; Hoebeke, J. (2018b). A Survey of LoRaWAN for IoT: From Technology to Application. </w:t>
      </w:r>
      <w:r w:rsidRPr="002A7F81">
        <w:rPr>
          <w:rFonts w:ascii="Calibri" w:hAnsi="Calibri" w:cs="Calibri"/>
          <w:i/>
          <w:iCs/>
          <w:noProof/>
        </w:rPr>
        <w:t>Sensors 2018, Vol. 18, Page 3995</w:t>
      </w:r>
      <w:r w:rsidRPr="002A7F81">
        <w:rPr>
          <w:rFonts w:ascii="Calibri" w:hAnsi="Calibri" w:cs="Calibri"/>
          <w:noProof/>
        </w:rPr>
        <w:t xml:space="preserve">, </w:t>
      </w:r>
      <w:r w:rsidRPr="002A7F81">
        <w:rPr>
          <w:rFonts w:ascii="Calibri" w:hAnsi="Calibri" w:cs="Calibri"/>
          <w:i/>
          <w:iCs/>
          <w:noProof/>
        </w:rPr>
        <w:t>18</w:t>
      </w:r>
      <w:r w:rsidRPr="002A7F81">
        <w:rPr>
          <w:rFonts w:ascii="Calibri" w:hAnsi="Calibri" w:cs="Calibri"/>
          <w:noProof/>
        </w:rPr>
        <w:t>(11), 3995. https://doi.org/10.3390/S18113995</w:t>
      </w:r>
    </w:p>
    <w:p w14:paraId="6985AA4C"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Higgins, W. T. (1975). A Comparison of Complementary and Kalman Filtering. </w:t>
      </w:r>
      <w:r w:rsidRPr="002A7F81">
        <w:rPr>
          <w:rFonts w:ascii="Calibri" w:hAnsi="Calibri" w:cs="Calibri"/>
          <w:i/>
          <w:iCs/>
          <w:noProof/>
        </w:rPr>
        <w:t>IEEE Transactions on Aerospace and Electronic Systems</w:t>
      </w:r>
      <w:r w:rsidRPr="002A7F81">
        <w:rPr>
          <w:rFonts w:ascii="Calibri" w:hAnsi="Calibri" w:cs="Calibri"/>
          <w:noProof/>
        </w:rPr>
        <w:t xml:space="preserve">, </w:t>
      </w:r>
      <w:r w:rsidRPr="002A7F81">
        <w:rPr>
          <w:rFonts w:ascii="Calibri" w:hAnsi="Calibri" w:cs="Calibri"/>
          <w:i/>
          <w:iCs/>
          <w:noProof/>
        </w:rPr>
        <w:t>AES</w:t>
      </w:r>
      <w:r w:rsidRPr="002A7F81">
        <w:rPr>
          <w:rFonts w:ascii="Calibri" w:hAnsi="Calibri" w:cs="Calibri"/>
          <w:noProof/>
        </w:rPr>
        <w:t>-</w:t>
      </w:r>
      <w:r w:rsidRPr="002A7F81">
        <w:rPr>
          <w:rFonts w:ascii="Calibri" w:hAnsi="Calibri" w:cs="Calibri"/>
          <w:i/>
          <w:iCs/>
          <w:noProof/>
        </w:rPr>
        <w:t>11</w:t>
      </w:r>
      <w:r w:rsidRPr="002A7F81">
        <w:rPr>
          <w:rFonts w:ascii="Calibri" w:hAnsi="Calibri" w:cs="Calibri"/>
          <w:noProof/>
        </w:rPr>
        <w:t>(3), 321–325. https://doi.org/10.1109/TAES.1975.308081</w:t>
      </w:r>
    </w:p>
    <w:p w14:paraId="47E31D1F"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Hoffman, B. D., Baumgartner, E. T., Huntsberger, T. L., &amp; Schenker, P. S. (1999). Improved Rover State Estimation in Challenging Terrain. </w:t>
      </w:r>
      <w:r w:rsidRPr="002A7F81">
        <w:rPr>
          <w:rFonts w:ascii="Calibri" w:hAnsi="Calibri" w:cs="Calibri"/>
          <w:i/>
          <w:iCs/>
          <w:noProof/>
        </w:rPr>
        <w:t>Autonomous Robots 1999 6:2</w:t>
      </w:r>
      <w:r w:rsidRPr="002A7F81">
        <w:rPr>
          <w:rFonts w:ascii="Calibri" w:hAnsi="Calibri" w:cs="Calibri"/>
          <w:noProof/>
        </w:rPr>
        <w:t xml:space="preserve">, </w:t>
      </w:r>
      <w:r w:rsidRPr="002A7F81">
        <w:rPr>
          <w:rFonts w:ascii="Calibri" w:hAnsi="Calibri" w:cs="Calibri"/>
          <w:i/>
          <w:iCs/>
          <w:noProof/>
        </w:rPr>
        <w:t>6</w:t>
      </w:r>
      <w:r w:rsidRPr="002A7F81">
        <w:rPr>
          <w:rFonts w:ascii="Calibri" w:hAnsi="Calibri" w:cs="Calibri"/>
          <w:noProof/>
        </w:rPr>
        <w:t>(2), 113–130. https://doi.org/10.1023/A:1008879310128</w:t>
      </w:r>
    </w:p>
    <w:p w14:paraId="6EE0FD3C"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Hoffmann, J., Jüngel, M., &amp; Lötzsch, M. (2004). </w:t>
      </w:r>
      <w:r w:rsidRPr="002A7F81">
        <w:rPr>
          <w:rFonts w:ascii="Calibri" w:hAnsi="Calibri" w:cs="Calibri"/>
          <w:i/>
          <w:iCs/>
          <w:noProof/>
        </w:rPr>
        <w:t>LNAI 3276 - A Vision Based System for Goal-Directed Obstacle Avoidance</w:t>
      </w:r>
      <w:r w:rsidRPr="002A7F81">
        <w:rPr>
          <w:rFonts w:ascii="Calibri" w:hAnsi="Calibri" w:cs="Calibri"/>
          <w:noProof/>
        </w:rPr>
        <w:t>. http://www.aiboteamhumboldt.com</w:t>
      </w:r>
    </w:p>
    <w:p w14:paraId="485FD1DF"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Honda Limited. (2023). </w:t>
      </w:r>
      <w:r w:rsidRPr="002A7F81">
        <w:rPr>
          <w:rFonts w:ascii="Calibri" w:hAnsi="Calibri" w:cs="Calibri"/>
          <w:i/>
          <w:iCs/>
          <w:noProof/>
        </w:rPr>
        <w:t>NZ favourite ATV Range | Honda Motorcycles NZ</w:t>
      </w:r>
      <w:r w:rsidRPr="002A7F81">
        <w:rPr>
          <w:rFonts w:ascii="Calibri" w:hAnsi="Calibri" w:cs="Calibri"/>
          <w:noProof/>
        </w:rPr>
        <w:t>. https://www.hondamotorbikes.co.nz/atv-range/</w:t>
      </w:r>
    </w:p>
    <w:p w14:paraId="1F032138"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Hsu, S. C., Liang, S. F., &amp; Lin, C. T. (2005). A robust digital image stabilization technique based on inverse triangle method and background detection. </w:t>
      </w:r>
      <w:r w:rsidRPr="002A7F81">
        <w:rPr>
          <w:rFonts w:ascii="Calibri" w:hAnsi="Calibri" w:cs="Calibri"/>
          <w:i/>
          <w:iCs/>
          <w:noProof/>
        </w:rPr>
        <w:t>IEEE Transactions on Consumer Electronics</w:t>
      </w:r>
      <w:r w:rsidRPr="002A7F81">
        <w:rPr>
          <w:rFonts w:ascii="Calibri" w:hAnsi="Calibri" w:cs="Calibri"/>
          <w:noProof/>
        </w:rPr>
        <w:t xml:space="preserve">, </w:t>
      </w:r>
      <w:r w:rsidRPr="002A7F81">
        <w:rPr>
          <w:rFonts w:ascii="Calibri" w:hAnsi="Calibri" w:cs="Calibri"/>
          <w:i/>
          <w:iCs/>
          <w:noProof/>
        </w:rPr>
        <w:t>51</w:t>
      </w:r>
      <w:r w:rsidRPr="002A7F81">
        <w:rPr>
          <w:rFonts w:ascii="Calibri" w:hAnsi="Calibri" w:cs="Calibri"/>
          <w:noProof/>
        </w:rPr>
        <w:t>(2), 335–345. https://doi.org/10.1109/TCE.2005.1467968</w:t>
      </w:r>
    </w:p>
    <w:p w14:paraId="561E2694"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Huang, J., Jiang, S., &amp; Lu, X. (2001). Rain backscattering properties and effects on the radar performance at MM wave band. </w:t>
      </w:r>
      <w:r w:rsidRPr="002A7F81">
        <w:rPr>
          <w:rFonts w:ascii="Calibri" w:hAnsi="Calibri" w:cs="Calibri"/>
          <w:i/>
          <w:iCs/>
          <w:noProof/>
        </w:rPr>
        <w:t>International Journal of Infrared and Millimeter Waves</w:t>
      </w:r>
      <w:r w:rsidRPr="002A7F81">
        <w:rPr>
          <w:rFonts w:ascii="Calibri" w:hAnsi="Calibri" w:cs="Calibri"/>
          <w:noProof/>
        </w:rPr>
        <w:t xml:space="preserve">, </w:t>
      </w:r>
      <w:r w:rsidRPr="002A7F81">
        <w:rPr>
          <w:rFonts w:ascii="Calibri" w:hAnsi="Calibri" w:cs="Calibri"/>
          <w:i/>
          <w:iCs/>
          <w:noProof/>
        </w:rPr>
        <w:t>22</w:t>
      </w:r>
      <w:r w:rsidRPr="002A7F81">
        <w:rPr>
          <w:rFonts w:ascii="Calibri" w:hAnsi="Calibri" w:cs="Calibri"/>
          <w:noProof/>
        </w:rPr>
        <w:t>(6), 917–922. https://doi.org/10.1023/A:1014922632540</w:t>
      </w:r>
    </w:p>
    <w:p w14:paraId="5DBACF4F"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Huang, S., Qin, H., Zhou -, Z., Liu, Z., Liu, X., Duan, G., -, A., Li, X., Liu, W., Pan, Y., Wang, Q., Meng, Z., &amp; Liu, H. (2020). Review on Application of Binocular Vision Technology in Field Obstacle Detection You may also like Vision measurement for flat parts based on local line-angle contour segmentation Precise pose and radius estimation of circular target based on binocular vi. </w:t>
      </w:r>
      <w:r w:rsidRPr="002A7F81">
        <w:rPr>
          <w:rFonts w:ascii="Calibri" w:hAnsi="Calibri" w:cs="Calibri"/>
          <w:i/>
          <w:iCs/>
          <w:noProof/>
        </w:rPr>
        <w:t>IOP Conference Series: Materials Science and Engineering</w:t>
      </w:r>
      <w:r w:rsidRPr="002A7F81">
        <w:rPr>
          <w:rFonts w:ascii="Calibri" w:hAnsi="Calibri" w:cs="Calibri"/>
          <w:noProof/>
        </w:rPr>
        <w:t>. https://doi.org/10.1088/1757-899X/806/1/012025</w:t>
      </w:r>
    </w:p>
    <w:p w14:paraId="62AFF7D8"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Ietf. (2020). </w:t>
      </w:r>
      <w:r w:rsidRPr="002A7F81">
        <w:rPr>
          <w:rFonts w:ascii="Calibri" w:hAnsi="Calibri" w:cs="Calibri"/>
          <w:i/>
          <w:iCs/>
          <w:noProof/>
        </w:rPr>
        <w:t>RFC 4944 - Transmission of IPv6 Packets over IEEE 802.15.4 Networks</w:t>
      </w:r>
      <w:r w:rsidRPr="002A7F81">
        <w:rPr>
          <w:rFonts w:ascii="Calibri" w:hAnsi="Calibri" w:cs="Calibri"/>
          <w:noProof/>
        </w:rPr>
        <w:t>. https://datatracker.ietf.org/doc/rfc4944/</w:t>
      </w:r>
    </w:p>
    <w:p w14:paraId="13C3F3C3"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lastRenderedPageBreak/>
        <w:t xml:space="preserve">Irsyad Bin Sahalan, M. (2018). </w:t>
      </w:r>
      <w:r w:rsidRPr="002A7F81">
        <w:rPr>
          <w:rFonts w:ascii="Calibri" w:hAnsi="Calibri" w:cs="Calibri"/>
          <w:i/>
          <w:iCs/>
          <w:noProof/>
        </w:rPr>
        <w:t>DEVELOPMENT OF OBSTACLE AVOIDANCE TECHNIQUE FOR MULTI AGENT AUTONOMOUS SURFACE VESSEL USING OPTIMAL RECIPROCAL COLLISION AVOIDANCE</w:t>
      </w:r>
      <w:r w:rsidRPr="002A7F81">
        <w:rPr>
          <w:rFonts w:ascii="Calibri" w:hAnsi="Calibri" w:cs="Calibri"/>
          <w:noProof/>
        </w:rPr>
        <w:t>.</w:t>
      </w:r>
    </w:p>
    <w:p w14:paraId="5F6B2E98"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ISO. (2020). </w:t>
      </w:r>
      <w:r w:rsidRPr="002A7F81">
        <w:rPr>
          <w:rFonts w:ascii="Calibri" w:hAnsi="Calibri" w:cs="Calibri"/>
          <w:i/>
          <w:iCs/>
          <w:noProof/>
        </w:rPr>
        <w:t>MP4 file format</w:t>
      </w:r>
      <w:r w:rsidRPr="002A7F81">
        <w:rPr>
          <w:rFonts w:ascii="Calibri" w:hAnsi="Calibri" w:cs="Calibri"/>
          <w:noProof/>
        </w:rPr>
        <w:t>. ISO/IEC 14496-14:2020. https://www.iso.org/standard/79110.html</w:t>
      </w:r>
    </w:p>
    <w:p w14:paraId="2DE7643F"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ITU. (2010). H.264 : Advanced video coding for generic audiovisual services. In </w:t>
      </w:r>
      <w:r w:rsidRPr="002A7F81">
        <w:rPr>
          <w:rFonts w:ascii="Calibri" w:hAnsi="Calibri" w:cs="Calibri"/>
          <w:i/>
          <w:iCs/>
          <w:noProof/>
        </w:rPr>
        <w:t>ITU-T H.264</w:t>
      </w:r>
      <w:r w:rsidRPr="002A7F81">
        <w:rPr>
          <w:rFonts w:ascii="Calibri" w:hAnsi="Calibri" w:cs="Calibri"/>
          <w:noProof/>
        </w:rPr>
        <w:t>. https://www.itu.int/rec/T-REC-H.264</w:t>
      </w:r>
    </w:p>
    <w:p w14:paraId="20FD955D"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ITU. (2013). H.265 : High efficiency video coding. In </w:t>
      </w:r>
      <w:r w:rsidRPr="002A7F81">
        <w:rPr>
          <w:rFonts w:ascii="Calibri" w:hAnsi="Calibri" w:cs="Calibri"/>
          <w:i/>
          <w:iCs/>
          <w:noProof/>
        </w:rPr>
        <w:t>ITU-T H.265</w:t>
      </w:r>
      <w:r w:rsidRPr="002A7F81">
        <w:rPr>
          <w:rFonts w:ascii="Calibri" w:hAnsi="Calibri" w:cs="Calibri"/>
          <w:noProof/>
        </w:rPr>
        <w:t>. https://www.itu.int/rec/T-REC-H.265</w:t>
      </w:r>
    </w:p>
    <w:p w14:paraId="3B57C769"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Jawad, H. M., Nordin, R., Gharghan, S. K., Jawad, A. M., &amp; Ismail, M. (2017). Energy-efficient wireless sensor networks for precision agriculture: A review. In </w:t>
      </w:r>
      <w:r w:rsidRPr="002A7F81">
        <w:rPr>
          <w:rFonts w:ascii="Calibri" w:hAnsi="Calibri" w:cs="Calibri"/>
          <w:i/>
          <w:iCs/>
          <w:noProof/>
        </w:rPr>
        <w:t>Sensors (Switzerland)</w:t>
      </w:r>
      <w:r w:rsidRPr="002A7F81">
        <w:rPr>
          <w:rFonts w:ascii="Calibri" w:hAnsi="Calibri" w:cs="Calibri"/>
          <w:noProof/>
        </w:rPr>
        <w:t xml:space="preserve"> (Vol. 17, Issue 8). MDPI AG. https://doi.org/10.3390/s17081781</w:t>
      </w:r>
    </w:p>
    <w:p w14:paraId="3189CA95"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Jaycar Ltd. (2023). </w:t>
      </w:r>
      <w:r w:rsidRPr="002A7F81">
        <w:rPr>
          <w:rFonts w:ascii="Calibri" w:hAnsi="Calibri" w:cs="Calibri"/>
          <w:i/>
          <w:iCs/>
          <w:noProof/>
        </w:rPr>
        <w:t>Jaycar KJ8916 Robotic Arm</w:t>
      </w:r>
      <w:r w:rsidRPr="002A7F81">
        <w:rPr>
          <w:rFonts w:ascii="Calibri" w:hAnsi="Calibri" w:cs="Calibri"/>
          <w:noProof/>
        </w:rPr>
        <w:t>. https://www.jaycar.com.au/robot-arm-kit-with-controller/p/KJ8916</w:t>
      </w:r>
    </w:p>
    <w:p w14:paraId="0E2D7BE4"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JEITA. (2019). </w:t>
      </w:r>
      <w:r w:rsidRPr="002A7F81">
        <w:rPr>
          <w:rFonts w:ascii="Calibri" w:hAnsi="Calibri" w:cs="Calibri"/>
          <w:i/>
          <w:iCs/>
          <w:noProof/>
        </w:rPr>
        <w:t>EXIF Format</w:t>
      </w:r>
      <w:r w:rsidRPr="002A7F81">
        <w:rPr>
          <w:rFonts w:ascii="Calibri" w:hAnsi="Calibri" w:cs="Calibri"/>
          <w:noProof/>
        </w:rPr>
        <w:t>. https://www.jeita.or.jp/japanese/standard/book/CP-3451E_E/#target/page_no=4</w:t>
      </w:r>
    </w:p>
    <w:p w14:paraId="01F6916E"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Jia, X., Feng, Q., Fan, T., &amp; Lei, Q. (2012). RFID technology and its applications in Internet of Things (IoT). </w:t>
      </w:r>
      <w:r w:rsidRPr="002A7F81">
        <w:rPr>
          <w:rFonts w:ascii="Calibri" w:hAnsi="Calibri" w:cs="Calibri"/>
          <w:i/>
          <w:iCs/>
          <w:noProof/>
        </w:rPr>
        <w:t>2012 2nd International Conference on Consumer Electronics, Communications and Networks, CECNet 2012 - Proceedings</w:t>
      </w:r>
      <w:r w:rsidRPr="002A7F81">
        <w:rPr>
          <w:rFonts w:ascii="Calibri" w:hAnsi="Calibri" w:cs="Calibri"/>
          <w:noProof/>
        </w:rPr>
        <w:t>, 1282–1285. https://doi.org/10.1109/CECNET.2012.6201508</w:t>
      </w:r>
    </w:p>
    <w:p w14:paraId="6B35D3E4"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Jiang, X., Zong, Y., Liu, Z., Wang, X., &amp; Chen, Z. (2010). Research on combinational image stabilization technology based on MEMS IMU. </w:t>
      </w:r>
      <w:r w:rsidRPr="002A7F81">
        <w:rPr>
          <w:rFonts w:ascii="Calibri" w:hAnsi="Calibri" w:cs="Calibri"/>
          <w:i/>
          <w:iCs/>
          <w:noProof/>
        </w:rPr>
        <w:t>Optoelectronic Imaging and Multimedia Technology</w:t>
      </w:r>
      <w:r w:rsidRPr="002A7F81">
        <w:rPr>
          <w:rFonts w:ascii="Calibri" w:hAnsi="Calibri" w:cs="Calibri"/>
          <w:noProof/>
        </w:rPr>
        <w:t xml:space="preserve">, </w:t>
      </w:r>
      <w:r w:rsidRPr="002A7F81">
        <w:rPr>
          <w:rFonts w:ascii="Calibri" w:hAnsi="Calibri" w:cs="Calibri"/>
          <w:i/>
          <w:iCs/>
          <w:noProof/>
        </w:rPr>
        <w:t>7850</w:t>
      </w:r>
      <w:r w:rsidRPr="002A7F81">
        <w:rPr>
          <w:rFonts w:ascii="Calibri" w:hAnsi="Calibri" w:cs="Calibri"/>
          <w:noProof/>
        </w:rPr>
        <w:t>, 785002. https://doi.org/10.1117/12.868889</w:t>
      </w:r>
    </w:p>
    <w:p w14:paraId="0B0ED51C"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Jiménez, F., Naranjo, J. E., Gómez, O., &amp; Anaya, J. J. (2014). Vehicle tracking for an evasive manoeuvres assistant using low-cost ultrasonic sensors. </w:t>
      </w:r>
      <w:r w:rsidRPr="002A7F81">
        <w:rPr>
          <w:rFonts w:ascii="Calibri" w:hAnsi="Calibri" w:cs="Calibri"/>
          <w:i/>
          <w:iCs/>
          <w:noProof/>
        </w:rPr>
        <w:t>Sensors (Switzerland)</w:t>
      </w:r>
      <w:r w:rsidRPr="002A7F81">
        <w:rPr>
          <w:rFonts w:ascii="Calibri" w:hAnsi="Calibri" w:cs="Calibri"/>
          <w:noProof/>
        </w:rPr>
        <w:t xml:space="preserve">, </w:t>
      </w:r>
      <w:r w:rsidRPr="002A7F81">
        <w:rPr>
          <w:rFonts w:ascii="Calibri" w:hAnsi="Calibri" w:cs="Calibri"/>
          <w:i/>
          <w:iCs/>
          <w:noProof/>
        </w:rPr>
        <w:t>14</w:t>
      </w:r>
      <w:r w:rsidRPr="002A7F81">
        <w:rPr>
          <w:rFonts w:ascii="Calibri" w:hAnsi="Calibri" w:cs="Calibri"/>
          <w:noProof/>
        </w:rPr>
        <w:t>(12), 22689–22705. https://doi.org/10.3390/S141222689</w:t>
      </w:r>
    </w:p>
    <w:p w14:paraId="5312405A"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Johnstone-Wallace, D. B., &amp; Kennedy, K. (1944). Grazing management practices and their relationship to the behaviour and grazing habits of cattle. </w:t>
      </w:r>
      <w:r w:rsidRPr="002A7F81">
        <w:rPr>
          <w:rFonts w:ascii="Calibri" w:hAnsi="Calibri" w:cs="Calibri"/>
          <w:i/>
          <w:iCs/>
          <w:noProof/>
        </w:rPr>
        <w:t>The Journal of Agricultural Science</w:t>
      </w:r>
      <w:r w:rsidRPr="002A7F81">
        <w:rPr>
          <w:rFonts w:ascii="Calibri" w:hAnsi="Calibri" w:cs="Calibri"/>
          <w:noProof/>
        </w:rPr>
        <w:t xml:space="preserve">, </w:t>
      </w:r>
      <w:r w:rsidRPr="002A7F81">
        <w:rPr>
          <w:rFonts w:ascii="Calibri" w:hAnsi="Calibri" w:cs="Calibri"/>
          <w:i/>
          <w:iCs/>
          <w:noProof/>
        </w:rPr>
        <w:t>34</w:t>
      </w:r>
      <w:r w:rsidRPr="002A7F81">
        <w:rPr>
          <w:rFonts w:ascii="Calibri" w:hAnsi="Calibri" w:cs="Calibri"/>
          <w:noProof/>
        </w:rPr>
        <w:t>(4), 190–197. https://doi.org/10.1017/S0021859600023649</w:t>
      </w:r>
    </w:p>
    <w:p w14:paraId="7E3BAAD6"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JPEG. (1994). </w:t>
      </w:r>
      <w:r w:rsidRPr="002A7F81">
        <w:rPr>
          <w:rFonts w:ascii="Calibri" w:hAnsi="Calibri" w:cs="Calibri"/>
          <w:i/>
          <w:iCs/>
          <w:noProof/>
        </w:rPr>
        <w:t>JPEG - JPEG 1</w:t>
      </w:r>
      <w:r w:rsidRPr="002A7F81">
        <w:rPr>
          <w:rFonts w:ascii="Calibri" w:hAnsi="Calibri" w:cs="Calibri"/>
          <w:noProof/>
        </w:rPr>
        <w:t>. https://jpeg.org/jpeg/</w:t>
      </w:r>
    </w:p>
    <w:p w14:paraId="5215D465"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Kapoor, R., Ramasamy, S., Gardi, A., Van Schyndel, R., &amp; Sabatini, R. (2018). Acoustic sensors for air </w:t>
      </w:r>
      <w:r w:rsidRPr="002A7F81">
        <w:rPr>
          <w:rFonts w:ascii="Calibri" w:hAnsi="Calibri" w:cs="Calibri"/>
          <w:noProof/>
        </w:rPr>
        <w:lastRenderedPageBreak/>
        <w:t xml:space="preserve">and surface navigation applications. </w:t>
      </w:r>
      <w:r w:rsidRPr="002A7F81">
        <w:rPr>
          <w:rFonts w:ascii="Calibri" w:hAnsi="Calibri" w:cs="Calibri"/>
          <w:i/>
          <w:iCs/>
          <w:noProof/>
        </w:rPr>
        <w:t>Sensors (Switzerland)</w:t>
      </w:r>
      <w:r w:rsidRPr="002A7F81">
        <w:rPr>
          <w:rFonts w:ascii="Calibri" w:hAnsi="Calibri" w:cs="Calibri"/>
          <w:noProof/>
        </w:rPr>
        <w:t xml:space="preserve">, </w:t>
      </w:r>
      <w:r w:rsidRPr="002A7F81">
        <w:rPr>
          <w:rFonts w:ascii="Calibri" w:hAnsi="Calibri" w:cs="Calibri"/>
          <w:i/>
          <w:iCs/>
          <w:noProof/>
        </w:rPr>
        <w:t>18</w:t>
      </w:r>
      <w:r w:rsidRPr="002A7F81">
        <w:rPr>
          <w:rFonts w:ascii="Calibri" w:hAnsi="Calibri" w:cs="Calibri"/>
          <w:noProof/>
        </w:rPr>
        <w:t>(2). https://doi.org/10.3390/S18020499</w:t>
      </w:r>
    </w:p>
    <w:p w14:paraId="2A81FBE3"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Karpenko, A., Jacobs, D., Baek, J., &amp; Levoy, M. (2011). </w:t>
      </w:r>
      <w:r w:rsidRPr="002A7F81">
        <w:rPr>
          <w:rFonts w:ascii="Calibri" w:hAnsi="Calibri" w:cs="Calibri"/>
          <w:i/>
          <w:iCs/>
          <w:noProof/>
        </w:rPr>
        <w:t>Digital Video Stabilization and Rolling Shutter Correction using Gyroscopes</w:t>
      </w:r>
      <w:r w:rsidRPr="002A7F81">
        <w:rPr>
          <w:rFonts w:ascii="Calibri" w:hAnsi="Calibri" w:cs="Calibri"/>
          <w:noProof/>
        </w:rPr>
        <w:t>.</w:t>
      </w:r>
    </w:p>
    <w:p w14:paraId="57A8FB18"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Karuppuswamy, J. (2000). </w:t>
      </w:r>
      <w:r w:rsidRPr="002A7F81">
        <w:rPr>
          <w:rFonts w:ascii="Calibri" w:hAnsi="Calibri" w:cs="Calibri"/>
          <w:i/>
          <w:iCs/>
          <w:noProof/>
        </w:rPr>
        <w:t>Detection and Avoidance of Simulated Potholes in Autonomous Vehicles in an Unstructured Environment</w:t>
      </w:r>
      <w:r w:rsidRPr="002A7F81">
        <w:rPr>
          <w:rFonts w:ascii="Calibri" w:hAnsi="Calibri" w:cs="Calibri"/>
          <w:noProof/>
        </w:rPr>
        <w:t>.</w:t>
      </w:r>
    </w:p>
    <w:p w14:paraId="08B5BA70"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Katiyar, S., &amp; Dutta, A. (n.d.). PSO Based Path Planning and Dynamic Obstacle Avoidance in CG Space of a 10 DOF Rover; PSO Based Path Planning and Dynamic Obstacle Avoidance in CG Space of a 10 DOF Rover. </w:t>
      </w:r>
      <w:r w:rsidRPr="002A7F81">
        <w:rPr>
          <w:rFonts w:ascii="Calibri" w:hAnsi="Calibri" w:cs="Calibri"/>
          <w:i/>
          <w:iCs/>
          <w:noProof/>
        </w:rPr>
        <w:t>Advances in Robotics - 5th International Conference of The Robotics Society</w:t>
      </w:r>
      <w:r w:rsidRPr="002A7F81">
        <w:rPr>
          <w:rFonts w:ascii="Calibri" w:hAnsi="Calibri" w:cs="Calibri"/>
          <w:noProof/>
        </w:rPr>
        <w:t>. https://doi.org/10.1145/3478586</w:t>
      </w:r>
    </w:p>
    <w:p w14:paraId="3EBE11AF"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Katiyar, S., &amp; Dutta, A. (2019). Path Planning and Obstacle Avoidance in CG Space of a 10 DOF Rover using RRT. </w:t>
      </w:r>
      <w:r w:rsidRPr="002A7F81">
        <w:rPr>
          <w:rFonts w:ascii="Calibri" w:hAnsi="Calibri" w:cs="Calibri"/>
          <w:i/>
          <w:iCs/>
          <w:noProof/>
        </w:rPr>
        <w:t>ACM International Conference Proceeding Series</w:t>
      </w:r>
      <w:r w:rsidRPr="002A7F81">
        <w:rPr>
          <w:rFonts w:ascii="Calibri" w:hAnsi="Calibri" w:cs="Calibri"/>
          <w:noProof/>
        </w:rPr>
        <w:t>. https://doi.org/10.1145/3352593.3352615</w:t>
      </w:r>
    </w:p>
    <w:p w14:paraId="1CB94CDB"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Kawai, S., Takeuchi, K., Shibata, K., &amp; Horita, Y. (2014). A Smart Method to Distinguish Road Surface Conditions at Night-time using a Car-Mounted Camera. </w:t>
      </w:r>
      <w:r w:rsidRPr="002A7F81">
        <w:rPr>
          <w:rFonts w:ascii="Calibri" w:hAnsi="Calibri" w:cs="Calibri"/>
          <w:i/>
          <w:iCs/>
          <w:noProof/>
        </w:rPr>
        <w:t>IEEJ Transactions on Electronics, Information and Systems</w:t>
      </w:r>
      <w:r w:rsidRPr="002A7F81">
        <w:rPr>
          <w:rFonts w:ascii="Calibri" w:hAnsi="Calibri" w:cs="Calibri"/>
          <w:noProof/>
        </w:rPr>
        <w:t xml:space="preserve">, </w:t>
      </w:r>
      <w:r w:rsidRPr="002A7F81">
        <w:rPr>
          <w:rFonts w:ascii="Calibri" w:hAnsi="Calibri" w:cs="Calibri"/>
          <w:i/>
          <w:iCs/>
          <w:noProof/>
        </w:rPr>
        <w:t>134</w:t>
      </w:r>
      <w:r w:rsidRPr="002A7F81">
        <w:rPr>
          <w:rFonts w:ascii="Calibri" w:hAnsi="Calibri" w:cs="Calibri"/>
          <w:noProof/>
        </w:rPr>
        <w:t>(6), 878–884. https://doi.org/10.1541/IEEJEISS.134.878</w:t>
      </w:r>
    </w:p>
    <w:p w14:paraId="0BC61EB7"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Khan, M. N., &amp; Ahmed, M. M. (2021). Weather and surface condition detection based on road-side webcams: Application of pre-trained Convolutional Neural Network. </w:t>
      </w:r>
      <w:r w:rsidRPr="002A7F81">
        <w:rPr>
          <w:rFonts w:ascii="Calibri" w:hAnsi="Calibri" w:cs="Calibri"/>
          <w:i/>
          <w:iCs/>
          <w:noProof/>
        </w:rPr>
        <w:t>International Journal of Transportation Science and Technology</w:t>
      </w:r>
      <w:r w:rsidRPr="002A7F81">
        <w:rPr>
          <w:rFonts w:ascii="Calibri" w:hAnsi="Calibri" w:cs="Calibri"/>
          <w:noProof/>
        </w:rPr>
        <w:t>. https://doi.org/10.1016/J.IJTST.2021.06.003</w:t>
      </w:r>
    </w:p>
    <w:p w14:paraId="4A950BF3"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KISHORE, P. S. V., P. SURESH, K., SMRUTI, D., &amp; RAMESH, K. (2018). SOLAR POWERED OBSTACLE AVOIDING LAWN MOWER. </w:t>
      </w:r>
      <w:r w:rsidRPr="002A7F81">
        <w:rPr>
          <w:rFonts w:ascii="Calibri" w:hAnsi="Calibri" w:cs="Calibri"/>
          <w:i/>
          <w:iCs/>
          <w:noProof/>
        </w:rPr>
        <w:t>I-Manager’s Journal on Electrical Engineering</w:t>
      </w:r>
      <w:r w:rsidRPr="002A7F81">
        <w:rPr>
          <w:rFonts w:ascii="Calibri" w:hAnsi="Calibri" w:cs="Calibri"/>
          <w:noProof/>
        </w:rPr>
        <w:t xml:space="preserve">, </w:t>
      </w:r>
      <w:r w:rsidRPr="002A7F81">
        <w:rPr>
          <w:rFonts w:ascii="Calibri" w:hAnsi="Calibri" w:cs="Calibri"/>
          <w:i/>
          <w:iCs/>
          <w:noProof/>
        </w:rPr>
        <w:t>12</w:t>
      </w:r>
      <w:r w:rsidRPr="002A7F81">
        <w:rPr>
          <w:rFonts w:ascii="Calibri" w:hAnsi="Calibri" w:cs="Calibri"/>
          <w:noProof/>
        </w:rPr>
        <w:t>(2), 1. https://doi.org/10.26634/JEE.12.2.14169</w:t>
      </w:r>
    </w:p>
    <w:p w14:paraId="52F84F54"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Kleeman, L., &amp; Kuc, R. (2008). Sonar Sensing. </w:t>
      </w:r>
      <w:r w:rsidRPr="002A7F81">
        <w:rPr>
          <w:rFonts w:ascii="Calibri" w:hAnsi="Calibri" w:cs="Calibri"/>
          <w:i/>
          <w:iCs/>
          <w:noProof/>
        </w:rPr>
        <w:t>Springer Handbook of Robotics</w:t>
      </w:r>
      <w:r w:rsidRPr="002A7F81">
        <w:rPr>
          <w:rFonts w:ascii="Calibri" w:hAnsi="Calibri" w:cs="Calibri"/>
          <w:noProof/>
        </w:rPr>
        <w:t xml:space="preserve">, </w:t>
      </w:r>
      <w:r w:rsidRPr="002A7F81">
        <w:rPr>
          <w:rFonts w:ascii="Calibri" w:hAnsi="Calibri" w:cs="Calibri"/>
          <w:i/>
          <w:iCs/>
          <w:noProof/>
        </w:rPr>
        <w:t>January 2008</w:t>
      </w:r>
      <w:r w:rsidRPr="002A7F81">
        <w:rPr>
          <w:rFonts w:ascii="Calibri" w:hAnsi="Calibri" w:cs="Calibri"/>
          <w:noProof/>
        </w:rPr>
        <w:t>. https://doi.org/10.1007/978-3-540-30301-5</w:t>
      </w:r>
    </w:p>
    <w:p w14:paraId="1B08327E"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Koenig, S., Likhachev, M., &amp; Furcy, D. (2004). Lifelong Planning A</w:t>
      </w:r>
      <w:r w:rsidRPr="002A7F81">
        <w:rPr>
          <w:rFonts w:ascii="Cambria Math" w:hAnsi="Cambria Math" w:cs="Cambria Math"/>
          <w:noProof/>
        </w:rPr>
        <w:t>∗</w:t>
      </w:r>
      <w:r w:rsidRPr="002A7F81">
        <w:rPr>
          <w:rFonts w:ascii="Calibri" w:hAnsi="Calibri" w:cs="Calibri"/>
          <w:noProof/>
        </w:rPr>
        <w:t xml:space="preserve">. </w:t>
      </w:r>
      <w:r w:rsidRPr="002A7F81">
        <w:rPr>
          <w:rFonts w:ascii="Calibri" w:hAnsi="Calibri" w:cs="Calibri"/>
          <w:i/>
          <w:iCs/>
          <w:noProof/>
        </w:rPr>
        <w:t>Artificial Intelligence</w:t>
      </w:r>
      <w:r w:rsidRPr="002A7F81">
        <w:rPr>
          <w:rFonts w:ascii="Calibri" w:hAnsi="Calibri" w:cs="Calibri"/>
          <w:noProof/>
        </w:rPr>
        <w:t xml:space="preserve">, </w:t>
      </w:r>
      <w:r w:rsidRPr="002A7F81">
        <w:rPr>
          <w:rFonts w:ascii="Calibri" w:hAnsi="Calibri" w:cs="Calibri"/>
          <w:i/>
          <w:iCs/>
          <w:noProof/>
        </w:rPr>
        <w:t>155</w:t>
      </w:r>
      <w:r w:rsidRPr="002A7F81">
        <w:rPr>
          <w:rFonts w:ascii="Calibri" w:hAnsi="Calibri" w:cs="Calibri"/>
          <w:noProof/>
        </w:rPr>
        <w:t>(1–2), 93–146. https://doi.org/10.1016/J.ARTINT.2003.12.001</w:t>
      </w:r>
    </w:p>
    <w:p w14:paraId="2485D19C"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Krotkov, E., Simmons, R., Cozman, F., &amp; Koenig, S. (n.d.). </w:t>
      </w:r>
      <w:r w:rsidRPr="002A7F81">
        <w:rPr>
          <w:rFonts w:ascii="Calibri" w:hAnsi="Calibri" w:cs="Calibri"/>
          <w:i/>
          <w:iCs/>
          <w:noProof/>
        </w:rPr>
        <w:t>Safeguarded Teleoperation for Lunar Rovers: From Human Factors to Field Trials</w:t>
      </w:r>
      <w:r w:rsidRPr="002A7F81">
        <w:rPr>
          <w:rFonts w:ascii="Calibri" w:hAnsi="Calibri" w:cs="Calibri"/>
          <w:noProof/>
        </w:rPr>
        <w:t>.</w:t>
      </w:r>
    </w:p>
    <w:p w14:paraId="3CC70C3D"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Kusuma Arbawa, Y., Utaminingrum, F., Setiawan, E., sitasi, C., Arbawa, Y. K., Utaminingrum, F., &amp; </w:t>
      </w:r>
      <w:r w:rsidRPr="002A7F81">
        <w:rPr>
          <w:rFonts w:ascii="Calibri" w:hAnsi="Calibri" w:cs="Calibri"/>
          <w:noProof/>
        </w:rPr>
        <w:lastRenderedPageBreak/>
        <w:t xml:space="preserve">Setiawan, E. (2021). Three combination value of extraction features on GLCM for detecting pothole and asphalt road. </w:t>
      </w:r>
      <w:r w:rsidRPr="002A7F81">
        <w:rPr>
          <w:rFonts w:ascii="Calibri" w:hAnsi="Calibri" w:cs="Calibri"/>
          <w:i/>
          <w:iCs/>
          <w:noProof/>
        </w:rPr>
        <w:t>Jurnal Teknologi Dan Sistem Komputer</w:t>
      </w:r>
      <w:r w:rsidRPr="002A7F81">
        <w:rPr>
          <w:rFonts w:ascii="Calibri" w:hAnsi="Calibri" w:cs="Calibri"/>
          <w:noProof/>
        </w:rPr>
        <w:t xml:space="preserve">, </w:t>
      </w:r>
      <w:r w:rsidRPr="002A7F81">
        <w:rPr>
          <w:rFonts w:ascii="Calibri" w:hAnsi="Calibri" w:cs="Calibri"/>
          <w:i/>
          <w:iCs/>
          <w:noProof/>
        </w:rPr>
        <w:t>9</w:t>
      </w:r>
      <w:r w:rsidRPr="002A7F81">
        <w:rPr>
          <w:rFonts w:ascii="Calibri" w:hAnsi="Calibri" w:cs="Calibri"/>
          <w:noProof/>
        </w:rPr>
        <w:t>(1), 64–69. https://doi.org/10.14710/JTSISKOM.2020.13828</w:t>
      </w:r>
    </w:p>
    <w:p w14:paraId="3B2D4D56"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Kwaśniewski, K. K., &amp; Gosiewski, Z. (2018). Genetic algorithm for mobile robot route planning with obstacle avoidance. </w:t>
      </w:r>
      <w:r w:rsidRPr="002A7F81">
        <w:rPr>
          <w:rFonts w:ascii="Calibri" w:hAnsi="Calibri" w:cs="Calibri"/>
          <w:i/>
          <w:iCs/>
          <w:noProof/>
        </w:rPr>
        <w:t>Acta Mechanica et Automatica</w:t>
      </w:r>
      <w:r w:rsidRPr="002A7F81">
        <w:rPr>
          <w:rFonts w:ascii="Calibri" w:hAnsi="Calibri" w:cs="Calibri"/>
          <w:noProof/>
        </w:rPr>
        <w:t xml:space="preserve">, </w:t>
      </w:r>
      <w:r w:rsidRPr="002A7F81">
        <w:rPr>
          <w:rFonts w:ascii="Calibri" w:hAnsi="Calibri" w:cs="Calibri"/>
          <w:i/>
          <w:iCs/>
          <w:noProof/>
        </w:rPr>
        <w:t>12</w:t>
      </w:r>
      <w:r w:rsidRPr="002A7F81">
        <w:rPr>
          <w:rFonts w:ascii="Calibri" w:hAnsi="Calibri" w:cs="Calibri"/>
          <w:noProof/>
        </w:rPr>
        <w:t>(2), 151–159. https://doi.org/10.2478/AMA-2018-0024</w:t>
      </w:r>
    </w:p>
    <w:p w14:paraId="53FCB987"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La Rosa, F., Celvisia Virzì, M., Bonaccorso, F., &amp; Branciforte STMicroelectronics, M. (n.d.). </w:t>
      </w:r>
      <w:r w:rsidRPr="002A7F81">
        <w:rPr>
          <w:rFonts w:ascii="Calibri" w:hAnsi="Calibri" w:cs="Calibri"/>
          <w:i/>
          <w:iCs/>
          <w:noProof/>
        </w:rPr>
        <w:t>Optical Image Stabilization (OIS)</w:t>
      </w:r>
      <w:r w:rsidRPr="002A7F81">
        <w:rPr>
          <w:rFonts w:ascii="Calibri" w:hAnsi="Calibri" w:cs="Calibri"/>
          <w:noProof/>
        </w:rPr>
        <w:t>.</w:t>
      </w:r>
    </w:p>
    <w:p w14:paraId="21664F5B"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Lamini, C., Benhlima, S., &amp; Elbekri, A. (2018). Genetic Algorithm Based Approach for Autonomous Mobile Robot Path Planning. </w:t>
      </w:r>
      <w:r w:rsidRPr="002A7F81">
        <w:rPr>
          <w:rFonts w:ascii="Calibri" w:hAnsi="Calibri" w:cs="Calibri"/>
          <w:i/>
          <w:iCs/>
          <w:noProof/>
        </w:rPr>
        <w:t>Procedia Computer Science</w:t>
      </w:r>
      <w:r w:rsidRPr="002A7F81">
        <w:rPr>
          <w:rFonts w:ascii="Calibri" w:hAnsi="Calibri" w:cs="Calibri"/>
          <w:noProof/>
        </w:rPr>
        <w:t xml:space="preserve">, </w:t>
      </w:r>
      <w:r w:rsidRPr="002A7F81">
        <w:rPr>
          <w:rFonts w:ascii="Calibri" w:hAnsi="Calibri" w:cs="Calibri"/>
          <w:i/>
          <w:iCs/>
          <w:noProof/>
        </w:rPr>
        <w:t>127</w:t>
      </w:r>
      <w:r w:rsidRPr="002A7F81">
        <w:rPr>
          <w:rFonts w:ascii="Calibri" w:hAnsi="Calibri" w:cs="Calibri"/>
          <w:noProof/>
        </w:rPr>
        <w:t>, 180–189. https://doi.org/10.1016/J.PROCS.2018.01.113</w:t>
      </w:r>
    </w:p>
    <w:p w14:paraId="6CFF0B55"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Landaluce, H., Arjona, L., Perallos, A., Falcone, F., Angulo, I., &amp; Muralter, F. (2020). A Review of IoT Sensing Applications and Challenges Using RFID and Wireless Sensor Networks. </w:t>
      </w:r>
      <w:r w:rsidRPr="002A7F81">
        <w:rPr>
          <w:rFonts w:ascii="Calibri" w:hAnsi="Calibri" w:cs="Calibri"/>
          <w:i/>
          <w:iCs/>
          <w:noProof/>
        </w:rPr>
        <w:t>Sensors 2020, Vol. 20, Page 2495</w:t>
      </w:r>
      <w:r w:rsidRPr="002A7F81">
        <w:rPr>
          <w:rFonts w:ascii="Calibri" w:hAnsi="Calibri" w:cs="Calibri"/>
          <w:noProof/>
        </w:rPr>
        <w:t xml:space="preserve">, </w:t>
      </w:r>
      <w:r w:rsidRPr="002A7F81">
        <w:rPr>
          <w:rFonts w:ascii="Calibri" w:hAnsi="Calibri" w:cs="Calibri"/>
          <w:i/>
          <w:iCs/>
          <w:noProof/>
        </w:rPr>
        <w:t>20</w:t>
      </w:r>
      <w:r w:rsidRPr="002A7F81">
        <w:rPr>
          <w:rFonts w:ascii="Calibri" w:hAnsi="Calibri" w:cs="Calibri"/>
          <w:noProof/>
        </w:rPr>
        <w:t>(9), 2495. https://doi.org/10.3390/S20092495</w:t>
      </w:r>
    </w:p>
    <w:p w14:paraId="0F629B57"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Lavric, A., &amp; Popa, V. (2018). Performance Evaluation of LoRaWAN Communication Scalability in Large-Scale Wireless Sensor Networks. </w:t>
      </w:r>
      <w:r w:rsidRPr="002A7F81">
        <w:rPr>
          <w:rFonts w:ascii="Calibri" w:hAnsi="Calibri" w:cs="Calibri"/>
          <w:i/>
          <w:iCs/>
          <w:noProof/>
        </w:rPr>
        <w:t>Wireless Communications and Mobile Computing</w:t>
      </w:r>
      <w:r w:rsidRPr="002A7F81">
        <w:rPr>
          <w:rFonts w:ascii="Calibri" w:hAnsi="Calibri" w:cs="Calibri"/>
          <w:noProof/>
        </w:rPr>
        <w:t xml:space="preserve">, </w:t>
      </w:r>
      <w:r w:rsidRPr="002A7F81">
        <w:rPr>
          <w:rFonts w:ascii="Calibri" w:hAnsi="Calibri" w:cs="Calibri"/>
          <w:i/>
          <w:iCs/>
          <w:noProof/>
        </w:rPr>
        <w:t>2018</w:t>
      </w:r>
      <w:r w:rsidRPr="002A7F81">
        <w:rPr>
          <w:rFonts w:ascii="Calibri" w:hAnsi="Calibri" w:cs="Calibri"/>
          <w:noProof/>
        </w:rPr>
        <w:t>. https://doi.org/10.1155/2018/6730719</w:t>
      </w:r>
    </w:p>
    <w:p w14:paraId="54EE1BF7"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Lebakula, V., Tang, B., Goodin, C., &amp; Bethel, C. L. (2021). Shape Estimation of Negative Obstacles for Autonomous Navigation. </w:t>
      </w:r>
      <w:r w:rsidRPr="002A7F81">
        <w:rPr>
          <w:rFonts w:ascii="Calibri" w:hAnsi="Calibri" w:cs="Calibri"/>
          <w:i/>
          <w:iCs/>
          <w:noProof/>
        </w:rPr>
        <w:t>IEEE International Conference on Intelligent Robots and Systems</w:t>
      </w:r>
      <w:r w:rsidRPr="002A7F81">
        <w:rPr>
          <w:rFonts w:ascii="Calibri" w:hAnsi="Calibri" w:cs="Calibri"/>
          <w:noProof/>
        </w:rPr>
        <w:t>, 4525–4531. https://doi.org/10.1109/IROS51168.2021.9636250</w:t>
      </w:r>
    </w:p>
    <w:p w14:paraId="4DB3B7E2"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Lecun, Y., Muller, U., Ben, J., Cosatto, E., &amp; Flepp, B. (n.d.). </w:t>
      </w:r>
      <w:r w:rsidRPr="002A7F81">
        <w:rPr>
          <w:rFonts w:ascii="Calibri" w:hAnsi="Calibri" w:cs="Calibri"/>
          <w:i/>
          <w:iCs/>
          <w:noProof/>
        </w:rPr>
        <w:t>Off-Road Obstacle Avoidance through End-to-End Learning</w:t>
      </w:r>
      <w:r w:rsidRPr="002A7F81">
        <w:rPr>
          <w:rFonts w:ascii="Calibri" w:hAnsi="Calibri" w:cs="Calibri"/>
          <w:noProof/>
        </w:rPr>
        <w:t>. Retrieved June 6, 2022, from http://yann.lecun.com</w:t>
      </w:r>
    </w:p>
    <w:p w14:paraId="02A23B30"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Li, C., Peng, Z., Huang, T. Y., Fan, T., Wang, F. K., Horng, T. S., Munoz-Ferreras, J. M., Gomez-Garcia, R., Ran, L., &amp; Lin, J. (2017). A Review on Recent Progress of Portable Short-Range Noncontact Microwave Radar Systems. </w:t>
      </w:r>
      <w:r w:rsidRPr="002A7F81">
        <w:rPr>
          <w:rFonts w:ascii="Calibri" w:hAnsi="Calibri" w:cs="Calibri"/>
          <w:i/>
          <w:iCs/>
          <w:noProof/>
        </w:rPr>
        <w:t>IEEE Transactions on Microwave Theory and Techniques</w:t>
      </w:r>
      <w:r w:rsidRPr="002A7F81">
        <w:rPr>
          <w:rFonts w:ascii="Calibri" w:hAnsi="Calibri" w:cs="Calibri"/>
          <w:noProof/>
        </w:rPr>
        <w:t xml:space="preserve">, </w:t>
      </w:r>
      <w:r w:rsidRPr="002A7F81">
        <w:rPr>
          <w:rFonts w:ascii="Calibri" w:hAnsi="Calibri" w:cs="Calibri"/>
          <w:i/>
          <w:iCs/>
          <w:noProof/>
        </w:rPr>
        <w:t>65</w:t>
      </w:r>
      <w:r w:rsidRPr="002A7F81">
        <w:rPr>
          <w:rFonts w:ascii="Calibri" w:hAnsi="Calibri" w:cs="Calibri"/>
          <w:noProof/>
        </w:rPr>
        <w:t>(5), 1692–1706. https://doi.org/10.1109/TMTT.2017.2650911</w:t>
      </w:r>
    </w:p>
    <w:p w14:paraId="24C54B00"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Li, W., Tan, M., Wang, L., &amp; Wang, Q. (2019). A cubic spline method combing improved particle swarm optimization for robot path planning in dynamic uncertain environment. </w:t>
      </w:r>
      <w:r w:rsidRPr="002A7F81">
        <w:rPr>
          <w:rFonts w:ascii="Calibri" w:hAnsi="Calibri" w:cs="Calibri"/>
          <w:i/>
          <w:iCs/>
          <w:noProof/>
        </w:rPr>
        <w:t>International Journal of Advanced Robotic Systems</w:t>
      </w:r>
      <w:r w:rsidRPr="002A7F81">
        <w:rPr>
          <w:rFonts w:ascii="Calibri" w:hAnsi="Calibri" w:cs="Calibri"/>
          <w:noProof/>
        </w:rPr>
        <w:t xml:space="preserve">, </w:t>
      </w:r>
      <w:r w:rsidRPr="002A7F81">
        <w:rPr>
          <w:rFonts w:ascii="Calibri" w:hAnsi="Calibri" w:cs="Calibri"/>
          <w:i/>
          <w:iCs/>
          <w:noProof/>
        </w:rPr>
        <w:t>16</w:t>
      </w:r>
      <w:r w:rsidRPr="002A7F81">
        <w:rPr>
          <w:rFonts w:ascii="Calibri" w:hAnsi="Calibri" w:cs="Calibri"/>
          <w:noProof/>
        </w:rPr>
        <w:t>(6). https://doi.org/10.1177/1729881419891661</w:t>
      </w:r>
    </w:p>
    <w:p w14:paraId="3FDAF912"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Ljubičić, R., Strelnikova, D., Perks, M. T., Eltner, A., Peña-Haro, S., Pizarro, A., Fortunato, S., Sasso, D., </w:t>
      </w:r>
      <w:r w:rsidRPr="002A7F81">
        <w:rPr>
          <w:rFonts w:ascii="Calibri" w:hAnsi="Calibri" w:cs="Calibri"/>
          <w:noProof/>
        </w:rPr>
        <w:lastRenderedPageBreak/>
        <w:t xml:space="preserve">Scherling, U., Vuono, P., &amp; Manfreda, S. (2021). A comparison of tools and techniques for stabilising UAS imagery for surface flow observations. </w:t>
      </w:r>
      <w:r w:rsidRPr="002A7F81">
        <w:rPr>
          <w:rFonts w:ascii="Calibri" w:hAnsi="Calibri" w:cs="Calibri"/>
          <w:i/>
          <w:iCs/>
          <w:noProof/>
        </w:rPr>
        <w:t>Hydrology and Earth System Sciences</w:t>
      </w:r>
      <w:r w:rsidRPr="002A7F81">
        <w:rPr>
          <w:rFonts w:ascii="Calibri" w:hAnsi="Calibri" w:cs="Calibri"/>
          <w:noProof/>
        </w:rPr>
        <w:t xml:space="preserve">, </w:t>
      </w:r>
      <w:r w:rsidRPr="002A7F81">
        <w:rPr>
          <w:rFonts w:ascii="Calibri" w:hAnsi="Calibri" w:cs="Calibri"/>
          <w:i/>
          <w:iCs/>
          <w:noProof/>
        </w:rPr>
        <w:t>Discussion</w:t>
      </w:r>
      <w:r w:rsidRPr="002A7F81">
        <w:rPr>
          <w:rFonts w:ascii="Calibri" w:hAnsi="Calibri" w:cs="Calibri"/>
          <w:noProof/>
        </w:rPr>
        <w:t>. https://doi.org/10.5194/hess-2021-112</w:t>
      </w:r>
    </w:p>
    <w:p w14:paraId="4E920F9D"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Lu, L., Yunda, A., Carrio, A., &amp; Campoy, P. (2020). Robust autonomous flight in cluttered environment using a depth sensor. </w:t>
      </w:r>
      <w:r w:rsidRPr="002A7F81">
        <w:rPr>
          <w:rFonts w:ascii="Calibri" w:hAnsi="Calibri" w:cs="Calibri"/>
          <w:i/>
          <w:iCs/>
          <w:noProof/>
        </w:rPr>
        <w:t>International Journal of Micro Air Vehicles</w:t>
      </w:r>
      <w:r w:rsidRPr="002A7F81">
        <w:rPr>
          <w:rFonts w:ascii="Calibri" w:hAnsi="Calibri" w:cs="Calibri"/>
          <w:noProof/>
        </w:rPr>
        <w:t xml:space="preserve">, </w:t>
      </w:r>
      <w:r w:rsidRPr="002A7F81">
        <w:rPr>
          <w:rFonts w:ascii="Calibri" w:hAnsi="Calibri" w:cs="Calibri"/>
          <w:i/>
          <w:iCs/>
          <w:noProof/>
        </w:rPr>
        <w:t>12</w:t>
      </w:r>
      <w:r w:rsidRPr="002A7F81">
        <w:rPr>
          <w:rFonts w:ascii="Calibri" w:hAnsi="Calibri" w:cs="Calibri"/>
          <w:noProof/>
        </w:rPr>
        <w:t>. https://doi.org/10.1177/1756829320924528</w:t>
      </w:r>
    </w:p>
    <w:p w14:paraId="546DDF56"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Lwowski, J., Sun, L., Mexquitic-Saavedra, R., Sharma, R., &amp; Pack, D. (2014). A Reactive bearing angle only obstacle avoidance technique for unmanned ground vehicles. </w:t>
      </w:r>
      <w:r w:rsidRPr="002A7F81">
        <w:rPr>
          <w:rFonts w:ascii="Calibri" w:hAnsi="Calibri" w:cs="Calibri"/>
          <w:i/>
          <w:iCs/>
          <w:noProof/>
        </w:rPr>
        <w:t>International Conference of Control, Dynamic Systems, and Robotics</w:t>
      </w:r>
      <w:r w:rsidRPr="002A7F81">
        <w:rPr>
          <w:rFonts w:ascii="Calibri" w:hAnsi="Calibri" w:cs="Calibri"/>
          <w:noProof/>
        </w:rPr>
        <w:t>. https://doi.org/10.11159/JACR.2014.004</w:t>
      </w:r>
    </w:p>
    <w:p w14:paraId="161DD643"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Madgwick, S. O. H. (2009). </w:t>
      </w:r>
      <w:r w:rsidRPr="002A7F81">
        <w:rPr>
          <w:rFonts w:ascii="Calibri" w:hAnsi="Calibri" w:cs="Calibri"/>
          <w:i/>
          <w:iCs/>
          <w:noProof/>
        </w:rPr>
        <w:t>Madgwick Algorithm</w:t>
      </w:r>
      <w:r w:rsidRPr="002A7F81">
        <w:rPr>
          <w:rFonts w:ascii="Calibri" w:hAnsi="Calibri" w:cs="Calibri"/>
          <w:noProof/>
        </w:rPr>
        <w:t>. https://x-io.co.uk/downloads/madgwick_algorithm_matlab.zip</w:t>
      </w:r>
    </w:p>
    <w:p w14:paraId="11B19106"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Madgwick, S. O. H. (2010). </w:t>
      </w:r>
      <w:r w:rsidRPr="002A7F81">
        <w:rPr>
          <w:rFonts w:ascii="Calibri" w:hAnsi="Calibri" w:cs="Calibri"/>
          <w:i/>
          <w:iCs/>
          <w:noProof/>
        </w:rPr>
        <w:t>An efficient orientation filter for inertial and inertial/magnetic sensor arrays | Resourcium</w:t>
      </w:r>
      <w:r w:rsidRPr="002A7F81">
        <w:rPr>
          <w:rFonts w:ascii="Calibri" w:hAnsi="Calibri" w:cs="Calibri"/>
          <w:noProof/>
        </w:rPr>
        <w:t>. https://resourcium.org/resource/efficient-orientation-filter-inertial-and-inertialmagnetic-sensor-arrays</w:t>
      </w:r>
    </w:p>
    <w:p w14:paraId="64154DFF"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Madgwick, S. O. H., Harrison, A. J. L., Sharkey, P. M., Vaidyanathan, R., &amp; Harwin, W. S. (2013). Measuring motion with kinematically redundant accelerometer arrays: Theory, simulation and implementation. </w:t>
      </w:r>
      <w:r w:rsidRPr="002A7F81">
        <w:rPr>
          <w:rFonts w:ascii="Calibri" w:hAnsi="Calibri" w:cs="Calibri"/>
          <w:i/>
          <w:iCs/>
          <w:noProof/>
        </w:rPr>
        <w:t>Mechatronics</w:t>
      </w:r>
      <w:r w:rsidRPr="002A7F81">
        <w:rPr>
          <w:rFonts w:ascii="Calibri" w:hAnsi="Calibri" w:cs="Calibri"/>
          <w:noProof/>
        </w:rPr>
        <w:t xml:space="preserve">, </w:t>
      </w:r>
      <w:r w:rsidRPr="002A7F81">
        <w:rPr>
          <w:rFonts w:ascii="Calibri" w:hAnsi="Calibri" w:cs="Calibri"/>
          <w:i/>
          <w:iCs/>
          <w:noProof/>
        </w:rPr>
        <w:t>23</w:t>
      </w:r>
      <w:r w:rsidRPr="002A7F81">
        <w:rPr>
          <w:rFonts w:ascii="Calibri" w:hAnsi="Calibri" w:cs="Calibri"/>
          <w:noProof/>
        </w:rPr>
        <w:t>(5), 518–529. https://doi.org/10.1016/J.MECHATRONICS.2013.04.003</w:t>
      </w:r>
    </w:p>
    <w:p w14:paraId="205E2008"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Madgwick, S. O. H., Harrison, A. J. L., &amp; Vaidyanathan, R. (2011). Estimation of IMU and MARG orientation using a gradient descent algorithm. </w:t>
      </w:r>
      <w:r w:rsidRPr="002A7F81">
        <w:rPr>
          <w:rFonts w:ascii="Calibri" w:hAnsi="Calibri" w:cs="Calibri"/>
          <w:i/>
          <w:iCs/>
          <w:noProof/>
        </w:rPr>
        <w:t>IEEE International Conference on Rehabilitation Robotics</w:t>
      </w:r>
      <w:r w:rsidRPr="002A7F81">
        <w:rPr>
          <w:rFonts w:ascii="Calibri" w:hAnsi="Calibri" w:cs="Calibri"/>
          <w:noProof/>
        </w:rPr>
        <w:t>, 1–7. https://doi.org/10.1109/ICORR.2011.5975346</w:t>
      </w:r>
    </w:p>
    <w:p w14:paraId="55FF9810"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Madgwick, S. O. H., Wilson, S., Turk, R., Burridge, J., Kapatos, C., &amp; Vaidyanathan, R. (2020). An Extended Complementary Filter for Full-Body MARG Orientation Estimation. </w:t>
      </w:r>
      <w:r w:rsidRPr="002A7F81">
        <w:rPr>
          <w:rFonts w:ascii="Calibri" w:hAnsi="Calibri" w:cs="Calibri"/>
          <w:i/>
          <w:iCs/>
          <w:noProof/>
        </w:rPr>
        <w:t>IEEE/ASME TRANSACTIONS ON MECHATRONICS</w:t>
      </w:r>
      <w:r w:rsidRPr="002A7F81">
        <w:rPr>
          <w:rFonts w:ascii="Calibri" w:hAnsi="Calibri" w:cs="Calibri"/>
          <w:noProof/>
        </w:rPr>
        <w:t xml:space="preserve">, </w:t>
      </w:r>
      <w:r w:rsidRPr="002A7F81">
        <w:rPr>
          <w:rFonts w:ascii="Calibri" w:hAnsi="Calibri" w:cs="Calibri"/>
          <w:i/>
          <w:iCs/>
          <w:noProof/>
        </w:rPr>
        <w:t>25</w:t>
      </w:r>
      <w:r w:rsidRPr="002A7F81">
        <w:rPr>
          <w:rFonts w:ascii="Calibri" w:hAnsi="Calibri" w:cs="Calibri"/>
          <w:noProof/>
        </w:rPr>
        <w:t>(4), 2054–2064. https://ieeexplore.ieee.org/stamp/stamp.jsp?tp=&amp;arnumber=9103115</w:t>
      </w:r>
    </w:p>
    <w:p w14:paraId="497990C1"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Mahony, R., Hamel, T., &amp; Pflimlin, J. M. (2005). Complementary filter design on the special orthogonal group SO(3). </w:t>
      </w:r>
      <w:r w:rsidRPr="002A7F81">
        <w:rPr>
          <w:rFonts w:ascii="Calibri" w:hAnsi="Calibri" w:cs="Calibri"/>
          <w:i/>
          <w:iCs/>
          <w:noProof/>
        </w:rPr>
        <w:t>Proceedings of the 44th IEEE Conference on Decision and Control, and the European Control Conference, CDC-ECC ’05</w:t>
      </w:r>
      <w:r w:rsidRPr="002A7F81">
        <w:rPr>
          <w:rFonts w:ascii="Calibri" w:hAnsi="Calibri" w:cs="Calibri"/>
          <w:noProof/>
        </w:rPr>
        <w:t xml:space="preserve">, </w:t>
      </w:r>
      <w:r w:rsidRPr="002A7F81">
        <w:rPr>
          <w:rFonts w:ascii="Calibri" w:hAnsi="Calibri" w:cs="Calibri"/>
          <w:i/>
          <w:iCs/>
          <w:noProof/>
        </w:rPr>
        <w:t>2005</w:t>
      </w:r>
      <w:r w:rsidRPr="002A7F81">
        <w:rPr>
          <w:rFonts w:ascii="Calibri" w:hAnsi="Calibri" w:cs="Calibri"/>
          <w:noProof/>
        </w:rPr>
        <w:t>, 1477–1484. https://doi.org/10.1109/CDC.2005.1582367</w:t>
      </w:r>
    </w:p>
    <w:p w14:paraId="57B30804"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Mahony, R., Hamel, T., &amp; Pflimlin, J. M. (2008). Nonlinear complementary filters on the special orthogonal group. </w:t>
      </w:r>
      <w:r w:rsidRPr="002A7F81">
        <w:rPr>
          <w:rFonts w:ascii="Calibri" w:hAnsi="Calibri" w:cs="Calibri"/>
          <w:i/>
          <w:iCs/>
          <w:noProof/>
        </w:rPr>
        <w:t>IEEE Transactions on Automatic Control</w:t>
      </w:r>
      <w:r w:rsidRPr="002A7F81">
        <w:rPr>
          <w:rFonts w:ascii="Calibri" w:hAnsi="Calibri" w:cs="Calibri"/>
          <w:noProof/>
        </w:rPr>
        <w:t xml:space="preserve">, </w:t>
      </w:r>
      <w:r w:rsidRPr="002A7F81">
        <w:rPr>
          <w:rFonts w:ascii="Calibri" w:hAnsi="Calibri" w:cs="Calibri"/>
          <w:i/>
          <w:iCs/>
          <w:noProof/>
        </w:rPr>
        <w:t>53</w:t>
      </w:r>
      <w:r w:rsidRPr="002A7F81">
        <w:rPr>
          <w:rFonts w:ascii="Calibri" w:hAnsi="Calibri" w:cs="Calibri"/>
          <w:noProof/>
        </w:rPr>
        <w:t xml:space="preserve">(5), 1203–1218. </w:t>
      </w:r>
      <w:r w:rsidRPr="002A7F81">
        <w:rPr>
          <w:rFonts w:ascii="Calibri" w:hAnsi="Calibri" w:cs="Calibri"/>
          <w:noProof/>
        </w:rPr>
        <w:lastRenderedPageBreak/>
        <w:t>https://doi.org/10.1109/TAC.2008.923738</w:t>
      </w:r>
    </w:p>
    <w:p w14:paraId="0A475B5F"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Mai, Y., Zhao, H., &amp; Guo, S. (2012). The analysis of image stabilization technology based on small-UAV airborne video. </w:t>
      </w:r>
      <w:r w:rsidRPr="002A7F81">
        <w:rPr>
          <w:rFonts w:ascii="Calibri" w:hAnsi="Calibri" w:cs="Calibri"/>
          <w:i/>
          <w:iCs/>
          <w:noProof/>
        </w:rPr>
        <w:t>Proceedings - 2012 International Conference on Computer Science and Electronics Engineering, ICCSEE 2012</w:t>
      </w:r>
      <w:r w:rsidRPr="002A7F81">
        <w:rPr>
          <w:rFonts w:ascii="Calibri" w:hAnsi="Calibri" w:cs="Calibri"/>
          <w:noProof/>
        </w:rPr>
        <w:t xml:space="preserve">, </w:t>
      </w:r>
      <w:r w:rsidRPr="002A7F81">
        <w:rPr>
          <w:rFonts w:ascii="Calibri" w:hAnsi="Calibri" w:cs="Calibri"/>
          <w:i/>
          <w:iCs/>
          <w:noProof/>
        </w:rPr>
        <w:t>3</w:t>
      </w:r>
      <w:r w:rsidRPr="002A7F81">
        <w:rPr>
          <w:rFonts w:ascii="Calibri" w:hAnsi="Calibri" w:cs="Calibri"/>
          <w:noProof/>
        </w:rPr>
        <w:t>, 586–589. https://doi.org/10.1109/ICCSEE.2012.77</w:t>
      </w:r>
    </w:p>
    <w:p w14:paraId="6E88FDC9"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Manderson, A., &amp; Hunt, C. (2013). INTRODUCING THE AGRI-ROVER: AN AUTONOMOUS ON-THE-GO SENSING ROVER FOR SCIENCE AND FARMING. </w:t>
      </w:r>
      <w:r w:rsidRPr="002A7F81">
        <w:rPr>
          <w:rFonts w:ascii="Calibri" w:hAnsi="Calibri" w:cs="Calibri"/>
          <w:i/>
          <w:iCs/>
          <w:noProof/>
        </w:rPr>
        <w:t>Accurate and Efficient Use of Nutrients on Farms. Occasional Report No. 26</w:t>
      </w:r>
      <w:r w:rsidRPr="002A7F81">
        <w:rPr>
          <w:rFonts w:ascii="Calibri" w:hAnsi="Calibri" w:cs="Calibri"/>
          <w:noProof/>
        </w:rPr>
        <w:t>.</w:t>
      </w:r>
    </w:p>
    <w:p w14:paraId="187D03A7"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Manduchi, R., Castano, A., Talukder, A., &amp; Matthies, L. (2005). Obstacle Detection and Terrain Classification for Autonomous Off-Road Navigation. </w:t>
      </w:r>
      <w:r w:rsidRPr="002A7F81">
        <w:rPr>
          <w:rFonts w:ascii="Calibri" w:hAnsi="Calibri" w:cs="Calibri"/>
          <w:i/>
          <w:iCs/>
          <w:noProof/>
        </w:rPr>
        <w:t>Autonomous Robots 2005 18:1</w:t>
      </w:r>
      <w:r w:rsidRPr="002A7F81">
        <w:rPr>
          <w:rFonts w:ascii="Calibri" w:hAnsi="Calibri" w:cs="Calibri"/>
          <w:noProof/>
        </w:rPr>
        <w:t xml:space="preserve">, </w:t>
      </w:r>
      <w:r w:rsidRPr="002A7F81">
        <w:rPr>
          <w:rFonts w:ascii="Calibri" w:hAnsi="Calibri" w:cs="Calibri"/>
          <w:i/>
          <w:iCs/>
          <w:noProof/>
        </w:rPr>
        <w:t>18</w:t>
      </w:r>
      <w:r w:rsidRPr="002A7F81">
        <w:rPr>
          <w:rFonts w:ascii="Calibri" w:hAnsi="Calibri" w:cs="Calibri"/>
          <w:noProof/>
        </w:rPr>
        <w:t>(1), 81–102. https://doi.org/10.1023/B:AURO.0000047286.62481.1D</w:t>
      </w:r>
    </w:p>
    <w:p w14:paraId="0F01EC6C"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Mannar, S., Thummalapeta, M., Saksena, S. K., &amp; Omkar, S. N. (2018). </w:t>
      </w:r>
      <w:r w:rsidRPr="002A7F81">
        <w:rPr>
          <w:rFonts w:ascii="Calibri" w:hAnsi="Calibri" w:cs="Calibri"/>
          <w:i/>
          <w:iCs/>
          <w:noProof/>
        </w:rPr>
        <w:t>Vision-based Control for Aerial Obstacle Avoidance in Forest Environments</w:t>
      </w:r>
      <w:r w:rsidRPr="002A7F81">
        <w:rPr>
          <w:rFonts w:ascii="Calibri" w:hAnsi="Calibri" w:cs="Calibri"/>
          <w:noProof/>
        </w:rPr>
        <w:t xml:space="preserve">. </w:t>
      </w:r>
      <w:r w:rsidRPr="002A7F81">
        <w:rPr>
          <w:rFonts w:ascii="Calibri" w:hAnsi="Calibri" w:cs="Calibri"/>
          <w:i/>
          <w:iCs/>
          <w:noProof/>
        </w:rPr>
        <w:t>51</w:t>
      </w:r>
      <w:r w:rsidRPr="002A7F81">
        <w:rPr>
          <w:rFonts w:ascii="Calibri" w:hAnsi="Calibri" w:cs="Calibri"/>
          <w:noProof/>
        </w:rPr>
        <w:t>(1), 480–485. https://doi.org/10.1016/J.IFACOL.2018.05.081</w:t>
      </w:r>
    </w:p>
    <w:p w14:paraId="57D79B0A"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Marins, J. L., Yun, X., Bachmann, E. R., McGhee, R. B., &amp; Zyda, M. J. (2001). An extended Kalman filter for quaternion-based orientation estimation using MARG sensors. </w:t>
      </w:r>
      <w:r w:rsidRPr="002A7F81">
        <w:rPr>
          <w:rFonts w:ascii="Calibri" w:hAnsi="Calibri" w:cs="Calibri"/>
          <w:i/>
          <w:iCs/>
          <w:noProof/>
        </w:rPr>
        <w:t>IEEE International Conference on Intelligent Robots and Systems</w:t>
      </w:r>
      <w:r w:rsidRPr="002A7F81">
        <w:rPr>
          <w:rFonts w:ascii="Calibri" w:hAnsi="Calibri" w:cs="Calibri"/>
          <w:noProof/>
        </w:rPr>
        <w:t xml:space="preserve">, </w:t>
      </w:r>
      <w:r w:rsidRPr="002A7F81">
        <w:rPr>
          <w:rFonts w:ascii="Calibri" w:hAnsi="Calibri" w:cs="Calibri"/>
          <w:i/>
          <w:iCs/>
          <w:noProof/>
        </w:rPr>
        <w:t>4</w:t>
      </w:r>
      <w:r w:rsidRPr="002A7F81">
        <w:rPr>
          <w:rFonts w:ascii="Calibri" w:hAnsi="Calibri" w:cs="Calibri"/>
          <w:noProof/>
        </w:rPr>
        <w:t>, 2003–2011. https://doi.org/10.1109/IROS.2001.976367</w:t>
      </w:r>
    </w:p>
    <w:p w14:paraId="0563A421"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Martina, N., Hicksona, R., Draganovab, I., Horneb, D., Kenyona, P., &amp; Morris, S. (2015). </w:t>
      </w:r>
      <w:r w:rsidRPr="002A7F81">
        <w:rPr>
          <w:rFonts w:ascii="Calibri" w:hAnsi="Calibri" w:cs="Calibri"/>
          <w:i/>
          <w:iCs/>
          <w:noProof/>
        </w:rPr>
        <w:t>Walking distance and energy expenditure of beef cows grazing on hill country in winter</w:t>
      </w:r>
      <w:r w:rsidRPr="002A7F81">
        <w:rPr>
          <w:rFonts w:ascii="Calibri" w:hAnsi="Calibri" w:cs="Calibri"/>
          <w:noProof/>
        </w:rPr>
        <w:t>. Proceedings of the New Zealand Society of Animal Production. http://www.sciquest.org.nz/elibrary/download/142531/BRIEF+COMMUNICATION%3A+Walking+distance+and+energy+expenditure+of+beef+cows+grazing+on+hill+country+in+winter?</w:t>
      </w:r>
    </w:p>
    <w:p w14:paraId="5A9C4321"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Masehian, E., &amp; Katebi, Y. (2014). Sensor-based motion planning of wheeled mobile robots in unknown dynamic environments. </w:t>
      </w:r>
      <w:r w:rsidRPr="002A7F81">
        <w:rPr>
          <w:rFonts w:ascii="Calibri" w:hAnsi="Calibri" w:cs="Calibri"/>
          <w:i/>
          <w:iCs/>
          <w:noProof/>
        </w:rPr>
        <w:t>Journal of Intelligent and Robotic Systems: Theory and Applications</w:t>
      </w:r>
      <w:r w:rsidRPr="002A7F81">
        <w:rPr>
          <w:rFonts w:ascii="Calibri" w:hAnsi="Calibri" w:cs="Calibri"/>
          <w:noProof/>
        </w:rPr>
        <w:t xml:space="preserve">, </w:t>
      </w:r>
      <w:r w:rsidRPr="002A7F81">
        <w:rPr>
          <w:rFonts w:ascii="Calibri" w:hAnsi="Calibri" w:cs="Calibri"/>
          <w:i/>
          <w:iCs/>
          <w:noProof/>
        </w:rPr>
        <w:t>74</w:t>
      </w:r>
      <w:r w:rsidRPr="002A7F81">
        <w:rPr>
          <w:rFonts w:ascii="Calibri" w:hAnsi="Calibri" w:cs="Calibri"/>
          <w:noProof/>
        </w:rPr>
        <w:t>(3–4), 893–914. https://doi.org/10.1007/S10846-013-9837-3</w:t>
      </w:r>
    </w:p>
    <w:p w14:paraId="37C82B38"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Matlab. (2023). </w:t>
      </w:r>
      <w:r w:rsidRPr="002A7F81">
        <w:rPr>
          <w:rFonts w:ascii="Calibri" w:hAnsi="Calibri" w:cs="Calibri"/>
          <w:i/>
          <w:iCs/>
          <w:noProof/>
        </w:rPr>
        <w:t>Matlab PolyFit function</w:t>
      </w:r>
      <w:r w:rsidRPr="002A7F81">
        <w:rPr>
          <w:rFonts w:ascii="Calibri" w:hAnsi="Calibri" w:cs="Calibri"/>
          <w:noProof/>
        </w:rPr>
        <w:t>. https://au.mathworks.com/help/matlab/ref/polyfit.html</w:t>
      </w:r>
    </w:p>
    <w:p w14:paraId="152EE235"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Matroska. (2015). </w:t>
      </w:r>
      <w:r w:rsidRPr="002A7F81">
        <w:rPr>
          <w:rFonts w:ascii="Calibri" w:hAnsi="Calibri" w:cs="Calibri"/>
          <w:i/>
          <w:iCs/>
          <w:noProof/>
        </w:rPr>
        <w:t>Matroska Basics</w:t>
      </w:r>
      <w:r w:rsidRPr="002A7F81">
        <w:rPr>
          <w:rFonts w:ascii="Calibri" w:hAnsi="Calibri" w:cs="Calibri"/>
          <w:noProof/>
        </w:rPr>
        <w:t>. https://matroska.org/technical/basics.html</w:t>
      </w:r>
    </w:p>
    <w:p w14:paraId="42A8BD15"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Matthies, L., &amp; Rankin, A. (2003). Negative Obstacle Detection by Thermal Signature. </w:t>
      </w:r>
      <w:r w:rsidRPr="002A7F81">
        <w:rPr>
          <w:rFonts w:ascii="Calibri" w:hAnsi="Calibri" w:cs="Calibri"/>
          <w:i/>
          <w:iCs/>
          <w:noProof/>
        </w:rPr>
        <w:t>IEEE International Conference on Intelligent Robots and Systems</w:t>
      </w:r>
      <w:r w:rsidRPr="002A7F81">
        <w:rPr>
          <w:rFonts w:ascii="Calibri" w:hAnsi="Calibri" w:cs="Calibri"/>
          <w:noProof/>
        </w:rPr>
        <w:t xml:space="preserve">, </w:t>
      </w:r>
      <w:r w:rsidRPr="002A7F81">
        <w:rPr>
          <w:rFonts w:ascii="Calibri" w:hAnsi="Calibri" w:cs="Calibri"/>
          <w:i/>
          <w:iCs/>
          <w:noProof/>
        </w:rPr>
        <w:t>1</w:t>
      </w:r>
      <w:r w:rsidRPr="002A7F81">
        <w:rPr>
          <w:rFonts w:ascii="Calibri" w:hAnsi="Calibri" w:cs="Calibri"/>
          <w:noProof/>
        </w:rPr>
        <w:t>, 906–913. https://doi.org/10.1109/IROS.2003.1250744</w:t>
      </w:r>
    </w:p>
    <w:p w14:paraId="5E6AA073"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lastRenderedPageBreak/>
        <w:t xml:space="preserve">Matthies, Larry, Kelly, A., Litwin, T., &amp; Tharp, G. (1995). Obstacle detection for unmanned ground vehicles: A progress report. </w:t>
      </w:r>
      <w:r w:rsidRPr="002A7F81">
        <w:rPr>
          <w:rFonts w:ascii="Calibri" w:hAnsi="Calibri" w:cs="Calibri"/>
          <w:i/>
          <w:iCs/>
          <w:noProof/>
        </w:rPr>
        <w:t>Intelligent Vehicles Symposium, Proceedings</w:t>
      </w:r>
      <w:r w:rsidRPr="002A7F81">
        <w:rPr>
          <w:rFonts w:ascii="Calibri" w:hAnsi="Calibri" w:cs="Calibri"/>
          <w:noProof/>
        </w:rPr>
        <w:t>, 66–71. https://doi.org/10.1007/978-1-4471-1021-7_52</w:t>
      </w:r>
    </w:p>
    <w:p w14:paraId="3B9A431B"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Michels, J. (2005). High Speed Obstacle Avoidance using Monocolar Vision and Reinforcement Learning. </w:t>
      </w:r>
      <w:r w:rsidRPr="002A7F81">
        <w:rPr>
          <w:rFonts w:ascii="Calibri" w:hAnsi="Calibri" w:cs="Calibri"/>
          <w:i/>
          <w:iCs/>
          <w:noProof/>
        </w:rPr>
        <w:t>Machine Learning</w:t>
      </w:r>
      <w:r w:rsidRPr="002A7F81">
        <w:rPr>
          <w:rFonts w:ascii="Calibri" w:hAnsi="Calibri" w:cs="Calibri"/>
          <w:noProof/>
        </w:rPr>
        <w:t>, 1–8.</w:t>
      </w:r>
    </w:p>
    <w:p w14:paraId="280D28CB"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Mingkhwan, E., &amp; Khawsuk, W. (2017). Digital image stabilization technique for fixed camera on small size drone. </w:t>
      </w:r>
      <w:r w:rsidRPr="002A7F81">
        <w:rPr>
          <w:rFonts w:ascii="Calibri" w:hAnsi="Calibri" w:cs="Calibri"/>
          <w:i/>
          <w:iCs/>
          <w:noProof/>
        </w:rPr>
        <w:t>Proceedings - ACDT 2017: 3rd Asian Conference on Defence Technology: Advance Research Collaboration on Defence Technology</w:t>
      </w:r>
      <w:r w:rsidRPr="002A7F81">
        <w:rPr>
          <w:rFonts w:ascii="Calibri" w:hAnsi="Calibri" w:cs="Calibri"/>
          <w:noProof/>
        </w:rPr>
        <w:t>, 12–19. https://doi.org/10.1109/ACDT.2017.7886149</w:t>
      </w:r>
    </w:p>
    <w:p w14:paraId="1BE2C040"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Moeller, R. (2020). </w:t>
      </w:r>
      <w:r w:rsidRPr="002A7F81">
        <w:rPr>
          <w:rFonts w:ascii="Calibri" w:hAnsi="Calibri" w:cs="Calibri"/>
          <w:i/>
          <w:iCs/>
          <w:noProof/>
        </w:rPr>
        <w:t>GPS-Guided Autonomous Robot with Obstacle Avoidance and Path Optimization Agricultural Robot-Potato Virus Y View project GPS-Guided Autonomous Robot with Obstacle Avoidance and Path Optimization</w:t>
      </w:r>
      <w:r w:rsidRPr="002A7F81">
        <w:rPr>
          <w:rFonts w:ascii="Calibri" w:hAnsi="Calibri" w:cs="Calibri"/>
          <w:noProof/>
        </w:rPr>
        <w:t>. https://www.researchgate.net/publication/342916625</w:t>
      </w:r>
    </w:p>
    <w:p w14:paraId="64F61C2F"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Mohammed, A. S., Amamou, A., Ayevide, F. K., Kelouwani, S., Agbossou, K., &amp; Zioui, N. (2020). The Perception System of Intelligent Ground Vehicles in All Weather Conditions: A Systematic Literature Review. </w:t>
      </w:r>
      <w:r w:rsidRPr="002A7F81">
        <w:rPr>
          <w:rFonts w:ascii="Calibri" w:hAnsi="Calibri" w:cs="Calibri"/>
          <w:i/>
          <w:iCs/>
          <w:noProof/>
        </w:rPr>
        <w:t>Sensors 2020, Vol. 20, Page 6532</w:t>
      </w:r>
      <w:r w:rsidRPr="002A7F81">
        <w:rPr>
          <w:rFonts w:ascii="Calibri" w:hAnsi="Calibri" w:cs="Calibri"/>
          <w:noProof/>
        </w:rPr>
        <w:t xml:space="preserve">, </w:t>
      </w:r>
      <w:r w:rsidRPr="002A7F81">
        <w:rPr>
          <w:rFonts w:ascii="Calibri" w:hAnsi="Calibri" w:cs="Calibri"/>
          <w:i/>
          <w:iCs/>
          <w:noProof/>
        </w:rPr>
        <w:t>20</w:t>
      </w:r>
      <w:r w:rsidRPr="002A7F81">
        <w:rPr>
          <w:rFonts w:ascii="Calibri" w:hAnsi="Calibri" w:cs="Calibri"/>
          <w:noProof/>
        </w:rPr>
        <w:t>(22), 6532. https://doi.org/10.3390/S20226532</w:t>
      </w:r>
    </w:p>
    <w:p w14:paraId="50A4151C"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Mohanty, P. K., &amp; Dewang, H. S. (2021). A smart path planner for wheeled mobile robots using adaptive particle swarm optimization. </w:t>
      </w:r>
      <w:r w:rsidRPr="002A7F81">
        <w:rPr>
          <w:rFonts w:ascii="Calibri" w:hAnsi="Calibri" w:cs="Calibri"/>
          <w:i/>
          <w:iCs/>
          <w:noProof/>
        </w:rPr>
        <w:t>Journal of the Brazilian Society of Mechanical Sciences and Engineering</w:t>
      </w:r>
      <w:r w:rsidRPr="002A7F81">
        <w:rPr>
          <w:rFonts w:ascii="Calibri" w:hAnsi="Calibri" w:cs="Calibri"/>
          <w:noProof/>
        </w:rPr>
        <w:t xml:space="preserve">, </w:t>
      </w:r>
      <w:r w:rsidRPr="002A7F81">
        <w:rPr>
          <w:rFonts w:ascii="Calibri" w:hAnsi="Calibri" w:cs="Calibri"/>
          <w:i/>
          <w:iCs/>
          <w:noProof/>
        </w:rPr>
        <w:t>43</w:t>
      </w:r>
      <w:r w:rsidRPr="002A7F81">
        <w:rPr>
          <w:rFonts w:ascii="Calibri" w:hAnsi="Calibri" w:cs="Calibri"/>
          <w:noProof/>
        </w:rPr>
        <w:t>(2). https://doi.org/10.1007/S40430-021-02827-7</w:t>
      </w:r>
    </w:p>
    <w:p w14:paraId="41CAAB70"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Moravec, H. P. (n.d.). </w:t>
      </w:r>
      <w:r w:rsidRPr="002A7F81">
        <w:rPr>
          <w:rFonts w:ascii="Calibri" w:hAnsi="Calibri" w:cs="Calibri"/>
          <w:i/>
          <w:iCs/>
          <w:noProof/>
        </w:rPr>
        <w:t>Rover Visual Obstacle Avoidance</w:t>
      </w:r>
      <w:r w:rsidRPr="002A7F81">
        <w:rPr>
          <w:rFonts w:ascii="Calibri" w:hAnsi="Calibri" w:cs="Calibri"/>
          <w:noProof/>
        </w:rPr>
        <w:t>.</w:t>
      </w:r>
    </w:p>
    <w:p w14:paraId="171FC07B"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Morimoto, C., &amp; Chellappa, R. (1998). Evaluation of image stabilization algorithms. </w:t>
      </w:r>
      <w:r w:rsidRPr="002A7F81">
        <w:rPr>
          <w:rFonts w:ascii="Calibri" w:hAnsi="Calibri" w:cs="Calibri"/>
          <w:i/>
          <w:iCs/>
          <w:noProof/>
        </w:rPr>
        <w:t>ICASSP, IEEE International Conference on Acoustics, Speech and Signal Processing - Proceedings</w:t>
      </w:r>
      <w:r w:rsidRPr="002A7F81">
        <w:rPr>
          <w:rFonts w:ascii="Calibri" w:hAnsi="Calibri" w:cs="Calibri"/>
          <w:noProof/>
        </w:rPr>
        <w:t xml:space="preserve">, </w:t>
      </w:r>
      <w:r w:rsidRPr="002A7F81">
        <w:rPr>
          <w:rFonts w:ascii="Calibri" w:hAnsi="Calibri" w:cs="Calibri"/>
          <w:i/>
          <w:iCs/>
          <w:noProof/>
        </w:rPr>
        <w:t>5</w:t>
      </w:r>
      <w:r w:rsidRPr="002A7F81">
        <w:rPr>
          <w:rFonts w:ascii="Calibri" w:hAnsi="Calibri" w:cs="Calibri"/>
          <w:noProof/>
        </w:rPr>
        <w:t>, 2789–2792. https://doi.org/10.1109/ICASSP.1998.678102</w:t>
      </w:r>
    </w:p>
    <w:p w14:paraId="3827EB87"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Mubarak, M. N. (2013). </w:t>
      </w:r>
      <w:r w:rsidRPr="002A7F81">
        <w:rPr>
          <w:rFonts w:ascii="Calibri" w:hAnsi="Calibri" w:cs="Calibri"/>
          <w:i/>
          <w:iCs/>
          <w:noProof/>
        </w:rPr>
        <w:t>Degree Programme in Machine Automation Mubarak, Muhammad Nauman: Outdoor Obstacle Detection using Ultrasonic sensors for an autonomous vehicle ensuring safe operations</w:t>
      </w:r>
      <w:r w:rsidRPr="002A7F81">
        <w:rPr>
          <w:rFonts w:ascii="Calibri" w:hAnsi="Calibri" w:cs="Calibri"/>
          <w:noProof/>
        </w:rPr>
        <w:t>.</w:t>
      </w:r>
    </w:p>
    <w:p w14:paraId="6E836066"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New Zealand IoT Alliance. (2019). </w:t>
      </w:r>
      <w:r w:rsidRPr="002A7F81">
        <w:rPr>
          <w:rFonts w:ascii="Calibri" w:hAnsi="Calibri" w:cs="Calibri"/>
          <w:i/>
          <w:iCs/>
          <w:noProof/>
        </w:rPr>
        <w:t>IoT Spectrum in New Zealand Spectrum available in New Zealand for IoT Systems</w:t>
      </w:r>
      <w:r w:rsidRPr="002A7F81">
        <w:rPr>
          <w:rFonts w:ascii="Calibri" w:hAnsi="Calibri" w:cs="Calibri"/>
          <w:noProof/>
        </w:rPr>
        <w:t>. http://www.iot.org.au/wp/wp-content/uploads/2016/12/IoTSpectrumFactSheet.pdf</w:t>
      </w:r>
    </w:p>
    <w:p w14:paraId="41161866"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Nguyen-Huu, P.-N., &amp; Titus, J. (2009). </w:t>
      </w:r>
      <w:r w:rsidRPr="002A7F81">
        <w:rPr>
          <w:rFonts w:ascii="Calibri" w:hAnsi="Calibri" w:cs="Calibri"/>
          <w:i/>
          <w:iCs/>
          <w:noProof/>
        </w:rPr>
        <w:t>Reliability and Failure in Unmanned Ground Vehicle (UGV)</w:t>
      </w:r>
      <w:r w:rsidRPr="002A7F81">
        <w:rPr>
          <w:rFonts w:ascii="Calibri" w:hAnsi="Calibri" w:cs="Calibri"/>
          <w:noProof/>
        </w:rPr>
        <w:t xml:space="preserve">. </w:t>
      </w:r>
      <w:r w:rsidRPr="002A7F81">
        <w:rPr>
          <w:rFonts w:ascii="Calibri" w:hAnsi="Calibri" w:cs="Calibri"/>
          <w:noProof/>
        </w:rPr>
        <w:lastRenderedPageBreak/>
        <w:t>http://grrc.engin.umich.edu/</w:t>
      </w:r>
    </w:p>
    <w:p w14:paraId="07B2D7E6"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Nguyen Viet, C., &amp; Marshall, I. (n.d.). </w:t>
      </w:r>
      <w:r w:rsidRPr="002A7F81">
        <w:rPr>
          <w:rFonts w:ascii="Calibri" w:hAnsi="Calibri" w:cs="Calibri"/>
          <w:i/>
          <w:iCs/>
          <w:noProof/>
        </w:rPr>
        <w:t>VISION-BASED OBSTACLE AVOIDANCE FOR A SMALL, LOW-COST ROBOT</w:t>
      </w:r>
      <w:r w:rsidRPr="002A7F81">
        <w:rPr>
          <w:rFonts w:ascii="Calibri" w:hAnsi="Calibri" w:cs="Calibri"/>
          <w:noProof/>
        </w:rPr>
        <w:t>.</w:t>
      </w:r>
    </w:p>
    <w:p w14:paraId="73115A09"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Noori, K. K., Kumar Mishra, M., &amp; Abdullah, Z. (n.d.). </w:t>
      </w:r>
      <w:r w:rsidRPr="002A7F81">
        <w:rPr>
          <w:rFonts w:ascii="Calibri" w:hAnsi="Calibri" w:cs="Calibri"/>
          <w:i/>
          <w:iCs/>
          <w:noProof/>
        </w:rPr>
        <w:t>VISION-BASED OBSTACLE AVOIDANCE ON QUADCOPTER</w:t>
      </w:r>
      <w:r w:rsidRPr="002A7F81">
        <w:rPr>
          <w:rFonts w:ascii="Calibri" w:hAnsi="Calibri" w:cs="Calibri"/>
          <w:noProof/>
        </w:rPr>
        <w:t>. Retrieved June 4, 2022, from www.tjprc.org</w:t>
      </w:r>
    </w:p>
    <w:p w14:paraId="7BB7F00B"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Norouzian, F., Marchetti, E., Hoare, E., Gashinova, M., Constantinou, C., Gardner, P., &amp; Cherniakov, M. (2019). Experimental study on low-THz automotive radar signal attenuation during snowfall. </w:t>
      </w:r>
      <w:r w:rsidRPr="002A7F81">
        <w:rPr>
          <w:rFonts w:ascii="Calibri" w:hAnsi="Calibri" w:cs="Calibri"/>
          <w:i/>
          <w:iCs/>
          <w:noProof/>
        </w:rPr>
        <w:t>IET Radar, Sonar and Navigation</w:t>
      </w:r>
      <w:r w:rsidRPr="002A7F81">
        <w:rPr>
          <w:rFonts w:ascii="Calibri" w:hAnsi="Calibri" w:cs="Calibri"/>
          <w:noProof/>
        </w:rPr>
        <w:t xml:space="preserve">, </w:t>
      </w:r>
      <w:r w:rsidRPr="002A7F81">
        <w:rPr>
          <w:rFonts w:ascii="Calibri" w:hAnsi="Calibri" w:cs="Calibri"/>
          <w:i/>
          <w:iCs/>
          <w:noProof/>
        </w:rPr>
        <w:t>13</w:t>
      </w:r>
      <w:r w:rsidRPr="002A7F81">
        <w:rPr>
          <w:rFonts w:ascii="Calibri" w:hAnsi="Calibri" w:cs="Calibri"/>
          <w:noProof/>
        </w:rPr>
        <w:t>(9), 1421–1427. https://doi.org/10.1049/IET-RSN.2018.5644</w:t>
      </w:r>
    </w:p>
    <w:p w14:paraId="5A80E209"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NZ Government. (2018). </w:t>
      </w:r>
      <w:r w:rsidRPr="002A7F81">
        <w:rPr>
          <w:rFonts w:ascii="Calibri" w:hAnsi="Calibri" w:cs="Calibri"/>
          <w:i/>
          <w:iCs/>
          <w:noProof/>
        </w:rPr>
        <w:t>National Animal Identification and Tracing (NAIT) programme | NZ Government</w:t>
      </w:r>
      <w:r w:rsidRPr="002A7F81">
        <w:rPr>
          <w:rFonts w:ascii="Calibri" w:hAnsi="Calibri" w:cs="Calibri"/>
          <w:noProof/>
        </w:rPr>
        <w:t>. https://www.mpi.govt.nz/animals/national-animal-identification-tracing-nait-programme/</w:t>
      </w:r>
    </w:p>
    <w:p w14:paraId="1D6C5FD8"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Odeh, S., &amp; Faqeh, R. (2009). </w:t>
      </w:r>
      <w:r w:rsidRPr="002A7F81">
        <w:rPr>
          <w:rFonts w:ascii="Calibri" w:hAnsi="Calibri" w:cs="Calibri"/>
          <w:i/>
          <w:iCs/>
          <w:noProof/>
        </w:rPr>
        <w:t>Vision-Based Obstacle Avoidance of Mobile Robot UsingQuantized Spatial Model Formal Analysis of Attestation in Trusted Execution Environments View project</w:t>
      </w:r>
      <w:r w:rsidRPr="002A7F81">
        <w:rPr>
          <w:rFonts w:ascii="Calibri" w:hAnsi="Calibri" w:cs="Calibri"/>
          <w:noProof/>
        </w:rPr>
        <w:t>. https://doi.org/10.3844/ajeassp.2009.611.619</w:t>
      </w:r>
    </w:p>
    <w:p w14:paraId="61A59C83"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Odelga, M., Kochanek, N., &amp; Bulthoff, H. H. (2017). Efficient real-time video stabilization for UAVs using only IMU data. </w:t>
      </w:r>
      <w:r w:rsidRPr="002A7F81">
        <w:rPr>
          <w:rFonts w:ascii="Calibri" w:hAnsi="Calibri" w:cs="Calibri"/>
          <w:i/>
          <w:iCs/>
          <w:noProof/>
        </w:rPr>
        <w:t>2017 Workshop on Research, Education and Development of Unmanned Aerial Systems, RED-UAS 2017</w:t>
      </w:r>
      <w:r w:rsidRPr="002A7F81">
        <w:rPr>
          <w:rFonts w:ascii="Calibri" w:hAnsi="Calibri" w:cs="Calibri"/>
          <w:noProof/>
        </w:rPr>
        <w:t>, 210–215. https://doi.org/10.1109/RED-UAS.2017.8101668</w:t>
      </w:r>
    </w:p>
    <w:p w14:paraId="29722C87"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Ofir, N., Galun, M., Nadler, B., &amp; Basri, R. (n.d.). </w:t>
      </w:r>
      <w:r w:rsidRPr="002A7F81">
        <w:rPr>
          <w:rFonts w:ascii="Calibri" w:hAnsi="Calibri" w:cs="Calibri"/>
          <w:i/>
          <w:iCs/>
          <w:noProof/>
        </w:rPr>
        <w:t>Fast Detection of Curved Edges at Low SNR</w:t>
      </w:r>
      <w:r w:rsidRPr="002A7F81">
        <w:rPr>
          <w:rFonts w:ascii="Calibri" w:hAnsi="Calibri" w:cs="Calibri"/>
          <w:noProof/>
        </w:rPr>
        <w:t>.</w:t>
      </w:r>
    </w:p>
    <w:p w14:paraId="1C22EFD7"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Parhi, D. R., &amp; Mohanty, P. K. (2016). IWO-based adaptive neuro-fuzzy controller for mobile robot navigation in cluttered environments. </w:t>
      </w:r>
      <w:r w:rsidRPr="002A7F81">
        <w:rPr>
          <w:rFonts w:ascii="Calibri" w:hAnsi="Calibri" w:cs="Calibri"/>
          <w:i/>
          <w:iCs/>
          <w:noProof/>
        </w:rPr>
        <w:t>International Journal of Advanced Manufacturing Technology</w:t>
      </w:r>
      <w:r w:rsidRPr="002A7F81">
        <w:rPr>
          <w:rFonts w:ascii="Calibri" w:hAnsi="Calibri" w:cs="Calibri"/>
          <w:noProof/>
        </w:rPr>
        <w:t xml:space="preserve">, </w:t>
      </w:r>
      <w:r w:rsidRPr="002A7F81">
        <w:rPr>
          <w:rFonts w:ascii="Calibri" w:hAnsi="Calibri" w:cs="Calibri"/>
          <w:i/>
          <w:iCs/>
          <w:noProof/>
        </w:rPr>
        <w:t>83</w:t>
      </w:r>
      <w:r w:rsidRPr="002A7F81">
        <w:rPr>
          <w:rFonts w:ascii="Calibri" w:hAnsi="Calibri" w:cs="Calibri"/>
          <w:noProof/>
        </w:rPr>
        <w:t>(9–12), 1607–1625. https://doi.org/10.1007/S00170-015-7512-5</w:t>
      </w:r>
    </w:p>
    <w:p w14:paraId="0357D8CF"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Petterson, T. C. (2020). </w:t>
      </w:r>
      <w:r w:rsidRPr="002A7F81">
        <w:rPr>
          <w:rFonts w:ascii="Calibri" w:hAnsi="Calibri" w:cs="Calibri"/>
          <w:i/>
          <w:iCs/>
          <w:noProof/>
        </w:rPr>
        <w:t>Development of an electric vehicle for autonomous use on a New Zealand dairy farm</w:t>
      </w:r>
      <w:r w:rsidRPr="002A7F81">
        <w:rPr>
          <w:rFonts w:ascii="Calibri" w:hAnsi="Calibri" w:cs="Calibri"/>
          <w:noProof/>
        </w:rPr>
        <w:t>.</w:t>
      </w:r>
    </w:p>
    <w:p w14:paraId="5C253E89"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Raheem, F. A., &amp; M.Badr, M. (2017). </w:t>
      </w:r>
      <w:r w:rsidRPr="002A7F81">
        <w:rPr>
          <w:rFonts w:ascii="Calibri" w:hAnsi="Calibri" w:cs="Calibri"/>
          <w:i/>
          <w:iCs/>
          <w:noProof/>
        </w:rPr>
        <w:t>Development of Modified Path Planning Algorithm Using Artificial Potential Field (APF) Based on PSO for Factors Optimization</w:t>
      </w:r>
      <w:r w:rsidRPr="002A7F81">
        <w:rPr>
          <w:rFonts w:ascii="Calibri" w:hAnsi="Calibri" w:cs="Calibri"/>
          <w:noProof/>
        </w:rPr>
        <w:t>. American Scientific Research Journal for Engineering, Technology and Sciences (ASRJETS). https://www.researchgate.net/publication/321597608_Development_of_Modified_Path_Planning_Algorithm_Using_Artificial_Potential_Field_APF_Based_on_PSO_for_Factors_Optimization</w:t>
      </w:r>
    </w:p>
    <w:p w14:paraId="1BDCF699"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lastRenderedPageBreak/>
        <w:t xml:space="preserve">Rajavarshini, R., Shruthi, S., Mahanth, P., Kumar, B. C., &amp; Suyampulingam, A. (2021). Comparative analysis of image processing techniques for obstacle avoidance and path deduction. </w:t>
      </w:r>
      <w:r w:rsidRPr="002A7F81">
        <w:rPr>
          <w:rFonts w:ascii="Calibri" w:hAnsi="Calibri" w:cs="Calibri"/>
          <w:i/>
          <w:iCs/>
          <w:noProof/>
        </w:rPr>
        <w:t>Journal of Physics, Conference Series</w:t>
      </w:r>
      <w:r w:rsidRPr="002A7F81">
        <w:rPr>
          <w:rFonts w:ascii="Calibri" w:hAnsi="Calibri" w:cs="Calibri"/>
          <w:noProof/>
        </w:rPr>
        <w:t xml:space="preserve">, </w:t>
      </w:r>
      <w:r w:rsidRPr="002A7F81">
        <w:rPr>
          <w:rFonts w:ascii="Calibri" w:hAnsi="Calibri" w:cs="Calibri"/>
          <w:i/>
          <w:iCs/>
          <w:noProof/>
        </w:rPr>
        <w:t>2070</w:t>
      </w:r>
      <w:r w:rsidRPr="002A7F81">
        <w:rPr>
          <w:rFonts w:ascii="Calibri" w:hAnsi="Calibri" w:cs="Calibri"/>
          <w:noProof/>
        </w:rPr>
        <w:t>(1), 1–10. https://doi.org/10.1088/1742-6596/2070/1/012121</w:t>
      </w:r>
    </w:p>
    <w:p w14:paraId="06ED037B"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Ramseyer, A., Boissy, A., Thierry, B., &amp; Dumont, B. (2009). Individual and social determinants of spontaneous group movements in cattle and sheep. </w:t>
      </w:r>
      <w:r w:rsidRPr="002A7F81">
        <w:rPr>
          <w:rFonts w:ascii="Calibri" w:hAnsi="Calibri" w:cs="Calibri"/>
          <w:i/>
          <w:iCs/>
          <w:noProof/>
        </w:rPr>
        <w:t>Animal</w:t>
      </w:r>
      <w:r w:rsidRPr="002A7F81">
        <w:rPr>
          <w:rFonts w:ascii="Calibri" w:hAnsi="Calibri" w:cs="Calibri"/>
          <w:noProof/>
        </w:rPr>
        <w:t xml:space="preserve">, </w:t>
      </w:r>
      <w:r w:rsidRPr="002A7F81">
        <w:rPr>
          <w:rFonts w:ascii="Calibri" w:hAnsi="Calibri" w:cs="Calibri"/>
          <w:i/>
          <w:iCs/>
          <w:noProof/>
        </w:rPr>
        <w:t>3</w:t>
      </w:r>
      <w:r w:rsidRPr="002A7F81">
        <w:rPr>
          <w:rFonts w:ascii="Calibri" w:hAnsi="Calibri" w:cs="Calibri"/>
          <w:noProof/>
        </w:rPr>
        <w:t>(9), 1319–1326. https://doi.org/10.1017/S1751731109004790</w:t>
      </w:r>
    </w:p>
    <w:p w14:paraId="4DAB4C7E"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Raspberry. (n.d.). </w:t>
      </w:r>
      <w:r w:rsidRPr="002A7F81">
        <w:rPr>
          <w:rFonts w:ascii="Calibri" w:hAnsi="Calibri" w:cs="Calibri"/>
          <w:i/>
          <w:iCs/>
          <w:noProof/>
        </w:rPr>
        <w:t>Buy a Raspberry Pi 4 Model B – Raspberry Pi</w:t>
      </w:r>
      <w:r w:rsidRPr="002A7F81">
        <w:rPr>
          <w:rFonts w:ascii="Calibri" w:hAnsi="Calibri" w:cs="Calibri"/>
          <w:noProof/>
        </w:rPr>
        <w:t>. Retrieved August 12, 2023, from https://www.raspberrypi.com/products/raspberry-pi-4-model-b/?variant=raspberry-pi-4-model-b-4gb</w:t>
      </w:r>
    </w:p>
    <w:p w14:paraId="3FA24A33"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Ren, K., Karlsson, J., Liuska, M., Hartikainen, M., Hansen, I., &amp; Jørgensen, G. H. M. (2020). A sensor-fusion-system for tracking sheep location and behaviour. </w:t>
      </w:r>
      <w:r w:rsidRPr="002A7F81">
        <w:rPr>
          <w:rFonts w:ascii="Calibri" w:hAnsi="Calibri" w:cs="Calibri"/>
          <w:i/>
          <w:iCs/>
          <w:noProof/>
        </w:rPr>
        <w:t>International Journal of Distributed Sensor Networks</w:t>
      </w:r>
      <w:r w:rsidRPr="002A7F81">
        <w:rPr>
          <w:rFonts w:ascii="Calibri" w:hAnsi="Calibri" w:cs="Calibri"/>
          <w:noProof/>
        </w:rPr>
        <w:t xml:space="preserve">, </w:t>
      </w:r>
      <w:r w:rsidRPr="002A7F81">
        <w:rPr>
          <w:rFonts w:ascii="Calibri" w:hAnsi="Calibri" w:cs="Calibri"/>
          <w:i/>
          <w:iCs/>
          <w:noProof/>
        </w:rPr>
        <w:t>16</w:t>
      </w:r>
      <w:r w:rsidRPr="002A7F81">
        <w:rPr>
          <w:rFonts w:ascii="Calibri" w:hAnsi="Calibri" w:cs="Calibri"/>
          <w:noProof/>
        </w:rPr>
        <w:t>(5). https://doi.org/10.1177/1550147720921776</w:t>
      </w:r>
    </w:p>
    <w:p w14:paraId="50056ADB"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Robots, U. (n.d.). </w:t>
      </w:r>
      <w:r w:rsidRPr="002A7F81">
        <w:rPr>
          <w:rFonts w:ascii="Calibri" w:hAnsi="Calibri" w:cs="Calibri"/>
          <w:i/>
          <w:iCs/>
          <w:noProof/>
        </w:rPr>
        <w:t>Universal Robots UR5 robotic arm</w:t>
      </w:r>
      <w:r w:rsidRPr="002A7F81">
        <w:rPr>
          <w:rFonts w:ascii="Calibri" w:hAnsi="Calibri" w:cs="Calibri"/>
          <w:noProof/>
        </w:rPr>
        <w:t>. https://www.universal-robots.com/download/manuals-cb-series/user/ur5/315/user-manual-ur5-cb-series-sw315-english-international-en/</w:t>
      </w:r>
    </w:p>
    <w:p w14:paraId="7AE135B6"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Rodriguez F., S. A., Frémont, V., &amp; Bonnifait, P. (2008). Extrinsic calibration between a multi-layer lidar and a camera. </w:t>
      </w:r>
      <w:r w:rsidRPr="002A7F81">
        <w:rPr>
          <w:rFonts w:ascii="Calibri" w:hAnsi="Calibri" w:cs="Calibri"/>
          <w:i/>
          <w:iCs/>
          <w:noProof/>
        </w:rPr>
        <w:t>IEEE International Conference on Multisensor Fusion and Integration for Intelligent Systems</w:t>
      </w:r>
      <w:r w:rsidRPr="002A7F81">
        <w:rPr>
          <w:rFonts w:ascii="Calibri" w:hAnsi="Calibri" w:cs="Calibri"/>
          <w:noProof/>
        </w:rPr>
        <w:t>, 214–219. https://doi.org/10.1109/MFI.2008.4648067</w:t>
      </w:r>
    </w:p>
    <w:p w14:paraId="2CD6855F"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Rosique, F., Navarro, P. J., Fernández, C., &amp; Padilla, A. (2019). A systematic review of perception system and simulators for autonomous vehicles research. </w:t>
      </w:r>
      <w:r w:rsidRPr="002A7F81">
        <w:rPr>
          <w:rFonts w:ascii="Calibri" w:hAnsi="Calibri" w:cs="Calibri"/>
          <w:i/>
          <w:iCs/>
          <w:noProof/>
        </w:rPr>
        <w:t>Sensors (Switzerland)</w:t>
      </w:r>
      <w:r w:rsidRPr="002A7F81">
        <w:rPr>
          <w:rFonts w:ascii="Calibri" w:hAnsi="Calibri" w:cs="Calibri"/>
          <w:noProof/>
        </w:rPr>
        <w:t xml:space="preserve">, </w:t>
      </w:r>
      <w:r w:rsidRPr="002A7F81">
        <w:rPr>
          <w:rFonts w:ascii="Calibri" w:hAnsi="Calibri" w:cs="Calibri"/>
          <w:i/>
          <w:iCs/>
          <w:noProof/>
        </w:rPr>
        <w:t>19</w:t>
      </w:r>
      <w:r w:rsidRPr="002A7F81">
        <w:rPr>
          <w:rFonts w:ascii="Calibri" w:hAnsi="Calibri" w:cs="Calibri"/>
          <w:noProof/>
        </w:rPr>
        <w:t>(3). https://doi.org/10.3390/S19030648</w:t>
      </w:r>
    </w:p>
    <w:p w14:paraId="3CC769E6"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Ryu, Y. G., Roh, H. C., &amp; Chung, M. J. (2010). Video stabilization for robot eye using IMU-aided feature tracker. </w:t>
      </w:r>
      <w:r w:rsidRPr="002A7F81">
        <w:rPr>
          <w:rFonts w:ascii="Calibri" w:hAnsi="Calibri" w:cs="Calibri"/>
          <w:i/>
          <w:iCs/>
          <w:noProof/>
        </w:rPr>
        <w:t>ICCAS 2010 - International Conference on Control, Automation and Systems</w:t>
      </w:r>
      <w:r w:rsidRPr="002A7F81">
        <w:rPr>
          <w:rFonts w:ascii="Calibri" w:hAnsi="Calibri" w:cs="Calibri"/>
          <w:noProof/>
        </w:rPr>
        <w:t>, 1875–1878. https://doi.org/10.1109/ICCAS.2010.5670177</w:t>
      </w:r>
    </w:p>
    <w:p w14:paraId="493674F8"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Sabatini, A. M. (2006). Quaternion-based extended Kalman filter for determining orientation by inertial and magnetic sensing. </w:t>
      </w:r>
      <w:r w:rsidRPr="002A7F81">
        <w:rPr>
          <w:rFonts w:ascii="Calibri" w:hAnsi="Calibri" w:cs="Calibri"/>
          <w:i/>
          <w:iCs/>
          <w:noProof/>
        </w:rPr>
        <w:t>IEEE Transactions on Biomedical Engineering</w:t>
      </w:r>
      <w:r w:rsidRPr="002A7F81">
        <w:rPr>
          <w:rFonts w:ascii="Calibri" w:hAnsi="Calibri" w:cs="Calibri"/>
          <w:noProof/>
        </w:rPr>
        <w:t xml:space="preserve">, </w:t>
      </w:r>
      <w:r w:rsidRPr="002A7F81">
        <w:rPr>
          <w:rFonts w:ascii="Calibri" w:hAnsi="Calibri" w:cs="Calibri"/>
          <w:i/>
          <w:iCs/>
          <w:noProof/>
        </w:rPr>
        <w:t>53</w:t>
      </w:r>
      <w:r w:rsidRPr="002A7F81">
        <w:rPr>
          <w:rFonts w:ascii="Calibri" w:hAnsi="Calibri" w:cs="Calibri"/>
          <w:noProof/>
        </w:rPr>
        <w:t>(7), 1346–1356. https://doi.org/10.1109/TBME.2006.875664</w:t>
      </w:r>
    </w:p>
    <w:p w14:paraId="493234D2"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Samarasinghe, S. (2006). </w:t>
      </w:r>
      <w:r w:rsidRPr="002A7F81">
        <w:rPr>
          <w:rFonts w:ascii="Calibri" w:hAnsi="Calibri" w:cs="Calibri"/>
          <w:i/>
          <w:iCs/>
          <w:noProof/>
        </w:rPr>
        <w:t>Neural Networks for Applied Sciences and Engineering: From Fundamentals to Complex Pattern Recognition</w:t>
      </w:r>
      <w:r w:rsidRPr="002A7F81">
        <w:rPr>
          <w:rFonts w:ascii="Calibri" w:hAnsi="Calibri" w:cs="Calibri"/>
          <w:noProof/>
        </w:rPr>
        <w:t>. Auerbach Publications. https://www.amazon.com/Neural-Networks-Applied-Sciences-Engineering-ebook/dp/B008GXJR9S</w:t>
      </w:r>
    </w:p>
    <w:p w14:paraId="26213741"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lastRenderedPageBreak/>
        <w:t xml:space="preserve">Schäfer, B. H., Proetzsch, M., &amp; Berns, K. (2005). </w:t>
      </w:r>
      <w:r w:rsidRPr="002A7F81">
        <w:rPr>
          <w:rFonts w:ascii="Calibri" w:hAnsi="Calibri" w:cs="Calibri"/>
          <w:i/>
          <w:iCs/>
          <w:noProof/>
        </w:rPr>
        <w:t>Stereo-Vision-Based Obstacle Avoidance in Rough Outdoor Terrain</w:t>
      </w:r>
      <w:r w:rsidRPr="002A7F81">
        <w:rPr>
          <w:rFonts w:ascii="Calibri" w:hAnsi="Calibri" w:cs="Calibri"/>
          <w:noProof/>
        </w:rPr>
        <w:t>. www.deere.com</w:t>
      </w:r>
    </w:p>
    <w:p w14:paraId="63517FB8"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Schneider, R., &amp; Wenger, J. (2003). High resolution radar for automobile applications. </w:t>
      </w:r>
      <w:r w:rsidRPr="002A7F81">
        <w:rPr>
          <w:rFonts w:ascii="Calibri" w:hAnsi="Calibri" w:cs="Calibri"/>
          <w:i/>
          <w:iCs/>
          <w:noProof/>
        </w:rPr>
        <w:t>Advances in Radio Science</w:t>
      </w:r>
      <w:r w:rsidRPr="002A7F81">
        <w:rPr>
          <w:rFonts w:ascii="Calibri" w:hAnsi="Calibri" w:cs="Calibri"/>
          <w:noProof/>
        </w:rPr>
        <w:t xml:space="preserve">, </w:t>
      </w:r>
      <w:r w:rsidRPr="002A7F81">
        <w:rPr>
          <w:rFonts w:ascii="Calibri" w:hAnsi="Calibri" w:cs="Calibri"/>
          <w:i/>
          <w:iCs/>
          <w:noProof/>
        </w:rPr>
        <w:t>1</w:t>
      </w:r>
      <w:r w:rsidRPr="002A7F81">
        <w:rPr>
          <w:rFonts w:ascii="Calibri" w:hAnsi="Calibri" w:cs="Calibri"/>
          <w:noProof/>
        </w:rPr>
        <w:t>, 105–111. https://doi.org/10.5194/ARS-1-105-2003</w:t>
      </w:r>
    </w:p>
    <w:p w14:paraId="489D9E25"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Schwertfeger, S., Birk, A., &amp; Bülow, H. (2011). Using iFMI spectral registration for video stabilization and motion detection by an Unmanned Aerial Vehicle (UAV). </w:t>
      </w:r>
      <w:r w:rsidRPr="002A7F81">
        <w:rPr>
          <w:rFonts w:ascii="Calibri" w:hAnsi="Calibri" w:cs="Calibri"/>
          <w:i/>
          <w:iCs/>
          <w:noProof/>
        </w:rPr>
        <w:t>9th IEEE International Symposium on Safety, Security, and Rescue Robotics, SSRR 2011</w:t>
      </w:r>
      <w:r w:rsidRPr="002A7F81">
        <w:rPr>
          <w:rFonts w:ascii="Calibri" w:hAnsi="Calibri" w:cs="Calibri"/>
          <w:noProof/>
        </w:rPr>
        <w:t>, 61–67. https://doi.org/10.1109/SSRR.2011.6106770</w:t>
      </w:r>
    </w:p>
    <w:p w14:paraId="61C8C549"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Sethi, P., &amp; Sarangi, S. R. (2017). Internet of Things: Architectures, Protocols, and Applications. </w:t>
      </w:r>
      <w:r w:rsidRPr="002A7F81">
        <w:rPr>
          <w:rFonts w:ascii="Calibri" w:hAnsi="Calibri" w:cs="Calibri"/>
          <w:i/>
          <w:iCs/>
          <w:noProof/>
        </w:rPr>
        <w:t>Journal of Electrical and Computer Engineering</w:t>
      </w:r>
      <w:r w:rsidRPr="002A7F81">
        <w:rPr>
          <w:rFonts w:ascii="Calibri" w:hAnsi="Calibri" w:cs="Calibri"/>
          <w:noProof/>
        </w:rPr>
        <w:t xml:space="preserve">, </w:t>
      </w:r>
      <w:r w:rsidRPr="002A7F81">
        <w:rPr>
          <w:rFonts w:ascii="Calibri" w:hAnsi="Calibri" w:cs="Calibri"/>
          <w:i/>
          <w:iCs/>
          <w:noProof/>
        </w:rPr>
        <w:t>2017</w:t>
      </w:r>
      <w:r w:rsidRPr="002A7F81">
        <w:rPr>
          <w:rFonts w:ascii="Calibri" w:hAnsi="Calibri" w:cs="Calibri"/>
          <w:noProof/>
        </w:rPr>
        <w:t>, 1–25. https://doi.org/10.1155/2017/9324035</w:t>
      </w:r>
    </w:p>
    <w:p w14:paraId="6E45652C"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Shanmuga Sundaram, B. (2016). A quantitative analysis of 802.11ah wireless standard. </w:t>
      </w:r>
      <w:r w:rsidRPr="002A7F81">
        <w:rPr>
          <w:rFonts w:ascii="Calibri" w:hAnsi="Calibri" w:cs="Calibri"/>
          <w:i/>
          <w:iCs/>
          <w:noProof/>
        </w:rPr>
        <w:t>International Journal of Latest Research in Engineering and Technology</w:t>
      </w:r>
      <w:r w:rsidRPr="002A7F81">
        <w:rPr>
          <w:rFonts w:ascii="Calibri" w:hAnsi="Calibri" w:cs="Calibri"/>
          <w:noProof/>
        </w:rPr>
        <w:t xml:space="preserve">, </w:t>
      </w:r>
      <w:r w:rsidRPr="002A7F81">
        <w:rPr>
          <w:rFonts w:ascii="Calibri" w:hAnsi="Calibri" w:cs="Calibri"/>
          <w:i/>
          <w:iCs/>
          <w:noProof/>
        </w:rPr>
        <w:t>2</w:t>
      </w:r>
      <w:r w:rsidRPr="002A7F81">
        <w:rPr>
          <w:rFonts w:ascii="Calibri" w:hAnsi="Calibri" w:cs="Calibri"/>
          <w:noProof/>
        </w:rPr>
        <w:t>.</w:t>
      </w:r>
    </w:p>
    <w:p w14:paraId="77473926"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Sharma, P. S., &amp; Chitaliya, N. G. (2007). Obstacle Avoidance Using Stereo Vision: A Survey. </w:t>
      </w:r>
      <w:r w:rsidRPr="002A7F81">
        <w:rPr>
          <w:rFonts w:ascii="Calibri" w:hAnsi="Calibri" w:cs="Calibri"/>
          <w:i/>
          <w:iCs/>
          <w:noProof/>
        </w:rPr>
        <w:t>International Journal of Innovative Research in Computer and Communication Engineering (An ISO</w:t>
      </w:r>
      <w:r w:rsidRPr="002A7F81">
        <w:rPr>
          <w:rFonts w:ascii="Calibri" w:hAnsi="Calibri" w:cs="Calibri"/>
          <w:noProof/>
        </w:rPr>
        <w:t xml:space="preserve">, </w:t>
      </w:r>
      <w:r w:rsidRPr="002A7F81">
        <w:rPr>
          <w:rFonts w:ascii="Calibri" w:hAnsi="Calibri" w:cs="Calibri"/>
          <w:i/>
          <w:iCs/>
          <w:noProof/>
        </w:rPr>
        <w:t>3297</w:t>
      </w:r>
      <w:r w:rsidRPr="002A7F81">
        <w:rPr>
          <w:rFonts w:ascii="Calibri" w:hAnsi="Calibri" w:cs="Calibri"/>
          <w:noProof/>
        </w:rPr>
        <w:t>(1). https://doi.org/10.15680/ijircce.2015.0301005</w:t>
      </w:r>
    </w:p>
    <w:p w14:paraId="026863DD"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Sharma, S. U., &amp; Shah, D. J. (2017). A Practical Animal Detection and Collision Avoidance System Using Computer Vision Technique. </w:t>
      </w:r>
      <w:r w:rsidRPr="002A7F81">
        <w:rPr>
          <w:rFonts w:ascii="Calibri" w:hAnsi="Calibri" w:cs="Calibri"/>
          <w:i/>
          <w:iCs/>
          <w:noProof/>
        </w:rPr>
        <w:t>IEEE Access</w:t>
      </w:r>
      <w:r w:rsidRPr="002A7F81">
        <w:rPr>
          <w:rFonts w:ascii="Calibri" w:hAnsi="Calibri" w:cs="Calibri"/>
          <w:noProof/>
        </w:rPr>
        <w:t xml:space="preserve">, </w:t>
      </w:r>
      <w:r w:rsidRPr="002A7F81">
        <w:rPr>
          <w:rFonts w:ascii="Calibri" w:hAnsi="Calibri" w:cs="Calibri"/>
          <w:i/>
          <w:iCs/>
          <w:noProof/>
        </w:rPr>
        <w:t>5</w:t>
      </w:r>
      <w:r w:rsidRPr="002A7F81">
        <w:rPr>
          <w:rFonts w:ascii="Calibri" w:hAnsi="Calibri" w:cs="Calibri"/>
          <w:noProof/>
        </w:rPr>
        <w:t>, 347–358. https://doi.org/10.1109/ACCESS.2016.2642981</w:t>
      </w:r>
    </w:p>
    <w:p w14:paraId="79CBCEE7"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Shen, H., Pan, Q., Cheng, Y., &amp; Yu, Y. (2009). Fast video stabilization algorithm for UAV. </w:t>
      </w:r>
      <w:r w:rsidRPr="002A7F81">
        <w:rPr>
          <w:rFonts w:ascii="Calibri" w:hAnsi="Calibri" w:cs="Calibri"/>
          <w:i/>
          <w:iCs/>
          <w:noProof/>
        </w:rPr>
        <w:t>Proceedings - 2009 IEEE International Conference on Intelligent Computing and Intelligent Systems, ICIS 2009</w:t>
      </w:r>
      <w:r w:rsidRPr="002A7F81">
        <w:rPr>
          <w:rFonts w:ascii="Calibri" w:hAnsi="Calibri" w:cs="Calibri"/>
          <w:noProof/>
        </w:rPr>
        <w:t xml:space="preserve">, </w:t>
      </w:r>
      <w:r w:rsidRPr="002A7F81">
        <w:rPr>
          <w:rFonts w:ascii="Calibri" w:hAnsi="Calibri" w:cs="Calibri"/>
          <w:i/>
          <w:iCs/>
          <w:noProof/>
        </w:rPr>
        <w:t>4</w:t>
      </w:r>
      <w:r w:rsidRPr="002A7F81">
        <w:rPr>
          <w:rFonts w:ascii="Calibri" w:hAnsi="Calibri" w:cs="Calibri"/>
          <w:noProof/>
        </w:rPr>
        <w:t>, 542–546. https://doi.org/10.1109/ICICISYS.2009.5357609</w:t>
      </w:r>
    </w:p>
    <w:p w14:paraId="1ACD67E9"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Shene, T. N., Sridharan, K., &amp; Sudha, N. (2016). Real-Time SURF-Based Video Stabilization System for an FPGA-Driven Mobile Robot. </w:t>
      </w:r>
      <w:r w:rsidRPr="002A7F81">
        <w:rPr>
          <w:rFonts w:ascii="Calibri" w:hAnsi="Calibri" w:cs="Calibri"/>
          <w:i/>
          <w:iCs/>
          <w:noProof/>
        </w:rPr>
        <w:t>IEEE Transactions on Industrial Electronics</w:t>
      </w:r>
      <w:r w:rsidRPr="002A7F81">
        <w:rPr>
          <w:rFonts w:ascii="Calibri" w:hAnsi="Calibri" w:cs="Calibri"/>
          <w:noProof/>
        </w:rPr>
        <w:t xml:space="preserve">, </w:t>
      </w:r>
      <w:r w:rsidRPr="002A7F81">
        <w:rPr>
          <w:rFonts w:ascii="Calibri" w:hAnsi="Calibri" w:cs="Calibri"/>
          <w:i/>
          <w:iCs/>
          <w:noProof/>
        </w:rPr>
        <w:t>63</w:t>
      </w:r>
      <w:r w:rsidRPr="002A7F81">
        <w:rPr>
          <w:rFonts w:ascii="Calibri" w:hAnsi="Calibri" w:cs="Calibri"/>
          <w:noProof/>
        </w:rPr>
        <w:t>(8), 5012–5021. https://doi.org/10.1109/TIE.2016.2551684</w:t>
      </w:r>
    </w:p>
    <w:p w14:paraId="55182717"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Shing, L. K., Lwin, K. Z., Sein, K. K., Chan, Y., &amp; Thar, W. W. (2008). </w:t>
      </w:r>
      <w:r w:rsidRPr="002A7F81">
        <w:rPr>
          <w:rFonts w:ascii="Calibri" w:hAnsi="Calibri" w:cs="Calibri"/>
          <w:i/>
          <w:iCs/>
          <w:noProof/>
        </w:rPr>
        <w:t>Real-Time Obstacle Avoidance and Fuzzy Dynamic Steering Control for an Unmanned Ground Vehicle</w:t>
      </w:r>
      <w:r w:rsidRPr="002A7F81">
        <w:rPr>
          <w:rFonts w:ascii="Calibri" w:hAnsi="Calibri" w:cs="Calibri"/>
          <w:noProof/>
        </w:rPr>
        <w:t>. 978–983.</w:t>
      </w:r>
    </w:p>
    <w:p w14:paraId="1AA08835"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i/>
          <w:iCs/>
          <w:noProof/>
        </w:rPr>
        <w:t>Short Range Devices GURL | Radio Spectrum Management New Zealand</w:t>
      </w:r>
      <w:r w:rsidRPr="002A7F81">
        <w:rPr>
          <w:rFonts w:ascii="Calibri" w:hAnsi="Calibri" w:cs="Calibri"/>
          <w:noProof/>
        </w:rPr>
        <w:t>. (n.d.). Retrieved December 10, 2020, from https://www.rsm.govt.nz/licensing/frequencies-for-anyone/short-range-devices-gurl</w:t>
      </w:r>
    </w:p>
    <w:p w14:paraId="1B960D7B"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lastRenderedPageBreak/>
        <w:t xml:space="preserve">Siegwart, R., Nourbakhsh, I. R., &amp; Scaramuzza, D. (2011). </w:t>
      </w:r>
      <w:r w:rsidRPr="002A7F81">
        <w:rPr>
          <w:rFonts w:ascii="Calibri" w:hAnsi="Calibri" w:cs="Calibri"/>
          <w:i/>
          <w:iCs/>
          <w:noProof/>
        </w:rPr>
        <w:t>Introduction to Autonomous Mobile Robots, Second Edition | The MIT Press</w:t>
      </w:r>
      <w:r w:rsidRPr="002A7F81">
        <w:rPr>
          <w:rFonts w:ascii="Calibri" w:hAnsi="Calibri" w:cs="Calibri"/>
          <w:noProof/>
        </w:rPr>
        <w:t>. https://mitpress.mit.edu/books/introduction-autonomous-mobile-robots-second-edition</w:t>
      </w:r>
    </w:p>
    <w:p w14:paraId="668FF24F"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SigFox. (2023a). </w:t>
      </w:r>
      <w:r w:rsidRPr="002A7F81">
        <w:rPr>
          <w:rFonts w:ascii="Calibri" w:hAnsi="Calibri" w:cs="Calibri"/>
          <w:i/>
          <w:iCs/>
          <w:noProof/>
        </w:rPr>
        <w:t>Coverage - Sigfox 0G Technology</w:t>
      </w:r>
      <w:r w:rsidRPr="002A7F81">
        <w:rPr>
          <w:rFonts w:ascii="Calibri" w:hAnsi="Calibri" w:cs="Calibri"/>
          <w:noProof/>
        </w:rPr>
        <w:t>. https://www.sigfox.com/coverage/</w:t>
      </w:r>
    </w:p>
    <w:p w14:paraId="3B4FBD9B"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SigFox. (2023b). </w:t>
      </w:r>
      <w:r w:rsidRPr="002A7F81">
        <w:rPr>
          <w:rFonts w:ascii="Calibri" w:hAnsi="Calibri" w:cs="Calibri"/>
          <w:i/>
          <w:iCs/>
          <w:noProof/>
        </w:rPr>
        <w:t>What is Sigfox? - Sigfox 0G Technology</w:t>
      </w:r>
      <w:r w:rsidRPr="002A7F81">
        <w:rPr>
          <w:rFonts w:ascii="Calibri" w:hAnsi="Calibri" w:cs="Calibri"/>
          <w:noProof/>
        </w:rPr>
        <w:t>. https://www.sigfox.com/what-is-sigfox/</w:t>
      </w:r>
    </w:p>
    <w:p w14:paraId="7D29B547"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Simmons, R., Henriksen, L., Chrisman, L., &amp; Whelan, G. (n.d.). </w:t>
      </w:r>
      <w:r w:rsidRPr="002A7F81">
        <w:rPr>
          <w:rFonts w:ascii="Calibri" w:hAnsi="Calibri" w:cs="Calibri"/>
          <w:i/>
          <w:iCs/>
          <w:noProof/>
        </w:rPr>
        <w:t>Obstacle Avoidance and Safeguarding for a Lunar Rover</w:t>
      </w:r>
      <w:r w:rsidRPr="002A7F81">
        <w:rPr>
          <w:rFonts w:ascii="Calibri" w:hAnsi="Calibri" w:cs="Calibri"/>
          <w:noProof/>
        </w:rPr>
        <w:t>.</w:t>
      </w:r>
    </w:p>
    <w:p w14:paraId="441C5A0E"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Sinclair, P., Duke, R., &amp; Round, S. (1998). An adaptive battery monitoring system for an electric vehicle. </w:t>
      </w:r>
      <w:r w:rsidRPr="002A7F81">
        <w:rPr>
          <w:rFonts w:ascii="Calibri" w:hAnsi="Calibri" w:cs="Calibri"/>
          <w:i/>
          <w:iCs/>
          <w:noProof/>
        </w:rPr>
        <w:t>PEDES 1998 - 1998 International Conference on Power Electronic Drives and Energy Systems for Industrial Growth</w:t>
      </w:r>
      <w:r w:rsidRPr="002A7F81">
        <w:rPr>
          <w:rFonts w:ascii="Calibri" w:hAnsi="Calibri" w:cs="Calibri"/>
          <w:noProof/>
        </w:rPr>
        <w:t xml:space="preserve">, </w:t>
      </w:r>
      <w:r w:rsidRPr="002A7F81">
        <w:rPr>
          <w:rFonts w:ascii="Calibri" w:hAnsi="Calibri" w:cs="Calibri"/>
          <w:i/>
          <w:iCs/>
          <w:noProof/>
        </w:rPr>
        <w:t>2</w:t>
      </w:r>
      <w:r w:rsidRPr="002A7F81">
        <w:rPr>
          <w:rFonts w:ascii="Calibri" w:hAnsi="Calibri" w:cs="Calibri"/>
          <w:noProof/>
        </w:rPr>
        <w:t>, 786–791. https://doi.org/10.1109/PEDES.1998.1330701</w:t>
      </w:r>
    </w:p>
    <w:p w14:paraId="0EB7AF45"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Šljivo, A., Kerkhove, D., Tian, L., Famaey, J., Munteanu, A., Moerman, I., Hoebeke, J., &amp; De Poorter, E. (2018). Performance evaluation of IEEE 802.11ah networks with high-throughput bidirectional traffic. </w:t>
      </w:r>
      <w:r w:rsidRPr="002A7F81">
        <w:rPr>
          <w:rFonts w:ascii="Calibri" w:hAnsi="Calibri" w:cs="Calibri"/>
          <w:i/>
          <w:iCs/>
          <w:noProof/>
        </w:rPr>
        <w:t>Sensors (Switzerland)</w:t>
      </w:r>
      <w:r w:rsidRPr="002A7F81">
        <w:rPr>
          <w:rFonts w:ascii="Calibri" w:hAnsi="Calibri" w:cs="Calibri"/>
          <w:noProof/>
        </w:rPr>
        <w:t xml:space="preserve">, </w:t>
      </w:r>
      <w:r w:rsidRPr="002A7F81">
        <w:rPr>
          <w:rFonts w:ascii="Calibri" w:hAnsi="Calibri" w:cs="Calibri"/>
          <w:i/>
          <w:iCs/>
          <w:noProof/>
        </w:rPr>
        <w:t>18</w:t>
      </w:r>
      <w:r w:rsidRPr="002A7F81">
        <w:rPr>
          <w:rFonts w:ascii="Calibri" w:hAnsi="Calibri" w:cs="Calibri"/>
          <w:noProof/>
        </w:rPr>
        <w:t>(2), 1–28. https://doi.org/10.3390/s18020325</w:t>
      </w:r>
    </w:p>
    <w:p w14:paraId="37CB97EC"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Spark. (2021). </w:t>
      </w:r>
      <w:r w:rsidRPr="002A7F81">
        <w:rPr>
          <w:rFonts w:ascii="Calibri" w:hAnsi="Calibri" w:cs="Calibri"/>
          <w:i/>
          <w:iCs/>
          <w:noProof/>
        </w:rPr>
        <w:t>Spark Network Coverage</w:t>
      </w:r>
      <w:r w:rsidRPr="002A7F81">
        <w:rPr>
          <w:rFonts w:ascii="Calibri" w:hAnsi="Calibri" w:cs="Calibri"/>
          <w:noProof/>
        </w:rPr>
        <w:t>.</w:t>
      </w:r>
    </w:p>
    <w:p w14:paraId="189018DF"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Spark NZ. (2022). </w:t>
      </w:r>
      <w:r w:rsidRPr="002A7F81">
        <w:rPr>
          <w:rFonts w:ascii="Calibri" w:hAnsi="Calibri" w:cs="Calibri"/>
          <w:i/>
          <w:iCs/>
          <w:noProof/>
        </w:rPr>
        <w:t>Spark NZ network coverage</w:t>
      </w:r>
      <w:r w:rsidRPr="002A7F81">
        <w:rPr>
          <w:rFonts w:ascii="Calibri" w:hAnsi="Calibri" w:cs="Calibri"/>
          <w:noProof/>
        </w:rPr>
        <w:t>. https://www.spark.co.nz/shop/mobile/network/</w:t>
      </w:r>
    </w:p>
    <w:p w14:paraId="6B16D835"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Sparkfun. (n.d.). </w:t>
      </w:r>
      <w:r w:rsidRPr="002A7F81">
        <w:rPr>
          <w:rFonts w:ascii="Calibri" w:hAnsi="Calibri" w:cs="Calibri"/>
          <w:i/>
          <w:iCs/>
          <w:noProof/>
        </w:rPr>
        <w:t>SparkFun 9DoF IMU Breakout - ICM-20948 (Qwiic) - SEN-15335 - SparkFun Electronics</w:t>
      </w:r>
      <w:r w:rsidRPr="002A7F81">
        <w:rPr>
          <w:rFonts w:ascii="Calibri" w:hAnsi="Calibri" w:cs="Calibri"/>
          <w:noProof/>
        </w:rPr>
        <w:t>. Retrieved August 12, 2023, from https://www.sparkfun.com/products/15335</w:t>
      </w:r>
    </w:p>
    <w:p w14:paraId="6671681B"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Spenko, M., Kuroda, Y., Dubowsky, S., &amp; Iagnemma, K. (2006). Hazard avoidance for high-speed mobile robots in rough terrain. </w:t>
      </w:r>
      <w:r w:rsidRPr="002A7F81">
        <w:rPr>
          <w:rFonts w:ascii="Calibri" w:hAnsi="Calibri" w:cs="Calibri"/>
          <w:i/>
          <w:iCs/>
          <w:noProof/>
        </w:rPr>
        <w:t>Journal of Field Robotics</w:t>
      </w:r>
      <w:r w:rsidRPr="002A7F81">
        <w:rPr>
          <w:rFonts w:ascii="Calibri" w:hAnsi="Calibri" w:cs="Calibri"/>
          <w:noProof/>
        </w:rPr>
        <w:t xml:space="preserve">, </w:t>
      </w:r>
      <w:r w:rsidRPr="002A7F81">
        <w:rPr>
          <w:rFonts w:ascii="Calibri" w:hAnsi="Calibri" w:cs="Calibri"/>
          <w:i/>
          <w:iCs/>
          <w:noProof/>
        </w:rPr>
        <w:t>23</w:t>
      </w:r>
      <w:r w:rsidRPr="002A7F81">
        <w:rPr>
          <w:rFonts w:ascii="Calibri" w:hAnsi="Calibri" w:cs="Calibri"/>
          <w:noProof/>
        </w:rPr>
        <w:t>(5), 311–331. https://doi.org/10.1002/ROB.20118</w:t>
      </w:r>
    </w:p>
    <w:p w14:paraId="27B3C195"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i/>
          <w:iCs/>
          <w:noProof/>
        </w:rPr>
        <w:t>Standards for the IoT</w:t>
      </w:r>
      <w:r w:rsidRPr="002A7F81">
        <w:rPr>
          <w:rFonts w:ascii="Calibri" w:hAnsi="Calibri" w:cs="Calibri"/>
          <w:noProof/>
        </w:rPr>
        <w:t>. (2016). https://www.3gpp.org/news-events/1805-iot_r14</w:t>
      </w:r>
    </w:p>
    <w:p w14:paraId="36162894"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Starlink. (2022). </w:t>
      </w:r>
      <w:r w:rsidRPr="002A7F81">
        <w:rPr>
          <w:rFonts w:ascii="Calibri" w:hAnsi="Calibri" w:cs="Calibri"/>
          <w:i/>
          <w:iCs/>
          <w:noProof/>
        </w:rPr>
        <w:t>Starlink satellite coverage</w:t>
      </w:r>
      <w:r w:rsidRPr="002A7F81">
        <w:rPr>
          <w:rFonts w:ascii="Calibri" w:hAnsi="Calibri" w:cs="Calibri"/>
          <w:noProof/>
        </w:rPr>
        <w:t>. https://satellitemap.space</w:t>
      </w:r>
    </w:p>
    <w:p w14:paraId="0B1F7921"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Starlink. (2023). </w:t>
      </w:r>
      <w:r w:rsidRPr="002A7F81">
        <w:rPr>
          <w:rFonts w:ascii="Calibri" w:hAnsi="Calibri" w:cs="Calibri"/>
          <w:i/>
          <w:iCs/>
          <w:noProof/>
        </w:rPr>
        <w:t>Everything you need to know about Starlink in New Zealand</w:t>
      </w:r>
      <w:r w:rsidRPr="002A7F81">
        <w:rPr>
          <w:rFonts w:ascii="Calibri" w:hAnsi="Calibri" w:cs="Calibri"/>
          <w:noProof/>
        </w:rPr>
        <w:t>. https://starlink.co.nz/starlink-new-zealand/</w:t>
      </w:r>
    </w:p>
    <w:p w14:paraId="5176A5C7"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Sugihara, R., &amp; Gupta, R. K. (2011). Path Planning of Data Mules in Sensor Networks. </w:t>
      </w:r>
      <w:r w:rsidRPr="002A7F81">
        <w:rPr>
          <w:rFonts w:ascii="Calibri" w:hAnsi="Calibri" w:cs="Calibri"/>
          <w:i/>
          <w:iCs/>
          <w:noProof/>
        </w:rPr>
        <w:t>ACM Transactions on Sensor Networks (TOSN)</w:t>
      </w:r>
      <w:r w:rsidRPr="002A7F81">
        <w:rPr>
          <w:rFonts w:ascii="Calibri" w:hAnsi="Calibri" w:cs="Calibri"/>
          <w:noProof/>
        </w:rPr>
        <w:t xml:space="preserve">, </w:t>
      </w:r>
      <w:r w:rsidRPr="002A7F81">
        <w:rPr>
          <w:rFonts w:ascii="Calibri" w:hAnsi="Calibri" w:cs="Calibri"/>
          <w:i/>
          <w:iCs/>
          <w:noProof/>
        </w:rPr>
        <w:t>8</w:t>
      </w:r>
      <w:r w:rsidRPr="002A7F81">
        <w:rPr>
          <w:rFonts w:ascii="Calibri" w:hAnsi="Calibri" w:cs="Calibri"/>
          <w:noProof/>
        </w:rPr>
        <w:t>(1), 27. https://doi.org/10.1145/1993042.1993043</w:t>
      </w:r>
    </w:p>
    <w:p w14:paraId="4FC2A560"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Suh, Y. S. (2019). Laser Sensors for Displacement, Distance and Position. </w:t>
      </w:r>
      <w:r w:rsidRPr="002A7F81">
        <w:rPr>
          <w:rFonts w:ascii="Calibri" w:hAnsi="Calibri" w:cs="Calibri"/>
          <w:i/>
          <w:iCs/>
          <w:noProof/>
        </w:rPr>
        <w:t>Sensors (Basel, Switzerland)</w:t>
      </w:r>
      <w:r w:rsidRPr="002A7F81">
        <w:rPr>
          <w:rFonts w:ascii="Calibri" w:hAnsi="Calibri" w:cs="Calibri"/>
          <w:noProof/>
        </w:rPr>
        <w:t xml:space="preserve">, </w:t>
      </w:r>
      <w:r w:rsidRPr="002A7F81">
        <w:rPr>
          <w:rFonts w:ascii="Calibri" w:hAnsi="Calibri" w:cs="Calibri"/>
          <w:i/>
          <w:iCs/>
          <w:noProof/>
        </w:rPr>
        <w:t>19</w:t>
      </w:r>
      <w:r w:rsidRPr="002A7F81">
        <w:rPr>
          <w:rFonts w:ascii="Calibri" w:hAnsi="Calibri" w:cs="Calibri"/>
          <w:noProof/>
        </w:rPr>
        <w:t>(8). https://doi.org/10.3390/S19081924</w:t>
      </w:r>
    </w:p>
    <w:p w14:paraId="794F24CB"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lastRenderedPageBreak/>
        <w:t xml:space="preserve">Sulaimon Alli, K., Oluwafemi Onibonoje, M., Oluwole, A. S., Adegoke Ogunlade, M., Mmonyi, A. C., Ayamolowo, O., &amp; Olushola Dada, S. (2018). </w:t>
      </w:r>
      <w:r w:rsidRPr="002A7F81">
        <w:rPr>
          <w:rFonts w:ascii="Calibri" w:hAnsi="Calibri" w:cs="Calibri"/>
          <w:i/>
          <w:iCs/>
          <w:noProof/>
        </w:rPr>
        <w:t>DEVELOPMENT OF AN ARDUINO-BASED OBSTACLE AVOIDANCE ROBOTIC SYSTEM FOR AN UNMANNED VEHICLE</w:t>
      </w:r>
      <w:r w:rsidRPr="002A7F81">
        <w:rPr>
          <w:rFonts w:ascii="Calibri" w:hAnsi="Calibri" w:cs="Calibri"/>
          <w:noProof/>
        </w:rPr>
        <w:t xml:space="preserve">. </w:t>
      </w:r>
      <w:r w:rsidRPr="002A7F81">
        <w:rPr>
          <w:rFonts w:ascii="Calibri" w:hAnsi="Calibri" w:cs="Calibri"/>
          <w:i/>
          <w:iCs/>
          <w:noProof/>
        </w:rPr>
        <w:t>13</w:t>
      </w:r>
      <w:r w:rsidRPr="002A7F81">
        <w:rPr>
          <w:rFonts w:ascii="Calibri" w:hAnsi="Calibri" w:cs="Calibri"/>
          <w:noProof/>
        </w:rPr>
        <w:t>(3). www.arpnjournals.com</w:t>
      </w:r>
    </w:p>
    <w:p w14:paraId="6C43868A"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Sun, J., Rehg, J. M., &amp; Bobick, A. (n.d.). </w:t>
      </w:r>
      <w:r w:rsidRPr="002A7F81">
        <w:rPr>
          <w:rFonts w:ascii="Calibri" w:hAnsi="Calibri" w:cs="Calibri"/>
          <w:i/>
          <w:iCs/>
          <w:noProof/>
        </w:rPr>
        <w:t>Learning for Ground Robot Navigation with Autonomous Data Collection</w:t>
      </w:r>
      <w:r w:rsidRPr="002A7F81">
        <w:rPr>
          <w:rFonts w:ascii="Calibri" w:hAnsi="Calibri" w:cs="Calibri"/>
          <w:noProof/>
        </w:rPr>
        <w:t>.</w:t>
      </w:r>
    </w:p>
    <w:p w14:paraId="758D53A4"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Tamiya. (2012). </w:t>
      </w:r>
      <w:r w:rsidRPr="002A7F81">
        <w:rPr>
          <w:rFonts w:ascii="Calibri" w:hAnsi="Calibri" w:cs="Calibri"/>
          <w:i/>
          <w:iCs/>
          <w:noProof/>
        </w:rPr>
        <w:t>Tamiya Bruiser RC Model</w:t>
      </w:r>
      <w:r w:rsidRPr="002A7F81">
        <w:rPr>
          <w:rFonts w:ascii="Calibri" w:hAnsi="Calibri" w:cs="Calibri"/>
          <w:noProof/>
        </w:rPr>
        <w:t>. https://tamiyabase.com/tamiya-models/58519</w:t>
      </w:r>
    </w:p>
    <w:p w14:paraId="49CEAFFE"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Tang, P., Zhang, R., Liu, D., Huang, L., Liu, G., &amp; Deng, T. (2015). Local reactive obstacle avoidance approach for high-speed unmanned surface vehicle. </w:t>
      </w:r>
      <w:r w:rsidRPr="002A7F81">
        <w:rPr>
          <w:rFonts w:ascii="Calibri" w:hAnsi="Calibri" w:cs="Calibri"/>
          <w:i/>
          <w:iCs/>
          <w:noProof/>
        </w:rPr>
        <w:t>Ocean Engineering</w:t>
      </w:r>
      <w:r w:rsidRPr="002A7F81">
        <w:rPr>
          <w:rFonts w:ascii="Calibri" w:hAnsi="Calibri" w:cs="Calibri"/>
          <w:noProof/>
        </w:rPr>
        <w:t xml:space="preserve">, </w:t>
      </w:r>
      <w:r w:rsidRPr="002A7F81">
        <w:rPr>
          <w:rFonts w:ascii="Calibri" w:hAnsi="Calibri" w:cs="Calibri"/>
          <w:i/>
          <w:iCs/>
          <w:noProof/>
        </w:rPr>
        <w:t>106</w:t>
      </w:r>
      <w:r w:rsidRPr="002A7F81">
        <w:rPr>
          <w:rFonts w:ascii="Calibri" w:hAnsi="Calibri" w:cs="Calibri"/>
          <w:noProof/>
        </w:rPr>
        <w:t>, 128–140. https://doi.org/10.1016/J.OCEANENG.2015.06.055</w:t>
      </w:r>
    </w:p>
    <w:p w14:paraId="19426F07"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Team, E. (2019). </w:t>
      </w:r>
      <w:r w:rsidRPr="002A7F81">
        <w:rPr>
          <w:rFonts w:ascii="Calibri" w:hAnsi="Calibri" w:cs="Calibri"/>
          <w:i/>
          <w:iCs/>
          <w:noProof/>
        </w:rPr>
        <w:t>Bluetooth 5 range put to the test</w:t>
      </w:r>
      <w:r w:rsidRPr="002A7F81">
        <w:rPr>
          <w:rFonts w:ascii="Calibri" w:hAnsi="Calibri" w:cs="Calibri"/>
          <w:noProof/>
        </w:rPr>
        <w:t>. https://www.eedesignit.com/bluetooth-5-range-put-to-the-test/</w:t>
      </w:r>
    </w:p>
    <w:p w14:paraId="24AA2B86"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Thillainayagi, R., &amp; Senthil Kumar, K. (2017). Video stabilization technique for thermal infrared Aerial surveillance. </w:t>
      </w:r>
      <w:r w:rsidRPr="002A7F81">
        <w:rPr>
          <w:rFonts w:ascii="Calibri" w:hAnsi="Calibri" w:cs="Calibri"/>
          <w:i/>
          <w:iCs/>
          <w:noProof/>
        </w:rPr>
        <w:t>Proceedings of 2016 Online International Conference on Green Engineering and Technologies, IC-GET 2016</w:t>
      </w:r>
      <w:r w:rsidRPr="002A7F81">
        <w:rPr>
          <w:rFonts w:ascii="Calibri" w:hAnsi="Calibri" w:cs="Calibri"/>
          <w:noProof/>
        </w:rPr>
        <w:t>. https://doi.org/10.1109/GET.2016.7916630</w:t>
      </w:r>
    </w:p>
    <w:p w14:paraId="2F546E33"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Threadgroup. (n.d.). </w:t>
      </w:r>
      <w:r w:rsidRPr="002A7F81">
        <w:rPr>
          <w:rFonts w:ascii="Calibri" w:hAnsi="Calibri" w:cs="Calibri"/>
          <w:i/>
          <w:iCs/>
          <w:noProof/>
        </w:rPr>
        <w:t>Thread Benefits</w:t>
      </w:r>
      <w:r w:rsidRPr="002A7F81">
        <w:rPr>
          <w:rFonts w:ascii="Calibri" w:hAnsi="Calibri" w:cs="Calibri"/>
          <w:noProof/>
        </w:rPr>
        <w:t>. Retrieved January 12, 2021, from https://www.threadgroup.org/What-is-Thread/Thread-Benefits</w:t>
      </w:r>
    </w:p>
    <w:p w14:paraId="55146F0C"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Tian, L., Santi, S., Seferagić, A., Lan, J., &amp; Famaey, J. (2021). Wi-Fi HaLow for the Internet of Things: An up-to-date survey on IEEE 802.11ah research. </w:t>
      </w:r>
      <w:r w:rsidRPr="002A7F81">
        <w:rPr>
          <w:rFonts w:ascii="Calibri" w:hAnsi="Calibri" w:cs="Calibri"/>
          <w:i/>
          <w:iCs/>
          <w:noProof/>
        </w:rPr>
        <w:t>Journal of Network and Computer Applications</w:t>
      </w:r>
      <w:r w:rsidRPr="002A7F81">
        <w:rPr>
          <w:rFonts w:ascii="Calibri" w:hAnsi="Calibri" w:cs="Calibri"/>
          <w:noProof/>
        </w:rPr>
        <w:t xml:space="preserve">, </w:t>
      </w:r>
      <w:r w:rsidRPr="002A7F81">
        <w:rPr>
          <w:rFonts w:ascii="Calibri" w:hAnsi="Calibri" w:cs="Calibri"/>
          <w:i/>
          <w:iCs/>
          <w:noProof/>
        </w:rPr>
        <w:t>182</w:t>
      </w:r>
      <w:r w:rsidRPr="002A7F81">
        <w:rPr>
          <w:rFonts w:ascii="Calibri" w:hAnsi="Calibri" w:cs="Calibri"/>
          <w:noProof/>
        </w:rPr>
        <w:t>, 103036. https://doi.org/10.1016/J.JNCA.2021.103036</w:t>
      </w:r>
    </w:p>
    <w:p w14:paraId="0BF4F502"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Tran, T.-Y., Houre, E., &amp; Clarke, N. (2015). </w:t>
      </w:r>
      <w:r w:rsidRPr="002A7F81">
        <w:rPr>
          <w:rFonts w:ascii="Calibri" w:hAnsi="Calibri" w:cs="Calibri"/>
          <w:i/>
          <w:iCs/>
          <w:noProof/>
        </w:rPr>
        <w:t>Wading depth estimation for a vehicle</w:t>
      </w:r>
      <w:r w:rsidRPr="002A7F81">
        <w:rPr>
          <w:rFonts w:ascii="Calibri" w:hAnsi="Calibri" w:cs="Calibri"/>
          <w:noProof/>
        </w:rPr>
        <w:t>. United States Patent. https://www.freepatentsonline.com/9026310.pdf</w:t>
      </w:r>
    </w:p>
    <w:p w14:paraId="4F67F271"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University, S. (2020). </w:t>
      </w:r>
      <w:r w:rsidRPr="002A7F81">
        <w:rPr>
          <w:rFonts w:ascii="Calibri" w:hAnsi="Calibri" w:cs="Calibri"/>
          <w:i/>
          <w:iCs/>
          <w:noProof/>
        </w:rPr>
        <w:t>Introduction to A*</w:t>
      </w:r>
      <w:r w:rsidRPr="002A7F81">
        <w:rPr>
          <w:rFonts w:ascii="Calibri" w:hAnsi="Calibri" w:cs="Calibri"/>
          <w:noProof/>
        </w:rPr>
        <w:t>. https://theory.stanford.edu/~amitp/GameProgramming/AStarComparison.html</w:t>
      </w:r>
    </w:p>
    <w:p w14:paraId="61CCB30A"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van Hecke, K., de Croon, G., van der Maaten, L., Hennes, D., &amp; Izzo, D. (2018). Persistent self-supervised learning: From stereo to monocular vision for obstacle avoidance: </w:t>
      </w:r>
      <w:r w:rsidRPr="002A7F81">
        <w:rPr>
          <w:rFonts w:ascii="Calibri" w:hAnsi="Calibri" w:cs="Calibri"/>
          <w:i/>
          <w:iCs/>
          <w:noProof/>
        </w:rPr>
        <w:t>Https://Doi.Org/10.1177/1756829318756355</w:t>
      </w:r>
      <w:r w:rsidRPr="002A7F81">
        <w:rPr>
          <w:rFonts w:ascii="Calibri" w:hAnsi="Calibri" w:cs="Calibri"/>
          <w:noProof/>
        </w:rPr>
        <w:t xml:space="preserve">, </w:t>
      </w:r>
      <w:r w:rsidRPr="002A7F81">
        <w:rPr>
          <w:rFonts w:ascii="Calibri" w:hAnsi="Calibri" w:cs="Calibri"/>
          <w:i/>
          <w:iCs/>
          <w:noProof/>
        </w:rPr>
        <w:t>10</w:t>
      </w:r>
      <w:r w:rsidRPr="002A7F81">
        <w:rPr>
          <w:rFonts w:ascii="Calibri" w:hAnsi="Calibri" w:cs="Calibri"/>
          <w:noProof/>
        </w:rPr>
        <w:t>(2), 186–206. https://doi.org/10.1177/1756829318756355</w:t>
      </w:r>
    </w:p>
    <w:p w14:paraId="04FD663F"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Vodafone. (2021). </w:t>
      </w:r>
      <w:r w:rsidRPr="002A7F81">
        <w:rPr>
          <w:rFonts w:ascii="Calibri" w:hAnsi="Calibri" w:cs="Calibri"/>
          <w:i/>
          <w:iCs/>
          <w:noProof/>
        </w:rPr>
        <w:t>Vodafone Network coverage</w:t>
      </w:r>
      <w:r w:rsidRPr="002A7F81">
        <w:rPr>
          <w:rFonts w:ascii="Calibri" w:hAnsi="Calibri" w:cs="Calibri"/>
          <w:noProof/>
        </w:rPr>
        <w:t>.</w:t>
      </w:r>
    </w:p>
    <w:p w14:paraId="084829AD"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Waitzman, D. (1990). </w:t>
      </w:r>
      <w:r w:rsidRPr="002A7F81">
        <w:rPr>
          <w:rFonts w:ascii="Calibri" w:hAnsi="Calibri" w:cs="Calibri"/>
          <w:i/>
          <w:iCs/>
          <w:noProof/>
        </w:rPr>
        <w:t>RFC 1149</w:t>
      </w:r>
      <w:r w:rsidRPr="002A7F81">
        <w:rPr>
          <w:rFonts w:ascii="Calibri" w:hAnsi="Calibri" w:cs="Calibri"/>
          <w:noProof/>
        </w:rPr>
        <w:t>. https://datatracker.ietf.org/doc/html/rfc1149</w:t>
      </w:r>
    </w:p>
    <w:p w14:paraId="53737A75"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lastRenderedPageBreak/>
        <w:t xml:space="preserve">Wallace, A. M., Halimi, A., &amp; Buller, G. S. (2020). Full Waveform LiDAR for Adverse Weather Conditions. </w:t>
      </w:r>
      <w:r w:rsidRPr="002A7F81">
        <w:rPr>
          <w:rFonts w:ascii="Calibri" w:hAnsi="Calibri" w:cs="Calibri"/>
          <w:i/>
          <w:iCs/>
          <w:noProof/>
        </w:rPr>
        <w:t>IEEE Transactions on Vehicular Technology</w:t>
      </w:r>
      <w:r w:rsidRPr="002A7F81">
        <w:rPr>
          <w:rFonts w:ascii="Calibri" w:hAnsi="Calibri" w:cs="Calibri"/>
          <w:noProof/>
        </w:rPr>
        <w:t xml:space="preserve">, </w:t>
      </w:r>
      <w:r w:rsidRPr="002A7F81">
        <w:rPr>
          <w:rFonts w:ascii="Calibri" w:hAnsi="Calibri" w:cs="Calibri"/>
          <w:i/>
          <w:iCs/>
          <w:noProof/>
        </w:rPr>
        <w:t>69</w:t>
      </w:r>
      <w:r w:rsidRPr="002A7F81">
        <w:rPr>
          <w:rFonts w:ascii="Calibri" w:hAnsi="Calibri" w:cs="Calibri"/>
          <w:noProof/>
        </w:rPr>
        <w:t>(7), 7064–7077. https://doi.org/10.1109/TVT.2020.2989148</w:t>
      </w:r>
    </w:p>
    <w:p w14:paraId="102DC594"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Wang, H., Yu, Y., &amp; Yuan, Q. (2011). Application of Dijkstra algorithm in robot path-planning. </w:t>
      </w:r>
      <w:r w:rsidRPr="002A7F81">
        <w:rPr>
          <w:rFonts w:ascii="Calibri" w:hAnsi="Calibri" w:cs="Calibri"/>
          <w:i/>
          <w:iCs/>
          <w:noProof/>
        </w:rPr>
        <w:t>2011 2nd International Conference on Mechanic Automation and Control Engineering, MACE 2011 - Proceedings</w:t>
      </w:r>
      <w:r w:rsidRPr="002A7F81">
        <w:rPr>
          <w:rFonts w:ascii="Calibri" w:hAnsi="Calibri" w:cs="Calibri"/>
          <w:noProof/>
        </w:rPr>
        <w:t>, 1067–1069. https://doi.org/10.1109/MACE.2011.5987118</w:t>
      </w:r>
    </w:p>
    <w:p w14:paraId="470187E5"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Wang, J., Song, Q., Jiang, Z., &amp; Zhou, Z. (2016). A novel InSAR based off-road positive and negative obstacle detection technique for unmanned ground vehicle. </w:t>
      </w:r>
      <w:r w:rsidRPr="002A7F81">
        <w:rPr>
          <w:rFonts w:ascii="Calibri" w:hAnsi="Calibri" w:cs="Calibri"/>
          <w:i/>
          <w:iCs/>
          <w:noProof/>
        </w:rPr>
        <w:t>International Geoscience and Remote Sensing Symposium (IGARSS)</w:t>
      </w:r>
      <w:r w:rsidRPr="002A7F81">
        <w:rPr>
          <w:rFonts w:ascii="Calibri" w:hAnsi="Calibri" w:cs="Calibri"/>
          <w:noProof/>
        </w:rPr>
        <w:t xml:space="preserve">, </w:t>
      </w:r>
      <w:r w:rsidRPr="002A7F81">
        <w:rPr>
          <w:rFonts w:ascii="Calibri" w:hAnsi="Calibri" w:cs="Calibri"/>
          <w:i/>
          <w:iCs/>
          <w:noProof/>
        </w:rPr>
        <w:t>2016</w:t>
      </w:r>
      <w:r w:rsidRPr="002A7F81">
        <w:rPr>
          <w:rFonts w:ascii="Calibri" w:hAnsi="Calibri" w:cs="Calibri"/>
          <w:noProof/>
        </w:rPr>
        <w:t>-</w:t>
      </w:r>
      <w:r w:rsidRPr="002A7F81">
        <w:rPr>
          <w:rFonts w:ascii="Calibri" w:hAnsi="Calibri" w:cs="Calibri"/>
          <w:i/>
          <w:iCs/>
          <w:noProof/>
        </w:rPr>
        <w:t>November</w:t>
      </w:r>
      <w:r w:rsidRPr="002A7F81">
        <w:rPr>
          <w:rFonts w:ascii="Calibri" w:hAnsi="Calibri" w:cs="Calibri"/>
          <w:noProof/>
        </w:rPr>
        <w:t>, 1174–1177. https://doi.org/10.1109/IGARSS.2016.7729297</w:t>
      </w:r>
    </w:p>
    <w:p w14:paraId="20C740D3"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Wang, L., Zhao, H., Guo, S., Mai, Y., &amp; Liu, S. (2012). The adaptive compensation algorithm for small UAV image stabilization. </w:t>
      </w:r>
      <w:r w:rsidRPr="002A7F81">
        <w:rPr>
          <w:rFonts w:ascii="Calibri" w:hAnsi="Calibri" w:cs="Calibri"/>
          <w:i/>
          <w:iCs/>
          <w:noProof/>
        </w:rPr>
        <w:t>2012 IEEE International Geoscience and Remote Sensing Symposium</w:t>
      </w:r>
      <w:r w:rsidRPr="002A7F81">
        <w:rPr>
          <w:rFonts w:ascii="Calibri" w:hAnsi="Calibri" w:cs="Calibri"/>
          <w:noProof/>
        </w:rPr>
        <w:t>, 4391–4394. https://doi.org/10.1109/IGARSS.2012.6350400</w:t>
      </w:r>
    </w:p>
    <w:p w14:paraId="170E8FF5"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Wang, S., Wang, L., He, X., &amp; Cao, Y. (2021). A Monocular Vision Obstacle Avoidance Method Applied to Indoor Tracking Robot. </w:t>
      </w:r>
      <w:r w:rsidRPr="002A7F81">
        <w:rPr>
          <w:rFonts w:ascii="Calibri" w:hAnsi="Calibri" w:cs="Calibri"/>
          <w:i/>
          <w:iCs/>
          <w:noProof/>
        </w:rPr>
        <w:t>Drones 2021, Vol. 5, Page 105</w:t>
      </w:r>
      <w:r w:rsidRPr="002A7F81">
        <w:rPr>
          <w:rFonts w:ascii="Calibri" w:hAnsi="Calibri" w:cs="Calibri"/>
          <w:noProof/>
        </w:rPr>
        <w:t xml:space="preserve">, </w:t>
      </w:r>
      <w:r w:rsidRPr="002A7F81">
        <w:rPr>
          <w:rFonts w:ascii="Calibri" w:hAnsi="Calibri" w:cs="Calibri"/>
          <w:i/>
          <w:iCs/>
          <w:noProof/>
        </w:rPr>
        <w:t>5</w:t>
      </w:r>
      <w:r w:rsidRPr="002A7F81">
        <w:rPr>
          <w:rFonts w:ascii="Calibri" w:hAnsi="Calibri" w:cs="Calibri"/>
          <w:noProof/>
        </w:rPr>
        <w:t>(4), 105. https://doi.org/10.3390/DRONES5040105</w:t>
      </w:r>
    </w:p>
    <w:p w14:paraId="24B5716A"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Wangchuk, K., Wangdi, J., &amp; Mindu, M. (2017). Comparison and reliability of techniques to estimate live cattle body weight. </w:t>
      </w:r>
      <w:r w:rsidRPr="002A7F81">
        <w:rPr>
          <w:rFonts w:ascii="Calibri" w:hAnsi="Calibri" w:cs="Calibri"/>
          <w:i/>
          <w:iCs/>
          <w:noProof/>
        </w:rPr>
        <w:t>Http://Www.Tandfonline.Com/Action/JournalInformation?Show=aimsScope&amp;journalCode=taar20#.VsXoziCLRhE</w:t>
      </w:r>
      <w:r w:rsidRPr="002A7F81">
        <w:rPr>
          <w:rFonts w:ascii="Calibri" w:hAnsi="Calibri" w:cs="Calibri"/>
          <w:noProof/>
        </w:rPr>
        <w:t xml:space="preserve">, </w:t>
      </w:r>
      <w:r w:rsidRPr="002A7F81">
        <w:rPr>
          <w:rFonts w:ascii="Calibri" w:hAnsi="Calibri" w:cs="Calibri"/>
          <w:i/>
          <w:iCs/>
          <w:noProof/>
        </w:rPr>
        <w:t>46</w:t>
      </w:r>
      <w:r w:rsidRPr="002A7F81">
        <w:rPr>
          <w:rFonts w:ascii="Calibri" w:hAnsi="Calibri" w:cs="Calibri"/>
          <w:noProof/>
        </w:rPr>
        <w:t>(1), 349–352. https://doi.org/10.1080/09712119.2017.1302876</w:t>
      </w:r>
    </w:p>
    <w:p w14:paraId="5FCCA6F4"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i/>
          <w:iCs/>
          <w:noProof/>
        </w:rPr>
        <w:t>What is LoRaWAN® | LoRa Alliance®</w:t>
      </w:r>
      <w:r w:rsidRPr="002A7F81">
        <w:rPr>
          <w:rFonts w:ascii="Calibri" w:hAnsi="Calibri" w:cs="Calibri"/>
          <w:noProof/>
        </w:rPr>
        <w:t>. (n.d.). Retrieved November 18, 2020, from https://lora-alliance.org/resource-hub/what-lorawanr</w:t>
      </w:r>
    </w:p>
    <w:p w14:paraId="492DC85D"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Williams, L. R., Fox, D. R., Bishop-Hurley, G. J., &amp; Swain, D. L. (2019). Use of radio frequency identification (RFID) technology to record grazing beef cattle water point use. </w:t>
      </w:r>
      <w:r w:rsidRPr="002A7F81">
        <w:rPr>
          <w:rFonts w:ascii="Calibri" w:hAnsi="Calibri" w:cs="Calibri"/>
          <w:i/>
          <w:iCs/>
          <w:noProof/>
        </w:rPr>
        <w:t>Computers and Electronics in Agriculture</w:t>
      </w:r>
      <w:r w:rsidRPr="002A7F81">
        <w:rPr>
          <w:rFonts w:ascii="Calibri" w:hAnsi="Calibri" w:cs="Calibri"/>
          <w:noProof/>
        </w:rPr>
        <w:t xml:space="preserve">, </w:t>
      </w:r>
      <w:r w:rsidRPr="002A7F81">
        <w:rPr>
          <w:rFonts w:ascii="Calibri" w:hAnsi="Calibri" w:cs="Calibri"/>
          <w:i/>
          <w:iCs/>
          <w:noProof/>
        </w:rPr>
        <w:t>156</w:t>
      </w:r>
      <w:r w:rsidRPr="002A7F81">
        <w:rPr>
          <w:rFonts w:ascii="Calibri" w:hAnsi="Calibri" w:cs="Calibri"/>
          <w:noProof/>
        </w:rPr>
        <w:t>, 193–202. https://doi.org/10.1016/j.compag.2018.11.025</w:t>
      </w:r>
    </w:p>
    <w:p w14:paraId="7C6C7CEF"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Wong, D. C., Bui, K., Nguyen, L. H., Smith, G., &amp; Ton, T. T. (2003). Integration of differential global positioning system with ultrawideband synthetic aperture radar for forward imaging. </w:t>
      </w:r>
      <w:r w:rsidRPr="002A7F81">
        <w:rPr>
          <w:rFonts w:ascii="Calibri" w:hAnsi="Calibri" w:cs="Calibri"/>
          <w:i/>
          <w:iCs/>
          <w:noProof/>
        </w:rPr>
        <w:t>Https://Doi.Org/10.1117/12.488581</w:t>
      </w:r>
      <w:r w:rsidRPr="002A7F81">
        <w:rPr>
          <w:rFonts w:ascii="Calibri" w:hAnsi="Calibri" w:cs="Calibri"/>
          <w:noProof/>
        </w:rPr>
        <w:t xml:space="preserve">, </w:t>
      </w:r>
      <w:r w:rsidRPr="002A7F81">
        <w:rPr>
          <w:rFonts w:ascii="Calibri" w:hAnsi="Calibri" w:cs="Calibri"/>
          <w:i/>
          <w:iCs/>
          <w:noProof/>
        </w:rPr>
        <w:t>5083</w:t>
      </w:r>
      <w:r w:rsidRPr="002A7F81">
        <w:rPr>
          <w:rFonts w:ascii="Calibri" w:hAnsi="Calibri" w:cs="Calibri"/>
          <w:noProof/>
        </w:rPr>
        <w:t>, 529–538. https://doi.org/10.1117/12.488581</w:t>
      </w:r>
    </w:p>
    <w:p w14:paraId="6901E544"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X-IO. (2008). </w:t>
      </w:r>
      <w:r w:rsidRPr="002A7F81">
        <w:rPr>
          <w:rFonts w:ascii="Calibri" w:hAnsi="Calibri" w:cs="Calibri"/>
          <w:i/>
          <w:iCs/>
          <w:noProof/>
        </w:rPr>
        <w:t>GitHub - xioTechnologies/Fusion</w:t>
      </w:r>
      <w:r w:rsidRPr="002A7F81">
        <w:rPr>
          <w:rFonts w:ascii="Calibri" w:hAnsi="Calibri" w:cs="Calibri"/>
          <w:noProof/>
        </w:rPr>
        <w:t>. https://github.com/xioTechnologies/Fusion</w:t>
      </w:r>
    </w:p>
    <w:p w14:paraId="08C55911"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Y Ropert-Coudert, R. W. (2005). Trends and perspectives in animal-attached remote sensing. </w:t>
      </w:r>
      <w:r w:rsidRPr="002A7F81">
        <w:rPr>
          <w:rFonts w:ascii="Calibri" w:hAnsi="Calibri" w:cs="Calibri"/>
          <w:i/>
          <w:iCs/>
          <w:noProof/>
        </w:rPr>
        <w:t xml:space="preserve">Front </w:t>
      </w:r>
      <w:r w:rsidRPr="002A7F81">
        <w:rPr>
          <w:rFonts w:ascii="Calibri" w:hAnsi="Calibri" w:cs="Calibri"/>
          <w:i/>
          <w:iCs/>
          <w:noProof/>
        </w:rPr>
        <w:lastRenderedPageBreak/>
        <w:t>Ecol Environ</w:t>
      </w:r>
      <w:r w:rsidRPr="002A7F81">
        <w:rPr>
          <w:rFonts w:ascii="Calibri" w:hAnsi="Calibri" w:cs="Calibri"/>
          <w:noProof/>
        </w:rPr>
        <w:t xml:space="preserve">, </w:t>
      </w:r>
      <w:r w:rsidRPr="002A7F81">
        <w:rPr>
          <w:rFonts w:ascii="Calibri" w:hAnsi="Calibri" w:cs="Calibri"/>
          <w:i/>
          <w:iCs/>
          <w:noProof/>
        </w:rPr>
        <w:t>3</w:t>
      </w:r>
      <w:r w:rsidRPr="002A7F81">
        <w:rPr>
          <w:rFonts w:ascii="Calibri" w:hAnsi="Calibri" w:cs="Calibri"/>
          <w:noProof/>
        </w:rPr>
        <w:t>, 437–444. https://doi.org/10.1890/1540-9295(2005)003[0437:tapiar]2.0.co</w:t>
      </w:r>
    </w:p>
    <w:p w14:paraId="15F6A237"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Yamauchi, B. (2006). Autonomous urban reconnaissance using man-portable UGVs. </w:t>
      </w:r>
      <w:r w:rsidRPr="002A7F81">
        <w:rPr>
          <w:rFonts w:ascii="Calibri" w:hAnsi="Calibri" w:cs="Calibri"/>
          <w:i/>
          <w:iCs/>
          <w:noProof/>
        </w:rPr>
        <w:t>Https://Doi.Org/10.1117/12.660435</w:t>
      </w:r>
      <w:r w:rsidRPr="002A7F81">
        <w:rPr>
          <w:rFonts w:ascii="Calibri" w:hAnsi="Calibri" w:cs="Calibri"/>
          <w:noProof/>
        </w:rPr>
        <w:t xml:space="preserve">, </w:t>
      </w:r>
      <w:r w:rsidRPr="002A7F81">
        <w:rPr>
          <w:rFonts w:ascii="Calibri" w:hAnsi="Calibri" w:cs="Calibri"/>
          <w:i/>
          <w:iCs/>
          <w:noProof/>
        </w:rPr>
        <w:t>6230</w:t>
      </w:r>
      <w:r w:rsidRPr="002A7F81">
        <w:rPr>
          <w:rFonts w:ascii="Calibri" w:hAnsi="Calibri" w:cs="Calibri"/>
          <w:noProof/>
        </w:rPr>
        <w:t>, 261–271. https://doi.org/10.1117/12.660435</w:t>
      </w:r>
    </w:p>
    <w:p w14:paraId="31B9E4EF"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Yamauchi, B. (2008). All-weather perception for small autonomous UGVs. </w:t>
      </w:r>
      <w:r w:rsidRPr="002A7F81">
        <w:rPr>
          <w:rFonts w:ascii="Calibri" w:hAnsi="Calibri" w:cs="Calibri"/>
          <w:i/>
          <w:iCs/>
          <w:noProof/>
        </w:rPr>
        <w:t>Https://Doi.Org/10.1117/12.776792</w:t>
      </w:r>
      <w:r w:rsidRPr="002A7F81">
        <w:rPr>
          <w:rFonts w:ascii="Calibri" w:hAnsi="Calibri" w:cs="Calibri"/>
          <w:noProof/>
        </w:rPr>
        <w:t xml:space="preserve">, </w:t>
      </w:r>
      <w:r w:rsidRPr="002A7F81">
        <w:rPr>
          <w:rFonts w:ascii="Calibri" w:hAnsi="Calibri" w:cs="Calibri"/>
          <w:i/>
          <w:iCs/>
          <w:noProof/>
        </w:rPr>
        <w:t>6962</w:t>
      </w:r>
      <w:r w:rsidRPr="002A7F81">
        <w:rPr>
          <w:rFonts w:ascii="Calibri" w:hAnsi="Calibri" w:cs="Calibri"/>
          <w:noProof/>
        </w:rPr>
        <w:t>, 28–37. https://doi.org/10.1117/12.776792</w:t>
      </w:r>
    </w:p>
    <w:p w14:paraId="43906D34"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Yan, W. Y., Shaker, A., &amp; El-Ashmawy, N. (2015). Urban land cover classification using airborne LiDAR data: A review. </w:t>
      </w:r>
      <w:r w:rsidRPr="002A7F81">
        <w:rPr>
          <w:rFonts w:ascii="Calibri" w:hAnsi="Calibri" w:cs="Calibri"/>
          <w:i/>
          <w:iCs/>
          <w:noProof/>
        </w:rPr>
        <w:t>Remote Sensing of Environment</w:t>
      </w:r>
      <w:r w:rsidRPr="002A7F81">
        <w:rPr>
          <w:rFonts w:ascii="Calibri" w:hAnsi="Calibri" w:cs="Calibri"/>
          <w:noProof/>
        </w:rPr>
        <w:t xml:space="preserve">, </w:t>
      </w:r>
      <w:r w:rsidRPr="002A7F81">
        <w:rPr>
          <w:rFonts w:ascii="Calibri" w:hAnsi="Calibri" w:cs="Calibri"/>
          <w:i/>
          <w:iCs/>
          <w:noProof/>
        </w:rPr>
        <w:t>158</w:t>
      </w:r>
      <w:r w:rsidRPr="002A7F81">
        <w:rPr>
          <w:rFonts w:ascii="Calibri" w:hAnsi="Calibri" w:cs="Calibri"/>
          <w:noProof/>
        </w:rPr>
        <w:t>, 295–310. https://doi.org/10.1016/J.RSE.2014.11.001</w:t>
      </w:r>
    </w:p>
    <w:p w14:paraId="16BA4F91"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Yean, S., Lee, B. S., Yeo, C. K., Vun, C. H., &amp; Oh, H. L. (2018). Smartphone Orientation Estimation Algorithm Combining Kalman Filter with Gradient Descent. </w:t>
      </w:r>
      <w:r w:rsidRPr="002A7F81">
        <w:rPr>
          <w:rFonts w:ascii="Calibri" w:hAnsi="Calibri" w:cs="Calibri"/>
          <w:i/>
          <w:iCs/>
          <w:noProof/>
        </w:rPr>
        <w:t>IEEE Journal of Biomedical and Health Informatics</w:t>
      </w:r>
      <w:r w:rsidRPr="002A7F81">
        <w:rPr>
          <w:rFonts w:ascii="Calibri" w:hAnsi="Calibri" w:cs="Calibri"/>
          <w:noProof/>
        </w:rPr>
        <w:t xml:space="preserve">, </w:t>
      </w:r>
      <w:r w:rsidRPr="002A7F81">
        <w:rPr>
          <w:rFonts w:ascii="Calibri" w:hAnsi="Calibri" w:cs="Calibri"/>
          <w:i/>
          <w:iCs/>
          <w:noProof/>
        </w:rPr>
        <w:t>22</w:t>
      </w:r>
      <w:r w:rsidRPr="002A7F81">
        <w:rPr>
          <w:rFonts w:ascii="Calibri" w:hAnsi="Calibri" w:cs="Calibri"/>
          <w:noProof/>
        </w:rPr>
        <w:t>(5), 1421–1433. https://doi.org/10.1109/JBHI.2017.2780879</w:t>
      </w:r>
    </w:p>
    <w:p w14:paraId="048B21D4"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Yibin, L., Caihong, L., &amp; Zijian, Z. (2006). Q-learning based method of adaptive path planning for mobile robot. </w:t>
      </w:r>
      <w:r w:rsidRPr="002A7F81">
        <w:rPr>
          <w:rFonts w:ascii="Calibri" w:hAnsi="Calibri" w:cs="Calibri"/>
          <w:i/>
          <w:iCs/>
          <w:noProof/>
        </w:rPr>
        <w:t>Proceedings of IEEE ICIA 2006 - 2006 IEEE International Conference on Information Acquisition</w:t>
      </w:r>
      <w:r w:rsidRPr="002A7F81">
        <w:rPr>
          <w:rFonts w:ascii="Calibri" w:hAnsi="Calibri" w:cs="Calibri"/>
          <w:noProof/>
        </w:rPr>
        <w:t>, 983–987. https://doi.org/10.1109/ICIA.2006.305871</w:t>
      </w:r>
    </w:p>
    <w:p w14:paraId="689D85AC"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Yoo, T. S., Hong, S. K., Yoon, H. M., &amp; Park, S. (2011). Gain-Scheduled Complementary Filter Design for a MEMS Based Attitude and Heading Reference System. </w:t>
      </w:r>
      <w:r w:rsidRPr="002A7F81">
        <w:rPr>
          <w:rFonts w:ascii="Calibri" w:hAnsi="Calibri" w:cs="Calibri"/>
          <w:i/>
          <w:iCs/>
          <w:noProof/>
        </w:rPr>
        <w:t>Sensors 2011, Vol. 11, Pages 3816-3830</w:t>
      </w:r>
      <w:r w:rsidRPr="002A7F81">
        <w:rPr>
          <w:rFonts w:ascii="Calibri" w:hAnsi="Calibri" w:cs="Calibri"/>
          <w:noProof/>
        </w:rPr>
        <w:t xml:space="preserve">, </w:t>
      </w:r>
      <w:r w:rsidRPr="002A7F81">
        <w:rPr>
          <w:rFonts w:ascii="Calibri" w:hAnsi="Calibri" w:cs="Calibri"/>
          <w:i/>
          <w:iCs/>
          <w:noProof/>
        </w:rPr>
        <w:t>11</w:t>
      </w:r>
      <w:r w:rsidRPr="002A7F81">
        <w:rPr>
          <w:rFonts w:ascii="Calibri" w:hAnsi="Calibri" w:cs="Calibri"/>
          <w:noProof/>
        </w:rPr>
        <w:t>(4), 3816–3830. https://doi.org/10.3390/S110403816</w:t>
      </w:r>
    </w:p>
    <w:p w14:paraId="7E1E1882"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Yuan, Q., Asadi, E., Lu, Q., Yang, G., &amp; Chen, I. M. (2019). Uncertainty-Based IMU Orientation Tracking Algorithm for Dynamic Motions. </w:t>
      </w:r>
      <w:r w:rsidRPr="002A7F81">
        <w:rPr>
          <w:rFonts w:ascii="Calibri" w:hAnsi="Calibri" w:cs="Calibri"/>
          <w:i/>
          <w:iCs/>
          <w:noProof/>
        </w:rPr>
        <w:t>IEEE/ASME Transactions on Mechatronics</w:t>
      </w:r>
      <w:r w:rsidRPr="002A7F81">
        <w:rPr>
          <w:rFonts w:ascii="Calibri" w:hAnsi="Calibri" w:cs="Calibri"/>
          <w:noProof/>
        </w:rPr>
        <w:t xml:space="preserve">, </w:t>
      </w:r>
      <w:r w:rsidRPr="002A7F81">
        <w:rPr>
          <w:rFonts w:ascii="Calibri" w:hAnsi="Calibri" w:cs="Calibri"/>
          <w:i/>
          <w:iCs/>
          <w:noProof/>
        </w:rPr>
        <w:t>24</w:t>
      </w:r>
      <w:r w:rsidRPr="002A7F81">
        <w:rPr>
          <w:rFonts w:ascii="Calibri" w:hAnsi="Calibri" w:cs="Calibri"/>
          <w:noProof/>
        </w:rPr>
        <w:t>(2), 872–882. https://doi.org/10.1109/TMECH.2019.2892069</w:t>
      </w:r>
    </w:p>
    <w:p w14:paraId="639F2B2F"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Zhang, J., Huang, M., Jin, X., &amp; Li, X. (2017). A real-time Chinese traffic sign detection algorithm based on modified YOLOv2. </w:t>
      </w:r>
      <w:r w:rsidRPr="002A7F81">
        <w:rPr>
          <w:rFonts w:ascii="Calibri" w:hAnsi="Calibri" w:cs="Calibri"/>
          <w:i/>
          <w:iCs/>
          <w:noProof/>
        </w:rPr>
        <w:t>Algorithms</w:t>
      </w:r>
      <w:r w:rsidRPr="002A7F81">
        <w:rPr>
          <w:rFonts w:ascii="Calibri" w:hAnsi="Calibri" w:cs="Calibri"/>
          <w:noProof/>
        </w:rPr>
        <w:t xml:space="preserve">, </w:t>
      </w:r>
      <w:r w:rsidRPr="002A7F81">
        <w:rPr>
          <w:rFonts w:ascii="Calibri" w:hAnsi="Calibri" w:cs="Calibri"/>
          <w:i/>
          <w:iCs/>
          <w:noProof/>
        </w:rPr>
        <w:t>10</w:t>
      </w:r>
      <w:r w:rsidRPr="002A7F81">
        <w:rPr>
          <w:rFonts w:ascii="Calibri" w:hAnsi="Calibri" w:cs="Calibri"/>
          <w:noProof/>
        </w:rPr>
        <w:t>(4). https://doi.org/10.3390/A10040127</w:t>
      </w:r>
    </w:p>
    <w:p w14:paraId="6C48A2EE"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Zhang, Z. (2012). Microsoft kinect sensor and its effect. </w:t>
      </w:r>
      <w:r w:rsidRPr="002A7F81">
        <w:rPr>
          <w:rFonts w:ascii="Calibri" w:hAnsi="Calibri" w:cs="Calibri"/>
          <w:i/>
          <w:iCs/>
          <w:noProof/>
        </w:rPr>
        <w:t>IEEE Multimedia</w:t>
      </w:r>
      <w:r w:rsidRPr="002A7F81">
        <w:rPr>
          <w:rFonts w:ascii="Calibri" w:hAnsi="Calibri" w:cs="Calibri"/>
          <w:noProof/>
        </w:rPr>
        <w:t xml:space="preserve">, </w:t>
      </w:r>
      <w:r w:rsidRPr="002A7F81">
        <w:rPr>
          <w:rFonts w:ascii="Calibri" w:hAnsi="Calibri" w:cs="Calibri"/>
          <w:i/>
          <w:iCs/>
          <w:noProof/>
        </w:rPr>
        <w:t>19</w:t>
      </w:r>
      <w:r w:rsidRPr="002A7F81">
        <w:rPr>
          <w:rFonts w:ascii="Calibri" w:hAnsi="Calibri" w:cs="Calibri"/>
          <w:noProof/>
        </w:rPr>
        <w:t>(2), 4–10. https://doi.org/10.1109/MMUL.2012.24</w:t>
      </w:r>
    </w:p>
    <w:p w14:paraId="399F8424"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Zhong, Z., Wang, Z., Lin, L., Liang, H., &amp; Xu, F. (2020). Robust Negative Obstacle Detection in Off-Road Environments Using Multiple LiDARs. </w:t>
      </w:r>
      <w:r w:rsidRPr="002A7F81">
        <w:rPr>
          <w:rFonts w:ascii="Calibri" w:hAnsi="Calibri" w:cs="Calibri"/>
          <w:i/>
          <w:iCs/>
          <w:noProof/>
        </w:rPr>
        <w:t>2020 6th International Conference on Control, Automation and Robotics, ICCAR 2020</w:t>
      </w:r>
      <w:r w:rsidRPr="002A7F81">
        <w:rPr>
          <w:rFonts w:ascii="Calibri" w:hAnsi="Calibri" w:cs="Calibri"/>
          <w:noProof/>
        </w:rPr>
        <w:t>, 700–705. https://doi.org/10.1109/ICCAR49639.2020.9108058</w:t>
      </w:r>
    </w:p>
    <w:p w14:paraId="379D2056"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Zhou, L., Li, Z., &amp; Kaess, M. (2018). Automatic Extrinsic Calibration of a Camera and a 3D LiDAR Using Line and Plane Correspondences. </w:t>
      </w:r>
      <w:r w:rsidRPr="002A7F81">
        <w:rPr>
          <w:rFonts w:ascii="Calibri" w:hAnsi="Calibri" w:cs="Calibri"/>
          <w:i/>
          <w:iCs/>
          <w:noProof/>
        </w:rPr>
        <w:t xml:space="preserve">IEEE International Conference on Intelligent Robots and </w:t>
      </w:r>
      <w:r w:rsidRPr="002A7F81">
        <w:rPr>
          <w:rFonts w:ascii="Calibri" w:hAnsi="Calibri" w:cs="Calibri"/>
          <w:i/>
          <w:iCs/>
          <w:noProof/>
        </w:rPr>
        <w:lastRenderedPageBreak/>
        <w:t>Systems</w:t>
      </w:r>
      <w:r w:rsidRPr="002A7F81">
        <w:rPr>
          <w:rFonts w:ascii="Calibri" w:hAnsi="Calibri" w:cs="Calibri"/>
          <w:noProof/>
        </w:rPr>
        <w:t>, 5562–5569. https://doi.org/10.1109/IROS.2018.8593660</w:t>
      </w:r>
    </w:p>
    <w:p w14:paraId="21EE531E"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Zhu, J., Li, C., &amp; Xu, J. (2016). Digital Image Stabilization for Cameras on Moving Platform. </w:t>
      </w:r>
      <w:r w:rsidRPr="002A7F81">
        <w:rPr>
          <w:rFonts w:ascii="Calibri" w:hAnsi="Calibri" w:cs="Calibri"/>
          <w:i/>
          <w:iCs/>
          <w:noProof/>
        </w:rPr>
        <w:t>Proceedings - 2015 International Conference on Intelligent Information Hiding and Multimedia Signal Processing, IIH-MSP 2015</w:t>
      </w:r>
      <w:r w:rsidRPr="002A7F81">
        <w:rPr>
          <w:rFonts w:ascii="Calibri" w:hAnsi="Calibri" w:cs="Calibri"/>
          <w:noProof/>
        </w:rPr>
        <w:t>, 255–258. https://doi.org/10.1109/IIH-MSP.2015.23</w:t>
      </w:r>
    </w:p>
    <w:p w14:paraId="4EF77180"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Zhu, W. H., &amp; Lamarche, T. (2007). Velocity estimation by using position and acceleration sensors. </w:t>
      </w:r>
      <w:r w:rsidRPr="002A7F81">
        <w:rPr>
          <w:rFonts w:ascii="Calibri" w:hAnsi="Calibri" w:cs="Calibri"/>
          <w:i/>
          <w:iCs/>
          <w:noProof/>
        </w:rPr>
        <w:t>IEEE Transactions on Industrial Electronics</w:t>
      </w:r>
      <w:r w:rsidRPr="002A7F81">
        <w:rPr>
          <w:rFonts w:ascii="Calibri" w:hAnsi="Calibri" w:cs="Calibri"/>
          <w:noProof/>
        </w:rPr>
        <w:t xml:space="preserve">, </w:t>
      </w:r>
      <w:r w:rsidRPr="002A7F81">
        <w:rPr>
          <w:rFonts w:ascii="Calibri" w:hAnsi="Calibri" w:cs="Calibri"/>
          <w:i/>
          <w:iCs/>
          <w:noProof/>
        </w:rPr>
        <w:t>54</w:t>
      </w:r>
      <w:r w:rsidRPr="002A7F81">
        <w:rPr>
          <w:rFonts w:ascii="Calibri" w:hAnsi="Calibri" w:cs="Calibri"/>
          <w:noProof/>
        </w:rPr>
        <w:t>(5), 2706–2715. https://doi.org/10.1109/TIE.2007.899936</w:t>
      </w:r>
    </w:p>
    <w:p w14:paraId="05CA1FE8" w14:textId="77777777" w:rsidR="002A7F81" w:rsidRPr="002A7F81" w:rsidRDefault="002A7F81" w:rsidP="002A7F81">
      <w:pPr>
        <w:widowControl w:val="0"/>
        <w:autoSpaceDE w:val="0"/>
        <w:autoSpaceDN w:val="0"/>
        <w:adjustRightInd w:val="0"/>
        <w:spacing w:after="240" w:line="360" w:lineRule="auto"/>
        <w:ind w:left="480" w:hanging="480"/>
        <w:rPr>
          <w:rFonts w:ascii="Calibri" w:hAnsi="Calibri" w:cs="Calibri"/>
          <w:noProof/>
        </w:rPr>
      </w:pPr>
      <w:r w:rsidRPr="002A7F81">
        <w:rPr>
          <w:rFonts w:ascii="Calibri" w:hAnsi="Calibri" w:cs="Calibri"/>
          <w:noProof/>
        </w:rPr>
        <w:t xml:space="preserve">Zogopoulos, E. (2021). </w:t>
      </w:r>
      <w:r w:rsidRPr="002A7F81">
        <w:rPr>
          <w:rFonts w:ascii="Calibri" w:hAnsi="Calibri" w:cs="Calibri"/>
          <w:i/>
          <w:iCs/>
          <w:noProof/>
        </w:rPr>
        <w:t>Battery Technology: A New Era Emerging | Energy Industry Review</w:t>
      </w:r>
      <w:r w:rsidRPr="002A7F81">
        <w:rPr>
          <w:rFonts w:ascii="Calibri" w:hAnsi="Calibri" w:cs="Calibri"/>
          <w:noProof/>
        </w:rPr>
        <w:t>. Energy Industry Review. https://energyindustryreview.com/analysis/battery-technology-a-new-era-emerging/</w:t>
      </w:r>
    </w:p>
    <w:p w14:paraId="6380706F" w14:textId="5FCAC61B" w:rsidR="00D40BA6" w:rsidRPr="00D40BA6" w:rsidRDefault="00D40BA6" w:rsidP="00D40BA6">
      <w:pPr>
        <w:pStyle w:val="BodyText"/>
      </w:pPr>
      <w:r>
        <w:fldChar w:fldCharType="end"/>
      </w:r>
    </w:p>
    <w:sectPr w:rsidR="00D40BA6" w:rsidRPr="00D40BA6" w:rsidSect="00EB4EFE">
      <w:footerReference w:type="default" r:id="rId69"/>
      <w:pgSz w:w="11906" w:h="16838" w:code="9"/>
      <w:pgMar w:top="1134" w:right="1134" w:bottom="1134" w:left="1701" w:header="567" w:footer="567"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Charters, Stuart" w:date="2023-08-22T13:01:00Z" w:initials="CS">
    <w:p w14:paraId="5D18F0AC" w14:textId="77777777" w:rsidR="00811DC8" w:rsidRDefault="00811DC8" w:rsidP="00B2548F">
      <w:pPr>
        <w:pStyle w:val="CommentText"/>
      </w:pPr>
      <w:r>
        <w:rPr>
          <w:rStyle w:val="CommentReference"/>
        </w:rPr>
        <w:annotationRef/>
      </w:r>
      <w:r>
        <w:t>Check reference formatting, should be Swain, Gregg et al. 2013</w:t>
      </w:r>
    </w:p>
  </w:comment>
  <w:comment w:id="20" w:author="Brett Davidson" w:date="2023-08-23T13:04:00Z" w:initials="BD">
    <w:p w14:paraId="40CC946F" w14:textId="77777777" w:rsidR="00CD5CBB" w:rsidRDefault="0035760E" w:rsidP="005755F5">
      <w:pPr>
        <w:pStyle w:val="CommentText"/>
      </w:pPr>
      <w:r>
        <w:rPr>
          <w:rStyle w:val="CommentReference"/>
        </w:rPr>
        <w:annotationRef/>
      </w:r>
      <w:r w:rsidR="00CD5CBB">
        <w:t>Weird as I'm using APA 7th Ed in both Word and Mendeley. Is that not the correct style to use?</w:t>
      </w:r>
    </w:p>
  </w:comment>
  <w:comment w:id="21" w:author="Charters, Stuart" w:date="2023-08-22T14:38:00Z" w:initials="CS">
    <w:p w14:paraId="492CB040" w14:textId="0D715DC4" w:rsidR="00044542" w:rsidRDefault="00044542" w:rsidP="00603F12">
      <w:pPr>
        <w:pStyle w:val="CommentText"/>
      </w:pPr>
      <w:r>
        <w:rPr>
          <w:rStyle w:val="CommentReference"/>
        </w:rPr>
        <w:annotationRef/>
      </w:r>
      <w:r>
        <w:t>Try to avoid use of etc as it raises questions in the examiners mind</w:t>
      </w:r>
    </w:p>
  </w:comment>
  <w:comment w:id="70" w:author="Mos Sharifi" w:date="2023-08-24T09:09:00Z" w:initials="MS">
    <w:p w14:paraId="711EF79F" w14:textId="77777777" w:rsidR="00D940A7" w:rsidRDefault="00D940A7" w:rsidP="00D940A7">
      <w:pPr>
        <w:pStyle w:val="CommentText"/>
      </w:pPr>
      <w:r>
        <w:rPr>
          <w:rStyle w:val="CommentReference"/>
        </w:rPr>
        <w:annotationRef/>
      </w:r>
      <w:r>
        <w:t>These are more background info not sure if it needs to be here in lit review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18F0AC" w15:done="0"/>
  <w15:commentEx w15:paraId="40CC946F" w15:paraIdParent="5D18F0AC" w15:done="0"/>
  <w15:commentEx w15:paraId="492CB040" w15:done="1"/>
  <w15:commentEx w15:paraId="711EF79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F3023" w16cex:dateUtc="2023-08-22T01:01:00Z"/>
  <w16cex:commentExtensible w16cex:durableId="2890824B" w16cex:dateUtc="2023-08-23T01:04:00Z"/>
  <w16cex:commentExtensible w16cex:durableId="288F46FB" w16cex:dateUtc="2023-08-22T02:38:00Z"/>
  <w16cex:commentExtensible w16cex:durableId="28919CDC" w16cex:dateUtc="2023-08-23T21: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18F0AC" w16cid:durableId="288F3023"/>
  <w16cid:commentId w16cid:paraId="40CC946F" w16cid:durableId="2890824B"/>
  <w16cid:commentId w16cid:paraId="492CB040" w16cid:durableId="288F46FB"/>
  <w16cid:commentId w16cid:paraId="711EF79F" w16cid:durableId="28919CDC"/>
</w16cid:commentsIds>
</file>

<file path=word/customizations.xml><?xml version="1.0" encoding="utf-8"?>
<wne:tcg xmlns:r="http://schemas.openxmlformats.org/officeDocument/2006/relationships" xmlns:wne="http://schemas.microsoft.com/office/word/2006/wordml">
  <wne:keymaps>
    <wne:keymap wne:kcmPrimary="0331">
      <wne:acd wne:acdName="acd6"/>
    </wne:keymap>
    <wne:keymap wne:kcmPrimary="0332">
      <wne:acd wne:acdName="acd7"/>
    </wne:keymap>
    <wne:keymap wne:kcmPrimary="0333">
      <wne:acd wne:acdName="acd8"/>
    </wne:keymap>
    <wne:keymap wne:kcmPrimary="0442">
      <wne:acd wne:acdName="acd5"/>
    </wne:keymap>
    <wne:keymap wne:kcmPrimary="044D">
      <wne:acd wne:acdName="acd9"/>
    </wne:keymap>
    <wne:keymap wne:kcmPrimary="0451">
      <wne:acd wne:acdName="acd4"/>
    </wne:keymap>
    <wne:keymap wne:kcmPrimary="0634">
      <wne:acd wne:acdName="acd0"/>
    </wne:keymap>
    <wne:keymap wne:kcmPrimary="0635">
      <wne:acd wne:acdName="acd1"/>
    </wne:keymap>
    <wne:keymap wne:kcmPrimary="0636">
      <wne:acd wne:acdName="acd2"/>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QA" wne:acdName="acd0" wne:fciIndexBasedOn="0065"/>
    <wne:acd wne:argValue="AQAAAAUA" wne:acdName="acd1" wne:fciIndexBasedOn="0065"/>
    <wne:acd wne:argValue="AQAAAAYA" wne:acdName="acd2" wne:fciIndexBasedOn="0065"/>
    <wne:acd wne:acdName="acd3" wne:fciIndexBasedOn="0065"/>
    <wne:acd wne:argValue="AgBRAHUAbwB0AGUA" wne:acdName="acd4" wne:fciIndexBasedOn="0065"/>
    <wne:acd wne:argValue="AQAAAEIA" wne:acdName="acd5" wne:fciIndexBasedOn="0065"/>
    <wne:acd wne:argValue="AgBBAHAAcAAxAA==" wne:acdName="acd6" wne:fciIndexBasedOn="0065"/>
    <wne:acd wne:argValue="AgBBAHAAcAAyAA==" wne:acdName="acd7" wne:fciIndexBasedOn="0065"/>
    <wne:acd wne:argValue="AgBBAHAAcAAzAA==" wne:acdName="acd8" wne:fciIndexBasedOn="0065"/>
    <wne:acd wne:argValue="AgBIAGUAYQBkAGkAbgBnACAATQB5AEwA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59DBA5" w14:textId="77777777" w:rsidR="00562817" w:rsidRDefault="00562817">
      <w:r>
        <w:separator/>
      </w:r>
    </w:p>
  </w:endnote>
  <w:endnote w:type="continuationSeparator" w:id="0">
    <w:p w14:paraId="63AB922A" w14:textId="77777777" w:rsidR="00562817" w:rsidRDefault="005628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Open Sans">
    <w:panose1 w:val="020B0606030504020204"/>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88369" w14:textId="77777777" w:rsidR="0036357A" w:rsidRDefault="0036357A" w:rsidP="00BF65C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E06263E" w14:textId="77777777" w:rsidR="0036357A" w:rsidRDefault="0036357A" w:rsidP="00BF65C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6B093" w14:textId="77777777" w:rsidR="0036357A" w:rsidRDefault="0036357A" w:rsidP="00167ED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E0D55">
      <w:rPr>
        <w:rStyle w:val="PageNumber"/>
        <w:noProof/>
      </w:rPr>
      <w:t>ii</w:t>
    </w:r>
    <w:r>
      <w:rPr>
        <w:rStyle w:val="PageNumber"/>
      </w:rPr>
      <w:fldChar w:fldCharType="end"/>
    </w:r>
  </w:p>
  <w:p w14:paraId="2A50CA46" w14:textId="77777777" w:rsidR="0036357A" w:rsidRDefault="0036357A" w:rsidP="002A3E0D">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124B8" w14:textId="77777777" w:rsidR="0036357A" w:rsidRDefault="0036357A" w:rsidP="007228C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E0D55">
      <w:rPr>
        <w:rStyle w:val="PageNumber"/>
        <w:noProof/>
      </w:rPr>
      <w:t>10</w:t>
    </w:r>
    <w:r>
      <w:rPr>
        <w:rStyle w:val="PageNumber"/>
      </w:rPr>
      <w:fldChar w:fldCharType="end"/>
    </w:r>
  </w:p>
  <w:p w14:paraId="789A9EF3" w14:textId="77777777" w:rsidR="0036357A" w:rsidRPr="00BF65C2" w:rsidRDefault="0036357A" w:rsidP="00BF65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A60DB0" w14:textId="77777777" w:rsidR="00562817" w:rsidRDefault="00562817">
      <w:r>
        <w:separator/>
      </w:r>
    </w:p>
  </w:footnote>
  <w:footnote w:type="continuationSeparator" w:id="0">
    <w:p w14:paraId="5A4C5D48" w14:textId="77777777" w:rsidR="00562817" w:rsidRDefault="005628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52D"/>
    <w:multiLevelType w:val="multilevel"/>
    <w:tmpl w:val="D3BEC616"/>
    <w:lvl w:ilvl="0">
      <w:start w:val="1"/>
      <w:numFmt w:val="decimal"/>
      <w:pStyle w:val="Heading1"/>
      <w:suff w:val="nothing"/>
      <w:lvlText w:val="Chapter %1"/>
      <w:lvlJc w:val="left"/>
      <w:pPr>
        <w:ind w:left="0" w:firstLine="0"/>
      </w:pPr>
    </w:lvl>
    <w:lvl w:ilvl="1">
      <w:start w:val="1"/>
      <w:numFmt w:val="decimal"/>
      <w:pStyle w:val="Heading2"/>
      <w:lvlText w:val="%1.%2"/>
      <w:lvlJc w:val="left"/>
      <w:pPr>
        <w:tabs>
          <w:tab w:val="num" w:pos="1984"/>
        </w:tabs>
        <w:ind w:left="1984" w:hanging="567"/>
      </w:pPr>
    </w:lvl>
    <w:lvl w:ilvl="2">
      <w:start w:val="1"/>
      <w:numFmt w:val="decimal"/>
      <w:pStyle w:val="Heading3"/>
      <w:lvlText w:val="%1.%2.%3"/>
      <w:lvlJc w:val="left"/>
      <w:pPr>
        <w:tabs>
          <w:tab w:val="num" w:pos="709"/>
        </w:tabs>
        <w:ind w:left="709" w:hanging="709"/>
      </w:pPr>
      <w:rPr>
        <w:rFonts w:hint="default"/>
      </w:rPr>
    </w:lvl>
    <w:lvl w:ilvl="3">
      <w:start w:val="1"/>
      <w:numFmt w:val="none"/>
      <w:pStyle w:val="Heading4"/>
      <w:suff w:val="nothing"/>
      <w:lvlText w:val=""/>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2FA4D65"/>
    <w:multiLevelType w:val="multilevel"/>
    <w:tmpl w:val="68DE7758"/>
    <w:lvl w:ilvl="0">
      <w:start w:val="1"/>
      <w:numFmt w:val="upperLetter"/>
      <w:pStyle w:val="App1"/>
      <w:suff w:val="nothing"/>
      <w:lvlText w:val="Appendix %1"/>
      <w:lvlJc w:val="left"/>
      <w:pPr>
        <w:ind w:left="0" w:firstLine="0"/>
      </w:pPr>
      <w:rPr>
        <w:rFonts w:hint="default"/>
      </w:rPr>
    </w:lvl>
    <w:lvl w:ilvl="1">
      <w:start w:val="1"/>
      <w:numFmt w:val="decimal"/>
      <w:pStyle w:val="App2"/>
      <w:lvlText w:val="%1.%2"/>
      <w:lvlJc w:val="left"/>
      <w:pPr>
        <w:tabs>
          <w:tab w:val="num" w:pos="576"/>
        </w:tabs>
        <w:ind w:left="576" w:hanging="576"/>
      </w:pPr>
      <w:rPr>
        <w:rFonts w:hint="default"/>
      </w:rPr>
    </w:lvl>
    <w:lvl w:ilvl="2">
      <w:start w:val="1"/>
      <w:numFmt w:val="decimal"/>
      <w:pStyle w:val="App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85F4595"/>
    <w:multiLevelType w:val="hybridMultilevel"/>
    <w:tmpl w:val="721632B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106C2A81"/>
    <w:multiLevelType w:val="hybridMultilevel"/>
    <w:tmpl w:val="F8F4295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A211E7C"/>
    <w:multiLevelType w:val="hybridMultilevel"/>
    <w:tmpl w:val="87A68E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42351A55"/>
    <w:multiLevelType w:val="hybridMultilevel"/>
    <w:tmpl w:val="BDF884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50726D8A"/>
    <w:multiLevelType w:val="hybridMultilevel"/>
    <w:tmpl w:val="1B864B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6C456748"/>
    <w:multiLevelType w:val="hybridMultilevel"/>
    <w:tmpl w:val="00425C94"/>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num w:numId="1" w16cid:durableId="629945964">
    <w:abstractNumId w:val="1"/>
  </w:num>
  <w:num w:numId="2" w16cid:durableId="1415660632">
    <w:abstractNumId w:val="0"/>
  </w:num>
  <w:num w:numId="3" w16cid:durableId="1339649481">
    <w:abstractNumId w:val="3"/>
  </w:num>
  <w:num w:numId="4" w16cid:durableId="2131626547">
    <w:abstractNumId w:val="2"/>
  </w:num>
  <w:num w:numId="5" w16cid:durableId="29696831">
    <w:abstractNumId w:val="7"/>
  </w:num>
  <w:num w:numId="6" w16cid:durableId="1082217556">
    <w:abstractNumId w:val="6"/>
  </w:num>
  <w:num w:numId="7" w16cid:durableId="667749530">
    <w:abstractNumId w:val="4"/>
  </w:num>
  <w:num w:numId="8" w16cid:durableId="6059688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103939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045489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607323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837875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79409656">
    <w:abstractNumId w:val="5"/>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ett Davidson">
    <w15:presenceInfo w15:providerId="AD" w15:userId="S::Brett.Davidson@ara.ac.nz::7d6f4ce1-2a46-43c4-a617-81ad2818a4de"/>
  </w15:person>
  <w15:person w15:author="Charters, Stuart">
    <w15:presenceInfo w15:providerId="AD" w15:userId="S::Stuart.Charters@lincoln.ac.nz::230bee0a-93e6-4654-bc1e-3563113c84b6"/>
  </w15:person>
  <w15:person w15:author="Mos Sharifi">
    <w15:presenceInfo w15:providerId="AD" w15:userId="S::Mos.Sharifi@agresearch.co.nz::dfe02414-4144-4ea9-8f7b-da00bf0cbd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5F6"/>
    <w:rsid w:val="000025D1"/>
    <w:rsid w:val="00002614"/>
    <w:rsid w:val="00004E4B"/>
    <w:rsid w:val="00007F67"/>
    <w:rsid w:val="00011113"/>
    <w:rsid w:val="0001366F"/>
    <w:rsid w:val="00013736"/>
    <w:rsid w:val="00014BA0"/>
    <w:rsid w:val="00017994"/>
    <w:rsid w:val="000200DA"/>
    <w:rsid w:val="000216C3"/>
    <w:rsid w:val="00023E00"/>
    <w:rsid w:val="0002469D"/>
    <w:rsid w:val="000277E2"/>
    <w:rsid w:val="000306EA"/>
    <w:rsid w:val="00030A9C"/>
    <w:rsid w:val="00032777"/>
    <w:rsid w:val="00033C30"/>
    <w:rsid w:val="0003469D"/>
    <w:rsid w:val="0003482D"/>
    <w:rsid w:val="000400C5"/>
    <w:rsid w:val="0004182F"/>
    <w:rsid w:val="0004233E"/>
    <w:rsid w:val="00044542"/>
    <w:rsid w:val="0005384B"/>
    <w:rsid w:val="00062E96"/>
    <w:rsid w:val="00063F74"/>
    <w:rsid w:val="00070DB3"/>
    <w:rsid w:val="00073B22"/>
    <w:rsid w:val="00077AE0"/>
    <w:rsid w:val="00077CC8"/>
    <w:rsid w:val="00082D3E"/>
    <w:rsid w:val="0008318E"/>
    <w:rsid w:val="00084C62"/>
    <w:rsid w:val="00085D17"/>
    <w:rsid w:val="00086B0D"/>
    <w:rsid w:val="000874B3"/>
    <w:rsid w:val="000912C0"/>
    <w:rsid w:val="000921E4"/>
    <w:rsid w:val="0009235C"/>
    <w:rsid w:val="000929B0"/>
    <w:rsid w:val="00094835"/>
    <w:rsid w:val="00095B23"/>
    <w:rsid w:val="000A4CEC"/>
    <w:rsid w:val="000A51C5"/>
    <w:rsid w:val="000A771E"/>
    <w:rsid w:val="000B01F4"/>
    <w:rsid w:val="000B22F8"/>
    <w:rsid w:val="000B2A05"/>
    <w:rsid w:val="000B4701"/>
    <w:rsid w:val="000B76FE"/>
    <w:rsid w:val="000B7B02"/>
    <w:rsid w:val="000C413B"/>
    <w:rsid w:val="000C4258"/>
    <w:rsid w:val="000C5642"/>
    <w:rsid w:val="000C6E60"/>
    <w:rsid w:val="000D0FC6"/>
    <w:rsid w:val="000D3090"/>
    <w:rsid w:val="000D4BF9"/>
    <w:rsid w:val="000D63C7"/>
    <w:rsid w:val="000D6BA2"/>
    <w:rsid w:val="000E1417"/>
    <w:rsid w:val="000E2EBF"/>
    <w:rsid w:val="000E4E58"/>
    <w:rsid w:val="000F1774"/>
    <w:rsid w:val="000F33C5"/>
    <w:rsid w:val="000F67F0"/>
    <w:rsid w:val="000F69BD"/>
    <w:rsid w:val="000F6B6C"/>
    <w:rsid w:val="00102617"/>
    <w:rsid w:val="001044A6"/>
    <w:rsid w:val="00105489"/>
    <w:rsid w:val="001060CB"/>
    <w:rsid w:val="00110571"/>
    <w:rsid w:val="0011177B"/>
    <w:rsid w:val="0011329C"/>
    <w:rsid w:val="00113540"/>
    <w:rsid w:val="00117454"/>
    <w:rsid w:val="00120CAA"/>
    <w:rsid w:val="00121E21"/>
    <w:rsid w:val="00121E32"/>
    <w:rsid w:val="00123B3D"/>
    <w:rsid w:val="001249E2"/>
    <w:rsid w:val="00126841"/>
    <w:rsid w:val="00126CFE"/>
    <w:rsid w:val="00127186"/>
    <w:rsid w:val="00131DD7"/>
    <w:rsid w:val="0013564D"/>
    <w:rsid w:val="0014123B"/>
    <w:rsid w:val="0014204F"/>
    <w:rsid w:val="00145CC7"/>
    <w:rsid w:val="00145F40"/>
    <w:rsid w:val="00147169"/>
    <w:rsid w:val="001511A0"/>
    <w:rsid w:val="00151CEC"/>
    <w:rsid w:val="0015274C"/>
    <w:rsid w:val="001528A7"/>
    <w:rsid w:val="00153687"/>
    <w:rsid w:val="0015529B"/>
    <w:rsid w:val="00156C65"/>
    <w:rsid w:val="00160380"/>
    <w:rsid w:val="00166BEB"/>
    <w:rsid w:val="00167ED7"/>
    <w:rsid w:val="001723A6"/>
    <w:rsid w:val="001727C5"/>
    <w:rsid w:val="00172DCD"/>
    <w:rsid w:val="00176A4A"/>
    <w:rsid w:val="001778DB"/>
    <w:rsid w:val="00180C01"/>
    <w:rsid w:val="00181C2B"/>
    <w:rsid w:val="00182581"/>
    <w:rsid w:val="001846BD"/>
    <w:rsid w:val="00187B76"/>
    <w:rsid w:val="00194A95"/>
    <w:rsid w:val="001A157F"/>
    <w:rsid w:val="001A253A"/>
    <w:rsid w:val="001A2D83"/>
    <w:rsid w:val="001A41BB"/>
    <w:rsid w:val="001A481A"/>
    <w:rsid w:val="001A48A0"/>
    <w:rsid w:val="001B0417"/>
    <w:rsid w:val="001B24C0"/>
    <w:rsid w:val="001B3FEB"/>
    <w:rsid w:val="001B485E"/>
    <w:rsid w:val="001B73B5"/>
    <w:rsid w:val="001B7D45"/>
    <w:rsid w:val="001C0A32"/>
    <w:rsid w:val="001C34AD"/>
    <w:rsid w:val="001C486B"/>
    <w:rsid w:val="001D0B63"/>
    <w:rsid w:val="001D1D46"/>
    <w:rsid w:val="001D5983"/>
    <w:rsid w:val="001D7C84"/>
    <w:rsid w:val="001E68C1"/>
    <w:rsid w:val="001E6FAF"/>
    <w:rsid w:val="001F2522"/>
    <w:rsid w:val="001F38A5"/>
    <w:rsid w:val="00202319"/>
    <w:rsid w:val="00210D86"/>
    <w:rsid w:val="002113C0"/>
    <w:rsid w:val="00213105"/>
    <w:rsid w:val="00215D1B"/>
    <w:rsid w:val="00215D5E"/>
    <w:rsid w:val="002216A2"/>
    <w:rsid w:val="002245F1"/>
    <w:rsid w:val="0022541E"/>
    <w:rsid w:val="00225639"/>
    <w:rsid w:val="002258BD"/>
    <w:rsid w:val="002270E7"/>
    <w:rsid w:val="002276C0"/>
    <w:rsid w:val="002317BA"/>
    <w:rsid w:val="002337A6"/>
    <w:rsid w:val="002358AF"/>
    <w:rsid w:val="002364AB"/>
    <w:rsid w:val="002372AF"/>
    <w:rsid w:val="002417FE"/>
    <w:rsid w:val="00243D0A"/>
    <w:rsid w:val="00245385"/>
    <w:rsid w:val="002466E9"/>
    <w:rsid w:val="00252943"/>
    <w:rsid w:val="00253974"/>
    <w:rsid w:val="0026037B"/>
    <w:rsid w:val="00260F5B"/>
    <w:rsid w:val="002630AA"/>
    <w:rsid w:val="00263B65"/>
    <w:rsid w:val="00266551"/>
    <w:rsid w:val="002668B3"/>
    <w:rsid w:val="002676DB"/>
    <w:rsid w:val="00270088"/>
    <w:rsid w:val="00276D40"/>
    <w:rsid w:val="002810EF"/>
    <w:rsid w:val="00283CB1"/>
    <w:rsid w:val="00287840"/>
    <w:rsid w:val="00292B5F"/>
    <w:rsid w:val="00293367"/>
    <w:rsid w:val="0029511A"/>
    <w:rsid w:val="002A16BA"/>
    <w:rsid w:val="002A3E0D"/>
    <w:rsid w:val="002A6F11"/>
    <w:rsid w:val="002A7F81"/>
    <w:rsid w:val="002B0A77"/>
    <w:rsid w:val="002B33EC"/>
    <w:rsid w:val="002B384B"/>
    <w:rsid w:val="002B4DA0"/>
    <w:rsid w:val="002C2EFA"/>
    <w:rsid w:val="002C3941"/>
    <w:rsid w:val="002C4263"/>
    <w:rsid w:val="002C7293"/>
    <w:rsid w:val="002D0C8C"/>
    <w:rsid w:val="002D0DA0"/>
    <w:rsid w:val="002D3B3A"/>
    <w:rsid w:val="002D3DFC"/>
    <w:rsid w:val="002E07DE"/>
    <w:rsid w:val="002E0C18"/>
    <w:rsid w:val="002E72C1"/>
    <w:rsid w:val="002F0A2D"/>
    <w:rsid w:val="002F0B6B"/>
    <w:rsid w:val="002F1331"/>
    <w:rsid w:val="002F2F64"/>
    <w:rsid w:val="002F3200"/>
    <w:rsid w:val="00310625"/>
    <w:rsid w:val="00312595"/>
    <w:rsid w:val="0031478C"/>
    <w:rsid w:val="003210DB"/>
    <w:rsid w:val="003211B6"/>
    <w:rsid w:val="00321225"/>
    <w:rsid w:val="00323E7E"/>
    <w:rsid w:val="00325799"/>
    <w:rsid w:val="00327169"/>
    <w:rsid w:val="00330421"/>
    <w:rsid w:val="00330FCB"/>
    <w:rsid w:val="003315F8"/>
    <w:rsid w:val="00335887"/>
    <w:rsid w:val="0033683C"/>
    <w:rsid w:val="00336B1C"/>
    <w:rsid w:val="00336F2C"/>
    <w:rsid w:val="00345910"/>
    <w:rsid w:val="00353F4B"/>
    <w:rsid w:val="0035760E"/>
    <w:rsid w:val="0036000E"/>
    <w:rsid w:val="0036357A"/>
    <w:rsid w:val="00370B31"/>
    <w:rsid w:val="003742D3"/>
    <w:rsid w:val="003745C7"/>
    <w:rsid w:val="00376242"/>
    <w:rsid w:val="003766E9"/>
    <w:rsid w:val="00380CC6"/>
    <w:rsid w:val="00382D74"/>
    <w:rsid w:val="0038371E"/>
    <w:rsid w:val="00384E13"/>
    <w:rsid w:val="00385819"/>
    <w:rsid w:val="00386253"/>
    <w:rsid w:val="00387E47"/>
    <w:rsid w:val="003900AE"/>
    <w:rsid w:val="0039026B"/>
    <w:rsid w:val="00390398"/>
    <w:rsid w:val="00392CE6"/>
    <w:rsid w:val="00393D86"/>
    <w:rsid w:val="003A002D"/>
    <w:rsid w:val="003A1E4F"/>
    <w:rsid w:val="003A1EE4"/>
    <w:rsid w:val="003A3359"/>
    <w:rsid w:val="003A47B3"/>
    <w:rsid w:val="003A5587"/>
    <w:rsid w:val="003A7197"/>
    <w:rsid w:val="003A733D"/>
    <w:rsid w:val="003B308B"/>
    <w:rsid w:val="003B57C2"/>
    <w:rsid w:val="003B7727"/>
    <w:rsid w:val="003C7AF3"/>
    <w:rsid w:val="003D4F3A"/>
    <w:rsid w:val="003D60A9"/>
    <w:rsid w:val="003D6CA2"/>
    <w:rsid w:val="003E15B7"/>
    <w:rsid w:val="003E34E5"/>
    <w:rsid w:val="003E57BD"/>
    <w:rsid w:val="003F224D"/>
    <w:rsid w:val="003F2E4C"/>
    <w:rsid w:val="003F350E"/>
    <w:rsid w:val="003F44EB"/>
    <w:rsid w:val="003F6189"/>
    <w:rsid w:val="003F6592"/>
    <w:rsid w:val="003F68CD"/>
    <w:rsid w:val="00401B6A"/>
    <w:rsid w:val="00401E81"/>
    <w:rsid w:val="004042C1"/>
    <w:rsid w:val="004049CD"/>
    <w:rsid w:val="004057CF"/>
    <w:rsid w:val="00410F29"/>
    <w:rsid w:val="00411554"/>
    <w:rsid w:val="00412328"/>
    <w:rsid w:val="00413BC7"/>
    <w:rsid w:val="00416E6A"/>
    <w:rsid w:val="00423770"/>
    <w:rsid w:val="00423F57"/>
    <w:rsid w:val="00424AAB"/>
    <w:rsid w:val="00424FD0"/>
    <w:rsid w:val="004257A8"/>
    <w:rsid w:val="00425CA8"/>
    <w:rsid w:val="0043643E"/>
    <w:rsid w:val="00436549"/>
    <w:rsid w:val="00442247"/>
    <w:rsid w:val="00447C39"/>
    <w:rsid w:val="00452E46"/>
    <w:rsid w:val="00453FBF"/>
    <w:rsid w:val="004542CE"/>
    <w:rsid w:val="00454644"/>
    <w:rsid w:val="00454F16"/>
    <w:rsid w:val="0045743D"/>
    <w:rsid w:val="004616F4"/>
    <w:rsid w:val="00461E39"/>
    <w:rsid w:val="004631CF"/>
    <w:rsid w:val="00466359"/>
    <w:rsid w:val="00466738"/>
    <w:rsid w:val="004713D2"/>
    <w:rsid w:val="00474BBB"/>
    <w:rsid w:val="00475427"/>
    <w:rsid w:val="00477B51"/>
    <w:rsid w:val="00483195"/>
    <w:rsid w:val="00493834"/>
    <w:rsid w:val="00497DA4"/>
    <w:rsid w:val="004A6BC3"/>
    <w:rsid w:val="004A722D"/>
    <w:rsid w:val="004A7CA8"/>
    <w:rsid w:val="004A7D4C"/>
    <w:rsid w:val="004B0D28"/>
    <w:rsid w:val="004B166A"/>
    <w:rsid w:val="004B3066"/>
    <w:rsid w:val="004B372A"/>
    <w:rsid w:val="004B39FB"/>
    <w:rsid w:val="004B4F25"/>
    <w:rsid w:val="004C330D"/>
    <w:rsid w:val="004C58AE"/>
    <w:rsid w:val="004C5D9F"/>
    <w:rsid w:val="004D2BEE"/>
    <w:rsid w:val="004D3C62"/>
    <w:rsid w:val="004D6343"/>
    <w:rsid w:val="004D7AF8"/>
    <w:rsid w:val="004E10C9"/>
    <w:rsid w:val="004E4313"/>
    <w:rsid w:val="004E53CB"/>
    <w:rsid w:val="004E5A29"/>
    <w:rsid w:val="004F14C7"/>
    <w:rsid w:val="004F36DA"/>
    <w:rsid w:val="00501421"/>
    <w:rsid w:val="00502238"/>
    <w:rsid w:val="00505D0C"/>
    <w:rsid w:val="00507AD1"/>
    <w:rsid w:val="005111D2"/>
    <w:rsid w:val="00511D4A"/>
    <w:rsid w:val="0051206B"/>
    <w:rsid w:val="00517A50"/>
    <w:rsid w:val="00520AD7"/>
    <w:rsid w:val="00524900"/>
    <w:rsid w:val="00524C6A"/>
    <w:rsid w:val="0052646E"/>
    <w:rsid w:val="00535804"/>
    <w:rsid w:val="00536182"/>
    <w:rsid w:val="00544F65"/>
    <w:rsid w:val="005468AE"/>
    <w:rsid w:val="005472BB"/>
    <w:rsid w:val="005473A1"/>
    <w:rsid w:val="00550C7C"/>
    <w:rsid w:val="00551468"/>
    <w:rsid w:val="00551D1B"/>
    <w:rsid w:val="00552026"/>
    <w:rsid w:val="00553D8F"/>
    <w:rsid w:val="005602E4"/>
    <w:rsid w:val="00560D59"/>
    <w:rsid w:val="00562817"/>
    <w:rsid w:val="0056427C"/>
    <w:rsid w:val="00567D42"/>
    <w:rsid w:val="005850B0"/>
    <w:rsid w:val="00586617"/>
    <w:rsid w:val="00591D4C"/>
    <w:rsid w:val="00594529"/>
    <w:rsid w:val="00594B51"/>
    <w:rsid w:val="00594FDA"/>
    <w:rsid w:val="00594FE7"/>
    <w:rsid w:val="005A0F07"/>
    <w:rsid w:val="005A14DE"/>
    <w:rsid w:val="005A413E"/>
    <w:rsid w:val="005A44F6"/>
    <w:rsid w:val="005A6CC0"/>
    <w:rsid w:val="005B1093"/>
    <w:rsid w:val="005B508B"/>
    <w:rsid w:val="005C3776"/>
    <w:rsid w:val="005C3C70"/>
    <w:rsid w:val="005C438C"/>
    <w:rsid w:val="005C4408"/>
    <w:rsid w:val="005C4942"/>
    <w:rsid w:val="005D30EB"/>
    <w:rsid w:val="005D6B29"/>
    <w:rsid w:val="005E6285"/>
    <w:rsid w:val="005F1C92"/>
    <w:rsid w:val="005F4308"/>
    <w:rsid w:val="005F6880"/>
    <w:rsid w:val="006038F0"/>
    <w:rsid w:val="00607029"/>
    <w:rsid w:val="00611257"/>
    <w:rsid w:val="0061505A"/>
    <w:rsid w:val="00615619"/>
    <w:rsid w:val="00617FF9"/>
    <w:rsid w:val="006247D2"/>
    <w:rsid w:val="006251D1"/>
    <w:rsid w:val="00627E58"/>
    <w:rsid w:val="00630224"/>
    <w:rsid w:val="00630C50"/>
    <w:rsid w:val="00631640"/>
    <w:rsid w:val="00632AA9"/>
    <w:rsid w:val="00633D62"/>
    <w:rsid w:val="00635A05"/>
    <w:rsid w:val="00636B00"/>
    <w:rsid w:val="00637050"/>
    <w:rsid w:val="0063774D"/>
    <w:rsid w:val="006409EA"/>
    <w:rsid w:val="00643922"/>
    <w:rsid w:val="00646A50"/>
    <w:rsid w:val="00650413"/>
    <w:rsid w:val="006520ED"/>
    <w:rsid w:val="006560A9"/>
    <w:rsid w:val="0065746C"/>
    <w:rsid w:val="006601A7"/>
    <w:rsid w:val="0066363D"/>
    <w:rsid w:val="00664B04"/>
    <w:rsid w:val="00667C2A"/>
    <w:rsid w:val="00681012"/>
    <w:rsid w:val="006812BC"/>
    <w:rsid w:val="00682B1D"/>
    <w:rsid w:val="00683049"/>
    <w:rsid w:val="00684F9E"/>
    <w:rsid w:val="0068564C"/>
    <w:rsid w:val="006874D3"/>
    <w:rsid w:val="00687B72"/>
    <w:rsid w:val="006911EF"/>
    <w:rsid w:val="006A0E9E"/>
    <w:rsid w:val="006A1671"/>
    <w:rsid w:val="006A4545"/>
    <w:rsid w:val="006A7C7E"/>
    <w:rsid w:val="006B21D7"/>
    <w:rsid w:val="006B3FF5"/>
    <w:rsid w:val="006B6002"/>
    <w:rsid w:val="006B7973"/>
    <w:rsid w:val="006B7D77"/>
    <w:rsid w:val="006C0506"/>
    <w:rsid w:val="006C05A4"/>
    <w:rsid w:val="006C6F24"/>
    <w:rsid w:val="006D5D23"/>
    <w:rsid w:val="006E37C3"/>
    <w:rsid w:val="006E5A34"/>
    <w:rsid w:val="006E5D54"/>
    <w:rsid w:val="006F32ED"/>
    <w:rsid w:val="006F3651"/>
    <w:rsid w:val="00702151"/>
    <w:rsid w:val="00702952"/>
    <w:rsid w:val="0070768E"/>
    <w:rsid w:val="007106AF"/>
    <w:rsid w:val="00710A5E"/>
    <w:rsid w:val="00710B1B"/>
    <w:rsid w:val="00720CE4"/>
    <w:rsid w:val="007211F0"/>
    <w:rsid w:val="007226CB"/>
    <w:rsid w:val="007228C4"/>
    <w:rsid w:val="00724ED0"/>
    <w:rsid w:val="00734208"/>
    <w:rsid w:val="00735AD8"/>
    <w:rsid w:val="00736AA8"/>
    <w:rsid w:val="007422A3"/>
    <w:rsid w:val="007477A3"/>
    <w:rsid w:val="00756427"/>
    <w:rsid w:val="007605F0"/>
    <w:rsid w:val="00762396"/>
    <w:rsid w:val="00764B65"/>
    <w:rsid w:val="00764C05"/>
    <w:rsid w:val="007701F4"/>
    <w:rsid w:val="007701F5"/>
    <w:rsid w:val="00772513"/>
    <w:rsid w:val="007741FB"/>
    <w:rsid w:val="00775A6A"/>
    <w:rsid w:val="007771EC"/>
    <w:rsid w:val="0078295A"/>
    <w:rsid w:val="00783AD5"/>
    <w:rsid w:val="0078566A"/>
    <w:rsid w:val="00785B7B"/>
    <w:rsid w:val="00787510"/>
    <w:rsid w:val="00787F9F"/>
    <w:rsid w:val="00792035"/>
    <w:rsid w:val="00792807"/>
    <w:rsid w:val="007930DE"/>
    <w:rsid w:val="00794E47"/>
    <w:rsid w:val="00795030"/>
    <w:rsid w:val="00795BDF"/>
    <w:rsid w:val="00797231"/>
    <w:rsid w:val="007A16C5"/>
    <w:rsid w:val="007A2638"/>
    <w:rsid w:val="007A2974"/>
    <w:rsid w:val="007A2F4F"/>
    <w:rsid w:val="007A7126"/>
    <w:rsid w:val="007B3FB6"/>
    <w:rsid w:val="007C0135"/>
    <w:rsid w:val="007C15B7"/>
    <w:rsid w:val="007C1FE1"/>
    <w:rsid w:val="007C3CAB"/>
    <w:rsid w:val="007C5465"/>
    <w:rsid w:val="007C6C4D"/>
    <w:rsid w:val="007C7D6C"/>
    <w:rsid w:val="007C7E3C"/>
    <w:rsid w:val="007D12C6"/>
    <w:rsid w:val="007D758A"/>
    <w:rsid w:val="007E0926"/>
    <w:rsid w:val="007E573A"/>
    <w:rsid w:val="007E60B5"/>
    <w:rsid w:val="007E6A89"/>
    <w:rsid w:val="007E7F3D"/>
    <w:rsid w:val="007F1BA8"/>
    <w:rsid w:val="007F7AD2"/>
    <w:rsid w:val="008024C5"/>
    <w:rsid w:val="00804241"/>
    <w:rsid w:val="00804E46"/>
    <w:rsid w:val="00811DC8"/>
    <w:rsid w:val="00820C2C"/>
    <w:rsid w:val="00821AB7"/>
    <w:rsid w:val="0082226E"/>
    <w:rsid w:val="00835EB9"/>
    <w:rsid w:val="00840DE4"/>
    <w:rsid w:val="00846FF2"/>
    <w:rsid w:val="008533DA"/>
    <w:rsid w:val="0085438B"/>
    <w:rsid w:val="00855814"/>
    <w:rsid w:val="00857CAE"/>
    <w:rsid w:val="0086088E"/>
    <w:rsid w:val="008617A2"/>
    <w:rsid w:val="00861963"/>
    <w:rsid w:val="008628F2"/>
    <w:rsid w:val="00863E62"/>
    <w:rsid w:val="0086670A"/>
    <w:rsid w:val="00866BAC"/>
    <w:rsid w:val="00867355"/>
    <w:rsid w:val="00867534"/>
    <w:rsid w:val="00870A42"/>
    <w:rsid w:val="008756B5"/>
    <w:rsid w:val="00876927"/>
    <w:rsid w:val="008840C7"/>
    <w:rsid w:val="008850A6"/>
    <w:rsid w:val="00887405"/>
    <w:rsid w:val="00887F59"/>
    <w:rsid w:val="00897066"/>
    <w:rsid w:val="00897078"/>
    <w:rsid w:val="008978DF"/>
    <w:rsid w:val="008A12AF"/>
    <w:rsid w:val="008B2899"/>
    <w:rsid w:val="008B53A7"/>
    <w:rsid w:val="008B5B10"/>
    <w:rsid w:val="008B7345"/>
    <w:rsid w:val="008C13AC"/>
    <w:rsid w:val="008C4D59"/>
    <w:rsid w:val="008D340A"/>
    <w:rsid w:val="008E16F6"/>
    <w:rsid w:val="008E29D2"/>
    <w:rsid w:val="008E4642"/>
    <w:rsid w:val="008E6D33"/>
    <w:rsid w:val="008F187A"/>
    <w:rsid w:val="008F45CE"/>
    <w:rsid w:val="0090290C"/>
    <w:rsid w:val="00903EB8"/>
    <w:rsid w:val="009073CA"/>
    <w:rsid w:val="00911BC0"/>
    <w:rsid w:val="00911C34"/>
    <w:rsid w:val="00915A87"/>
    <w:rsid w:val="0091718B"/>
    <w:rsid w:val="009179A6"/>
    <w:rsid w:val="00921EE4"/>
    <w:rsid w:val="00933FF3"/>
    <w:rsid w:val="00934791"/>
    <w:rsid w:val="00934A2D"/>
    <w:rsid w:val="009434D2"/>
    <w:rsid w:val="0094417A"/>
    <w:rsid w:val="00951044"/>
    <w:rsid w:val="009517EE"/>
    <w:rsid w:val="00952362"/>
    <w:rsid w:val="00961BA8"/>
    <w:rsid w:val="00962867"/>
    <w:rsid w:val="00965896"/>
    <w:rsid w:val="0096643B"/>
    <w:rsid w:val="009666E8"/>
    <w:rsid w:val="009668E3"/>
    <w:rsid w:val="009669DF"/>
    <w:rsid w:val="0096733C"/>
    <w:rsid w:val="009675CC"/>
    <w:rsid w:val="00982402"/>
    <w:rsid w:val="00982CFB"/>
    <w:rsid w:val="00983782"/>
    <w:rsid w:val="009852BE"/>
    <w:rsid w:val="00985413"/>
    <w:rsid w:val="00985E0F"/>
    <w:rsid w:val="0099105D"/>
    <w:rsid w:val="00991EA8"/>
    <w:rsid w:val="00996CBD"/>
    <w:rsid w:val="009A0E65"/>
    <w:rsid w:val="009A3506"/>
    <w:rsid w:val="009A7691"/>
    <w:rsid w:val="009B1BEA"/>
    <w:rsid w:val="009B4116"/>
    <w:rsid w:val="009B4828"/>
    <w:rsid w:val="009B5721"/>
    <w:rsid w:val="009C2EB0"/>
    <w:rsid w:val="009C743F"/>
    <w:rsid w:val="009D4E23"/>
    <w:rsid w:val="009D78AA"/>
    <w:rsid w:val="009D7F89"/>
    <w:rsid w:val="009E1944"/>
    <w:rsid w:val="009E25F6"/>
    <w:rsid w:val="009E2883"/>
    <w:rsid w:val="009E4308"/>
    <w:rsid w:val="009E43ED"/>
    <w:rsid w:val="009E5667"/>
    <w:rsid w:val="009E5AF8"/>
    <w:rsid w:val="009E79B8"/>
    <w:rsid w:val="009F0794"/>
    <w:rsid w:val="009F34E3"/>
    <w:rsid w:val="009F560F"/>
    <w:rsid w:val="00A00817"/>
    <w:rsid w:val="00A01C4F"/>
    <w:rsid w:val="00A02722"/>
    <w:rsid w:val="00A02C09"/>
    <w:rsid w:val="00A04174"/>
    <w:rsid w:val="00A079FB"/>
    <w:rsid w:val="00A10D77"/>
    <w:rsid w:val="00A11397"/>
    <w:rsid w:val="00A12605"/>
    <w:rsid w:val="00A166C9"/>
    <w:rsid w:val="00A173CC"/>
    <w:rsid w:val="00A2015B"/>
    <w:rsid w:val="00A23224"/>
    <w:rsid w:val="00A242A4"/>
    <w:rsid w:val="00A26D89"/>
    <w:rsid w:val="00A2753E"/>
    <w:rsid w:val="00A275CE"/>
    <w:rsid w:val="00A27E96"/>
    <w:rsid w:val="00A325DF"/>
    <w:rsid w:val="00A32FE8"/>
    <w:rsid w:val="00A3459A"/>
    <w:rsid w:val="00A35CDC"/>
    <w:rsid w:val="00A40276"/>
    <w:rsid w:val="00A411E4"/>
    <w:rsid w:val="00A42829"/>
    <w:rsid w:val="00A46BDE"/>
    <w:rsid w:val="00A50361"/>
    <w:rsid w:val="00A50A77"/>
    <w:rsid w:val="00A65C91"/>
    <w:rsid w:val="00A662F9"/>
    <w:rsid w:val="00A66321"/>
    <w:rsid w:val="00A66325"/>
    <w:rsid w:val="00A701B1"/>
    <w:rsid w:val="00A70A14"/>
    <w:rsid w:val="00A742C6"/>
    <w:rsid w:val="00A76C12"/>
    <w:rsid w:val="00A80594"/>
    <w:rsid w:val="00A8145C"/>
    <w:rsid w:val="00A84ADC"/>
    <w:rsid w:val="00A85A82"/>
    <w:rsid w:val="00A861DD"/>
    <w:rsid w:val="00A90592"/>
    <w:rsid w:val="00A92E03"/>
    <w:rsid w:val="00A96622"/>
    <w:rsid w:val="00A96BC9"/>
    <w:rsid w:val="00AA0D6E"/>
    <w:rsid w:val="00AA20B5"/>
    <w:rsid w:val="00AA2545"/>
    <w:rsid w:val="00AA4C29"/>
    <w:rsid w:val="00AA4C2F"/>
    <w:rsid w:val="00AA7E08"/>
    <w:rsid w:val="00AB0F6E"/>
    <w:rsid w:val="00AB2680"/>
    <w:rsid w:val="00AB4647"/>
    <w:rsid w:val="00AB4E80"/>
    <w:rsid w:val="00AB6B90"/>
    <w:rsid w:val="00AB77BB"/>
    <w:rsid w:val="00AC0255"/>
    <w:rsid w:val="00AC22DE"/>
    <w:rsid w:val="00AC242C"/>
    <w:rsid w:val="00AD5EE1"/>
    <w:rsid w:val="00AE04CF"/>
    <w:rsid w:val="00AE3DC1"/>
    <w:rsid w:val="00AF3668"/>
    <w:rsid w:val="00B00643"/>
    <w:rsid w:val="00B0576D"/>
    <w:rsid w:val="00B060E0"/>
    <w:rsid w:val="00B06C0D"/>
    <w:rsid w:val="00B14623"/>
    <w:rsid w:val="00B14725"/>
    <w:rsid w:val="00B14AED"/>
    <w:rsid w:val="00B15CF0"/>
    <w:rsid w:val="00B2771E"/>
    <w:rsid w:val="00B303CE"/>
    <w:rsid w:val="00B304F7"/>
    <w:rsid w:val="00B3345C"/>
    <w:rsid w:val="00B361FB"/>
    <w:rsid w:val="00B42584"/>
    <w:rsid w:val="00B43F40"/>
    <w:rsid w:val="00B44FE0"/>
    <w:rsid w:val="00B50EC4"/>
    <w:rsid w:val="00B52ABF"/>
    <w:rsid w:val="00B53521"/>
    <w:rsid w:val="00B54C4F"/>
    <w:rsid w:val="00B556FC"/>
    <w:rsid w:val="00B55B32"/>
    <w:rsid w:val="00B57E17"/>
    <w:rsid w:val="00B601E9"/>
    <w:rsid w:val="00B64A43"/>
    <w:rsid w:val="00B719FB"/>
    <w:rsid w:val="00B71C20"/>
    <w:rsid w:val="00B72232"/>
    <w:rsid w:val="00B74B4B"/>
    <w:rsid w:val="00B84ACC"/>
    <w:rsid w:val="00B84C49"/>
    <w:rsid w:val="00B84D44"/>
    <w:rsid w:val="00B85666"/>
    <w:rsid w:val="00B90A6E"/>
    <w:rsid w:val="00BA4D72"/>
    <w:rsid w:val="00BA51F8"/>
    <w:rsid w:val="00BB13E4"/>
    <w:rsid w:val="00BB151D"/>
    <w:rsid w:val="00BB22B0"/>
    <w:rsid w:val="00BB23F6"/>
    <w:rsid w:val="00BB4A79"/>
    <w:rsid w:val="00BB5D02"/>
    <w:rsid w:val="00BC2835"/>
    <w:rsid w:val="00BC29A3"/>
    <w:rsid w:val="00BC3115"/>
    <w:rsid w:val="00BC41C9"/>
    <w:rsid w:val="00BC7E46"/>
    <w:rsid w:val="00BD05B4"/>
    <w:rsid w:val="00BD35F8"/>
    <w:rsid w:val="00BD5F33"/>
    <w:rsid w:val="00BD64C9"/>
    <w:rsid w:val="00BD669F"/>
    <w:rsid w:val="00BE0D55"/>
    <w:rsid w:val="00BE0D9C"/>
    <w:rsid w:val="00BE2162"/>
    <w:rsid w:val="00BE55DC"/>
    <w:rsid w:val="00BE5FB2"/>
    <w:rsid w:val="00BF2695"/>
    <w:rsid w:val="00BF3430"/>
    <w:rsid w:val="00BF3E26"/>
    <w:rsid w:val="00BF500F"/>
    <w:rsid w:val="00BF65C2"/>
    <w:rsid w:val="00BF6904"/>
    <w:rsid w:val="00BF7238"/>
    <w:rsid w:val="00BF76C2"/>
    <w:rsid w:val="00C01AD8"/>
    <w:rsid w:val="00C0269F"/>
    <w:rsid w:val="00C037BE"/>
    <w:rsid w:val="00C0493D"/>
    <w:rsid w:val="00C06888"/>
    <w:rsid w:val="00C06E6A"/>
    <w:rsid w:val="00C072D7"/>
    <w:rsid w:val="00C11155"/>
    <w:rsid w:val="00C117A4"/>
    <w:rsid w:val="00C11D5F"/>
    <w:rsid w:val="00C13F68"/>
    <w:rsid w:val="00C140F4"/>
    <w:rsid w:val="00C1461D"/>
    <w:rsid w:val="00C1507F"/>
    <w:rsid w:val="00C165E5"/>
    <w:rsid w:val="00C16BF9"/>
    <w:rsid w:val="00C20530"/>
    <w:rsid w:val="00C2066A"/>
    <w:rsid w:val="00C23649"/>
    <w:rsid w:val="00C30B76"/>
    <w:rsid w:val="00C3111D"/>
    <w:rsid w:val="00C31583"/>
    <w:rsid w:val="00C3237C"/>
    <w:rsid w:val="00C32489"/>
    <w:rsid w:val="00C35D74"/>
    <w:rsid w:val="00C36922"/>
    <w:rsid w:val="00C41D99"/>
    <w:rsid w:val="00C461A3"/>
    <w:rsid w:val="00C50795"/>
    <w:rsid w:val="00C50C57"/>
    <w:rsid w:val="00C612B7"/>
    <w:rsid w:val="00C65007"/>
    <w:rsid w:val="00C65F3D"/>
    <w:rsid w:val="00C66355"/>
    <w:rsid w:val="00C703FB"/>
    <w:rsid w:val="00C709CE"/>
    <w:rsid w:val="00C7238C"/>
    <w:rsid w:val="00C7451F"/>
    <w:rsid w:val="00C74F4B"/>
    <w:rsid w:val="00C777A6"/>
    <w:rsid w:val="00C818E1"/>
    <w:rsid w:val="00C840DB"/>
    <w:rsid w:val="00C84630"/>
    <w:rsid w:val="00C84764"/>
    <w:rsid w:val="00C90D24"/>
    <w:rsid w:val="00C911F7"/>
    <w:rsid w:val="00C93E00"/>
    <w:rsid w:val="00C94263"/>
    <w:rsid w:val="00C944CE"/>
    <w:rsid w:val="00CA1A06"/>
    <w:rsid w:val="00CA6906"/>
    <w:rsid w:val="00CA707E"/>
    <w:rsid w:val="00CB3C9C"/>
    <w:rsid w:val="00CB5451"/>
    <w:rsid w:val="00CB59CD"/>
    <w:rsid w:val="00CB6D2A"/>
    <w:rsid w:val="00CB743D"/>
    <w:rsid w:val="00CB7D19"/>
    <w:rsid w:val="00CB7F46"/>
    <w:rsid w:val="00CC3BE4"/>
    <w:rsid w:val="00CC484C"/>
    <w:rsid w:val="00CC49ED"/>
    <w:rsid w:val="00CC60E8"/>
    <w:rsid w:val="00CD2302"/>
    <w:rsid w:val="00CD23A7"/>
    <w:rsid w:val="00CD57C9"/>
    <w:rsid w:val="00CD5CBB"/>
    <w:rsid w:val="00CD6F75"/>
    <w:rsid w:val="00CD7D6F"/>
    <w:rsid w:val="00CE1259"/>
    <w:rsid w:val="00CE4003"/>
    <w:rsid w:val="00CE60CF"/>
    <w:rsid w:val="00CE6661"/>
    <w:rsid w:val="00CE75C2"/>
    <w:rsid w:val="00CF3CE4"/>
    <w:rsid w:val="00CF4DDE"/>
    <w:rsid w:val="00D014BF"/>
    <w:rsid w:val="00D03434"/>
    <w:rsid w:val="00D04000"/>
    <w:rsid w:val="00D04C5D"/>
    <w:rsid w:val="00D13E0F"/>
    <w:rsid w:val="00D140AE"/>
    <w:rsid w:val="00D153F6"/>
    <w:rsid w:val="00D156F5"/>
    <w:rsid w:val="00D17BAE"/>
    <w:rsid w:val="00D2502A"/>
    <w:rsid w:val="00D255B1"/>
    <w:rsid w:val="00D261C2"/>
    <w:rsid w:val="00D31450"/>
    <w:rsid w:val="00D330AA"/>
    <w:rsid w:val="00D3363A"/>
    <w:rsid w:val="00D35BAC"/>
    <w:rsid w:val="00D40AD9"/>
    <w:rsid w:val="00D40BA6"/>
    <w:rsid w:val="00D430FA"/>
    <w:rsid w:val="00D44E3C"/>
    <w:rsid w:val="00D45040"/>
    <w:rsid w:val="00D508A2"/>
    <w:rsid w:val="00D52737"/>
    <w:rsid w:val="00D57137"/>
    <w:rsid w:val="00D75566"/>
    <w:rsid w:val="00D76809"/>
    <w:rsid w:val="00D86BCE"/>
    <w:rsid w:val="00D92304"/>
    <w:rsid w:val="00D927FC"/>
    <w:rsid w:val="00D932D7"/>
    <w:rsid w:val="00D93A76"/>
    <w:rsid w:val="00D940A7"/>
    <w:rsid w:val="00D94B10"/>
    <w:rsid w:val="00D96D14"/>
    <w:rsid w:val="00DA79CF"/>
    <w:rsid w:val="00DB53A4"/>
    <w:rsid w:val="00DB7099"/>
    <w:rsid w:val="00DC30A1"/>
    <w:rsid w:val="00DC5BAD"/>
    <w:rsid w:val="00DC5CB0"/>
    <w:rsid w:val="00DC5D50"/>
    <w:rsid w:val="00DD3A5C"/>
    <w:rsid w:val="00DD3F49"/>
    <w:rsid w:val="00DD5162"/>
    <w:rsid w:val="00DD6A4E"/>
    <w:rsid w:val="00DF3A4D"/>
    <w:rsid w:val="00DF7731"/>
    <w:rsid w:val="00E00F57"/>
    <w:rsid w:val="00E02553"/>
    <w:rsid w:val="00E03879"/>
    <w:rsid w:val="00E04761"/>
    <w:rsid w:val="00E0586F"/>
    <w:rsid w:val="00E137A2"/>
    <w:rsid w:val="00E175F9"/>
    <w:rsid w:val="00E17D8C"/>
    <w:rsid w:val="00E2006E"/>
    <w:rsid w:val="00E22788"/>
    <w:rsid w:val="00E23D9D"/>
    <w:rsid w:val="00E24A48"/>
    <w:rsid w:val="00E25511"/>
    <w:rsid w:val="00E260FC"/>
    <w:rsid w:val="00E414EE"/>
    <w:rsid w:val="00E41655"/>
    <w:rsid w:val="00E449ED"/>
    <w:rsid w:val="00E4716A"/>
    <w:rsid w:val="00E479E4"/>
    <w:rsid w:val="00E47A73"/>
    <w:rsid w:val="00E51297"/>
    <w:rsid w:val="00E52802"/>
    <w:rsid w:val="00E5409B"/>
    <w:rsid w:val="00E56FD8"/>
    <w:rsid w:val="00E65888"/>
    <w:rsid w:val="00E66CC8"/>
    <w:rsid w:val="00E7231E"/>
    <w:rsid w:val="00E73247"/>
    <w:rsid w:val="00E74685"/>
    <w:rsid w:val="00E75CA3"/>
    <w:rsid w:val="00E7635E"/>
    <w:rsid w:val="00E80307"/>
    <w:rsid w:val="00E83D5F"/>
    <w:rsid w:val="00E86C6E"/>
    <w:rsid w:val="00E91431"/>
    <w:rsid w:val="00E917CB"/>
    <w:rsid w:val="00E930F0"/>
    <w:rsid w:val="00E97B0F"/>
    <w:rsid w:val="00EA0D46"/>
    <w:rsid w:val="00EA1C3B"/>
    <w:rsid w:val="00EA27AE"/>
    <w:rsid w:val="00EA50A9"/>
    <w:rsid w:val="00EA5B73"/>
    <w:rsid w:val="00EB10DA"/>
    <w:rsid w:val="00EB1E73"/>
    <w:rsid w:val="00EB4EFE"/>
    <w:rsid w:val="00EC019B"/>
    <w:rsid w:val="00EC5A3E"/>
    <w:rsid w:val="00EC70B9"/>
    <w:rsid w:val="00EC7ED1"/>
    <w:rsid w:val="00ED3279"/>
    <w:rsid w:val="00ED44A5"/>
    <w:rsid w:val="00ED5B03"/>
    <w:rsid w:val="00EE2475"/>
    <w:rsid w:val="00EE349C"/>
    <w:rsid w:val="00EE5321"/>
    <w:rsid w:val="00EF0816"/>
    <w:rsid w:val="00F01390"/>
    <w:rsid w:val="00F02DC9"/>
    <w:rsid w:val="00F06A92"/>
    <w:rsid w:val="00F07657"/>
    <w:rsid w:val="00F22489"/>
    <w:rsid w:val="00F2375F"/>
    <w:rsid w:val="00F237A9"/>
    <w:rsid w:val="00F24157"/>
    <w:rsid w:val="00F2620F"/>
    <w:rsid w:val="00F27B71"/>
    <w:rsid w:val="00F3484E"/>
    <w:rsid w:val="00F421DE"/>
    <w:rsid w:val="00F4325D"/>
    <w:rsid w:val="00F446A3"/>
    <w:rsid w:val="00F446C9"/>
    <w:rsid w:val="00F44C72"/>
    <w:rsid w:val="00F46CFB"/>
    <w:rsid w:val="00F60495"/>
    <w:rsid w:val="00F63FD4"/>
    <w:rsid w:val="00F64B91"/>
    <w:rsid w:val="00F66E83"/>
    <w:rsid w:val="00F66F14"/>
    <w:rsid w:val="00F67348"/>
    <w:rsid w:val="00F73A27"/>
    <w:rsid w:val="00F73FBF"/>
    <w:rsid w:val="00F7573E"/>
    <w:rsid w:val="00F773D9"/>
    <w:rsid w:val="00F826EB"/>
    <w:rsid w:val="00F82966"/>
    <w:rsid w:val="00F83ED1"/>
    <w:rsid w:val="00F861F9"/>
    <w:rsid w:val="00F87422"/>
    <w:rsid w:val="00F92E1C"/>
    <w:rsid w:val="00F9596C"/>
    <w:rsid w:val="00F96324"/>
    <w:rsid w:val="00F96CCC"/>
    <w:rsid w:val="00FB022A"/>
    <w:rsid w:val="00FB251B"/>
    <w:rsid w:val="00FB3418"/>
    <w:rsid w:val="00FB38A0"/>
    <w:rsid w:val="00FC07CA"/>
    <w:rsid w:val="00FC080E"/>
    <w:rsid w:val="00FC27D1"/>
    <w:rsid w:val="00FC3C29"/>
    <w:rsid w:val="00FC6D91"/>
    <w:rsid w:val="00FC6DDF"/>
    <w:rsid w:val="00FD0332"/>
    <w:rsid w:val="00FD0E6D"/>
    <w:rsid w:val="00FD304F"/>
    <w:rsid w:val="00FD3C6A"/>
    <w:rsid w:val="00FD5396"/>
    <w:rsid w:val="00FD5A5B"/>
    <w:rsid w:val="00FD63F9"/>
    <w:rsid w:val="00FE47C8"/>
    <w:rsid w:val="00FE7F2E"/>
    <w:rsid w:val="00FF2275"/>
    <w:rsid w:val="00FF5B5D"/>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7D0461BC"/>
  <w15:docId w15:val="{FF04D003-9728-43FC-8067-2FBC133D3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NZ" w:eastAsia="en-N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19" w:unhideWhenUsed="1"/>
    <w:lsdException w:name="index 2" w:semiHidden="1" w:uiPriority="19" w:unhideWhenUsed="1"/>
    <w:lsdException w:name="index 3" w:semiHidden="1" w:uiPriority="19" w:unhideWhenUsed="1"/>
    <w:lsdException w:name="index 4" w:semiHidden="1" w:uiPriority="19" w:unhideWhenUsed="1"/>
    <w:lsdException w:name="index 5" w:semiHidden="1" w:uiPriority="19" w:unhideWhenUsed="1"/>
    <w:lsdException w:name="index 6" w:semiHidden="1" w:uiPriority="19" w:unhideWhenUsed="1"/>
    <w:lsdException w:name="index 7" w:semiHidden="1" w:uiPriority="19" w:unhideWhenUsed="1"/>
    <w:lsdException w:name="index 8" w:semiHidden="1" w:uiPriority="19" w:unhideWhenUsed="1"/>
    <w:lsdException w:name="index 9" w:semiHidden="1" w:uiPriority="1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19"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1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19" w:unhideWhenUsed="1"/>
    <w:lsdException w:name="toa heading" w:semiHidden="1" w:unhideWhenUsed="1"/>
    <w:lsdException w:name="List" w:semiHidden="1" w:uiPriority="19" w:unhideWhenUsed="1"/>
    <w:lsdException w:name="List Bullet" w:semiHidden="1" w:uiPriority="19" w:unhideWhenUsed="1"/>
    <w:lsdException w:name="List Number" w:uiPriority="19"/>
    <w:lsdException w:name="List 2" w:semiHidden="1" w:uiPriority="19" w:unhideWhenUsed="1"/>
    <w:lsdException w:name="List 3" w:semiHidden="1" w:uiPriority="19" w:unhideWhenUsed="1"/>
    <w:lsdException w:name="List 4" w:uiPriority="19"/>
    <w:lsdException w:name="List 5" w:uiPriority="19"/>
    <w:lsdException w:name="List Bullet 2" w:semiHidden="1" w:uiPriority="19" w:unhideWhenUsed="1"/>
    <w:lsdException w:name="List Bullet 3" w:semiHidden="1" w:uiPriority="19" w:unhideWhenUsed="1"/>
    <w:lsdException w:name="List Bullet 4" w:semiHidden="1" w:uiPriority="19" w:unhideWhenUsed="1"/>
    <w:lsdException w:name="List Bullet 5" w:semiHidden="1" w:uiPriority="19" w:unhideWhenUsed="1"/>
    <w:lsdException w:name="List Number 2" w:semiHidden="1" w:uiPriority="19" w:unhideWhenUsed="1"/>
    <w:lsdException w:name="List Number 3" w:semiHidden="1" w:uiPriority="19" w:unhideWhenUsed="1"/>
    <w:lsdException w:name="List Number 4" w:semiHidden="1" w:uiPriority="19" w:unhideWhenUsed="1"/>
    <w:lsdException w:name="List Number 5" w:semiHidden="1" w:uiPriority="19"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iPriority="19" w:unhideWhenUsed="1"/>
    <w:lsdException w:name="List Continue 2" w:semiHidden="1" w:uiPriority="19" w:unhideWhenUsed="1"/>
    <w:lsdException w:name="List Continue 3" w:semiHidden="1" w:uiPriority="19" w:unhideWhenUsed="1"/>
    <w:lsdException w:name="List Continue 4" w:semiHidden="1" w:uiPriority="19" w:unhideWhenUsed="1"/>
    <w:lsdException w:name="List Continue 5" w:semiHidden="1" w:uiPriority="19" w:unhideWhenUsed="1"/>
    <w:lsdException w:name="Message Header" w:semiHidden="1" w:uiPriority="19"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19" w:unhideWhenUsed="1"/>
    <w:lsdException w:name="HTML Address" w:semiHidden="1" w:uiPriority="19" w:unhideWhenUsed="1"/>
    <w:lsdException w:name="HTML Cite" w:semiHidden="1" w:uiPriority="19" w:unhideWhenUsed="1"/>
    <w:lsdException w:name="HTML Code" w:semiHidden="1" w:uiPriority="19" w:unhideWhenUsed="1"/>
    <w:lsdException w:name="HTML Definition" w:semiHidden="1" w:uiPriority="19" w:unhideWhenUsed="1"/>
    <w:lsdException w:name="HTML Keyboard" w:semiHidden="1" w:uiPriority="19" w:unhideWhenUsed="1"/>
    <w:lsdException w:name="HTML Preformatted" w:semiHidden="1" w:uiPriority="19" w:unhideWhenUsed="1"/>
    <w:lsdException w:name="HTML Sample" w:semiHidden="1" w:uiPriority="19" w:unhideWhenUsed="1"/>
    <w:lsdException w:name="HTML Typewriter" w:semiHidden="1" w:uiPriority="19" w:unhideWhenUsed="1"/>
    <w:lsdException w:name="HTML Variable" w:semiHidden="1" w:uiPriority="1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6242"/>
    <w:rPr>
      <w:rFonts w:asciiTheme="minorHAnsi" w:hAnsiTheme="minorHAnsi"/>
      <w:sz w:val="22"/>
      <w:szCs w:val="24"/>
      <w:lang w:eastAsia="en-AU"/>
    </w:rPr>
  </w:style>
  <w:style w:type="paragraph" w:styleId="Heading1">
    <w:name w:val="heading 1"/>
    <w:basedOn w:val="Normal"/>
    <w:next w:val="BodyText"/>
    <w:uiPriority w:val="3"/>
    <w:qFormat/>
    <w:rsid w:val="00C0493D"/>
    <w:pPr>
      <w:keepNext/>
      <w:pageBreakBefore/>
      <w:numPr>
        <w:numId w:val="2"/>
      </w:numPr>
      <w:spacing w:before="240" w:after="480" w:line="360" w:lineRule="auto"/>
      <w:jc w:val="center"/>
      <w:outlineLvl w:val="0"/>
    </w:pPr>
    <w:rPr>
      <w:rFonts w:ascii="Calibri" w:hAnsi="Calibri" w:cs="Calibri"/>
      <w:b/>
      <w:bCs/>
      <w:sz w:val="32"/>
      <w:szCs w:val="32"/>
    </w:rPr>
  </w:style>
  <w:style w:type="paragraph" w:styleId="Heading2">
    <w:name w:val="heading 2"/>
    <w:basedOn w:val="Normal"/>
    <w:next w:val="BodyText"/>
    <w:link w:val="Heading2Char"/>
    <w:uiPriority w:val="3"/>
    <w:qFormat/>
    <w:rsid w:val="00C0493D"/>
    <w:pPr>
      <w:keepNext/>
      <w:numPr>
        <w:ilvl w:val="1"/>
        <w:numId w:val="2"/>
      </w:numPr>
      <w:spacing w:before="240" w:after="240"/>
      <w:outlineLvl w:val="1"/>
    </w:pPr>
    <w:rPr>
      <w:rFonts w:ascii="Calibri" w:hAnsi="Calibri" w:cs="Calibri"/>
      <w:b/>
      <w:bCs/>
      <w:iCs/>
      <w:noProof/>
      <w:sz w:val="28"/>
      <w:szCs w:val="28"/>
    </w:rPr>
  </w:style>
  <w:style w:type="paragraph" w:styleId="Heading3">
    <w:name w:val="heading 3"/>
    <w:basedOn w:val="Normal"/>
    <w:next w:val="BodyText"/>
    <w:link w:val="Heading3Char"/>
    <w:uiPriority w:val="3"/>
    <w:qFormat/>
    <w:rsid w:val="00C0493D"/>
    <w:pPr>
      <w:keepNext/>
      <w:numPr>
        <w:ilvl w:val="2"/>
        <w:numId w:val="2"/>
      </w:numPr>
      <w:spacing w:before="240" w:after="240"/>
      <w:outlineLvl w:val="2"/>
    </w:pPr>
    <w:rPr>
      <w:rFonts w:ascii="Calibri" w:hAnsi="Calibri" w:cs="Calibri"/>
      <w:b/>
      <w:bCs/>
      <w:noProof/>
      <w:sz w:val="26"/>
      <w:szCs w:val="26"/>
    </w:rPr>
  </w:style>
  <w:style w:type="paragraph" w:styleId="Heading4">
    <w:name w:val="heading 4"/>
    <w:basedOn w:val="Normal"/>
    <w:next w:val="BodyText"/>
    <w:link w:val="Heading4Char"/>
    <w:uiPriority w:val="3"/>
    <w:qFormat/>
    <w:rsid w:val="00C0493D"/>
    <w:pPr>
      <w:keepNext/>
      <w:numPr>
        <w:ilvl w:val="3"/>
        <w:numId w:val="2"/>
      </w:numPr>
      <w:spacing w:before="120" w:after="120"/>
      <w:outlineLvl w:val="3"/>
    </w:pPr>
    <w:rPr>
      <w:rFonts w:ascii="Calibri" w:hAnsi="Calibri" w:cs="Calibri"/>
      <w:b/>
      <w:bCs/>
      <w:noProof/>
      <w:sz w:val="24"/>
    </w:rPr>
  </w:style>
  <w:style w:type="paragraph" w:styleId="Heading5">
    <w:name w:val="heading 5"/>
    <w:basedOn w:val="Normal"/>
    <w:next w:val="BodyText"/>
    <w:uiPriority w:val="10"/>
    <w:qFormat/>
    <w:rsid w:val="00C0493D"/>
    <w:pPr>
      <w:numPr>
        <w:ilvl w:val="4"/>
        <w:numId w:val="2"/>
      </w:numPr>
      <w:spacing w:before="120" w:after="120"/>
      <w:outlineLvl w:val="4"/>
    </w:pPr>
    <w:rPr>
      <w:rFonts w:ascii="Calibri" w:hAnsi="Calibri" w:cs="Calibri"/>
      <w:b/>
      <w:bCs/>
      <w:i/>
      <w:iCs/>
      <w:szCs w:val="26"/>
    </w:rPr>
  </w:style>
  <w:style w:type="paragraph" w:styleId="Heading6">
    <w:name w:val="heading 6"/>
    <w:basedOn w:val="Normal"/>
    <w:next w:val="Normal"/>
    <w:qFormat/>
    <w:rsid w:val="00A173CC"/>
    <w:pPr>
      <w:numPr>
        <w:ilvl w:val="5"/>
        <w:numId w:val="2"/>
      </w:numPr>
      <w:spacing w:before="120" w:after="120"/>
      <w:outlineLvl w:val="5"/>
    </w:pPr>
    <w:rPr>
      <w:b/>
      <w:bCs/>
      <w:szCs w:val="22"/>
    </w:rPr>
  </w:style>
  <w:style w:type="paragraph" w:styleId="Heading7">
    <w:name w:val="heading 7"/>
    <w:basedOn w:val="Normal"/>
    <w:next w:val="Normal"/>
    <w:qFormat/>
    <w:rsid w:val="00A173CC"/>
    <w:pPr>
      <w:numPr>
        <w:ilvl w:val="6"/>
        <w:numId w:val="2"/>
      </w:numPr>
      <w:spacing w:before="240" w:after="60"/>
      <w:outlineLvl w:val="6"/>
    </w:pPr>
  </w:style>
  <w:style w:type="paragraph" w:styleId="Heading8">
    <w:name w:val="heading 8"/>
    <w:basedOn w:val="Normal"/>
    <w:next w:val="Normal"/>
    <w:qFormat/>
    <w:rsid w:val="00A173CC"/>
    <w:pPr>
      <w:numPr>
        <w:ilvl w:val="7"/>
        <w:numId w:val="2"/>
      </w:numPr>
      <w:spacing w:before="240" w:after="60"/>
      <w:outlineLvl w:val="7"/>
    </w:pPr>
    <w:rPr>
      <w:i/>
      <w:iCs/>
    </w:rPr>
  </w:style>
  <w:style w:type="paragraph" w:styleId="Heading9">
    <w:name w:val="heading 9"/>
    <w:basedOn w:val="Normal"/>
    <w:next w:val="Normal"/>
    <w:qFormat/>
    <w:rsid w:val="00A173CC"/>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6"/>
    <w:qFormat/>
    <w:rsid w:val="0003469D"/>
    <w:pPr>
      <w:spacing w:before="240" w:after="240" w:line="360" w:lineRule="auto"/>
      <w:jc w:val="center"/>
      <w:outlineLvl w:val="0"/>
    </w:pPr>
    <w:rPr>
      <w:rFonts w:ascii="Calibri" w:hAnsi="Calibri" w:cs="Calibri"/>
      <w:b/>
      <w:bCs/>
      <w:sz w:val="32"/>
      <w:szCs w:val="32"/>
    </w:rPr>
  </w:style>
  <w:style w:type="paragraph" w:styleId="Subtitle">
    <w:name w:val="Subtitle"/>
    <w:basedOn w:val="Normal"/>
    <w:uiPriority w:val="17"/>
    <w:qFormat/>
    <w:rsid w:val="0003469D"/>
    <w:pPr>
      <w:spacing w:line="360" w:lineRule="auto"/>
      <w:jc w:val="center"/>
    </w:pPr>
    <w:rPr>
      <w:rFonts w:ascii="Calibri" w:hAnsi="Calibri" w:cs="Calibri"/>
      <w:sz w:val="28"/>
    </w:rPr>
  </w:style>
  <w:style w:type="paragraph" w:styleId="DocumentMap">
    <w:name w:val="Document Map"/>
    <w:basedOn w:val="Normal"/>
    <w:semiHidden/>
    <w:rsid w:val="00EC70B9"/>
    <w:pPr>
      <w:shd w:val="clear" w:color="auto" w:fill="000080"/>
    </w:pPr>
    <w:rPr>
      <w:rFonts w:ascii="Tahoma" w:hAnsi="Tahoma" w:cs="Tahoma"/>
      <w:sz w:val="20"/>
      <w:szCs w:val="20"/>
    </w:rPr>
  </w:style>
  <w:style w:type="paragraph" w:styleId="BodyText">
    <w:name w:val="Body Text"/>
    <w:basedOn w:val="Normal"/>
    <w:link w:val="BodyTextChar"/>
    <w:uiPriority w:val="1"/>
    <w:qFormat/>
    <w:rsid w:val="00120CAA"/>
    <w:pPr>
      <w:spacing w:after="240" w:line="360" w:lineRule="auto"/>
    </w:pPr>
    <w:rPr>
      <w:rFonts w:ascii="Calibri" w:hAnsi="Calibri"/>
    </w:rPr>
  </w:style>
  <w:style w:type="paragraph" w:customStyle="1" w:styleId="AbstractPage">
    <w:name w:val="Abstract Page"/>
    <w:basedOn w:val="Normal"/>
    <w:uiPriority w:val="18"/>
    <w:qFormat/>
    <w:rsid w:val="00BE2162"/>
    <w:pPr>
      <w:spacing w:line="360" w:lineRule="auto"/>
      <w:jc w:val="center"/>
    </w:pPr>
    <w:rPr>
      <w:rFonts w:ascii="Calibri" w:hAnsi="Calibri" w:cs="Calibri"/>
      <w:sz w:val="28"/>
      <w:szCs w:val="28"/>
    </w:rPr>
  </w:style>
  <w:style w:type="paragraph" w:styleId="TOC8">
    <w:name w:val="toc 8"/>
    <w:basedOn w:val="Normal"/>
    <w:next w:val="Normal"/>
    <w:autoRedefine/>
    <w:uiPriority w:val="39"/>
    <w:rsid w:val="009E4308"/>
    <w:pPr>
      <w:spacing w:before="60"/>
      <w:ind w:left="567" w:right="284" w:hanging="567"/>
    </w:pPr>
    <w:rPr>
      <w:rFonts w:ascii="Calibri" w:hAnsi="Calibri"/>
    </w:rPr>
  </w:style>
  <w:style w:type="paragraph" w:styleId="TOC1">
    <w:name w:val="toc 1"/>
    <w:basedOn w:val="Normal"/>
    <w:next w:val="Normal"/>
    <w:autoRedefine/>
    <w:uiPriority w:val="39"/>
    <w:rsid w:val="00C06888"/>
    <w:pPr>
      <w:tabs>
        <w:tab w:val="right" w:leader="dot" w:pos="9072"/>
      </w:tabs>
      <w:spacing w:before="360" w:after="60"/>
      <w:ind w:right="284"/>
    </w:pPr>
    <w:rPr>
      <w:rFonts w:ascii="Calibri" w:hAnsi="Calibri"/>
      <w:b/>
      <w:noProof/>
    </w:rPr>
  </w:style>
  <w:style w:type="paragraph" w:styleId="TOC2">
    <w:name w:val="toc 2"/>
    <w:basedOn w:val="Normal"/>
    <w:next w:val="Normal"/>
    <w:autoRedefine/>
    <w:uiPriority w:val="39"/>
    <w:rsid w:val="00611257"/>
    <w:pPr>
      <w:tabs>
        <w:tab w:val="left" w:pos="567"/>
        <w:tab w:val="right" w:leader="dot" w:pos="9072"/>
      </w:tabs>
      <w:spacing w:before="60"/>
      <w:ind w:left="567" w:right="284" w:hanging="567"/>
    </w:pPr>
    <w:rPr>
      <w:rFonts w:ascii="Calibri" w:hAnsi="Calibri"/>
      <w:noProof/>
    </w:rPr>
  </w:style>
  <w:style w:type="paragraph" w:styleId="TOC3">
    <w:name w:val="toc 3"/>
    <w:basedOn w:val="Normal"/>
    <w:next w:val="Normal"/>
    <w:autoRedefine/>
    <w:uiPriority w:val="39"/>
    <w:rsid w:val="00611257"/>
    <w:pPr>
      <w:tabs>
        <w:tab w:val="left" w:pos="1276"/>
        <w:tab w:val="right" w:leader="dot" w:pos="9072"/>
      </w:tabs>
      <w:ind w:left="1276" w:right="282" w:hanging="709"/>
    </w:pPr>
    <w:rPr>
      <w:rFonts w:ascii="Calibri" w:hAnsi="Calibri"/>
      <w:noProof/>
    </w:rPr>
  </w:style>
  <w:style w:type="paragraph" w:styleId="TOC4">
    <w:name w:val="toc 4"/>
    <w:basedOn w:val="Normal"/>
    <w:next w:val="Normal"/>
    <w:autoRedefine/>
    <w:uiPriority w:val="39"/>
    <w:rsid w:val="00982402"/>
    <w:pPr>
      <w:tabs>
        <w:tab w:val="left" w:pos="1701"/>
        <w:tab w:val="right" w:leader="dot" w:pos="9072"/>
      </w:tabs>
      <w:ind w:left="1701" w:right="282"/>
    </w:pPr>
    <w:rPr>
      <w:rFonts w:ascii="Calibri" w:hAnsi="Calibri"/>
      <w:i/>
      <w:noProof/>
    </w:rPr>
  </w:style>
  <w:style w:type="character" w:styleId="Hyperlink">
    <w:name w:val="Hyperlink"/>
    <w:basedOn w:val="DefaultParagraphFont"/>
    <w:uiPriority w:val="99"/>
    <w:rsid w:val="00A96BC9"/>
    <w:rPr>
      <w:color w:val="0000FF"/>
      <w:u w:val="single"/>
    </w:rPr>
  </w:style>
  <w:style w:type="paragraph" w:styleId="TOC9">
    <w:name w:val="toc 9"/>
    <w:basedOn w:val="Normal"/>
    <w:next w:val="Normal"/>
    <w:autoRedefine/>
    <w:uiPriority w:val="39"/>
    <w:rsid w:val="000B7B02"/>
    <w:pPr>
      <w:tabs>
        <w:tab w:val="right" w:leader="dot" w:pos="9061"/>
      </w:tabs>
      <w:spacing w:before="120" w:after="60"/>
      <w:ind w:right="284"/>
    </w:pPr>
    <w:rPr>
      <w:rFonts w:ascii="Calibri" w:hAnsi="Calibri"/>
      <w:b/>
      <w:noProof/>
    </w:rPr>
  </w:style>
  <w:style w:type="paragraph" w:styleId="Header">
    <w:name w:val="header"/>
    <w:basedOn w:val="Normal"/>
    <w:rsid w:val="002A3E0D"/>
    <w:pPr>
      <w:tabs>
        <w:tab w:val="center" w:pos="4153"/>
        <w:tab w:val="right" w:pos="8306"/>
      </w:tabs>
    </w:pPr>
  </w:style>
  <w:style w:type="paragraph" w:styleId="Footer">
    <w:name w:val="footer"/>
    <w:basedOn w:val="Normal"/>
    <w:rsid w:val="002A3E0D"/>
    <w:pPr>
      <w:tabs>
        <w:tab w:val="center" w:pos="4153"/>
        <w:tab w:val="right" w:pos="8306"/>
      </w:tabs>
    </w:pPr>
  </w:style>
  <w:style w:type="character" w:styleId="PageNumber">
    <w:name w:val="page number"/>
    <w:basedOn w:val="DefaultParagraphFont"/>
    <w:rsid w:val="002A3E0D"/>
  </w:style>
  <w:style w:type="character" w:styleId="CommentReference">
    <w:name w:val="annotation reference"/>
    <w:basedOn w:val="DefaultParagraphFont"/>
    <w:semiHidden/>
    <w:rsid w:val="006B21D7"/>
    <w:rPr>
      <w:sz w:val="16"/>
      <w:szCs w:val="16"/>
    </w:rPr>
  </w:style>
  <w:style w:type="paragraph" w:styleId="CommentText">
    <w:name w:val="annotation text"/>
    <w:basedOn w:val="Normal"/>
    <w:link w:val="CommentTextChar"/>
    <w:semiHidden/>
    <w:rsid w:val="006B21D7"/>
    <w:rPr>
      <w:sz w:val="20"/>
      <w:szCs w:val="20"/>
    </w:rPr>
  </w:style>
  <w:style w:type="paragraph" w:styleId="CommentSubject">
    <w:name w:val="annotation subject"/>
    <w:basedOn w:val="CommentText"/>
    <w:next w:val="CommentText"/>
    <w:semiHidden/>
    <w:rsid w:val="006B21D7"/>
    <w:rPr>
      <w:b/>
      <w:bCs/>
    </w:rPr>
  </w:style>
  <w:style w:type="paragraph" w:styleId="BalloonText">
    <w:name w:val="Balloon Text"/>
    <w:basedOn w:val="Normal"/>
    <w:semiHidden/>
    <w:rsid w:val="006B21D7"/>
    <w:rPr>
      <w:rFonts w:ascii="Tahoma" w:hAnsi="Tahoma" w:cs="Tahoma"/>
      <w:sz w:val="16"/>
      <w:szCs w:val="16"/>
    </w:rPr>
  </w:style>
  <w:style w:type="paragraph" w:styleId="Caption">
    <w:name w:val="caption"/>
    <w:basedOn w:val="Normal"/>
    <w:next w:val="BodyText"/>
    <w:link w:val="CaptionChar"/>
    <w:autoRedefine/>
    <w:uiPriority w:val="35"/>
    <w:qFormat/>
    <w:rsid w:val="009F0794"/>
    <w:pPr>
      <w:spacing w:before="240" w:after="240"/>
      <w:pPrChange w:id="0" w:author="Brett Davidson" w:date="2023-09-23T18:57:00Z">
        <w:pPr>
          <w:spacing w:before="240" w:after="240"/>
        </w:pPr>
      </w:pPrChange>
    </w:pPr>
    <w:rPr>
      <w:rFonts w:ascii="Calibri" w:hAnsi="Calibri"/>
      <w:noProof/>
      <w:szCs w:val="20"/>
      <w:rPrChange w:id="0" w:author="Brett Davidson" w:date="2023-09-23T18:57:00Z">
        <w:rPr>
          <w:rFonts w:ascii="Calibri" w:hAnsi="Calibri"/>
          <w:noProof/>
          <w:sz w:val="22"/>
          <w:lang w:val="en-NZ" w:eastAsia="en-AU" w:bidi="ar-SA"/>
        </w:rPr>
      </w:rPrChange>
    </w:rPr>
  </w:style>
  <w:style w:type="table" w:styleId="TableGrid">
    <w:name w:val="Table Grid"/>
    <w:basedOn w:val="TableNormal"/>
    <w:uiPriority w:val="39"/>
    <w:rsid w:val="00CB74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BodyText"/>
    <w:link w:val="QuoteChar"/>
    <w:uiPriority w:val="5"/>
    <w:qFormat/>
    <w:rsid w:val="00BF3E26"/>
    <w:pPr>
      <w:spacing w:after="240"/>
      <w:ind w:left="1134" w:right="1134"/>
    </w:pPr>
    <w:rPr>
      <w:rFonts w:ascii="Calibri" w:hAnsi="Calibri"/>
      <w:i/>
    </w:rPr>
  </w:style>
  <w:style w:type="paragraph" w:styleId="TableofFigures">
    <w:name w:val="table of figures"/>
    <w:basedOn w:val="Normal"/>
    <w:next w:val="Normal"/>
    <w:autoRedefine/>
    <w:uiPriority w:val="99"/>
    <w:rsid w:val="00D13E0F"/>
    <w:pPr>
      <w:tabs>
        <w:tab w:val="right" w:leader="dot" w:pos="9072"/>
      </w:tabs>
      <w:ind w:left="1134" w:right="282" w:hanging="1134"/>
    </w:pPr>
    <w:rPr>
      <w:rFonts w:ascii="Calibri" w:hAnsi="Calibri" w:cs="Calibri"/>
      <w:noProof/>
    </w:rPr>
  </w:style>
  <w:style w:type="paragraph" w:customStyle="1" w:styleId="HeadingMyL1">
    <w:name w:val="Heading MyL1"/>
    <w:basedOn w:val="Normal"/>
    <w:next w:val="BodyText"/>
    <w:uiPriority w:val="8"/>
    <w:qFormat/>
    <w:rsid w:val="000025D1"/>
    <w:pPr>
      <w:keepNext/>
      <w:spacing w:after="240" w:line="360" w:lineRule="auto"/>
      <w:jc w:val="center"/>
      <w:outlineLvl w:val="0"/>
    </w:pPr>
    <w:rPr>
      <w:rFonts w:ascii="Calibri" w:hAnsi="Calibri" w:cs="Calibri"/>
      <w:b/>
      <w:sz w:val="32"/>
    </w:rPr>
  </w:style>
  <w:style w:type="paragraph" w:customStyle="1" w:styleId="HeadingMyL2">
    <w:name w:val="Heading MyL2"/>
    <w:basedOn w:val="Heading2"/>
    <w:next w:val="BodyText"/>
    <w:uiPriority w:val="8"/>
    <w:rsid w:val="005472BB"/>
    <w:pPr>
      <w:numPr>
        <w:ilvl w:val="0"/>
        <w:numId w:val="0"/>
      </w:numPr>
    </w:pPr>
  </w:style>
  <w:style w:type="paragraph" w:styleId="TOC5">
    <w:name w:val="toc 5"/>
    <w:basedOn w:val="Normal"/>
    <w:next w:val="Normal"/>
    <w:autoRedefine/>
    <w:uiPriority w:val="39"/>
    <w:rsid w:val="00982402"/>
    <w:pPr>
      <w:tabs>
        <w:tab w:val="left" w:pos="2127"/>
        <w:tab w:val="right" w:leader="dot" w:pos="9072"/>
      </w:tabs>
      <w:ind w:left="2127" w:right="282"/>
    </w:pPr>
    <w:rPr>
      <w:rFonts w:ascii="Calibri" w:hAnsi="Calibri"/>
      <w:i/>
      <w:noProof/>
      <w:sz w:val="20"/>
    </w:rPr>
  </w:style>
  <w:style w:type="paragraph" w:customStyle="1" w:styleId="App1">
    <w:name w:val="App1"/>
    <w:basedOn w:val="BodyText"/>
    <w:next w:val="BodyText"/>
    <w:uiPriority w:val="13"/>
    <w:qFormat/>
    <w:rsid w:val="00A42829"/>
    <w:pPr>
      <w:keepNext/>
      <w:numPr>
        <w:numId w:val="1"/>
      </w:numPr>
      <w:spacing w:before="240" w:after="480"/>
      <w:jc w:val="center"/>
      <w:outlineLvl w:val="0"/>
    </w:pPr>
    <w:rPr>
      <w:b/>
      <w:sz w:val="32"/>
    </w:rPr>
  </w:style>
  <w:style w:type="paragraph" w:customStyle="1" w:styleId="App2">
    <w:name w:val="App2"/>
    <w:basedOn w:val="BodyText"/>
    <w:next w:val="BodyText"/>
    <w:uiPriority w:val="13"/>
    <w:qFormat/>
    <w:rsid w:val="00A42829"/>
    <w:pPr>
      <w:keepNext/>
      <w:numPr>
        <w:ilvl w:val="1"/>
        <w:numId w:val="1"/>
      </w:numPr>
      <w:tabs>
        <w:tab w:val="clear" w:pos="576"/>
        <w:tab w:val="left" w:pos="680"/>
      </w:tabs>
      <w:spacing w:before="240" w:line="240" w:lineRule="auto"/>
      <w:ind w:left="680" w:hanging="680"/>
      <w:outlineLvl w:val="1"/>
    </w:pPr>
    <w:rPr>
      <w:b/>
      <w:sz w:val="28"/>
    </w:rPr>
  </w:style>
  <w:style w:type="paragraph" w:customStyle="1" w:styleId="App3">
    <w:name w:val="App3"/>
    <w:basedOn w:val="BodyText"/>
    <w:next w:val="BodyText"/>
    <w:uiPriority w:val="13"/>
    <w:rsid w:val="00E2006E"/>
    <w:pPr>
      <w:keepNext/>
      <w:numPr>
        <w:ilvl w:val="2"/>
        <w:numId w:val="1"/>
      </w:numPr>
      <w:tabs>
        <w:tab w:val="clear" w:pos="720"/>
        <w:tab w:val="left" w:pos="680"/>
      </w:tabs>
      <w:spacing w:before="240" w:line="240" w:lineRule="auto"/>
      <w:ind w:left="680" w:hanging="680"/>
      <w:outlineLvl w:val="2"/>
    </w:pPr>
    <w:rPr>
      <w:b/>
      <w:sz w:val="26"/>
    </w:rPr>
  </w:style>
  <w:style w:type="paragraph" w:styleId="TOC6">
    <w:name w:val="toc 6"/>
    <w:basedOn w:val="Normal"/>
    <w:next w:val="Normal"/>
    <w:autoRedefine/>
    <w:rsid w:val="00611257"/>
    <w:pPr>
      <w:tabs>
        <w:tab w:val="left" w:pos="4395"/>
        <w:tab w:val="right" w:leader="dot" w:pos="9072"/>
      </w:tabs>
      <w:ind w:left="4395" w:right="282" w:hanging="1276"/>
    </w:pPr>
    <w:rPr>
      <w:rFonts w:ascii="Calibri" w:hAnsi="Calibri"/>
      <w:noProof/>
      <w:sz w:val="20"/>
    </w:rPr>
  </w:style>
  <w:style w:type="character" w:customStyle="1" w:styleId="Heading4Char">
    <w:name w:val="Heading 4 Char"/>
    <w:link w:val="Heading4"/>
    <w:uiPriority w:val="3"/>
    <w:rsid w:val="00EC7ED1"/>
    <w:rPr>
      <w:rFonts w:ascii="Calibri" w:hAnsi="Calibri" w:cs="Calibri"/>
      <w:b/>
      <w:bCs/>
      <w:noProof/>
      <w:sz w:val="24"/>
      <w:szCs w:val="24"/>
      <w:lang w:eastAsia="en-AU"/>
    </w:rPr>
  </w:style>
  <w:style w:type="character" w:styleId="UnresolvedMention">
    <w:name w:val="Unresolved Mention"/>
    <w:basedOn w:val="DefaultParagraphFont"/>
    <w:uiPriority w:val="99"/>
    <w:semiHidden/>
    <w:unhideWhenUsed/>
    <w:rsid w:val="00B556FC"/>
    <w:rPr>
      <w:color w:val="605E5C"/>
      <w:shd w:val="clear" w:color="auto" w:fill="E1DFDD"/>
    </w:rPr>
  </w:style>
  <w:style w:type="character" w:styleId="FollowedHyperlink">
    <w:name w:val="FollowedHyperlink"/>
    <w:basedOn w:val="DefaultParagraphFont"/>
    <w:semiHidden/>
    <w:unhideWhenUsed/>
    <w:rsid w:val="00FB38A0"/>
    <w:rPr>
      <w:color w:val="800080" w:themeColor="followedHyperlink"/>
      <w:u w:val="single"/>
    </w:rPr>
  </w:style>
  <w:style w:type="character" w:customStyle="1" w:styleId="Heading3Char">
    <w:name w:val="Heading 3 Char"/>
    <w:basedOn w:val="DefaultParagraphFont"/>
    <w:link w:val="Heading3"/>
    <w:uiPriority w:val="3"/>
    <w:rsid w:val="00DB53A4"/>
    <w:rPr>
      <w:rFonts w:ascii="Calibri" w:hAnsi="Calibri" w:cs="Calibri"/>
      <w:b/>
      <w:bCs/>
      <w:noProof/>
      <w:sz w:val="26"/>
      <w:szCs w:val="26"/>
      <w:lang w:eastAsia="en-AU"/>
    </w:rPr>
  </w:style>
  <w:style w:type="character" w:customStyle="1" w:styleId="CaptionChar">
    <w:name w:val="Caption Char"/>
    <w:basedOn w:val="DefaultParagraphFont"/>
    <w:link w:val="Caption"/>
    <w:uiPriority w:val="35"/>
    <w:locked/>
    <w:rsid w:val="009F0794"/>
    <w:rPr>
      <w:rFonts w:ascii="Calibri" w:hAnsi="Calibri"/>
      <w:noProof/>
      <w:sz w:val="22"/>
      <w:lang w:eastAsia="en-AU"/>
    </w:rPr>
  </w:style>
  <w:style w:type="character" w:customStyle="1" w:styleId="TablesChar">
    <w:name w:val="Tables Char"/>
    <w:basedOn w:val="DefaultParagraphFont"/>
    <w:link w:val="Tables"/>
    <w:locked/>
    <w:rsid w:val="00D2502A"/>
    <w:rPr>
      <w:i/>
      <w:iCs/>
      <w:color w:val="1F497D" w:themeColor="text2"/>
      <w:sz w:val="18"/>
      <w:szCs w:val="18"/>
    </w:rPr>
  </w:style>
  <w:style w:type="paragraph" w:customStyle="1" w:styleId="Tables">
    <w:name w:val="Tables"/>
    <w:basedOn w:val="Caption"/>
    <w:link w:val="TablesChar"/>
    <w:qFormat/>
    <w:rsid w:val="00D2502A"/>
    <w:pPr>
      <w:spacing w:before="0" w:after="200"/>
    </w:pPr>
    <w:rPr>
      <w:rFonts w:ascii="Times New Roman" w:hAnsi="Times New Roman"/>
      <w:b/>
      <w:bCs/>
      <w:i/>
      <w:iCs/>
      <w:color w:val="1F497D" w:themeColor="text2"/>
      <w:sz w:val="18"/>
      <w:szCs w:val="18"/>
      <w:lang w:eastAsia="en-NZ"/>
    </w:rPr>
  </w:style>
  <w:style w:type="character" w:styleId="PlaceholderText">
    <w:name w:val="Placeholder Text"/>
    <w:basedOn w:val="DefaultParagraphFont"/>
    <w:uiPriority w:val="99"/>
    <w:semiHidden/>
    <w:rsid w:val="00475427"/>
    <w:rPr>
      <w:color w:val="808080"/>
    </w:rPr>
  </w:style>
  <w:style w:type="paragraph" w:styleId="Revision">
    <w:name w:val="Revision"/>
    <w:hidden/>
    <w:uiPriority w:val="99"/>
    <w:semiHidden/>
    <w:rsid w:val="00811DC8"/>
    <w:rPr>
      <w:rFonts w:asciiTheme="minorHAnsi" w:hAnsiTheme="minorHAnsi"/>
      <w:sz w:val="22"/>
      <w:szCs w:val="24"/>
      <w:lang w:eastAsia="en-AU"/>
    </w:rPr>
  </w:style>
  <w:style w:type="character" w:customStyle="1" w:styleId="BodyTextChar">
    <w:name w:val="Body Text Char"/>
    <w:basedOn w:val="DefaultParagraphFont"/>
    <w:link w:val="BodyText"/>
    <w:uiPriority w:val="1"/>
    <w:rsid w:val="00B719FB"/>
    <w:rPr>
      <w:rFonts w:ascii="Calibri" w:hAnsi="Calibri"/>
      <w:sz w:val="22"/>
      <w:szCs w:val="24"/>
      <w:lang w:eastAsia="en-AU"/>
    </w:rPr>
  </w:style>
  <w:style w:type="character" w:customStyle="1" w:styleId="Heading2Char">
    <w:name w:val="Heading 2 Char"/>
    <w:basedOn w:val="DefaultParagraphFont"/>
    <w:link w:val="Heading2"/>
    <w:uiPriority w:val="3"/>
    <w:rsid w:val="00382D74"/>
    <w:rPr>
      <w:rFonts w:ascii="Calibri" w:hAnsi="Calibri" w:cs="Calibri"/>
      <w:b/>
      <w:bCs/>
      <w:iCs/>
      <w:noProof/>
      <w:sz w:val="28"/>
      <w:szCs w:val="28"/>
      <w:lang w:eastAsia="en-AU"/>
    </w:rPr>
  </w:style>
  <w:style w:type="character" w:customStyle="1" w:styleId="CommentTextChar">
    <w:name w:val="Comment Text Char"/>
    <w:basedOn w:val="DefaultParagraphFont"/>
    <w:link w:val="CommentText"/>
    <w:semiHidden/>
    <w:rsid w:val="00382D74"/>
    <w:rPr>
      <w:rFonts w:asciiTheme="minorHAnsi" w:hAnsiTheme="minorHAnsi"/>
      <w:lang w:eastAsia="en-AU"/>
    </w:rPr>
  </w:style>
  <w:style w:type="character" w:customStyle="1" w:styleId="QuoteChar">
    <w:name w:val="Quote Char"/>
    <w:basedOn w:val="DefaultParagraphFont"/>
    <w:link w:val="Quote"/>
    <w:uiPriority w:val="5"/>
    <w:rsid w:val="00382D74"/>
    <w:rPr>
      <w:rFonts w:ascii="Calibri" w:hAnsi="Calibri"/>
      <w:i/>
      <w:sz w:val="22"/>
      <w:szCs w:val="24"/>
      <w:lang w:eastAsia="en-AU"/>
    </w:rPr>
  </w:style>
  <w:style w:type="paragraph" w:styleId="ListParagraph">
    <w:name w:val="List Paragraph"/>
    <w:basedOn w:val="Normal"/>
    <w:uiPriority w:val="34"/>
    <w:rsid w:val="00B303CE"/>
    <w:pPr>
      <w:ind w:left="720"/>
      <w:contextualSpacing/>
    </w:pPr>
  </w:style>
  <w:style w:type="paragraph" w:styleId="NormalWeb">
    <w:name w:val="Normal (Web)"/>
    <w:basedOn w:val="Normal"/>
    <w:uiPriority w:val="99"/>
    <w:unhideWhenUsed/>
    <w:rsid w:val="00013736"/>
    <w:pPr>
      <w:spacing w:before="100" w:beforeAutospacing="1" w:after="100" w:afterAutospacing="1"/>
    </w:pPr>
    <w:rPr>
      <w:rFonts w:ascii="Times New Roman" w:hAnsi="Times New Roman"/>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2753">
      <w:bodyDiv w:val="1"/>
      <w:marLeft w:val="0"/>
      <w:marRight w:val="0"/>
      <w:marTop w:val="0"/>
      <w:marBottom w:val="0"/>
      <w:divBdr>
        <w:top w:val="none" w:sz="0" w:space="0" w:color="auto"/>
        <w:left w:val="none" w:sz="0" w:space="0" w:color="auto"/>
        <w:bottom w:val="none" w:sz="0" w:space="0" w:color="auto"/>
        <w:right w:val="none" w:sz="0" w:space="0" w:color="auto"/>
      </w:divBdr>
    </w:div>
    <w:div w:id="41752592">
      <w:bodyDiv w:val="1"/>
      <w:marLeft w:val="0"/>
      <w:marRight w:val="0"/>
      <w:marTop w:val="0"/>
      <w:marBottom w:val="0"/>
      <w:divBdr>
        <w:top w:val="none" w:sz="0" w:space="0" w:color="auto"/>
        <w:left w:val="none" w:sz="0" w:space="0" w:color="auto"/>
        <w:bottom w:val="none" w:sz="0" w:space="0" w:color="auto"/>
        <w:right w:val="none" w:sz="0" w:space="0" w:color="auto"/>
      </w:divBdr>
    </w:div>
    <w:div w:id="53549204">
      <w:bodyDiv w:val="1"/>
      <w:marLeft w:val="0"/>
      <w:marRight w:val="0"/>
      <w:marTop w:val="0"/>
      <w:marBottom w:val="0"/>
      <w:divBdr>
        <w:top w:val="none" w:sz="0" w:space="0" w:color="auto"/>
        <w:left w:val="none" w:sz="0" w:space="0" w:color="auto"/>
        <w:bottom w:val="none" w:sz="0" w:space="0" w:color="auto"/>
        <w:right w:val="none" w:sz="0" w:space="0" w:color="auto"/>
      </w:divBdr>
    </w:div>
    <w:div w:id="59062066">
      <w:bodyDiv w:val="1"/>
      <w:marLeft w:val="0"/>
      <w:marRight w:val="0"/>
      <w:marTop w:val="0"/>
      <w:marBottom w:val="0"/>
      <w:divBdr>
        <w:top w:val="none" w:sz="0" w:space="0" w:color="auto"/>
        <w:left w:val="none" w:sz="0" w:space="0" w:color="auto"/>
        <w:bottom w:val="none" w:sz="0" w:space="0" w:color="auto"/>
        <w:right w:val="none" w:sz="0" w:space="0" w:color="auto"/>
      </w:divBdr>
    </w:div>
    <w:div w:id="120390856">
      <w:bodyDiv w:val="1"/>
      <w:marLeft w:val="0"/>
      <w:marRight w:val="0"/>
      <w:marTop w:val="0"/>
      <w:marBottom w:val="0"/>
      <w:divBdr>
        <w:top w:val="none" w:sz="0" w:space="0" w:color="auto"/>
        <w:left w:val="none" w:sz="0" w:space="0" w:color="auto"/>
        <w:bottom w:val="none" w:sz="0" w:space="0" w:color="auto"/>
        <w:right w:val="none" w:sz="0" w:space="0" w:color="auto"/>
      </w:divBdr>
    </w:div>
    <w:div w:id="169105500">
      <w:bodyDiv w:val="1"/>
      <w:marLeft w:val="0"/>
      <w:marRight w:val="0"/>
      <w:marTop w:val="0"/>
      <w:marBottom w:val="0"/>
      <w:divBdr>
        <w:top w:val="none" w:sz="0" w:space="0" w:color="auto"/>
        <w:left w:val="none" w:sz="0" w:space="0" w:color="auto"/>
        <w:bottom w:val="none" w:sz="0" w:space="0" w:color="auto"/>
        <w:right w:val="none" w:sz="0" w:space="0" w:color="auto"/>
      </w:divBdr>
    </w:div>
    <w:div w:id="181172219">
      <w:bodyDiv w:val="1"/>
      <w:marLeft w:val="0"/>
      <w:marRight w:val="0"/>
      <w:marTop w:val="0"/>
      <w:marBottom w:val="0"/>
      <w:divBdr>
        <w:top w:val="none" w:sz="0" w:space="0" w:color="auto"/>
        <w:left w:val="none" w:sz="0" w:space="0" w:color="auto"/>
        <w:bottom w:val="none" w:sz="0" w:space="0" w:color="auto"/>
        <w:right w:val="none" w:sz="0" w:space="0" w:color="auto"/>
      </w:divBdr>
    </w:div>
    <w:div w:id="245765841">
      <w:bodyDiv w:val="1"/>
      <w:marLeft w:val="0"/>
      <w:marRight w:val="0"/>
      <w:marTop w:val="0"/>
      <w:marBottom w:val="0"/>
      <w:divBdr>
        <w:top w:val="none" w:sz="0" w:space="0" w:color="auto"/>
        <w:left w:val="none" w:sz="0" w:space="0" w:color="auto"/>
        <w:bottom w:val="none" w:sz="0" w:space="0" w:color="auto"/>
        <w:right w:val="none" w:sz="0" w:space="0" w:color="auto"/>
      </w:divBdr>
    </w:div>
    <w:div w:id="300039521">
      <w:bodyDiv w:val="1"/>
      <w:marLeft w:val="0"/>
      <w:marRight w:val="0"/>
      <w:marTop w:val="0"/>
      <w:marBottom w:val="0"/>
      <w:divBdr>
        <w:top w:val="none" w:sz="0" w:space="0" w:color="auto"/>
        <w:left w:val="none" w:sz="0" w:space="0" w:color="auto"/>
        <w:bottom w:val="none" w:sz="0" w:space="0" w:color="auto"/>
        <w:right w:val="none" w:sz="0" w:space="0" w:color="auto"/>
      </w:divBdr>
    </w:div>
    <w:div w:id="322049306">
      <w:bodyDiv w:val="1"/>
      <w:marLeft w:val="0"/>
      <w:marRight w:val="0"/>
      <w:marTop w:val="0"/>
      <w:marBottom w:val="0"/>
      <w:divBdr>
        <w:top w:val="none" w:sz="0" w:space="0" w:color="auto"/>
        <w:left w:val="none" w:sz="0" w:space="0" w:color="auto"/>
        <w:bottom w:val="none" w:sz="0" w:space="0" w:color="auto"/>
        <w:right w:val="none" w:sz="0" w:space="0" w:color="auto"/>
      </w:divBdr>
    </w:div>
    <w:div w:id="408382199">
      <w:bodyDiv w:val="1"/>
      <w:marLeft w:val="0"/>
      <w:marRight w:val="0"/>
      <w:marTop w:val="0"/>
      <w:marBottom w:val="0"/>
      <w:divBdr>
        <w:top w:val="none" w:sz="0" w:space="0" w:color="auto"/>
        <w:left w:val="none" w:sz="0" w:space="0" w:color="auto"/>
        <w:bottom w:val="none" w:sz="0" w:space="0" w:color="auto"/>
        <w:right w:val="none" w:sz="0" w:space="0" w:color="auto"/>
      </w:divBdr>
    </w:div>
    <w:div w:id="415396690">
      <w:bodyDiv w:val="1"/>
      <w:marLeft w:val="0"/>
      <w:marRight w:val="0"/>
      <w:marTop w:val="0"/>
      <w:marBottom w:val="0"/>
      <w:divBdr>
        <w:top w:val="none" w:sz="0" w:space="0" w:color="auto"/>
        <w:left w:val="none" w:sz="0" w:space="0" w:color="auto"/>
        <w:bottom w:val="none" w:sz="0" w:space="0" w:color="auto"/>
        <w:right w:val="none" w:sz="0" w:space="0" w:color="auto"/>
      </w:divBdr>
    </w:div>
    <w:div w:id="443379468">
      <w:bodyDiv w:val="1"/>
      <w:marLeft w:val="0"/>
      <w:marRight w:val="0"/>
      <w:marTop w:val="0"/>
      <w:marBottom w:val="0"/>
      <w:divBdr>
        <w:top w:val="none" w:sz="0" w:space="0" w:color="auto"/>
        <w:left w:val="none" w:sz="0" w:space="0" w:color="auto"/>
        <w:bottom w:val="none" w:sz="0" w:space="0" w:color="auto"/>
        <w:right w:val="none" w:sz="0" w:space="0" w:color="auto"/>
      </w:divBdr>
    </w:div>
    <w:div w:id="448204413">
      <w:bodyDiv w:val="1"/>
      <w:marLeft w:val="0"/>
      <w:marRight w:val="0"/>
      <w:marTop w:val="0"/>
      <w:marBottom w:val="0"/>
      <w:divBdr>
        <w:top w:val="none" w:sz="0" w:space="0" w:color="auto"/>
        <w:left w:val="none" w:sz="0" w:space="0" w:color="auto"/>
        <w:bottom w:val="none" w:sz="0" w:space="0" w:color="auto"/>
        <w:right w:val="none" w:sz="0" w:space="0" w:color="auto"/>
      </w:divBdr>
    </w:div>
    <w:div w:id="471799434">
      <w:bodyDiv w:val="1"/>
      <w:marLeft w:val="0"/>
      <w:marRight w:val="0"/>
      <w:marTop w:val="0"/>
      <w:marBottom w:val="0"/>
      <w:divBdr>
        <w:top w:val="none" w:sz="0" w:space="0" w:color="auto"/>
        <w:left w:val="none" w:sz="0" w:space="0" w:color="auto"/>
        <w:bottom w:val="none" w:sz="0" w:space="0" w:color="auto"/>
        <w:right w:val="none" w:sz="0" w:space="0" w:color="auto"/>
      </w:divBdr>
    </w:div>
    <w:div w:id="494495215">
      <w:bodyDiv w:val="1"/>
      <w:marLeft w:val="0"/>
      <w:marRight w:val="0"/>
      <w:marTop w:val="0"/>
      <w:marBottom w:val="0"/>
      <w:divBdr>
        <w:top w:val="none" w:sz="0" w:space="0" w:color="auto"/>
        <w:left w:val="none" w:sz="0" w:space="0" w:color="auto"/>
        <w:bottom w:val="none" w:sz="0" w:space="0" w:color="auto"/>
        <w:right w:val="none" w:sz="0" w:space="0" w:color="auto"/>
      </w:divBdr>
    </w:div>
    <w:div w:id="503083245">
      <w:bodyDiv w:val="1"/>
      <w:marLeft w:val="0"/>
      <w:marRight w:val="0"/>
      <w:marTop w:val="0"/>
      <w:marBottom w:val="0"/>
      <w:divBdr>
        <w:top w:val="none" w:sz="0" w:space="0" w:color="auto"/>
        <w:left w:val="none" w:sz="0" w:space="0" w:color="auto"/>
        <w:bottom w:val="none" w:sz="0" w:space="0" w:color="auto"/>
        <w:right w:val="none" w:sz="0" w:space="0" w:color="auto"/>
      </w:divBdr>
    </w:div>
    <w:div w:id="527261530">
      <w:bodyDiv w:val="1"/>
      <w:marLeft w:val="0"/>
      <w:marRight w:val="0"/>
      <w:marTop w:val="0"/>
      <w:marBottom w:val="0"/>
      <w:divBdr>
        <w:top w:val="none" w:sz="0" w:space="0" w:color="auto"/>
        <w:left w:val="none" w:sz="0" w:space="0" w:color="auto"/>
        <w:bottom w:val="none" w:sz="0" w:space="0" w:color="auto"/>
        <w:right w:val="none" w:sz="0" w:space="0" w:color="auto"/>
      </w:divBdr>
    </w:div>
    <w:div w:id="545027336">
      <w:bodyDiv w:val="1"/>
      <w:marLeft w:val="0"/>
      <w:marRight w:val="0"/>
      <w:marTop w:val="0"/>
      <w:marBottom w:val="0"/>
      <w:divBdr>
        <w:top w:val="none" w:sz="0" w:space="0" w:color="auto"/>
        <w:left w:val="none" w:sz="0" w:space="0" w:color="auto"/>
        <w:bottom w:val="none" w:sz="0" w:space="0" w:color="auto"/>
        <w:right w:val="none" w:sz="0" w:space="0" w:color="auto"/>
      </w:divBdr>
    </w:div>
    <w:div w:id="551818073">
      <w:bodyDiv w:val="1"/>
      <w:marLeft w:val="0"/>
      <w:marRight w:val="0"/>
      <w:marTop w:val="0"/>
      <w:marBottom w:val="0"/>
      <w:divBdr>
        <w:top w:val="none" w:sz="0" w:space="0" w:color="auto"/>
        <w:left w:val="none" w:sz="0" w:space="0" w:color="auto"/>
        <w:bottom w:val="none" w:sz="0" w:space="0" w:color="auto"/>
        <w:right w:val="none" w:sz="0" w:space="0" w:color="auto"/>
      </w:divBdr>
    </w:div>
    <w:div w:id="626398137">
      <w:bodyDiv w:val="1"/>
      <w:marLeft w:val="0"/>
      <w:marRight w:val="0"/>
      <w:marTop w:val="0"/>
      <w:marBottom w:val="0"/>
      <w:divBdr>
        <w:top w:val="none" w:sz="0" w:space="0" w:color="auto"/>
        <w:left w:val="none" w:sz="0" w:space="0" w:color="auto"/>
        <w:bottom w:val="none" w:sz="0" w:space="0" w:color="auto"/>
        <w:right w:val="none" w:sz="0" w:space="0" w:color="auto"/>
      </w:divBdr>
    </w:div>
    <w:div w:id="633486080">
      <w:bodyDiv w:val="1"/>
      <w:marLeft w:val="0"/>
      <w:marRight w:val="0"/>
      <w:marTop w:val="0"/>
      <w:marBottom w:val="0"/>
      <w:divBdr>
        <w:top w:val="none" w:sz="0" w:space="0" w:color="auto"/>
        <w:left w:val="none" w:sz="0" w:space="0" w:color="auto"/>
        <w:bottom w:val="none" w:sz="0" w:space="0" w:color="auto"/>
        <w:right w:val="none" w:sz="0" w:space="0" w:color="auto"/>
      </w:divBdr>
    </w:div>
    <w:div w:id="657073889">
      <w:bodyDiv w:val="1"/>
      <w:marLeft w:val="0"/>
      <w:marRight w:val="0"/>
      <w:marTop w:val="0"/>
      <w:marBottom w:val="0"/>
      <w:divBdr>
        <w:top w:val="none" w:sz="0" w:space="0" w:color="auto"/>
        <w:left w:val="none" w:sz="0" w:space="0" w:color="auto"/>
        <w:bottom w:val="none" w:sz="0" w:space="0" w:color="auto"/>
        <w:right w:val="none" w:sz="0" w:space="0" w:color="auto"/>
      </w:divBdr>
    </w:div>
    <w:div w:id="674385580">
      <w:bodyDiv w:val="1"/>
      <w:marLeft w:val="0"/>
      <w:marRight w:val="0"/>
      <w:marTop w:val="0"/>
      <w:marBottom w:val="0"/>
      <w:divBdr>
        <w:top w:val="none" w:sz="0" w:space="0" w:color="auto"/>
        <w:left w:val="none" w:sz="0" w:space="0" w:color="auto"/>
        <w:bottom w:val="none" w:sz="0" w:space="0" w:color="auto"/>
        <w:right w:val="none" w:sz="0" w:space="0" w:color="auto"/>
      </w:divBdr>
    </w:div>
    <w:div w:id="696781723">
      <w:bodyDiv w:val="1"/>
      <w:marLeft w:val="0"/>
      <w:marRight w:val="0"/>
      <w:marTop w:val="0"/>
      <w:marBottom w:val="0"/>
      <w:divBdr>
        <w:top w:val="none" w:sz="0" w:space="0" w:color="auto"/>
        <w:left w:val="none" w:sz="0" w:space="0" w:color="auto"/>
        <w:bottom w:val="none" w:sz="0" w:space="0" w:color="auto"/>
        <w:right w:val="none" w:sz="0" w:space="0" w:color="auto"/>
      </w:divBdr>
    </w:div>
    <w:div w:id="712773076">
      <w:bodyDiv w:val="1"/>
      <w:marLeft w:val="0"/>
      <w:marRight w:val="0"/>
      <w:marTop w:val="0"/>
      <w:marBottom w:val="0"/>
      <w:divBdr>
        <w:top w:val="none" w:sz="0" w:space="0" w:color="auto"/>
        <w:left w:val="none" w:sz="0" w:space="0" w:color="auto"/>
        <w:bottom w:val="none" w:sz="0" w:space="0" w:color="auto"/>
        <w:right w:val="none" w:sz="0" w:space="0" w:color="auto"/>
      </w:divBdr>
    </w:div>
    <w:div w:id="732503803">
      <w:bodyDiv w:val="1"/>
      <w:marLeft w:val="0"/>
      <w:marRight w:val="0"/>
      <w:marTop w:val="0"/>
      <w:marBottom w:val="0"/>
      <w:divBdr>
        <w:top w:val="none" w:sz="0" w:space="0" w:color="auto"/>
        <w:left w:val="none" w:sz="0" w:space="0" w:color="auto"/>
        <w:bottom w:val="none" w:sz="0" w:space="0" w:color="auto"/>
        <w:right w:val="none" w:sz="0" w:space="0" w:color="auto"/>
      </w:divBdr>
    </w:div>
    <w:div w:id="739329234">
      <w:bodyDiv w:val="1"/>
      <w:marLeft w:val="0"/>
      <w:marRight w:val="0"/>
      <w:marTop w:val="0"/>
      <w:marBottom w:val="0"/>
      <w:divBdr>
        <w:top w:val="none" w:sz="0" w:space="0" w:color="auto"/>
        <w:left w:val="none" w:sz="0" w:space="0" w:color="auto"/>
        <w:bottom w:val="none" w:sz="0" w:space="0" w:color="auto"/>
        <w:right w:val="none" w:sz="0" w:space="0" w:color="auto"/>
      </w:divBdr>
    </w:div>
    <w:div w:id="770932200">
      <w:bodyDiv w:val="1"/>
      <w:marLeft w:val="0"/>
      <w:marRight w:val="0"/>
      <w:marTop w:val="0"/>
      <w:marBottom w:val="0"/>
      <w:divBdr>
        <w:top w:val="none" w:sz="0" w:space="0" w:color="auto"/>
        <w:left w:val="none" w:sz="0" w:space="0" w:color="auto"/>
        <w:bottom w:val="none" w:sz="0" w:space="0" w:color="auto"/>
        <w:right w:val="none" w:sz="0" w:space="0" w:color="auto"/>
      </w:divBdr>
      <w:divsChild>
        <w:div w:id="1833909203">
          <w:marLeft w:val="0"/>
          <w:marRight w:val="0"/>
          <w:marTop w:val="0"/>
          <w:marBottom w:val="0"/>
          <w:divBdr>
            <w:top w:val="none" w:sz="0" w:space="0" w:color="auto"/>
            <w:left w:val="none" w:sz="0" w:space="0" w:color="auto"/>
            <w:bottom w:val="none" w:sz="0" w:space="0" w:color="auto"/>
            <w:right w:val="none" w:sz="0" w:space="0" w:color="auto"/>
          </w:divBdr>
        </w:div>
      </w:divsChild>
    </w:div>
    <w:div w:id="779447125">
      <w:bodyDiv w:val="1"/>
      <w:marLeft w:val="0"/>
      <w:marRight w:val="0"/>
      <w:marTop w:val="0"/>
      <w:marBottom w:val="0"/>
      <w:divBdr>
        <w:top w:val="none" w:sz="0" w:space="0" w:color="auto"/>
        <w:left w:val="none" w:sz="0" w:space="0" w:color="auto"/>
        <w:bottom w:val="none" w:sz="0" w:space="0" w:color="auto"/>
        <w:right w:val="none" w:sz="0" w:space="0" w:color="auto"/>
      </w:divBdr>
    </w:div>
    <w:div w:id="791561817">
      <w:bodyDiv w:val="1"/>
      <w:marLeft w:val="0"/>
      <w:marRight w:val="0"/>
      <w:marTop w:val="0"/>
      <w:marBottom w:val="0"/>
      <w:divBdr>
        <w:top w:val="none" w:sz="0" w:space="0" w:color="auto"/>
        <w:left w:val="none" w:sz="0" w:space="0" w:color="auto"/>
        <w:bottom w:val="none" w:sz="0" w:space="0" w:color="auto"/>
        <w:right w:val="none" w:sz="0" w:space="0" w:color="auto"/>
      </w:divBdr>
    </w:div>
    <w:div w:id="844251996">
      <w:bodyDiv w:val="1"/>
      <w:marLeft w:val="0"/>
      <w:marRight w:val="0"/>
      <w:marTop w:val="0"/>
      <w:marBottom w:val="0"/>
      <w:divBdr>
        <w:top w:val="none" w:sz="0" w:space="0" w:color="auto"/>
        <w:left w:val="none" w:sz="0" w:space="0" w:color="auto"/>
        <w:bottom w:val="none" w:sz="0" w:space="0" w:color="auto"/>
        <w:right w:val="none" w:sz="0" w:space="0" w:color="auto"/>
      </w:divBdr>
    </w:div>
    <w:div w:id="934240494">
      <w:bodyDiv w:val="1"/>
      <w:marLeft w:val="0"/>
      <w:marRight w:val="0"/>
      <w:marTop w:val="0"/>
      <w:marBottom w:val="0"/>
      <w:divBdr>
        <w:top w:val="none" w:sz="0" w:space="0" w:color="auto"/>
        <w:left w:val="none" w:sz="0" w:space="0" w:color="auto"/>
        <w:bottom w:val="none" w:sz="0" w:space="0" w:color="auto"/>
        <w:right w:val="none" w:sz="0" w:space="0" w:color="auto"/>
      </w:divBdr>
    </w:div>
    <w:div w:id="943390892">
      <w:bodyDiv w:val="1"/>
      <w:marLeft w:val="0"/>
      <w:marRight w:val="0"/>
      <w:marTop w:val="0"/>
      <w:marBottom w:val="0"/>
      <w:divBdr>
        <w:top w:val="none" w:sz="0" w:space="0" w:color="auto"/>
        <w:left w:val="none" w:sz="0" w:space="0" w:color="auto"/>
        <w:bottom w:val="none" w:sz="0" w:space="0" w:color="auto"/>
        <w:right w:val="none" w:sz="0" w:space="0" w:color="auto"/>
      </w:divBdr>
    </w:div>
    <w:div w:id="975796095">
      <w:bodyDiv w:val="1"/>
      <w:marLeft w:val="0"/>
      <w:marRight w:val="0"/>
      <w:marTop w:val="0"/>
      <w:marBottom w:val="0"/>
      <w:divBdr>
        <w:top w:val="none" w:sz="0" w:space="0" w:color="auto"/>
        <w:left w:val="none" w:sz="0" w:space="0" w:color="auto"/>
        <w:bottom w:val="none" w:sz="0" w:space="0" w:color="auto"/>
        <w:right w:val="none" w:sz="0" w:space="0" w:color="auto"/>
      </w:divBdr>
    </w:div>
    <w:div w:id="983779728">
      <w:bodyDiv w:val="1"/>
      <w:marLeft w:val="0"/>
      <w:marRight w:val="0"/>
      <w:marTop w:val="0"/>
      <w:marBottom w:val="0"/>
      <w:divBdr>
        <w:top w:val="none" w:sz="0" w:space="0" w:color="auto"/>
        <w:left w:val="none" w:sz="0" w:space="0" w:color="auto"/>
        <w:bottom w:val="none" w:sz="0" w:space="0" w:color="auto"/>
        <w:right w:val="none" w:sz="0" w:space="0" w:color="auto"/>
      </w:divBdr>
    </w:div>
    <w:div w:id="988241370">
      <w:bodyDiv w:val="1"/>
      <w:marLeft w:val="0"/>
      <w:marRight w:val="0"/>
      <w:marTop w:val="0"/>
      <w:marBottom w:val="0"/>
      <w:divBdr>
        <w:top w:val="none" w:sz="0" w:space="0" w:color="auto"/>
        <w:left w:val="none" w:sz="0" w:space="0" w:color="auto"/>
        <w:bottom w:val="none" w:sz="0" w:space="0" w:color="auto"/>
        <w:right w:val="none" w:sz="0" w:space="0" w:color="auto"/>
      </w:divBdr>
    </w:div>
    <w:div w:id="996691559">
      <w:bodyDiv w:val="1"/>
      <w:marLeft w:val="0"/>
      <w:marRight w:val="0"/>
      <w:marTop w:val="0"/>
      <w:marBottom w:val="0"/>
      <w:divBdr>
        <w:top w:val="none" w:sz="0" w:space="0" w:color="auto"/>
        <w:left w:val="none" w:sz="0" w:space="0" w:color="auto"/>
        <w:bottom w:val="none" w:sz="0" w:space="0" w:color="auto"/>
        <w:right w:val="none" w:sz="0" w:space="0" w:color="auto"/>
      </w:divBdr>
    </w:div>
    <w:div w:id="1054086688">
      <w:bodyDiv w:val="1"/>
      <w:marLeft w:val="0"/>
      <w:marRight w:val="0"/>
      <w:marTop w:val="0"/>
      <w:marBottom w:val="0"/>
      <w:divBdr>
        <w:top w:val="none" w:sz="0" w:space="0" w:color="auto"/>
        <w:left w:val="none" w:sz="0" w:space="0" w:color="auto"/>
        <w:bottom w:val="none" w:sz="0" w:space="0" w:color="auto"/>
        <w:right w:val="none" w:sz="0" w:space="0" w:color="auto"/>
      </w:divBdr>
    </w:div>
    <w:div w:id="1062098833">
      <w:bodyDiv w:val="1"/>
      <w:marLeft w:val="0"/>
      <w:marRight w:val="0"/>
      <w:marTop w:val="0"/>
      <w:marBottom w:val="0"/>
      <w:divBdr>
        <w:top w:val="none" w:sz="0" w:space="0" w:color="auto"/>
        <w:left w:val="none" w:sz="0" w:space="0" w:color="auto"/>
        <w:bottom w:val="none" w:sz="0" w:space="0" w:color="auto"/>
        <w:right w:val="none" w:sz="0" w:space="0" w:color="auto"/>
      </w:divBdr>
    </w:div>
    <w:div w:id="1065638546">
      <w:bodyDiv w:val="1"/>
      <w:marLeft w:val="0"/>
      <w:marRight w:val="0"/>
      <w:marTop w:val="0"/>
      <w:marBottom w:val="0"/>
      <w:divBdr>
        <w:top w:val="none" w:sz="0" w:space="0" w:color="auto"/>
        <w:left w:val="none" w:sz="0" w:space="0" w:color="auto"/>
        <w:bottom w:val="none" w:sz="0" w:space="0" w:color="auto"/>
        <w:right w:val="none" w:sz="0" w:space="0" w:color="auto"/>
      </w:divBdr>
    </w:div>
    <w:div w:id="1075859192">
      <w:bodyDiv w:val="1"/>
      <w:marLeft w:val="0"/>
      <w:marRight w:val="0"/>
      <w:marTop w:val="0"/>
      <w:marBottom w:val="0"/>
      <w:divBdr>
        <w:top w:val="none" w:sz="0" w:space="0" w:color="auto"/>
        <w:left w:val="none" w:sz="0" w:space="0" w:color="auto"/>
        <w:bottom w:val="none" w:sz="0" w:space="0" w:color="auto"/>
        <w:right w:val="none" w:sz="0" w:space="0" w:color="auto"/>
      </w:divBdr>
      <w:divsChild>
        <w:div w:id="1958825867">
          <w:marLeft w:val="0"/>
          <w:marRight w:val="0"/>
          <w:marTop w:val="0"/>
          <w:marBottom w:val="0"/>
          <w:divBdr>
            <w:top w:val="none" w:sz="0" w:space="0" w:color="auto"/>
            <w:left w:val="none" w:sz="0" w:space="0" w:color="auto"/>
            <w:bottom w:val="none" w:sz="0" w:space="0" w:color="auto"/>
            <w:right w:val="none" w:sz="0" w:space="0" w:color="auto"/>
          </w:divBdr>
          <w:divsChild>
            <w:div w:id="11680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7710">
      <w:bodyDiv w:val="1"/>
      <w:marLeft w:val="0"/>
      <w:marRight w:val="0"/>
      <w:marTop w:val="0"/>
      <w:marBottom w:val="0"/>
      <w:divBdr>
        <w:top w:val="none" w:sz="0" w:space="0" w:color="auto"/>
        <w:left w:val="none" w:sz="0" w:space="0" w:color="auto"/>
        <w:bottom w:val="none" w:sz="0" w:space="0" w:color="auto"/>
        <w:right w:val="none" w:sz="0" w:space="0" w:color="auto"/>
      </w:divBdr>
    </w:div>
    <w:div w:id="1177228529">
      <w:bodyDiv w:val="1"/>
      <w:marLeft w:val="0"/>
      <w:marRight w:val="0"/>
      <w:marTop w:val="0"/>
      <w:marBottom w:val="0"/>
      <w:divBdr>
        <w:top w:val="none" w:sz="0" w:space="0" w:color="auto"/>
        <w:left w:val="none" w:sz="0" w:space="0" w:color="auto"/>
        <w:bottom w:val="none" w:sz="0" w:space="0" w:color="auto"/>
        <w:right w:val="none" w:sz="0" w:space="0" w:color="auto"/>
      </w:divBdr>
    </w:div>
    <w:div w:id="1188642152">
      <w:bodyDiv w:val="1"/>
      <w:marLeft w:val="0"/>
      <w:marRight w:val="0"/>
      <w:marTop w:val="0"/>
      <w:marBottom w:val="0"/>
      <w:divBdr>
        <w:top w:val="none" w:sz="0" w:space="0" w:color="auto"/>
        <w:left w:val="none" w:sz="0" w:space="0" w:color="auto"/>
        <w:bottom w:val="none" w:sz="0" w:space="0" w:color="auto"/>
        <w:right w:val="none" w:sz="0" w:space="0" w:color="auto"/>
      </w:divBdr>
    </w:div>
    <w:div w:id="1214003416">
      <w:bodyDiv w:val="1"/>
      <w:marLeft w:val="0"/>
      <w:marRight w:val="0"/>
      <w:marTop w:val="0"/>
      <w:marBottom w:val="0"/>
      <w:divBdr>
        <w:top w:val="none" w:sz="0" w:space="0" w:color="auto"/>
        <w:left w:val="none" w:sz="0" w:space="0" w:color="auto"/>
        <w:bottom w:val="none" w:sz="0" w:space="0" w:color="auto"/>
        <w:right w:val="none" w:sz="0" w:space="0" w:color="auto"/>
      </w:divBdr>
    </w:div>
    <w:div w:id="1223714428">
      <w:bodyDiv w:val="1"/>
      <w:marLeft w:val="0"/>
      <w:marRight w:val="0"/>
      <w:marTop w:val="0"/>
      <w:marBottom w:val="0"/>
      <w:divBdr>
        <w:top w:val="none" w:sz="0" w:space="0" w:color="auto"/>
        <w:left w:val="none" w:sz="0" w:space="0" w:color="auto"/>
        <w:bottom w:val="none" w:sz="0" w:space="0" w:color="auto"/>
        <w:right w:val="none" w:sz="0" w:space="0" w:color="auto"/>
      </w:divBdr>
    </w:div>
    <w:div w:id="1236479640">
      <w:bodyDiv w:val="1"/>
      <w:marLeft w:val="0"/>
      <w:marRight w:val="0"/>
      <w:marTop w:val="0"/>
      <w:marBottom w:val="0"/>
      <w:divBdr>
        <w:top w:val="none" w:sz="0" w:space="0" w:color="auto"/>
        <w:left w:val="none" w:sz="0" w:space="0" w:color="auto"/>
        <w:bottom w:val="none" w:sz="0" w:space="0" w:color="auto"/>
        <w:right w:val="none" w:sz="0" w:space="0" w:color="auto"/>
      </w:divBdr>
    </w:div>
    <w:div w:id="1260722807">
      <w:bodyDiv w:val="1"/>
      <w:marLeft w:val="0"/>
      <w:marRight w:val="0"/>
      <w:marTop w:val="0"/>
      <w:marBottom w:val="0"/>
      <w:divBdr>
        <w:top w:val="none" w:sz="0" w:space="0" w:color="auto"/>
        <w:left w:val="none" w:sz="0" w:space="0" w:color="auto"/>
        <w:bottom w:val="none" w:sz="0" w:space="0" w:color="auto"/>
        <w:right w:val="none" w:sz="0" w:space="0" w:color="auto"/>
      </w:divBdr>
      <w:divsChild>
        <w:div w:id="915482118">
          <w:marLeft w:val="0"/>
          <w:marRight w:val="0"/>
          <w:marTop w:val="0"/>
          <w:marBottom w:val="0"/>
          <w:divBdr>
            <w:top w:val="none" w:sz="0" w:space="0" w:color="auto"/>
            <w:left w:val="none" w:sz="0" w:space="0" w:color="auto"/>
            <w:bottom w:val="none" w:sz="0" w:space="0" w:color="auto"/>
            <w:right w:val="none" w:sz="0" w:space="0" w:color="auto"/>
          </w:divBdr>
          <w:divsChild>
            <w:div w:id="240994274">
              <w:marLeft w:val="0"/>
              <w:marRight w:val="0"/>
              <w:marTop w:val="0"/>
              <w:marBottom w:val="0"/>
              <w:divBdr>
                <w:top w:val="none" w:sz="0" w:space="0" w:color="auto"/>
                <w:left w:val="none" w:sz="0" w:space="0" w:color="auto"/>
                <w:bottom w:val="none" w:sz="0" w:space="0" w:color="auto"/>
                <w:right w:val="none" w:sz="0" w:space="0" w:color="auto"/>
              </w:divBdr>
            </w:div>
            <w:div w:id="916093440">
              <w:marLeft w:val="0"/>
              <w:marRight w:val="0"/>
              <w:marTop w:val="0"/>
              <w:marBottom w:val="0"/>
              <w:divBdr>
                <w:top w:val="none" w:sz="0" w:space="0" w:color="auto"/>
                <w:left w:val="none" w:sz="0" w:space="0" w:color="auto"/>
                <w:bottom w:val="none" w:sz="0" w:space="0" w:color="auto"/>
                <w:right w:val="none" w:sz="0" w:space="0" w:color="auto"/>
              </w:divBdr>
            </w:div>
            <w:div w:id="126633588">
              <w:marLeft w:val="0"/>
              <w:marRight w:val="0"/>
              <w:marTop w:val="0"/>
              <w:marBottom w:val="0"/>
              <w:divBdr>
                <w:top w:val="none" w:sz="0" w:space="0" w:color="auto"/>
                <w:left w:val="none" w:sz="0" w:space="0" w:color="auto"/>
                <w:bottom w:val="none" w:sz="0" w:space="0" w:color="auto"/>
                <w:right w:val="none" w:sz="0" w:space="0" w:color="auto"/>
              </w:divBdr>
            </w:div>
            <w:div w:id="1716277606">
              <w:marLeft w:val="0"/>
              <w:marRight w:val="0"/>
              <w:marTop w:val="0"/>
              <w:marBottom w:val="0"/>
              <w:divBdr>
                <w:top w:val="none" w:sz="0" w:space="0" w:color="auto"/>
                <w:left w:val="none" w:sz="0" w:space="0" w:color="auto"/>
                <w:bottom w:val="none" w:sz="0" w:space="0" w:color="auto"/>
                <w:right w:val="none" w:sz="0" w:space="0" w:color="auto"/>
              </w:divBdr>
            </w:div>
            <w:div w:id="1564945733">
              <w:marLeft w:val="0"/>
              <w:marRight w:val="0"/>
              <w:marTop w:val="0"/>
              <w:marBottom w:val="0"/>
              <w:divBdr>
                <w:top w:val="none" w:sz="0" w:space="0" w:color="auto"/>
                <w:left w:val="none" w:sz="0" w:space="0" w:color="auto"/>
                <w:bottom w:val="none" w:sz="0" w:space="0" w:color="auto"/>
                <w:right w:val="none" w:sz="0" w:space="0" w:color="auto"/>
              </w:divBdr>
            </w:div>
            <w:div w:id="100454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854">
      <w:bodyDiv w:val="1"/>
      <w:marLeft w:val="0"/>
      <w:marRight w:val="0"/>
      <w:marTop w:val="0"/>
      <w:marBottom w:val="0"/>
      <w:divBdr>
        <w:top w:val="none" w:sz="0" w:space="0" w:color="auto"/>
        <w:left w:val="none" w:sz="0" w:space="0" w:color="auto"/>
        <w:bottom w:val="none" w:sz="0" w:space="0" w:color="auto"/>
        <w:right w:val="none" w:sz="0" w:space="0" w:color="auto"/>
      </w:divBdr>
    </w:div>
    <w:div w:id="1319729950">
      <w:bodyDiv w:val="1"/>
      <w:marLeft w:val="0"/>
      <w:marRight w:val="0"/>
      <w:marTop w:val="0"/>
      <w:marBottom w:val="0"/>
      <w:divBdr>
        <w:top w:val="none" w:sz="0" w:space="0" w:color="auto"/>
        <w:left w:val="none" w:sz="0" w:space="0" w:color="auto"/>
        <w:bottom w:val="none" w:sz="0" w:space="0" w:color="auto"/>
        <w:right w:val="none" w:sz="0" w:space="0" w:color="auto"/>
      </w:divBdr>
    </w:div>
    <w:div w:id="1345866542">
      <w:bodyDiv w:val="1"/>
      <w:marLeft w:val="0"/>
      <w:marRight w:val="0"/>
      <w:marTop w:val="0"/>
      <w:marBottom w:val="0"/>
      <w:divBdr>
        <w:top w:val="none" w:sz="0" w:space="0" w:color="auto"/>
        <w:left w:val="none" w:sz="0" w:space="0" w:color="auto"/>
        <w:bottom w:val="none" w:sz="0" w:space="0" w:color="auto"/>
        <w:right w:val="none" w:sz="0" w:space="0" w:color="auto"/>
      </w:divBdr>
    </w:div>
    <w:div w:id="1356417539">
      <w:bodyDiv w:val="1"/>
      <w:marLeft w:val="0"/>
      <w:marRight w:val="0"/>
      <w:marTop w:val="0"/>
      <w:marBottom w:val="0"/>
      <w:divBdr>
        <w:top w:val="none" w:sz="0" w:space="0" w:color="auto"/>
        <w:left w:val="none" w:sz="0" w:space="0" w:color="auto"/>
        <w:bottom w:val="none" w:sz="0" w:space="0" w:color="auto"/>
        <w:right w:val="none" w:sz="0" w:space="0" w:color="auto"/>
      </w:divBdr>
    </w:div>
    <w:div w:id="1448892680">
      <w:bodyDiv w:val="1"/>
      <w:marLeft w:val="0"/>
      <w:marRight w:val="0"/>
      <w:marTop w:val="0"/>
      <w:marBottom w:val="0"/>
      <w:divBdr>
        <w:top w:val="none" w:sz="0" w:space="0" w:color="auto"/>
        <w:left w:val="none" w:sz="0" w:space="0" w:color="auto"/>
        <w:bottom w:val="none" w:sz="0" w:space="0" w:color="auto"/>
        <w:right w:val="none" w:sz="0" w:space="0" w:color="auto"/>
      </w:divBdr>
    </w:div>
    <w:div w:id="1449086027">
      <w:bodyDiv w:val="1"/>
      <w:marLeft w:val="0"/>
      <w:marRight w:val="0"/>
      <w:marTop w:val="0"/>
      <w:marBottom w:val="0"/>
      <w:divBdr>
        <w:top w:val="none" w:sz="0" w:space="0" w:color="auto"/>
        <w:left w:val="none" w:sz="0" w:space="0" w:color="auto"/>
        <w:bottom w:val="none" w:sz="0" w:space="0" w:color="auto"/>
        <w:right w:val="none" w:sz="0" w:space="0" w:color="auto"/>
      </w:divBdr>
    </w:div>
    <w:div w:id="1481072070">
      <w:bodyDiv w:val="1"/>
      <w:marLeft w:val="0"/>
      <w:marRight w:val="0"/>
      <w:marTop w:val="0"/>
      <w:marBottom w:val="0"/>
      <w:divBdr>
        <w:top w:val="none" w:sz="0" w:space="0" w:color="auto"/>
        <w:left w:val="none" w:sz="0" w:space="0" w:color="auto"/>
        <w:bottom w:val="none" w:sz="0" w:space="0" w:color="auto"/>
        <w:right w:val="none" w:sz="0" w:space="0" w:color="auto"/>
      </w:divBdr>
    </w:div>
    <w:div w:id="1484854135">
      <w:bodyDiv w:val="1"/>
      <w:marLeft w:val="0"/>
      <w:marRight w:val="0"/>
      <w:marTop w:val="0"/>
      <w:marBottom w:val="0"/>
      <w:divBdr>
        <w:top w:val="none" w:sz="0" w:space="0" w:color="auto"/>
        <w:left w:val="none" w:sz="0" w:space="0" w:color="auto"/>
        <w:bottom w:val="none" w:sz="0" w:space="0" w:color="auto"/>
        <w:right w:val="none" w:sz="0" w:space="0" w:color="auto"/>
      </w:divBdr>
    </w:div>
    <w:div w:id="1495217643">
      <w:bodyDiv w:val="1"/>
      <w:marLeft w:val="0"/>
      <w:marRight w:val="0"/>
      <w:marTop w:val="0"/>
      <w:marBottom w:val="0"/>
      <w:divBdr>
        <w:top w:val="none" w:sz="0" w:space="0" w:color="auto"/>
        <w:left w:val="none" w:sz="0" w:space="0" w:color="auto"/>
        <w:bottom w:val="none" w:sz="0" w:space="0" w:color="auto"/>
        <w:right w:val="none" w:sz="0" w:space="0" w:color="auto"/>
      </w:divBdr>
    </w:div>
    <w:div w:id="1536042761">
      <w:bodyDiv w:val="1"/>
      <w:marLeft w:val="0"/>
      <w:marRight w:val="0"/>
      <w:marTop w:val="0"/>
      <w:marBottom w:val="0"/>
      <w:divBdr>
        <w:top w:val="none" w:sz="0" w:space="0" w:color="auto"/>
        <w:left w:val="none" w:sz="0" w:space="0" w:color="auto"/>
        <w:bottom w:val="none" w:sz="0" w:space="0" w:color="auto"/>
        <w:right w:val="none" w:sz="0" w:space="0" w:color="auto"/>
      </w:divBdr>
    </w:div>
    <w:div w:id="1573156147">
      <w:bodyDiv w:val="1"/>
      <w:marLeft w:val="0"/>
      <w:marRight w:val="0"/>
      <w:marTop w:val="0"/>
      <w:marBottom w:val="0"/>
      <w:divBdr>
        <w:top w:val="none" w:sz="0" w:space="0" w:color="auto"/>
        <w:left w:val="none" w:sz="0" w:space="0" w:color="auto"/>
        <w:bottom w:val="none" w:sz="0" w:space="0" w:color="auto"/>
        <w:right w:val="none" w:sz="0" w:space="0" w:color="auto"/>
      </w:divBdr>
    </w:div>
    <w:div w:id="1588151185">
      <w:bodyDiv w:val="1"/>
      <w:marLeft w:val="0"/>
      <w:marRight w:val="0"/>
      <w:marTop w:val="0"/>
      <w:marBottom w:val="0"/>
      <w:divBdr>
        <w:top w:val="none" w:sz="0" w:space="0" w:color="auto"/>
        <w:left w:val="none" w:sz="0" w:space="0" w:color="auto"/>
        <w:bottom w:val="none" w:sz="0" w:space="0" w:color="auto"/>
        <w:right w:val="none" w:sz="0" w:space="0" w:color="auto"/>
      </w:divBdr>
    </w:div>
    <w:div w:id="1660035242">
      <w:bodyDiv w:val="1"/>
      <w:marLeft w:val="0"/>
      <w:marRight w:val="0"/>
      <w:marTop w:val="0"/>
      <w:marBottom w:val="0"/>
      <w:divBdr>
        <w:top w:val="none" w:sz="0" w:space="0" w:color="auto"/>
        <w:left w:val="none" w:sz="0" w:space="0" w:color="auto"/>
        <w:bottom w:val="none" w:sz="0" w:space="0" w:color="auto"/>
        <w:right w:val="none" w:sz="0" w:space="0" w:color="auto"/>
      </w:divBdr>
    </w:div>
    <w:div w:id="1694070893">
      <w:bodyDiv w:val="1"/>
      <w:marLeft w:val="0"/>
      <w:marRight w:val="0"/>
      <w:marTop w:val="0"/>
      <w:marBottom w:val="0"/>
      <w:divBdr>
        <w:top w:val="none" w:sz="0" w:space="0" w:color="auto"/>
        <w:left w:val="none" w:sz="0" w:space="0" w:color="auto"/>
        <w:bottom w:val="none" w:sz="0" w:space="0" w:color="auto"/>
        <w:right w:val="none" w:sz="0" w:space="0" w:color="auto"/>
      </w:divBdr>
    </w:div>
    <w:div w:id="1773431451">
      <w:bodyDiv w:val="1"/>
      <w:marLeft w:val="0"/>
      <w:marRight w:val="0"/>
      <w:marTop w:val="0"/>
      <w:marBottom w:val="0"/>
      <w:divBdr>
        <w:top w:val="none" w:sz="0" w:space="0" w:color="auto"/>
        <w:left w:val="none" w:sz="0" w:space="0" w:color="auto"/>
        <w:bottom w:val="none" w:sz="0" w:space="0" w:color="auto"/>
        <w:right w:val="none" w:sz="0" w:space="0" w:color="auto"/>
      </w:divBdr>
    </w:div>
    <w:div w:id="1832287531">
      <w:bodyDiv w:val="1"/>
      <w:marLeft w:val="0"/>
      <w:marRight w:val="0"/>
      <w:marTop w:val="0"/>
      <w:marBottom w:val="0"/>
      <w:divBdr>
        <w:top w:val="none" w:sz="0" w:space="0" w:color="auto"/>
        <w:left w:val="none" w:sz="0" w:space="0" w:color="auto"/>
        <w:bottom w:val="none" w:sz="0" w:space="0" w:color="auto"/>
        <w:right w:val="none" w:sz="0" w:space="0" w:color="auto"/>
      </w:divBdr>
    </w:div>
    <w:div w:id="1893496519">
      <w:bodyDiv w:val="1"/>
      <w:marLeft w:val="0"/>
      <w:marRight w:val="0"/>
      <w:marTop w:val="0"/>
      <w:marBottom w:val="0"/>
      <w:divBdr>
        <w:top w:val="none" w:sz="0" w:space="0" w:color="auto"/>
        <w:left w:val="none" w:sz="0" w:space="0" w:color="auto"/>
        <w:bottom w:val="none" w:sz="0" w:space="0" w:color="auto"/>
        <w:right w:val="none" w:sz="0" w:space="0" w:color="auto"/>
      </w:divBdr>
    </w:div>
    <w:div w:id="1896087570">
      <w:bodyDiv w:val="1"/>
      <w:marLeft w:val="0"/>
      <w:marRight w:val="0"/>
      <w:marTop w:val="0"/>
      <w:marBottom w:val="0"/>
      <w:divBdr>
        <w:top w:val="none" w:sz="0" w:space="0" w:color="auto"/>
        <w:left w:val="none" w:sz="0" w:space="0" w:color="auto"/>
        <w:bottom w:val="none" w:sz="0" w:space="0" w:color="auto"/>
        <w:right w:val="none" w:sz="0" w:space="0" w:color="auto"/>
      </w:divBdr>
    </w:div>
    <w:div w:id="1899633654">
      <w:bodyDiv w:val="1"/>
      <w:marLeft w:val="0"/>
      <w:marRight w:val="0"/>
      <w:marTop w:val="0"/>
      <w:marBottom w:val="0"/>
      <w:divBdr>
        <w:top w:val="none" w:sz="0" w:space="0" w:color="auto"/>
        <w:left w:val="none" w:sz="0" w:space="0" w:color="auto"/>
        <w:bottom w:val="none" w:sz="0" w:space="0" w:color="auto"/>
        <w:right w:val="none" w:sz="0" w:space="0" w:color="auto"/>
      </w:divBdr>
    </w:div>
    <w:div w:id="1919748322">
      <w:bodyDiv w:val="1"/>
      <w:marLeft w:val="0"/>
      <w:marRight w:val="0"/>
      <w:marTop w:val="0"/>
      <w:marBottom w:val="0"/>
      <w:divBdr>
        <w:top w:val="none" w:sz="0" w:space="0" w:color="auto"/>
        <w:left w:val="none" w:sz="0" w:space="0" w:color="auto"/>
        <w:bottom w:val="none" w:sz="0" w:space="0" w:color="auto"/>
        <w:right w:val="none" w:sz="0" w:space="0" w:color="auto"/>
      </w:divBdr>
    </w:div>
    <w:div w:id="1926375950">
      <w:bodyDiv w:val="1"/>
      <w:marLeft w:val="0"/>
      <w:marRight w:val="0"/>
      <w:marTop w:val="0"/>
      <w:marBottom w:val="0"/>
      <w:divBdr>
        <w:top w:val="none" w:sz="0" w:space="0" w:color="auto"/>
        <w:left w:val="none" w:sz="0" w:space="0" w:color="auto"/>
        <w:bottom w:val="none" w:sz="0" w:space="0" w:color="auto"/>
        <w:right w:val="none" w:sz="0" w:space="0" w:color="auto"/>
      </w:divBdr>
    </w:div>
    <w:div w:id="1933008421">
      <w:bodyDiv w:val="1"/>
      <w:marLeft w:val="0"/>
      <w:marRight w:val="0"/>
      <w:marTop w:val="0"/>
      <w:marBottom w:val="0"/>
      <w:divBdr>
        <w:top w:val="none" w:sz="0" w:space="0" w:color="auto"/>
        <w:left w:val="none" w:sz="0" w:space="0" w:color="auto"/>
        <w:bottom w:val="none" w:sz="0" w:space="0" w:color="auto"/>
        <w:right w:val="none" w:sz="0" w:space="0" w:color="auto"/>
      </w:divBdr>
    </w:div>
    <w:div w:id="1952514951">
      <w:bodyDiv w:val="1"/>
      <w:marLeft w:val="0"/>
      <w:marRight w:val="0"/>
      <w:marTop w:val="0"/>
      <w:marBottom w:val="0"/>
      <w:divBdr>
        <w:top w:val="none" w:sz="0" w:space="0" w:color="auto"/>
        <w:left w:val="none" w:sz="0" w:space="0" w:color="auto"/>
        <w:bottom w:val="none" w:sz="0" w:space="0" w:color="auto"/>
        <w:right w:val="none" w:sz="0" w:space="0" w:color="auto"/>
      </w:divBdr>
    </w:div>
    <w:div w:id="1975481838">
      <w:bodyDiv w:val="1"/>
      <w:marLeft w:val="0"/>
      <w:marRight w:val="0"/>
      <w:marTop w:val="0"/>
      <w:marBottom w:val="0"/>
      <w:divBdr>
        <w:top w:val="none" w:sz="0" w:space="0" w:color="auto"/>
        <w:left w:val="none" w:sz="0" w:space="0" w:color="auto"/>
        <w:bottom w:val="none" w:sz="0" w:space="0" w:color="auto"/>
        <w:right w:val="none" w:sz="0" w:space="0" w:color="auto"/>
      </w:divBdr>
    </w:div>
    <w:div w:id="2125340405">
      <w:bodyDiv w:val="1"/>
      <w:marLeft w:val="0"/>
      <w:marRight w:val="0"/>
      <w:marTop w:val="0"/>
      <w:marBottom w:val="0"/>
      <w:divBdr>
        <w:top w:val="none" w:sz="0" w:space="0" w:color="auto"/>
        <w:left w:val="none" w:sz="0" w:space="0" w:color="auto"/>
        <w:bottom w:val="none" w:sz="0" w:space="0" w:color="auto"/>
        <w:right w:val="none" w:sz="0" w:space="0" w:color="auto"/>
      </w:divBdr>
    </w:div>
    <w:div w:id="2128622230">
      <w:bodyDiv w:val="1"/>
      <w:marLeft w:val="0"/>
      <w:marRight w:val="0"/>
      <w:marTop w:val="0"/>
      <w:marBottom w:val="0"/>
      <w:divBdr>
        <w:top w:val="none" w:sz="0" w:space="0" w:color="auto"/>
        <w:left w:val="none" w:sz="0" w:space="0" w:color="auto"/>
        <w:bottom w:val="none" w:sz="0" w:space="0" w:color="auto"/>
        <w:right w:val="none" w:sz="0" w:space="0" w:color="auto"/>
      </w:divBdr>
    </w:div>
    <w:div w:id="213051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jp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styles" Target="styles.xml"/><Relationship Id="rId71" Type="http://schemas.microsoft.com/office/2011/relationships/people" Target="people.xml"/><Relationship Id="rId2" Type="http://schemas.openxmlformats.org/officeDocument/2006/relationships/customXml" Target="../customXml/item1.xml"/><Relationship Id="rId16" Type="http://schemas.microsoft.com/office/2016/09/relationships/commentsIds" Target="commentsIds.xml"/><Relationship Id="rId29" Type="http://schemas.openxmlformats.org/officeDocument/2006/relationships/image" Target="media/image12.jpeg"/><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7.jp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customXml" Target="../customXml/item4.xml"/><Relationship Id="rId15" Type="http://schemas.microsoft.com/office/2011/relationships/commentsExtended" Target="commentsExtended.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footnotes" Target="footnotes.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comments" Target="comments.xml"/><Relationship Id="rId22" Type="http://schemas.openxmlformats.org/officeDocument/2006/relationships/image" Target="media/image5.jp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footer" Target="footer3.xml"/><Relationship Id="rId8" Type="http://schemas.openxmlformats.org/officeDocument/2006/relationships/settings" Target="settings.xml"/><Relationship Id="rId51" Type="http://schemas.openxmlformats.org/officeDocument/2006/relationships/image" Target="media/image34.png"/><Relationship Id="rId72" Type="http://schemas.openxmlformats.org/officeDocument/2006/relationships/theme" Target="theme/theme1.xml"/><Relationship Id="rId3" Type="http://schemas.openxmlformats.org/officeDocument/2006/relationships/customXml" Target="../customXml/item2.xml"/><Relationship Id="rId12" Type="http://schemas.openxmlformats.org/officeDocument/2006/relationships/footer" Target="footer1.xml"/><Relationship Id="rId17" Type="http://schemas.microsoft.com/office/2018/08/relationships/commentsExtensible" Target="commentsExtensible.xml"/><Relationship Id="rId25" Type="http://schemas.openxmlformats.org/officeDocument/2006/relationships/image" Target="media/image8.jp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4ADFCFE4172C2459E8DE59B963E03D3" ma:contentTypeVersion="15" ma:contentTypeDescription="Create a new document." ma:contentTypeScope="" ma:versionID="fe3353960a891491f466c9bf454ecafc">
  <xsd:schema xmlns:xsd="http://www.w3.org/2001/XMLSchema" xmlns:xs="http://www.w3.org/2001/XMLSchema" xmlns:p="http://schemas.microsoft.com/office/2006/metadata/properties" xmlns:ns2="7d7ecfef-46bd-4f70-97df-7fb910bb419b" xmlns:ns3="0d01577f-ea25-4e95-b83c-23ae53748cd8" xmlns:ns4="f1fd990e-b8ed-4610-8a34-878c183f5344" targetNamespace="http://schemas.microsoft.com/office/2006/metadata/properties" ma:root="true" ma:fieldsID="e9d1eedae0311285cae39f9ff32d513e" ns2:_="" ns3:_="" ns4:_="">
    <xsd:import namespace="7d7ecfef-46bd-4f70-97df-7fb910bb419b"/>
    <xsd:import namespace="0d01577f-ea25-4e95-b83c-23ae53748cd8"/>
    <xsd:import namespace="f1fd990e-b8ed-4610-8a34-878c183f534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7ecfef-46bd-4f70-97df-7fb910bb41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886724e-ffcd-44ac-9d78-de6ab15e1ed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d01577f-ea25-4e95-b83c-23ae53748cd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1fd990e-b8ed-4610-8a34-878c183f5344"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f6750e0a-048f-4aa8-bc16-e47ae41bbfb7}" ma:internalName="TaxCatchAll" ma:showField="CatchAllData" ma:web="0d01577f-ea25-4e95-b83c-23ae53748cd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f1fd990e-b8ed-4610-8a34-878c183f5344" xsi:nil="true"/>
    <lcf76f155ced4ddcb4097134ff3c332f xmlns="7d7ecfef-46bd-4f70-97df-7fb910bb419b">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C296639-74D7-430A-8408-29CF1BC06660}">
  <ds:schemaRefs>
    <ds:schemaRef ds:uri="http://schemas.openxmlformats.org/officeDocument/2006/bibliography"/>
  </ds:schemaRefs>
</ds:datastoreItem>
</file>

<file path=customXml/itemProps2.xml><?xml version="1.0" encoding="utf-8"?>
<ds:datastoreItem xmlns:ds="http://schemas.openxmlformats.org/officeDocument/2006/customXml" ds:itemID="{733DDDFA-3060-4A64-9B3E-59E07711DC0A}">
  <ds:schemaRefs>
    <ds:schemaRef ds:uri="http://schemas.microsoft.com/sharepoint/v3/contenttype/forms"/>
  </ds:schemaRefs>
</ds:datastoreItem>
</file>

<file path=customXml/itemProps3.xml><?xml version="1.0" encoding="utf-8"?>
<ds:datastoreItem xmlns:ds="http://schemas.openxmlformats.org/officeDocument/2006/customXml" ds:itemID="{3EC72B4B-3D4C-4348-B8AF-C364B0A710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7ecfef-46bd-4f70-97df-7fb910bb419b"/>
    <ds:schemaRef ds:uri="0d01577f-ea25-4e95-b83c-23ae53748cd8"/>
    <ds:schemaRef ds:uri="f1fd990e-b8ed-4610-8a34-878c183f53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2199EE6-A816-4015-9148-354C7D0701BE}">
  <ds:schemaRefs>
    <ds:schemaRef ds:uri="http://schemas.microsoft.com/office/2006/metadata/properties"/>
    <ds:schemaRef ds:uri="http://schemas.microsoft.com/office/infopath/2007/PartnerControls"/>
    <ds:schemaRef ds:uri="f1fd990e-b8ed-4610-8a34-878c183f5344"/>
    <ds:schemaRef ds:uri="7d7ecfef-46bd-4f70-97df-7fb910bb419b"/>
  </ds:schemaRefs>
</ds:datastoreItem>
</file>

<file path=docProps/app.xml><?xml version="1.0" encoding="utf-8"?>
<Properties xmlns="http://schemas.openxmlformats.org/officeDocument/2006/extended-properties" xmlns:vt="http://schemas.openxmlformats.org/officeDocument/2006/docPropsVTypes">
  <Template>Normal.dotm</Template>
  <TotalTime>701</TotalTime>
  <Pages>109</Pages>
  <Words>119603</Words>
  <Characters>681739</Characters>
  <Application>Microsoft Office Word</Application>
  <DocSecurity>0</DocSecurity>
  <Lines>5681</Lines>
  <Paragraphs>1599</Paragraphs>
  <ScaleCrop>false</ScaleCrop>
  <HeadingPairs>
    <vt:vector size="2" baseType="variant">
      <vt:variant>
        <vt:lpstr>Title</vt:lpstr>
      </vt:variant>
      <vt:variant>
        <vt:i4>1</vt:i4>
      </vt:variant>
    </vt:vector>
  </HeadingPairs>
  <TitlesOfParts>
    <vt:vector size="1" baseType="lpstr">
      <vt:lpstr>2</vt:lpstr>
    </vt:vector>
  </TitlesOfParts>
  <Company>Lincoln University</Company>
  <LinksUpToDate>false</LinksUpToDate>
  <CharactersWithSpaces>799743</CharactersWithSpaces>
  <SharedDoc>false</SharedDoc>
  <HLinks>
    <vt:vector size="180" baseType="variant">
      <vt:variant>
        <vt:i4>1638454</vt:i4>
      </vt:variant>
      <vt:variant>
        <vt:i4>197</vt:i4>
      </vt:variant>
      <vt:variant>
        <vt:i4>0</vt:i4>
      </vt:variant>
      <vt:variant>
        <vt:i4>5</vt:i4>
      </vt:variant>
      <vt:variant>
        <vt:lpwstr/>
      </vt:variant>
      <vt:variant>
        <vt:lpwstr>_Toc236559711</vt:lpwstr>
      </vt:variant>
      <vt:variant>
        <vt:i4>1638454</vt:i4>
      </vt:variant>
      <vt:variant>
        <vt:i4>188</vt:i4>
      </vt:variant>
      <vt:variant>
        <vt:i4>0</vt:i4>
      </vt:variant>
      <vt:variant>
        <vt:i4>5</vt:i4>
      </vt:variant>
      <vt:variant>
        <vt:lpwstr/>
      </vt:variant>
      <vt:variant>
        <vt:lpwstr>_Toc236559717</vt:lpwstr>
      </vt:variant>
      <vt:variant>
        <vt:i4>1638454</vt:i4>
      </vt:variant>
      <vt:variant>
        <vt:i4>182</vt:i4>
      </vt:variant>
      <vt:variant>
        <vt:i4>0</vt:i4>
      </vt:variant>
      <vt:variant>
        <vt:i4>5</vt:i4>
      </vt:variant>
      <vt:variant>
        <vt:lpwstr/>
      </vt:variant>
      <vt:variant>
        <vt:lpwstr>_Toc236559716</vt:lpwstr>
      </vt:variant>
      <vt:variant>
        <vt:i4>1572913</vt:i4>
      </vt:variant>
      <vt:variant>
        <vt:i4>173</vt:i4>
      </vt:variant>
      <vt:variant>
        <vt:i4>0</vt:i4>
      </vt:variant>
      <vt:variant>
        <vt:i4>5</vt:i4>
      </vt:variant>
      <vt:variant>
        <vt:lpwstr/>
      </vt:variant>
      <vt:variant>
        <vt:lpwstr>_Toc257279318</vt:lpwstr>
      </vt:variant>
      <vt:variant>
        <vt:i4>1572913</vt:i4>
      </vt:variant>
      <vt:variant>
        <vt:i4>167</vt:i4>
      </vt:variant>
      <vt:variant>
        <vt:i4>0</vt:i4>
      </vt:variant>
      <vt:variant>
        <vt:i4>5</vt:i4>
      </vt:variant>
      <vt:variant>
        <vt:lpwstr/>
      </vt:variant>
      <vt:variant>
        <vt:lpwstr>_Toc257279317</vt:lpwstr>
      </vt:variant>
      <vt:variant>
        <vt:i4>1572913</vt:i4>
      </vt:variant>
      <vt:variant>
        <vt:i4>161</vt:i4>
      </vt:variant>
      <vt:variant>
        <vt:i4>0</vt:i4>
      </vt:variant>
      <vt:variant>
        <vt:i4>5</vt:i4>
      </vt:variant>
      <vt:variant>
        <vt:lpwstr/>
      </vt:variant>
      <vt:variant>
        <vt:lpwstr>_Toc257279316</vt:lpwstr>
      </vt:variant>
      <vt:variant>
        <vt:i4>1572913</vt:i4>
      </vt:variant>
      <vt:variant>
        <vt:i4>155</vt:i4>
      </vt:variant>
      <vt:variant>
        <vt:i4>0</vt:i4>
      </vt:variant>
      <vt:variant>
        <vt:i4>5</vt:i4>
      </vt:variant>
      <vt:variant>
        <vt:lpwstr/>
      </vt:variant>
      <vt:variant>
        <vt:lpwstr>_Toc257279315</vt:lpwstr>
      </vt:variant>
      <vt:variant>
        <vt:i4>1572913</vt:i4>
      </vt:variant>
      <vt:variant>
        <vt:i4>149</vt:i4>
      </vt:variant>
      <vt:variant>
        <vt:i4>0</vt:i4>
      </vt:variant>
      <vt:variant>
        <vt:i4>5</vt:i4>
      </vt:variant>
      <vt:variant>
        <vt:lpwstr/>
      </vt:variant>
      <vt:variant>
        <vt:lpwstr>_Toc257279314</vt:lpwstr>
      </vt:variant>
      <vt:variant>
        <vt:i4>1572913</vt:i4>
      </vt:variant>
      <vt:variant>
        <vt:i4>143</vt:i4>
      </vt:variant>
      <vt:variant>
        <vt:i4>0</vt:i4>
      </vt:variant>
      <vt:variant>
        <vt:i4>5</vt:i4>
      </vt:variant>
      <vt:variant>
        <vt:lpwstr/>
      </vt:variant>
      <vt:variant>
        <vt:lpwstr>_Toc257279313</vt:lpwstr>
      </vt:variant>
      <vt:variant>
        <vt:i4>1572913</vt:i4>
      </vt:variant>
      <vt:variant>
        <vt:i4>137</vt:i4>
      </vt:variant>
      <vt:variant>
        <vt:i4>0</vt:i4>
      </vt:variant>
      <vt:variant>
        <vt:i4>5</vt:i4>
      </vt:variant>
      <vt:variant>
        <vt:lpwstr/>
      </vt:variant>
      <vt:variant>
        <vt:lpwstr>_Toc257279312</vt:lpwstr>
      </vt:variant>
      <vt:variant>
        <vt:i4>1572913</vt:i4>
      </vt:variant>
      <vt:variant>
        <vt:i4>131</vt:i4>
      </vt:variant>
      <vt:variant>
        <vt:i4>0</vt:i4>
      </vt:variant>
      <vt:variant>
        <vt:i4>5</vt:i4>
      </vt:variant>
      <vt:variant>
        <vt:lpwstr/>
      </vt:variant>
      <vt:variant>
        <vt:lpwstr>_Toc257279311</vt:lpwstr>
      </vt:variant>
      <vt:variant>
        <vt:i4>1572913</vt:i4>
      </vt:variant>
      <vt:variant>
        <vt:i4>125</vt:i4>
      </vt:variant>
      <vt:variant>
        <vt:i4>0</vt:i4>
      </vt:variant>
      <vt:variant>
        <vt:i4>5</vt:i4>
      </vt:variant>
      <vt:variant>
        <vt:lpwstr/>
      </vt:variant>
      <vt:variant>
        <vt:lpwstr>_Toc257279310</vt:lpwstr>
      </vt:variant>
      <vt:variant>
        <vt:i4>1638449</vt:i4>
      </vt:variant>
      <vt:variant>
        <vt:i4>119</vt:i4>
      </vt:variant>
      <vt:variant>
        <vt:i4>0</vt:i4>
      </vt:variant>
      <vt:variant>
        <vt:i4>5</vt:i4>
      </vt:variant>
      <vt:variant>
        <vt:lpwstr/>
      </vt:variant>
      <vt:variant>
        <vt:lpwstr>_Toc257279309</vt:lpwstr>
      </vt:variant>
      <vt:variant>
        <vt:i4>1638449</vt:i4>
      </vt:variant>
      <vt:variant>
        <vt:i4>113</vt:i4>
      </vt:variant>
      <vt:variant>
        <vt:i4>0</vt:i4>
      </vt:variant>
      <vt:variant>
        <vt:i4>5</vt:i4>
      </vt:variant>
      <vt:variant>
        <vt:lpwstr/>
      </vt:variant>
      <vt:variant>
        <vt:lpwstr>_Toc257279308</vt:lpwstr>
      </vt:variant>
      <vt:variant>
        <vt:i4>1638449</vt:i4>
      </vt:variant>
      <vt:variant>
        <vt:i4>107</vt:i4>
      </vt:variant>
      <vt:variant>
        <vt:i4>0</vt:i4>
      </vt:variant>
      <vt:variant>
        <vt:i4>5</vt:i4>
      </vt:variant>
      <vt:variant>
        <vt:lpwstr/>
      </vt:variant>
      <vt:variant>
        <vt:lpwstr>_Toc257279307</vt:lpwstr>
      </vt:variant>
      <vt:variant>
        <vt:i4>1638449</vt:i4>
      </vt:variant>
      <vt:variant>
        <vt:i4>101</vt:i4>
      </vt:variant>
      <vt:variant>
        <vt:i4>0</vt:i4>
      </vt:variant>
      <vt:variant>
        <vt:i4>5</vt:i4>
      </vt:variant>
      <vt:variant>
        <vt:lpwstr/>
      </vt:variant>
      <vt:variant>
        <vt:lpwstr>_Toc257279306</vt:lpwstr>
      </vt:variant>
      <vt:variant>
        <vt:i4>1638449</vt:i4>
      </vt:variant>
      <vt:variant>
        <vt:i4>95</vt:i4>
      </vt:variant>
      <vt:variant>
        <vt:i4>0</vt:i4>
      </vt:variant>
      <vt:variant>
        <vt:i4>5</vt:i4>
      </vt:variant>
      <vt:variant>
        <vt:lpwstr/>
      </vt:variant>
      <vt:variant>
        <vt:lpwstr>_Toc257279305</vt:lpwstr>
      </vt:variant>
      <vt:variant>
        <vt:i4>1638449</vt:i4>
      </vt:variant>
      <vt:variant>
        <vt:i4>89</vt:i4>
      </vt:variant>
      <vt:variant>
        <vt:i4>0</vt:i4>
      </vt:variant>
      <vt:variant>
        <vt:i4>5</vt:i4>
      </vt:variant>
      <vt:variant>
        <vt:lpwstr/>
      </vt:variant>
      <vt:variant>
        <vt:lpwstr>_Toc257279304</vt:lpwstr>
      </vt:variant>
      <vt:variant>
        <vt:i4>1638449</vt:i4>
      </vt:variant>
      <vt:variant>
        <vt:i4>83</vt:i4>
      </vt:variant>
      <vt:variant>
        <vt:i4>0</vt:i4>
      </vt:variant>
      <vt:variant>
        <vt:i4>5</vt:i4>
      </vt:variant>
      <vt:variant>
        <vt:lpwstr/>
      </vt:variant>
      <vt:variant>
        <vt:lpwstr>_Toc257279303</vt:lpwstr>
      </vt:variant>
      <vt:variant>
        <vt:i4>1638449</vt:i4>
      </vt:variant>
      <vt:variant>
        <vt:i4>77</vt:i4>
      </vt:variant>
      <vt:variant>
        <vt:i4>0</vt:i4>
      </vt:variant>
      <vt:variant>
        <vt:i4>5</vt:i4>
      </vt:variant>
      <vt:variant>
        <vt:lpwstr/>
      </vt:variant>
      <vt:variant>
        <vt:lpwstr>_Toc257279302</vt:lpwstr>
      </vt:variant>
      <vt:variant>
        <vt:i4>1638449</vt:i4>
      </vt:variant>
      <vt:variant>
        <vt:i4>71</vt:i4>
      </vt:variant>
      <vt:variant>
        <vt:i4>0</vt:i4>
      </vt:variant>
      <vt:variant>
        <vt:i4>5</vt:i4>
      </vt:variant>
      <vt:variant>
        <vt:lpwstr/>
      </vt:variant>
      <vt:variant>
        <vt:lpwstr>_Toc257279301</vt:lpwstr>
      </vt:variant>
      <vt:variant>
        <vt:i4>1638449</vt:i4>
      </vt:variant>
      <vt:variant>
        <vt:i4>65</vt:i4>
      </vt:variant>
      <vt:variant>
        <vt:i4>0</vt:i4>
      </vt:variant>
      <vt:variant>
        <vt:i4>5</vt:i4>
      </vt:variant>
      <vt:variant>
        <vt:lpwstr/>
      </vt:variant>
      <vt:variant>
        <vt:lpwstr>_Toc257279300</vt:lpwstr>
      </vt:variant>
      <vt:variant>
        <vt:i4>1048624</vt:i4>
      </vt:variant>
      <vt:variant>
        <vt:i4>59</vt:i4>
      </vt:variant>
      <vt:variant>
        <vt:i4>0</vt:i4>
      </vt:variant>
      <vt:variant>
        <vt:i4>5</vt:i4>
      </vt:variant>
      <vt:variant>
        <vt:lpwstr/>
      </vt:variant>
      <vt:variant>
        <vt:lpwstr>_Toc257279299</vt:lpwstr>
      </vt:variant>
      <vt:variant>
        <vt:i4>1048624</vt:i4>
      </vt:variant>
      <vt:variant>
        <vt:i4>53</vt:i4>
      </vt:variant>
      <vt:variant>
        <vt:i4>0</vt:i4>
      </vt:variant>
      <vt:variant>
        <vt:i4>5</vt:i4>
      </vt:variant>
      <vt:variant>
        <vt:lpwstr/>
      </vt:variant>
      <vt:variant>
        <vt:lpwstr>_Toc257279298</vt:lpwstr>
      </vt:variant>
      <vt:variant>
        <vt:i4>1048624</vt:i4>
      </vt:variant>
      <vt:variant>
        <vt:i4>47</vt:i4>
      </vt:variant>
      <vt:variant>
        <vt:i4>0</vt:i4>
      </vt:variant>
      <vt:variant>
        <vt:i4>5</vt:i4>
      </vt:variant>
      <vt:variant>
        <vt:lpwstr/>
      </vt:variant>
      <vt:variant>
        <vt:lpwstr>_Toc257279297</vt:lpwstr>
      </vt:variant>
      <vt:variant>
        <vt:i4>1048624</vt:i4>
      </vt:variant>
      <vt:variant>
        <vt:i4>41</vt:i4>
      </vt:variant>
      <vt:variant>
        <vt:i4>0</vt:i4>
      </vt:variant>
      <vt:variant>
        <vt:i4>5</vt:i4>
      </vt:variant>
      <vt:variant>
        <vt:lpwstr/>
      </vt:variant>
      <vt:variant>
        <vt:lpwstr>_Toc257279296</vt:lpwstr>
      </vt:variant>
      <vt:variant>
        <vt:i4>1048624</vt:i4>
      </vt:variant>
      <vt:variant>
        <vt:i4>35</vt:i4>
      </vt:variant>
      <vt:variant>
        <vt:i4>0</vt:i4>
      </vt:variant>
      <vt:variant>
        <vt:i4>5</vt:i4>
      </vt:variant>
      <vt:variant>
        <vt:lpwstr/>
      </vt:variant>
      <vt:variant>
        <vt:lpwstr>_Toc257279295</vt:lpwstr>
      </vt:variant>
      <vt:variant>
        <vt:i4>1048624</vt:i4>
      </vt:variant>
      <vt:variant>
        <vt:i4>29</vt:i4>
      </vt:variant>
      <vt:variant>
        <vt:i4>0</vt:i4>
      </vt:variant>
      <vt:variant>
        <vt:i4>5</vt:i4>
      </vt:variant>
      <vt:variant>
        <vt:lpwstr/>
      </vt:variant>
      <vt:variant>
        <vt:lpwstr>_Toc257279294</vt:lpwstr>
      </vt:variant>
      <vt:variant>
        <vt:i4>1048624</vt:i4>
      </vt:variant>
      <vt:variant>
        <vt:i4>23</vt:i4>
      </vt:variant>
      <vt:variant>
        <vt:i4>0</vt:i4>
      </vt:variant>
      <vt:variant>
        <vt:i4>5</vt:i4>
      </vt:variant>
      <vt:variant>
        <vt:lpwstr/>
      </vt:variant>
      <vt:variant>
        <vt:lpwstr>_Toc257279293</vt:lpwstr>
      </vt:variant>
      <vt:variant>
        <vt:i4>1048624</vt:i4>
      </vt:variant>
      <vt:variant>
        <vt:i4>17</vt:i4>
      </vt:variant>
      <vt:variant>
        <vt:i4>0</vt:i4>
      </vt:variant>
      <vt:variant>
        <vt:i4>5</vt:i4>
      </vt:variant>
      <vt:variant>
        <vt:lpwstr/>
      </vt:variant>
      <vt:variant>
        <vt:lpwstr>_Toc257279292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Brenda Lord</dc:creator>
  <cp:lastModifiedBy>Brett Davidson</cp:lastModifiedBy>
  <cp:revision>3</cp:revision>
  <cp:lastPrinted>2009-07-29T03:38:00Z</cp:lastPrinted>
  <dcterms:created xsi:type="dcterms:W3CDTF">2023-09-22T19:25:00Z</dcterms:created>
  <dcterms:modified xsi:type="dcterms:W3CDTF">2023-09-23T06:59:00Z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0x010100B4ADFCFE4172C2459E8DE59B963E03D3</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http://www.zotero.org/styles/iso690-numeric-en</vt:lpwstr>
  </property>
  <property fmtid="{D5CDD505-2E9C-101B-9397-08002B2CF9AE}" pid="18" name="Mendeley Recent Style Name 7_1">
    <vt:lpwstr>ISO-690 (numeric, English)</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Unique User Id_1">
    <vt:lpwstr>a135f4bb-47d2-3501-84f4-29931c946a34</vt:lpwstr>
  </property>
  <property fmtid="{D5CDD505-2E9C-101B-9397-08002B2CF9AE}" pid="25" name="Mendeley Citation Style_1">
    <vt:lpwstr>http://www.zotero.org/styles/apa</vt:lpwstr>
  </property>
</Properties>
</file>