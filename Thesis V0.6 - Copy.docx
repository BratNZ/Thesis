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900E0" w14:textId="67E19CB7" w:rsidR="00EC7ED1" w:rsidRPr="00280F56" w:rsidRDefault="00EC7ED1" w:rsidP="00EC7ED1">
      <w:pPr>
        <w:pStyle w:val="Title"/>
        <w:rPr>
          <w:rFonts w:cs="Arial"/>
          <w:sz w:val="28"/>
          <w:szCs w:val="28"/>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bookmarkStart w:id="0" w:name="_Toc228688434"/>
    <w:p w14:paraId="153B7FFD" w14:textId="3028B628" w:rsidR="00401E81" w:rsidRPr="00280F56" w:rsidRDefault="001A48A0" w:rsidP="00EC7ED1">
      <w:pPr>
        <w:pStyle w:val="Title"/>
      </w:pPr>
      <w:r w:rsidRPr="00280F56">
        <w:rPr>
          <w:noProof/>
          <w:lang w:eastAsia="en-NZ"/>
        </w:rPr>
        <mc:AlternateContent>
          <mc:Choice Requires="wps">
            <w:drawing>
              <wp:anchor distT="0" distB="0" distL="114300" distR="114300" simplePos="0" relativeHeight="251657216" behindDoc="0" locked="0" layoutInCell="1" allowOverlap="1" wp14:anchorId="63CDC084" wp14:editId="675F7D24">
                <wp:simplePos x="0" y="0"/>
                <wp:positionH relativeFrom="column">
                  <wp:posOffset>1432560</wp:posOffset>
                </wp:positionH>
                <wp:positionV relativeFrom="paragraph">
                  <wp:posOffset>389890</wp:posOffset>
                </wp:positionV>
                <wp:extent cx="3060065" cy="0"/>
                <wp:effectExtent l="13335" t="8890" r="12700" b="1016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240B"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8pt,30.7pt" to="353.7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4jV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"/>
            </w:pict>
          </mc:Fallback>
        </mc:AlternateContent>
      </w:r>
      <w:bookmarkEnd w:id="0"/>
    </w:p>
    <w:p w14:paraId="26A9CC27" w14:textId="77777777" w:rsidR="00401E81" w:rsidRPr="00280F56" w:rsidRDefault="00401E81" w:rsidP="00330421">
      <w:pPr>
        <w:pStyle w:val="Subtitle"/>
      </w:pPr>
    </w:p>
    <w:p w14:paraId="5B09B355" w14:textId="77777777" w:rsidR="00756427" w:rsidRPr="00280F56" w:rsidRDefault="00756427" w:rsidP="00330421">
      <w:pPr>
        <w:pStyle w:val="Subtitle"/>
      </w:pPr>
      <w:r w:rsidRPr="00280F56">
        <w:t>A thesis</w:t>
      </w:r>
    </w:p>
    <w:p w14:paraId="1E31A271" w14:textId="77777777" w:rsidR="00756427" w:rsidRPr="00280F56" w:rsidRDefault="00436549" w:rsidP="00330421">
      <w:pPr>
        <w:pStyle w:val="Subtitle"/>
      </w:pPr>
      <w:r w:rsidRPr="00280F56">
        <w:t>s</w:t>
      </w:r>
      <w:r w:rsidR="00756427" w:rsidRPr="00280F56">
        <w:t xml:space="preserve">ubmitted in partial </w:t>
      </w:r>
      <w:proofErr w:type="gramStart"/>
      <w:r w:rsidR="00756427" w:rsidRPr="00280F56">
        <w:t>fulfilment</w:t>
      </w:r>
      <w:proofErr w:type="gramEnd"/>
    </w:p>
    <w:p w14:paraId="7131855E" w14:textId="77777777" w:rsidR="00CB5451" w:rsidRPr="00280F56" w:rsidRDefault="00436549" w:rsidP="00330421">
      <w:pPr>
        <w:pStyle w:val="Subtitle"/>
      </w:pPr>
      <w:r w:rsidRPr="00280F56">
        <w:t>o</w:t>
      </w:r>
      <w:r w:rsidR="00756427" w:rsidRPr="00280F56">
        <w:t>f the requirements for the Degree of</w:t>
      </w:r>
    </w:p>
    <w:p w14:paraId="13D64975" w14:textId="6677F689" w:rsidR="00CB5451" w:rsidRPr="00280F56" w:rsidRDefault="006601A7" w:rsidP="00330421">
      <w:pPr>
        <w:pStyle w:val="Subtitle"/>
      </w:pPr>
      <w:r w:rsidRPr="00280F56">
        <w:fldChar w:fldCharType="begin">
          <w:ffData>
            <w:name w:val="Text2"/>
            <w:enabled/>
            <w:calcOnExit w:val="0"/>
            <w:textInput>
              <w:default w:val="Master of Applied Science"/>
              <w:format w:val="FIRST CAPITAL"/>
            </w:textInput>
          </w:ffData>
        </w:fldChar>
      </w:r>
      <w:bookmarkStart w:id="1" w:name="Text2"/>
      <w:r w:rsidRPr="00280F56">
        <w:instrText xml:space="preserve"> FORMTEXT </w:instrText>
      </w:r>
      <w:r w:rsidRPr="00280F56">
        <w:fldChar w:fldCharType="separate"/>
      </w:r>
      <w:r w:rsidRPr="00280F56">
        <w:t>Master of Applied Science</w:t>
      </w:r>
      <w:r w:rsidRPr="00280F56">
        <w:fldChar w:fldCharType="end"/>
      </w:r>
      <w:bookmarkEnd w:id="1"/>
    </w:p>
    <w:p w14:paraId="31E01A2A" w14:textId="77777777" w:rsidR="00CB5451" w:rsidRPr="00280F56" w:rsidRDefault="00CB5451" w:rsidP="00330421">
      <w:pPr>
        <w:pStyle w:val="Subtitle"/>
      </w:pPr>
      <w:r w:rsidRPr="00280F56">
        <w:t>at</w:t>
      </w:r>
    </w:p>
    <w:p w14:paraId="7D588F73"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498438F2" w14:textId="77777777" w:rsidR="00CB5451" w:rsidRPr="00280F56" w:rsidRDefault="00CB5451" w:rsidP="00330421">
      <w:pPr>
        <w:pStyle w:val="Subtitle"/>
      </w:pPr>
      <w:r w:rsidRPr="00280F56">
        <w:t>by</w:t>
      </w:r>
    </w:p>
    <w:bookmarkStart w:id="2" w:name="Text3"/>
    <w:p w14:paraId="708973A7" w14:textId="42326719" w:rsidR="00CB5451" w:rsidRPr="00280F56" w:rsidRDefault="003F2E4C" w:rsidP="00330421">
      <w:pPr>
        <w:pStyle w:val="Subtitle"/>
      </w:pPr>
      <w:r w:rsidRPr="00280F56">
        <w:fldChar w:fldCharType="begin">
          <w:ffData>
            <w:name w:val="Text3"/>
            <w:enabled/>
            <w:calcOnExit w:val="0"/>
            <w:textInput>
              <w:default w:val="Brenda Irene Lord"/>
            </w:textInput>
          </w:ffData>
        </w:fldChar>
      </w:r>
      <w:r w:rsidR="00D932D7" w:rsidRPr="00280F56">
        <w:instrText xml:space="preserve"> FORMTEXT </w:instrText>
      </w:r>
      <w:r w:rsidRPr="00280F56">
        <w:fldChar w:fldCharType="separate"/>
      </w:r>
      <w:r w:rsidR="00D932D7" w:rsidRPr="00280F56">
        <w:t>Bre</w:t>
      </w:r>
      <w:r w:rsidR="006601A7" w:rsidRPr="00280F56">
        <w:t>tt Malcolm Davidson</w:t>
      </w:r>
      <w:r w:rsidRPr="00280F56">
        <w:fldChar w:fldCharType="end"/>
      </w:r>
      <w:bookmarkEnd w:id="2"/>
    </w:p>
    <w:p w14:paraId="6426C268" w14:textId="77777777" w:rsidR="00CB5451" w:rsidRPr="00280F56" w:rsidRDefault="00CB5451" w:rsidP="00330421">
      <w:pPr>
        <w:pStyle w:val="Subtitle"/>
      </w:pPr>
    </w:p>
    <w:bookmarkStart w:id="3" w:name="_Toc228688443"/>
    <w:p w14:paraId="3DFCE99F" w14:textId="77777777" w:rsidR="00CB5451" w:rsidRPr="00280F56" w:rsidRDefault="001A48A0" w:rsidP="00330421">
      <w:pPr>
        <w:pStyle w:val="Subtitle"/>
      </w:pPr>
      <w:r w:rsidRPr="00280F56">
        <w:rPr>
          <w:noProof/>
          <w:lang w:eastAsia="en-NZ"/>
        </w:rPr>
        <mc:AlternateContent>
          <mc:Choice Requires="wps">
            <w:drawing>
              <wp:anchor distT="0" distB="0" distL="114300" distR="114300" simplePos="0" relativeHeight="251658240" behindDoc="0" locked="0" layoutInCell="1" allowOverlap="1" wp14:anchorId="5550AB37" wp14:editId="12C52E5B">
                <wp:simplePos x="0" y="0"/>
                <wp:positionH relativeFrom="column">
                  <wp:posOffset>1437005</wp:posOffset>
                </wp:positionH>
                <wp:positionV relativeFrom="paragraph">
                  <wp:posOffset>297180</wp:posOffset>
                </wp:positionV>
                <wp:extent cx="3060065" cy="0"/>
                <wp:effectExtent l="8255" t="11430" r="8255" b="762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3B15A" id="Line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15pt,23.4pt" to="354.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QY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"/>
            </w:pict>
          </mc:Fallback>
        </mc:AlternateContent>
      </w:r>
      <w:bookmarkEnd w:id="3"/>
    </w:p>
    <w:p w14:paraId="2A9B4A6F" w14:textId="77777777" w:rsidR="00CB5451" w:rsidRPr="00280F56" w:rsidRDefault="00CB5451" w:rsidP="00330421">
      <w:pPr>
        <w:pStyle w:val="Subtitle"/>
      </w:pPr>
    </w:p>
    <w:p w14:paraId="22835DB7" w14:textId="77777777" w:rsidR="00CB5451" w:rsidRPr="00280F56" w:rsidRDefault="00CB5451" w:rsidP="00330421">
      <w:pPr>
        <w:pStyle w:val="Subtitle"/>
      </w:pPr>
    </w:p>
    <w:p w14:paraId="24AF03B5"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692E0281" w14:textId="5DDC3805" w:rsidR="00CB5451" w:rsidRPr="00280F56" w:rsidRDefault="006A0E9E" w:rsidP="00330421">
      <w:pPr>
        <w:pStyle w:val="Subtitle"/>
      </w:pPr>
      <w:r w:rsidRPr="00280F56">
        <w:t>20</w:t>
      </w:r>
      <w:r w:rsidR="006601A7" w:rsidRPr="00280F56">
        <w:t>23</w:t>
      </w:r>
    </w:p>
    <w:p w14:paraId="25230135" w14:textId="77777777" w:rsidR="00330FCB" w:rsidRPr="00280F56" w:rsidRDefault="00330FCB" w:rsidP="00667C2A">
      <w:pPr>
        <w:pStyle w:val="AbstractPage"/>
      </w:pPr>
    </w:p>
    <w:p w14:paraId="4AF208C6" w14:textId="77777777" w:rsidR="00330421" w:rsidRPr="00280F56" w:rsidRDefault="00330421" w:rsidP="00330FCB">
      <w:pPr>
        <w:pStyle w:val="BodyText"/>
        <w:sectPr w:rsidR="00330421" w:rsidRPr="00280F56" w:rsidSect="00EB4EFE">
          <w:footerReference w:type="even" r:id="rId12"/>
          <w:pgSz w:w="11906" w:h="16838" w:code="9"/>
          <w:pgMar w:top="1418" w:right="1134" w:bottom="1134" w:left="1701" w:header="567" w:footer="567" w:gutter="0"/>
          <w:cols w:space="708"/>
          <w:vAlign w:val="center"/>
          <w:docGrid w:linePitch="360"/>
        </w:sectPr>
      </w:pPr>
    </w:p>
    <w:p w14:paraId="42476873" w14:textId="77777777" w:rsidR="00EC70B9" w:rsidRPr="00280F56" w:rsidRDefault="00EC70B9" w:rsidP="00667C2A">
      <w:pPr>
        <w:pStyle w:val="AbstractPage"/>
      </w:pPr>
      <w:r w:rsidRPr="00280F56">
        <w:lastRenderedPageBreak/>
        <w:t>Abstract of a thesis submitted in partial fulfilment of the</w:t>
      </w:r>
    </w:p>
    <w:p w14:paraId="487ED96C" w14:textId="222E56D1" w:rsidR="00EC70B9" w:rsidRPr="00280F56" w:rsidRDefault="00EC70B9" w:rsidP="00667C2A">
      <w:pPr>
        <w:pStyle w:val="AbstractPage"/>
      </w:pPr>
      <w:r w:rsidRPr="00280F56">
        <w:t xml:space="preserve">requirements for the Degree of </w:t>
      </w:r>
      <w:bookmarkStart w:id="4" w:name="Text4"/>
      <w:r w:rsidR="003F2E4C" w:rsidRPr="00280F56">
        <w:fldChar w:fldCharType="begin">
          <w:ffData>
            <w:name w:val="Text4"/>
            <w:enabled/>
            <w:calcOnExit w:val="0"/>
            <w:textInput>
              <w:default w:val="Master of Landscape Architecture"/>
            </w:textInput>
          </w:ffData>
        </w:fldChar>
      </w:r>
      <w:r w:rsidR="0031478C" w:rsidRPr="00280F56">
        <w:instrText xml:space="preserve"> FORMTEXT </w:instrText>
      </w:r>
      <w:r w:rsidR="003F2E4C" w:rsidRPr="00280F56">
        <w:fldChar w:fldCharType="separate"/>
      </w:r>
      <w:r w:rsidR="0031478C" w:rsidRPr="00280F56">
        <w:t xml:space="preserve">Master of </w:t>
      </w:r>
      <w:r w:rsidR="006601A7" w:rsidRPr="00280F56">
        <w:t>Applied Science</w:t>
      </w:r>
      <w:r w:rsidR="003F2E4C" w:rsidRPr="00280F56">
        <w:fldChar w:fldCharType="end"/>
      </w:r>
      <w:bookmarkEnd w:id="4"/>
      <w:r w:rsidR="00AE04CF" w:rsidRPr="00280F56">
        <w:t>.</w:t>
      </w:r>
    </w:p>
    <w:p w14:paraId="4567CF50" w14:textId="77777777" w:rsidR="00EC70B9" w:rsidRPr="00280F56" w:rsidRDefault="006B21D7" w:rsidP="00AC242C">
      <w:pPr>
        <w:pStyle w:val="HeadingMyL1"/>
        <w:rPr>
          <w:color w:val="FFFFFF" w:themeColor="background1"/>
        </w:rPr>
      </w:pPr>
      <w:bookmarkStart w:id="5" w:name="_Toc147396090"/>
      <w:r w:rsidRPr="00280F56">
        <w:rPr>
          <w:color w:val="FFFFFF" w:themeColor="background1"/>
        </w:rPr>
        <w:t>Abstract</w:t>
      </w:r>
      <w:bookmarkEnd w:id="5"/>
    </w:p>
    <w:p w14:paraId="633C047F" w14:textId="09B2D3BE" w:rsidR="00EC7ED1" w:rsidRPr="00280F56" w:rsidRDefault="00EC7ED1" w:rsidP="00EC7ED1">
      <w:pPr>
        <w:pStyle w:val="AbstractPage"/>
        <w:rPr>
          <w:rFonts w:cs="Arial"/>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p w14:paraId="0E948585" w14:textId="77777777" w:rsidR="00336B1C" w:rsidRPr="00280F56" w:rsidRDefault="00336B1C" w:rsidP="00667C2A">
      <w:pPr>
        <w:pStyle w:val="AbstractPage"/>
      </w:pPr>
    </w:p>
    <w:p w14:paraId="72D30406" w14:textId="77777777" w:rsidR="00336B1C" w:rsidRPr="00280F56" w:rsidRDefault="00336B1C" w:rsidP="00667C2A">
      <w:pPr>
        <w:pStyle w:val="AbstractPage"/>
      </w:pPr>
      <w:r w:rsidRPr="00280F56">
        <w:t>by</w:t>
      </w:r>
    </w:p>
    <w:bookmarkStart w:id="6" w:name="Text5"/>
    <w:p w14:paraId="244E49AD" w14:textId="73154C29" w:rsidR="00336B1C" w:rsidRPr="00280F56" w:rsidRDefault="003F2E4C" w:rsidP="00667C2A">
      <w:pPr>
        <w:pStyle w:val="AbstractPage"/>
      </w:pPr>
      <w:r w:rsidRPr="00280F56">
        <w:fldChar w:fldCharType="begin">
          <w:ffData>
            <w:name w:val="Text5"/>
            <w:enabled/>
            <w:calcOnExit w:val="0"/>
            <w:textInput>
              <w:default w:val="Brenda Irene Lord"/>
            </w:textInput>
          </w:ffData>
        </w:fldChar>
      </w:r>
      <w:r w:rsidR="00594FDA" w:rsidRPr="00280F56">
        <w:instrText xml:space="preserve"> FORMTEXT </w:instrText>
      </w:r>
      <w:r w:rsidRPr="00280F56">
        <w:fldChar w:fldCharType="separate"/>
      </w:r>
      <w:r w:rsidR="00594FDA" w:rsidRPr="00280F56">
        <w:t>Bre</w:t>
      </w:r>
      <w:r w:rsidR="006601A7" w:rsidRPr="00280F56">
        <w:t>tt Malcolm Davidson</w:t>
      </w:r>
      <w:r w:rsidRPr="00280F56">
        <w:fldChar w:fldCharType="end"/>
      </w:r>
      <w:bookmarkEnd w:id="6"/>
    </w:p>
    <w:p w14:paraId="6A6D301C" w14:textId="77777777" w:rsidR="00336B1C" w:rsidRPr="00280F56" w:rsidRDefault="00336B1C" w:rsidP="00336B1C">
      <w:pPr>
        <w:pStyle w:val="BodyText"/>
        <w:rPr>
          <w:rFonts w:cstheme="minorHAnsi"/>
          <w:szCs w:val="22"/>
        </w:rPr>
      </w:pPr>
    </w:p>
    <w:p w14:paraId="79DBA033" w14:textId="54966346" w:rsidR="00535804" w:rsidRPr="00280F56" w:rsidRDefault="000D1B4C" w:rsidP="006601A7">
      <w:pPr>
        <w:pStyle w:val="BodyText"/>
      </w:pPr>
      <w:r w:rsidRPr="00280F56">
        <w:t xml:space="preserve">Image stabilisation is desired for efficient identification of objects in the path of a self-driving vehicle. The gyroscope and accelerometer of an inertial </w:t>
      </w:r>
      <w:r w:rsidR="003F37B5">
        <w:t xml:space="preserve">measurement </w:t>
      </w:r>
      <w:r w:rsidRPr="00280F56">
        <w:t>unit (</w:t>
      </w:r>
      <w:r w:rsidR="00C97540">
        <w:t>IMU</w:t>
      </w:r>
      <w:r w:rsidRPr="00280F56">
        <w:t>) can be used to derive the movement of a vehicle, which can then be used by a rotation matrix to co</w:t>
      </w:r>
      <w:r w:rsidR="005275F2">
        <w:t xml:space="preserve">mpensate for this </w:t>
      </w:r>
      <w:r w:rsidRPr="00280F56">
        <w:t>movement</w:t>
      </w:r>
      <w:r w:rsidR="00A3634E">
        <w:t>,</w:t>
      </w:r>
      <w:r w:rsidRPr="00280F56">
        <w:t xml:space="preserve"> but a gyroscope has inherent “drift” errors</w:t>
      </w:r>
      <w:r w:rsidR="005275F2">
        <w:t>, and while t</w:t>
      </w:r>
      <w:r w:rsidRPr="00280F56">
        <w:t xml:space="preserve">he accelerometer of an </w:t>
      </w:r>
      <w:r w:rsidR="00C97540">
        <w:t>IMU</w:t>
      </w:r>
      <w:r w:rsidRPr="00280F56">
        <w:t xml:space="preserve"> is more accurate</w:t>
      </w:r>
      <w:r w:rsidR="005275F2">
        <w:t xml:space="preserve">, it has a slower response time </w:t>
      </w:r>
      <w:r w:rsidRPr="00280F56">
        <w:t xml:space="preserve">which reduces </w:t>
      </w:r>
      <w:r w:rsidR="005275F2">
        <w:t xml:space="preserve">the </w:t>
      </w:r>
      <w:r w:rsidRPr="00280F56">
        <w:t xml:space="preserve">detection </w:t>
      </w:r>
      <w:r w:rsidR="005275F2">
        <w:t>rate</w:t>
      </w:r>
      <w:r w:rsidRPr="00280F56">
        <w:t xml:space="preserve">. </w:t>
      </w:r>
      <w:r w:rsidRPr="00280F56">
        <w:br/>
        <w:t>Kalman filters are often used to fuse the gyroscope and accelerometer data to reduce the effects of drift, noise</w:t>
      </w:r>
      <w:r w:rsidR="00A3634E">
        <w:t>,</w:t>
      </w:r>
      <w:r w:rsidRPr="00280F56">
        <w:t xml:space="preserve"> and other gaussian-based errors but these are computationally intensive for the sort of lightweight processor that a radio</w:t>
      </w:r>
      <w:r w:rsidR="005275F2">
        <w:t>-</w:t>
      </w:r>
      <w:r w:rsidRPr="00280F56">
        <w:t xml:space="preserve">controlled car could be expected to power. A complementary filter is a simpler and less processor-intensive solution. </w:t>
      </w:r>
      <w:r w:rsidRPr="00280F56">
        <w:br/>
      </w:r>
      <w:r w:rsidRPr="00280F56">
        <w:br/>
        <w:t>This project co</w:t>
      </w:r>
      <w:r w:rsidR="005275F2">
        <w:t xml:space="preserve">mpares </w:t>
      </w:r>
      <w:r w:rsidRPr="00280F56">
        <w:t>complementary and Kalman filter</w:t>
      </w:r>
      <w:r w:rsidR="005275F2">
        <w:t xml:space="preserve"> operation </w:t>
      </w:r>
      <w:r w:rsidRPr="00280F56">
        <w:t xml:space="preserve">with a neural network </w:t>
      </w:r>
      <w:r w:rsidR="005275F2">
        <w:t xml:space="preserve">when </w:t>
      </w:r>
      <w:r w:rsidRPr="00280F56">
        <w:t>perform</w:t>
      </w:r>
      <w:r w:rsidR="005275F2">
        <w:t>ing</w:t>
      </w:r>
      <w:r w:rsidRPr="00280F56">
        <w:t xml:space="preserve"> sensor fusion</w:t>
      </w:r>
      <w:r w:rsidR="005275F2">
        <w:t xml:space="preserve"> and investigates </w:t>
      </w:r>
      <w:r w:rsidRPr="00280F56">
        <w:t xml:space="preserve">if using a neural network of multiple </w:t>
      </w:r>
      <w:r w:rsidR="00C645EE">
        <w:t>IMUs</w:t>
      </w:r>
      <w:r w:rsidRPr="00280F56">
        <w:t xml:space="preserve"> </w:t>
      </w:r>
      <w:r w:rsidR="006601A7" w:rsidRPr="00280F56">
        <w:t xml:space="preserve">reduces errors and enhances performance compared to a single </w:t>
      </w:r>
      <w:r w:rsidR="00C97540">
        <w:t>IMU</w:t>
      </w:r>
      <w:r w:rsidR="006601A7" w:rsidRPr="00280F56">
        <w:t xml:space="preserve"> in the context of stabilising a video feed</w:t>
      </w:r>
      <w:r w:rsidR="00B361FB" w:rsidRPr="00280F56">
        <w:t xml:space="preserve"> of a consumer-level camera on a moving commercial off-the-shelf radio control vehicle. </w:t>
      </w:r>
    </w:p>
    <w:p w14:paraId="799DB24B" w14:textId="77777777" w:rsidR="00C709CE" w:rsidRPr="00280F56" w:rsidRDefault="00C709CE" w:rsidP="00535804">
      <w:pPr>
        <w:pStyle w:val="BodyText"/>
        <w:rPr>
          <w:rFonts w:cstheme="minorHAnsi"/>
          <w:szCs w:val="22"/>
        </w:rPr>
      </w:pPr>
    </w:p>
    <w:p w14:paraId="31CDEB7F" w14:textId="268070F6" w:rsidR="00380CC6" w:rsidRPr="00280F56" w:rsidRDefault="00380CC6" w:rsidP="00861963">
      <w:pPr>
        <w:pStyle w:val="BodyText"/>
        <w:rPr>
          <w:rFonts w:cstheme="minorHAnsi"/>
          <w:szCs w:val="22"/>
        </w:rPr>
      </w:pPr>
      <w:r w:rsidRPr="00280F56">
        <w:rPr>
          <w:rFonts w:cstheme="minorHAnsi"/>
          <w:b/>
          <w:szCs w:val="22"/>
        </w:rPr>
        <w:t>Keywords:</w:t>
      </w:r>
      <w:r w:rsidR="00DD5162" w:rsidRPr="00280F56">
        <w:rPr>
          <w:rFonts w:cstheme="minorHAnsi"/>
          <w:szCs w:val="22"/>
        </w:rPr>
        <w:t xml:space="preserve"> </w:t>
      </w:r>
      <w:bookmarkStart w:id="7" w:name="Text6"/>
      <w:r w:rsidR="00C97540">
        <w:rPr>
          <w:rFonts w:cstheme="minorHAnsi"/>
          <w:szCs w:val="22"/>
        </w:rPr>
        <w:t>IMU</w:t>
      </w:r>
      <w:r w:rsidR="006601A7" w:rsidRPr="00280F56">
        <w:rPr>
          <w:rFonts w:cstheme="minorHAnsi"/>
          <w:szCs w:val="22"/>
        </w:rPr>
        <w:t>, image stabilisation, neural network</w:t>
      </w:r>
      <w:r w:rsidR="002337A6" w:rsidRPr="00280F56">
        <w:rPr>
          <w:rFonts w:cstheme="minorHAnsi"/>
          <w:szCs w:val="22"/>
        </w:rPr>
        <w:t>, translational sensor drift</w:t>
      </w:r>
      <w:r w:rsidR="00BB22B0" w:rsidRPr="00280F56">
        <w:rPr>
          <w:rFonts w:cstheme="minorHAnsi"/>
          <w:szCs w:val="22"/>
        </w:rPr>
        <w:t>.</w:t>
      </w:r>
      <w:bookmarkEnd w:id="7"/>
      <w:r w:rsidR="00BB22B0" w:rsidRPr="00280F56">
        <w:rPr>
          <w:rFonts w:cstheme="minorHAnsi"/>
          <w:szCs w:val="22"/>
        </w:rPr>
        <w:t xml:space="preserve"> </w:t>
      </w:r>
    </w:p>
    <w:p w14:paraId="43D0318A" w14:textId="77777777" w:rsidR="00436549" w:rsidRPr="00280F56" w:rsidRDefault="00436549" w:rsidP="00667C2A">
      <w:pPr>
        <w:pStyle w:val="HeadingMyL1"/>
      </w:pPr>
      <w:r w:rsidRPr="00280F56">
        <w:br w:type="page"/>
      </w:r>
      <w:bookmarkStart w:id="8" w:name="_Toc147396091"/>
      <w:r w:rsidRPr="00280F56">
        <w:lastRenderedPageBreak/>
        <w:t>Acknowledgements</w:t>
      </w:r>
      <w:bookmarkEnd w:id="8"/>
    </w:p>
    <w:p w14:paraId="25096323" w14:textId="435F4CC9" w:rsidR="00F2620F" w:rsidRPr="00280F56" w:rsidRDefault="00B361FB" w:rsidP="00F2620F">
      <w:pPr>
        <w:pStyle w:val="BodyText"/>
        <w:rPr>
          <w:rFonts w:cstheme="minorHAnsi"/>
          <w:szCs w:val="22"/>
        </w:rPr>
      </w:pPr>
      <w:r w:rsidRPr="00280F56">
        <w:t xml:space="preserve">I would like to thank </w:t>
      </w:r>
      <w:r w:rsidR="00CF3CE4" w:rsidRPr="00280F56">
        <w:t xml:space="preserve">my </w:t>
      </w:r>
      <w:r w:rsidRPr="00280F56">
        <w:t xml:space="preserve">supervisors, Stuart </w:t>
      </w:r>
      <w:proofErr w:type="gramStart"/>
      <w:r w:rsidRPr="00280F56">
        <w:t>Charters</w:t>
      </w:r>
      <w:proofErr w:type="gramEnd"/>
      <w:r w:rsidRPr="00280F56">
        <w:t xml:space="preserve"> and Mos </w:t>
      </w:r>
      <w:r w:rsidR="000C6E60" w:rsidRPr="00280F56">
        <w:t xml:space="preserve">Sharifi, for their </w:t>
      </w:r>
      <w:r w:rsidR="00CF3CE4" w:rsidRPr="00280F56">
        <w:t xml:space="preserve">expertise and </w:t>
      </w:r>
      <w:r w:rsidR="000C6E60" w:rsidRPr="00280F56">
        <w:t xml:space="preserve">guidance throughout this project. </w:t>
      </w:r>
      <w:r w:rsidR="00CF3CE4" w:rsidRPr="00280F56">
        <w:t xml:space="preserve">I would also like to acknowledge the support of Shane Dye </w:t>
      </w:r>
      <w:r w:rsidR="006E5A34" w:rsidRPr="00280F56">
        <w:t>of Ara Institu</w:t>
      </w:r>
      <w:r w:rsidR="005275F2">
        <w:t>t</w:t>
      </w:r>
      <w:r w:rsidR="006E5A34" w:rsidRPr="00280F56">
        <w:t xml:space="preserve">e of Canterbury </w:t>
      </w:r>
      <w:r w:rsidR="00CF3CE4" w:rsidRPr="00280F56">
        <w:t xml:space="preserve">for his assistance in </w:t>
      </w:r>
      <w:r w:rsidR="006E5A34" w:rsidRPr="00280F56">
        <w:t xml:space="preserve">helping </w:t>
      </w:r>
      <w:r w:rsidR="00CF3CE4" w:rsidRPr="00280F56">
        <w:t>me understand the mathematical concepts in this project.</w:t>
      </w:r>
    </w:p>
    <w:p w14:paraId="75477DBC" w14:textId="4F7CFC85" w:rsidR="00F861F9" w:rsidRPr="00280F56" w:rsidRDefault="00F861F9" w:rsidP="00F861F9">
      <w:pPr>
        <w:pStyle w:val="HeadingMyL1"/>
      </w:pPr>
      <w:r w:rsidRPr="00280F56">
        <w:rPr>
          <w:rFonts w:ascii="Arial" w:hAnsi="Arial" w:cs="Arial"/>
          <w:sz w:val="46"/>
          <w:szCs w:val="46"/>
          <w:lang w:eastAsia="zh-CN"/>
        </w:rPr>
        <w:br/>
      </w:r>
      <w:bookmarkStart w:id="9" w:name="_Toc147396092"/>
      <w:r w:rsidRPr="00280F56">
        <w:t>Declaration</w:t>
      </w:r>
      <w:bookmarkEnd w:id="9"/>
    </w:p>
    <w:p w14:paraId="2FE46571" w14:textId="77777777" w:rsidR="00F861F9" w:rsidRPr="00280F56" w:rsidRDefault="00F861F9" w:rsidP="00F861F9">
      <w:pPr>
        <w:pStyle w:val="BodyText"/>
        <w:rPr>
          <w:lang w:eastAsia="zh-CN"/>
        </w:rPr>
      </w:pPr>
      <w:r w:rsidRPr="00280F56">
        <w:rPr>
          <w:lang w:eastAsia="zh-CN"/>
        </w:rPr>
        <w:t>I declare that this thesis was composed by myself, that the work contained herein is</w:t>
      </w:r>
      <w:r w:rsidRPr="00280F56">
        <w:rPr>
          <w:rFonts w:ascii="Times New Roman" w:hAnsi="Times New Roman"/>
          <w:sz w:val="24"/>
          <w:lang w:eastAsia="zh-CN"/>
        </w:rPr>
        <w:br/>
      </w:r>
      <w:r w:rsidRPr="00280F56">
        <w:rPr>
          <w:lang w:eastAsia="zh-CN"/>
        </w:rPr>
        <w:t>my own except where explicitly stated otherwise in the text, and that this work has not</w:t>
      </w:r>
      <w:r w:rsidRPr="00280F56">
        <w:rPr>
          <w:rFonts w:ascii="Times New Roman" w:hAnsi="Times New Roman"/>
          <w:sz w:val="24"/>
          <w:lang w:eastAsia="zh-CN"/>
        </w:rPr>
        <w:br/>
      </w:r>
      <w:r w:rsidRPr="00280F56">
        <w:rPr>
          <w:lang w:eastAsia="zh-CN"/>
        </w:rPr>
        <w:t>been submitted for any other degree or professional qualification except as specified.</w:t>
      </w:r>
      <w:r w:rsidRPr="00280F56">
        <w:rPr>
          <w:rFonts w:ascii="Times New Roman" w:hAnsi="Times New Roman"/>
          <w:sz w:val="24"/>
          <w:lang w:eastAsia="zh-CN"/>
        </w:rPr>
        <w:br/>
      </w:r>
    </w:p>
    <w:p w14:paraId="757AE727" w14:textId="05A24E58" w:rsidR="00F861F9" w:rsidRPr="00280F56" w:rsidRDefault="00F861F9" w:rsidP="00F861F9">
      <w:pPr>
        <w:pStyle w:val="BodyText"/>
        <w:jc w:val="right"/>
        <w:rPr>
          <w:i/>
          <w:iCs/>
          <w:lang w:eastAsia="zh-CN"/>
        </w:rPr>
      </w:pPr>
      <w:r w:rsidRPr="00280F56">
        <w:rPr>
          <w:i/>
          <w:iCs/>
          <w:lang w:eastAsia="zh-CN"/>
        </w:rPr>
        <w:t xml:space="preserve">(Brett </w:t>
      </w:r>
      <w:r w:rsidR="00750B8C">
        <w:rPr>
          <w:i/>
          <w:iCs/>
          <w:lang w:eastAsia="zh-CN"/>
        </w:rPr>
        <w:t xml:space="preserve">Malcolm </w:t>
      </w:r>
      <w:r w:rsidRPr="00280F56">
        <w:rPr>
          <w:i/>
          <w:iCs/>
          <w:lang w:eastAsia="zh-CN"/>
        </w:rPr>
        <w:t>Davidson)</w:t>
      </w:r>
    </w:p>
    <w:p w14:paraId="6DE92EEB" w14:textId="68147FE2" w:rsidR="00F861F9" w:rsidRPr="00280F56" w:rsidRDefault="00F861F9" w:rsidP="00F861F9">
      <w:pPr>
        <w:pStyle w:val="BodyText"/>
        <w:rPr>
          <w:rFonts w:ascii="Times New Roman" w:hAnsi="Times New Roman"/>
          <w:sz w:val="24"/>
          <w:lang w:eastAsia="zh-CN"/>
        </w:rPr>
      </w:pPr>
      <w:r w:rsidRPr="00280F56">
        <w:rPr>
          <w:rFonts w:ascii="Times New Roman" w:hAnsi="Times New Roman"/>
          <w:sz w:val="24"/>
          <w:lang w:eastAsia="zh-CN"/>
        </w:rPr>
        <w:br/>
      </w:r>
    </w:p>
    <w:p w14:paraId="742CEDAF" w14:textId="77777777" w:rsidR="00380CC6" w:rsidRPr="00280F56" w:rsidRDefault="00380CC6" w:rsidP="00380CC6">
      <w:pPr>
        <w:pStyle w:val="BodyText"/>
      </w:pPr>
    </w:p>
    <w:p w14:paraId="7AA746B6" w14:textId="77777777" w:rsidR="00452E46" w:rsidRPr="00280F56" w:rsidRDefault="00452E46" w:rsidP="00667C2A">
      <w:pPr>
        <w:pStyle w:val="HeadingMyL1"/>
      </w:pPr>
      <w:r w:rsidRPr="00280F56">
        <w:br w:type="page"/>
      </w:r>
      <w:bookmarkStart w:id="10" w:name="_Toc147396093"/>
      <w:r w:rsidRPr="00280F56">
        <w:lastRenderedPageBreak/>
        <w:t>Table of Contents</w:t>
      </w:r>
      <w:bookmarkEnd w:id="10"/>
    </w:p>
    <w:p w14:paraId="0FD15568" w14:textId="6EF5D230" w:rsidR="003A0025" w:rsidRDefault="003F2E4C">
      <w:pPr>
        <w:pStyle w:val="TOC9"/>
        <w:rPr>
          <w:rFonts w:asciiTheme="minorHAnsi" w:eastAsiaTheme="minorEastAsia" w:hAnsiTheme="minorHAnsi" w:cstheme="minorBidi"/>
          <w:b w:val="0"/>
          <w:kern w:val="2"/>
          <w:szCs w:val="22"/>
          <w:lang w:eastAsia="zh-CN"/>
          <w14:ligatures w14:val="standardContextual"/>
        </w:rPr>
      </w:pPr>
      <w:r w:rsidRPr="00280F56">
        <w:rPr>
          <w:noProof w:val="0"/>
        </w:rPr>
        <w:fldChar w:fldCharType="begin"/>
      </w:r>
      <w:r w:rsidR="00E2006E" w:rsidRPr="00280F56">
        <w:rPr>
          <w:noProof w:val="0"/>
        </w:rPr>
        <w:instrText xml:space="preserve"> TOC \h \z \t "Heading 1,1,Heading 2,2,Heading 3,3,Heading MyL1,9,Heading MyL2,8,App1,1,App2,2" </w:instrText>
      </w:r>
      <w:r w:rsidRPr="00280F56">
        <w:rPr>
          <w:noProof w:val="0"/>
        </w:rPr>
        <w:fldChar w:fldCharType="separate"/>
      </w:r>
      <w:hyperlink w:anchor="_Toc147396090" w:history="1">
        <w:r w:rsidR="003A0025" w:rsidRPr="003C737B">
          <w:rPr>
            <w:rStyle w:val="Hyperlink"/>
          </w:rPr>
          <w:t>Abstract</w:t>
        </w:r>
        <w:r w:rsidR="003A0025">
          <w:rPr>
            <w:webHidden/>
          </w:rPr>
          <w:tab/>
        </w:r>
        <w:r w:rsidR="003A0025">
          <w:rPr>
            <w:webHidden/>
          </w:rPr>
          <w:fldChar w:fldCharType="begin"/>
        </w:r>
        <w:r w:rsidR="003A0025">
          <w:rPr>
            <w:webHidden/>
          </w:rPr>
          <w:instrText xml:space="preserve"> PAGEREF _Toc147396090 \h </w:instrText>
        </w:r>
        <w:r w:rsidR="003A0025">
          <w:rPr>
            <w:webHidden/>
          </w:rPr>
        </w:r>
        <w:r w:rsidR="003A0025">
          <w:rPr>
            <w:webHidden/>
          </w:rPr>
          <w:fldChar w:fldCharType="separate"/>
        </w:r>
        <w:r w:rsidR="003A0025">
          <w:rPr>
            <w:webHidden/>
          </w:rPr>
          <w:t>1</w:t>
        </w:r>
        <w:r w:rsidR="003A0025">
          <w:rPr>
            <w:webHidden/>
          </w:rPr>
          <w:fldChar w:fldCharType="end"/>
        </w:r>
      </w:hyperlink>
    </w:p>
    <w:p w14:paraId="6CC62263" w14:textId="0C4C4328" w:rsidR="003A0025" w:rsidRDefault="00000000">
      <w:pPr>
        <w:pStyle w:val="TOC9"/>
        <w:rPr>
          <w:rFonts w:asciiTheme="minorHAnsi" w:eastAsiaTheme="minorEastAsia" w:hAnsiTheme="minorHAnsi" w:cstheme="minorBidi"/>
          <w:b w:val="0"/>
          <w:kern w:val="2"/>
          <w:szCs w:val="22"/>
          <w:lang w:eastAsia="zh-CN"/>
          <w14:ligatures w14:val="standardContextual"/>
        </w:rPr>
      </w:pPr>
      <w:hyperlink w:anchor="_Toc147396091" w:history="1">
        <w:r w:rsidR="003A0025" w:rsidRPr="003C737B">
          <w:rPr>
            <w:rStyle w:val="Hyperlink"/>
          </w:rPr>
          <w:t>Acknowledgements</w:t>
        </w:r>
        <w:r w:rsidR="003A0025">
          <w:rPr>
            <w:webHidden/>
          </w:rPr>
          <w:tab/>
        </w:r>
        <w:r w:rsidR="003A0025">
          <w:rPr>
            <w:webHidden/>
          </w:rPr>
          <w:fldChar w:fldCharType="begin"/>
        </w:r>
        <w:r w:rsidR="003A0025">
          <w:rPr>
            <w:webHidden/>
          </w:rPr>
          <w:instrText xml:space="preserve"> PAGEREF _Toc147396091 \h </w:instrText>
        </w:r>
        <w:r w:rsidR="003A0025">
          <w:rPr>
            <w:webHidden/>
          </w:rPr>
        </w:r>
        <w:r w:rsidR="003A0025">
          <w:rPr>
            <w:webHidden/>
          </w:rPr>
          <w:fldChar w:fldCharType="separate"/>
        </w:r>
        <w:r w:rsidR="003A0025">
          <w:rPr>
            <w:webHidden/>
          </w:rPr>
          <w:t>2</w:t>
        </w:r>
        <w:r w:rsidR="003A0025">
          <w:rPr>
            <w:webHidden/>
          </w:rPr>
          <w:fldChar w:fldCharType="end"/>
        </w:r>
      </w:hyperlink>
    </w:p>
    <w:p w14:paraId="0822253B" w14:textId="0A72C5B2" w:rsidR="003A0025" w:rsidRDefault="00000000">
      <w:pPr>
        <w:pStyle w:val="TOC9"/>
        <w:rPr>
          <w:rFonts w:asciiTheme="minorHAnsi" w:eastAsiaTheme="minorEastAsia" w:hAnsiTheme="minorHAnsi" w:cstheme="minorBidi"/>
          <w:b w:val="0"/>
          <w:kern w:val="2"/>
          <w:szCs w:val="22"/>
          <w:lang w:eastAsia="zh-CN"/>
          <w14:ligatures w14:val="standardContextual"/>
        </w:rPr>
      </w:pPr>
      <w:hyperlink w:anchor="_Toc147396092" w:history="1">
        <w:r w:rsidR="003A0025" w:rsidRPr="003C737B">
          <w:rPr>
            <w:rStyle w:val="Hyperlink"/>
          </w:rPr>
          <w:t>Declaration</w:t>
        </w:r>
        <w:r w:rsidR="003A0025">
          <w:rPr>
            <w:webHidden/>
          </w:rPr>
          <w:tab/>
        </w:r>
        <w:r w:rsidR="003A0025">
          <w:rPr>
            <w:webHidden/>
          </w:rPr>
          <w:fldChar w:fldCharType="begin"/>
        </w:r>
        <w:r w:rsidR="003A0025">
          <w:rPr>
            <w:webHidden/>
          </w:rPr>
          <w:instrText xml:space="preserve"> PAGEREF _Toc147396092 \h </w:instrText>
        </w:r>
        <w:r w:rsidR="003A0025">
          <w:rPr>
            <w:webHidden/>
          </w:rPr>
        </w:r>
        <w:r w:rsidR="003A0025">
          <w:rPr>
            <w:webHidden/>
          </w:rPr>
          <w:fldChar w:fldCharType="separate"/>
        </w:r>
        <w:r w:rsidR="003A0025">
          <w:rPr>
            <w:webHidden/>
          </w:rPr>
          <w:t>2</w:t>
        </w:r>
        <w:r w:rsidR="003A0025">
          <w:rPr>
            <w:webHidden/>
          </w:rPr>
          <w:fldChar w:fldCharType="end"/>
        </w:r>
      </w:hyperlink>
    </w:p>
    <w:p w14:paraId="20FB0640" w14:textId="73E57E68" w:rsidR="003A0025" w:rsidRDefault="00000000">
      <w:pPr>
        <w:pStyle w:val="TOC9"/>
        <w:rPr>
          <w:rFonts w:asciiTheme="minorHAnsi" w:eastAsiaTheme="minorEastAsia" w:hAnsiTheme="minorHAnsi" w:cstheme="minorBidi"/>
          <w:b w:val="0"/>
          <w:kern w:val="2"/>
          <w:szCs w:val="22"/>
          <w:lang w:eastAsia="zh-CN"/>
          <w14:ligatures w14:val="standardContextual"/>
        </w:rPr>
      </w:pPr>
      <w:hyperlink w:anchor="_Toc147396093" w:history="1">
        <w:r w:rsidR="003A0025" w:rsidRPr="003C737B">
          <w:rPr>
            <w:rStyle w:val="Hyperlink"/>
          </w:rPr>
          <w:t>Table of Contents</w:t>
        </w:r>
        <w:r w:rsidR="003A0025">
          <w:rPr>
            <w:webHidden/>
          </w:rPr>
          <w:tab/>
        </w:r>
        <w:r w:rsidR="003A0025">
          <w:rPr>
            <w:webHidden/>
          </w:rPr>
          <w:fldChar w:fldCharType="begin"/>
        </w:r>
        <w:r w:rsidR="003A0025">
          <w:rPr>
            <w:webHidden/>
          </w:rPr>
          <w:instrText xml:space="preserve"> PAGEREF _Toc147396093 \h </w:instrText>
        </w:r>
        <w:r w:rsidR="003A0025">
          <w:rPr>
            <w:webHidden/>
          </w:rPr>
        </w:r>
        <w:r w:rsidR="003A0025">
          <w:rPr>
            <w:webHidden/>
          </w:rPr>
          <w:fldChar w:fldCharType="separate"/>
        </w:r>
        <w:r w:rsidR="003A0025">
          <w:rPr>
            <w:webHidden/>
          </w:rPr>
          <w:t>3</w:t>
        </w:r>
        <w:r w:rsidR="003A0025">
          <w:rPr>
            <w:webHidden/>
          </w:rPr>
          <w:fldChar w:fldCharType="end"/>
        </w:r>
      </w:hyperlink>
    </w:p>
    <w:p w14:paraId="592B9978" w14:textId="2062A546" w:rsidR="003A0025" w:rsidRDefault="00000000">
      <w:pPr>
        <w:pStyle w:val="TOC9"/>
        <w:rPr>
          <w:rFonts w:asciiTheme="minorHAnsi" w:eastAsiaTheme="minorEastAsia" w:hAnsiTheme="minorHAnsi" w:cstheme="minorBidi"/>
          <w:b w:val="0"/>
          <w:kern w:val="2"/>
          <w:szCs w:val="22"/>
          <w:lang w:eastAsia="zh-CN"/>
          <w14:ligatures w14:val="standardContextual"/>
        </w:rPr>
      </w:pPr>
      <w:hyperlink w:anchor="_Toc147396094" w:history="1">
        <w:r w:rsidR="003A0025" w:rsidRPr="003C737B">
          <w:rPr>
            <w:rStyle w:val="Hyperlink"/>
          </w:rPr>
          <w:t>List of Tables</w:t>
        </w:r>
        <w:r w:rsidR="003A0025">
          <w:rPr>
            <w:webHidden/>
          </w:rPr>
          <w:tab/>
        </w:r>
        <w:r w:rsidR="003A0025">
          <w:rPr>
            <w:webHidden/>
          </w:rPr>
          <w:fldChar w:fldCharType="begin"/>
        </w:r>
        <w:r w:rsidR="003A0025">
          <w:rPr>
            <w:webHidden/>
          </w:rPr>
          <w:instrText xml:space="preserve"> PAGEREF _Toc147396094 \h </w:instrText>
        </w:r>
        <w:r w:rsidR="003A0025">
          <w:rPr>
            <w:webHidden/>
          </w:rPr>
        </w:r>
        <w:r w:rsidR="003A0025">
          <w:rPr>
            <w:webHidden/>
          </w:rPr>
          <w:fldChar w:fldCharType="separate"/>
        </w:r>
        <w:r w:rsidR="003A0025">
          <w:rPr>
            <w:webHidden/>
          </w:rPr>
          <w:t>5</w:t>
        </w:r>
        <w:r w:rsidR="003A0025">
          <w:rPr>
            <w:webHidden/>
          </w:rPr>
          <w:fldChar w:fldCharType="end"/>
        </w:r>
      </w:hyperlink>
    </w:p>
    <w:p w14:paraId="78AB70B9" w14:textId="301F0200" w:rsidR="003A0025" w:rsidRDefault="00000000">
      <w:pPr>
        <w:pStyle w:val="TOC9"/>
        <w:rPr>
          <w:rFonts w:asciiTheme="minorHAnsi" w:eastAsiaTheme="minorEastAsia" w:hAnsiTheme="minorHAnsi" w:cstheme="minorBidi"/>
          <w:b w:val="0"/>
          <w:kern w:val="2"/>
          <w:szCs w:val="22"/>
          <w:lang w:eastAsia="zh-CN"/>
          <w14:ligatures w14:val="standardContextual"/>
        </w:rPr>
      </w:pPr>
      <w:hyperlink w:anchor="_Toc147396095" w:history="1">
        <w:r w:rsidR="003A0025" w:rsidRPr="003C737B">
          <w:rPr>
            <w:rStyle w:val="Hyperlink"/>
          </w:rPr>
          <w:t>List of Code</w:t>
        </w:r>
        <w:r w:rsidR="003A0025">
          <w:rPr>
            <w:webHidden/>
          </w:rPr>
          <w:tab/>
        </w:r>
        <w:r w:rsidR="003A0025">
          <w:rPr>
            <w:webHidden/>
          </w:rPr>
          <w:fldChar w:fldCharType="begin"/>
        </w:r>
        <w:r w:rsidR="003A0025">
          <w:rPr>
            <w:webHidden/>
          </w:rPr>
          <w:instrText xml:space="preserve"> PAGEREF _Toc147396095 \h </w:instrText>
        </w:r>
        <w:r w:rsidR="003A0025">
          <w:rPr>
            <w:webHidden/>
          </w:rPr>
        </w:r>
        <w:r w:rsidR="003A0025">
          <w:rPr>
            <w:webHidden/>
          </w:rPr>
          <w:fldChar w:fldCharType="separate"/>
        </w:r>
        <w:r w:rsidR="003A0025">
          <w:rPr>
            <w:webHidden/>
          </w:rPr>
          <w:t>7</w:t>
        </w:r>
        <w:r w:rsidR="003A0025">
          <w:rPr>
            <w:webHidden/>
          </w:rPr>
          <w:fldChar w:fldCharType="end"/>
        </w:r>
      </w:hyperlink>
    </w:p>
    <w:p w14:paraId="64106B21" w14:textId="10F00479" w:rsidR="003A0025" w:rsidRDefault="00000000">
      <w:pPr>
        <w:pStyle w:val="TOC9"/>
        <w:rPr>
          <w:rFonts w:asciiTheme="minorHAnsi" w:eastAsiaTheme="minorEastAsia" w:hAnsiTheme="minorHAnsi" w:cstheme="minorBidi"/>
          <w:b w:val="0"/>
          <w:kern w:val="2"/>
          <w:szCs w:val="22"/>
          <w:lang w:eastAsia="zh-CN"/>
          <w14:ligatures w14:val="standardContextual"/>
        </w:rPr>
      </w:pPr>
      <w:hyperlink w:anchor="_Toc147396096" w:history="1">
        <w:r w:rsidR="003A0025" w:rsidRPr="003C737B">
          <w:rPr>
            <w:rStyle w:val="Hyperlink"/>
          </w:rPr>
          <w:t>List of Equations</w:t>
        </w:r>
        <w:r w:rsidR="003A0025">
          <w:rPr>
            <w:webHidden/>
          </w:rPr>
          <w:tab/>
        </w:r>
        <w:r w:rsidR="003A0025">
          <w:rPr>
            <w:webHidden/>
          </w:rPr>
          <w:fldChar w:fldCharType="begin"/>
        </w:r>
        <w:r w:rsidR="003A0025">
          <w:rPr>
            <w:webHidden/>
          </w:rPr>
          <w:instrText xml:space="preserve"> PAGEREF _Toc147396096 \h </w:instrText>
        </w:r>
        <w:r w:rsidR="003A0025">
          <w:rPr>
            <w:webHidden/>
          </w:rPr>
        </w:r>
        <w:r w:rsidR="003A0025">
          <w:rPr>
            <w:webHidden/>
          </w:rPr>
          <w:fldChar w:fldCharType="separate"/>
        </w:r>
        <w:r w:rsidR="003A0025">
          <w:rPr>
            <w:webHidden/>
          </w:rPr>
          <w:t>7</w:t>
        </w:r>
        <w:r w:rsidR="003A0025">
          <w:rPr>
            <w:webHidden/>
          </w:rPr>
          <w:fldChar w:fldCharType="end"/>
        </w:r>
      </w:hyperlink>
    </w:p>
    <w:p w14:paraId="64EACFFD" w14:textId="2426AEF9" w:rsidR="003A0025" w:rsidRDefault="00000000">
      <w:pPr>
        <w:pStyle w:val="TOC9"/>
        <w:rPr>
          <w:rFonts w:asciiTheme="minorHAnsi" w:eastAsiaTheme="minorEastAsia" w:hAnsiTheme="minorHAnsi" w:cstheme="minorBidi"/>
          <w:b w:val="0"/>
          <w:kern w:val="2"/>
          <w:szCs w:val="22"/>
          <w:lang w:eastAsia="zh-CN"/>
          <w14:ligatures w14:val="standardContextual"/>
        </w:rPr>
      </w:pPr>
      <w:hyperlink w:anchor="_Toc147396097" w:history="1">
        <w:r w:rsidR="003A0025" w:rsidRPr="003C737B">
          <w:rPr>
            <w:rStyle w:val="Hyperlink"/>
          </w:rPr>
          <w:t>List of Figures</w:t>
        </w:r>
        <w:r w:rsidR="003A0025">
          <w:rPr>
            <w:webHidden/>
          </w:rPr>
          <w:tab/>
        </w:r>
        <w:r w:rsidR="003A0025">
          <w:rPr>
            <w:webHidden/>
          </w:rPr>
          <w:fldChar w:fldCharType="begin"/>
        </w:r>
        <w:r w:rsidR="003A0025">
          <w:rPr>
            <w:webHidden/>
          </w:rPr>
          <w:instrText xml:space="preserve"> PAGEREF _Toc147396097 \h </w:instrText>
        </w:r>
        <w:r w:rsidR="003A0025">
          <w:rPr>
            <w:webHidden/>
          </w:rPr>
        </w:r>
        <w:r w:rsidR="003A0025">
          <w:rPr>
            <w:webHidden/>
          </w:rPr>
          <w:fldChar w:fldCharType="separate"/>
        </w:r>
        <w:r w:rsidR="003A0025">
          <w:rPr>
            <w:webHidden/>
          </w:rPr>
          <w:t>7</w:t>
        </w:r>
        <w:r w:rsidR="003A0025">
          <w:rPr>
            <w:webHidden/>
          </w:rPr>
          <w:fldChar w:fldCharType="end"/>
        </w:r>
      </w:hyperlink>
    </w:p>
    <w:p w14:paraId="1F3A188B" w14:textId="3B183A3F" w:rsidR="003A0025" w:rsidRDefault="00000000">
      <w:pPr>
        <w:pStyle w:val="TOC1"/>
        <w:rPr>
          <w:rFonts w:asciiTheme="minorHAnsi" w:eastAsiaTheme="minorEastAsia" w:hAnsiTheme="minorHAnsi" w:cstheme="minorBidi"/>
          <w:b w:val="0"/>
          <w:kern w:val="2"/>
          <w:szCs w:val="22"/>
          <w:lang w:eastAsia="zh-CN"/>
          <w14:ligatures w14:val="standardContextual"/>
        </w:rPr>
      </w:pPr>
      <w:hyperlink w:anchor="_Toc147396098" w:history="1">
        <w:r w:rsidR="003A0025" w:rsidRPr="003C737B">
          <w:rPr>
            <w:rStyle w:val="Hyperlink"/>
          </w:rPr>
          <w:t>Chapter 1 Introduction</w:t>
        </w:r>
        <w:r w:rsidR="003A0025">
          <w:rPr>
            <w:webHidden/>
          </w:rPr>
          <w:tab/>
        </w:r>
        <w:r w:rsidR="003A0025">
          <w:rPr>
            <w:webHidden/>
          </w:rPr>
          <w:fldChar w:fldCharType="begin"/>
        </w:r>
        <w:r w:rsidR="003A0025">
          <w:rPr>
            <w:webHidden/>
          </w:rPr>
          <w:instrText xml:space="preserve"> PAGEREF _Toc147396098 \h </w:instrText>
        </w:r>
        <w:r w:rsidR="003A0025">
          <w:rPr>
            <w:webHidden/>
          </w:rPr>
        </w:r>
        <w:r w:rsidR="003A0025">
          <w:rPr>
            <w:webHidden/>
          </w:rPr>
          <w:fldChar w:fldCharType="separate"/>
        </w:r>
        <w:r w:rsidR="003A0025">
          <w:rPr>
            <w:webHidden/>
          </w:rPr>
          <w:t>11</w:t>
        </w:r>
        <w:r w:rsidR="003A0025">
          <w:rPr>
            <w:webHidden/>
          </w:rPr>
          <w:fldChar w:fldCharType="end"/>
        </w:r>
      </w:hyperlink>
    </w:p>
    <w:p w14:paraId="12CC5B19" w14:textId="7495F3E5"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099" w:history="1">
        <w:r w:rsidR="003A0025" w:rsidRPr="003C737B">
          <w:rPr>
            <w:rStyle w:val="Hyperlink"/>
          </w:rPr>
          <w:t>1.1</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Motivation</w:t>
        </w:r>
        <w:r w:rsidR="003A0025">
          <w:rPr>
            <w:webHidden/>
          </w:rPr>
          <w:tab/>
        </w:r>
        <w:r w:rsidR="003A0025">
          <w:rPr>
            <w:webHidden/>
          </w:rPr>
          <w:fldChar w:fldCharType="begin"/>
        </w:r>
        <w:r w:rsidR="003A0025">
          <w:rPr>
            <w:webHidden/>
          </w:rPr>
          <w:instrText xml:space="preserve"> PAGEREF _Toc147396099 \h </w:instrText>
        </w:r>
        <w:r w:rsidR="003A0025">
          <w:rPr>
            <w:webHidden/>
          </w:rPr>
        </w:r>
        <w:r w:rsidR="003A0025">
          <w:rPr>
            <w:webHidden/>
          </w:rPr>
          <w:fldChar w:fldCharType="separate"/>
        </w:r>
        <w:r w:rsidR="003A0025">
          <w:rPr>
            <w:webHidden/>
          </w:rPr>
          <w:t>11</w:t>
        </w:r>
        <w:r w:rsidR="003A0025">
          <w:rPr>
            <w:webHidden/>
          </w:rPr>
          <w:fldChar w:fldCharType="end"/>
        </w:r>
      </w:hyperlink>
    </w:p>
    <w:p w14:paraId="44CF9650" w14:textId="5F33EAE9"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00" w:history="1">
        <w:r w:rsidR="003A0025" w:rsidRPr="003C737B">
          <w:rPr>
            <w:rStyle w:val="Hyperlink"/>
          </w:rPr>
          <w:t>1.1.1</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NZ Farm information and desired data</w:t>
        </w:r>
        <w:r w:rsidR="003A0025">
          <w:rPr>
            <w:webHidden/>
          </w:rPr>
          <w:tab/>
        </w:r>
        <w:r w:rsidR="003A0025">
          <w:rPr>
            <w:webHidden/>
          </w:rPr>
          <w:fldChar w:fldCharType="begin"/>
        </w:r>
        <w:r w:rsidR="003A0025">
          <w:rPr>
            <w:webHidden/>
          </w:rPr>
          <w:instrText xml:space="preserve"> PAGEREF _Toc147396100 \h </w:instrText>
        </w:r>
        <w:r w:rsidR="003A0025">
          <w:rPr>
            <w:webHidden/>
          </w:rPr>
        </w:r>
        <w:r w:rsidR="003A0025">
          <w:rPr>
            <w:webHidden/>
          </w:rPr>
          <w:fldChar w:fldCharType="separate"/>
        </w:r>
        <w:r w:rsidR="003A0025">
          <w:rPr>
            <w:webHidden/>
          </w:rPr>
          <w:t>11</w:t>
        </w:r>
        <w:r w:rsidR="003A0025">
          <w:rPr>
            <w:webHidden/>
          </w:rPr>
          <w:fldChar w:fldCharType="end"/>
        </w:r>
      </w:hyperlink>
    </w:p>
    <w:p w14:paraId="6AC658CC" w14:textId="2D67C897"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01" w:history="1">
        <w:r w:rsidR="003A0025" w:rsidRPr="003C737B">
          <w:rPr>
            <w:rStyle w:val="Hyperlink"/>
          </w:rPr>
          <w:t>1.1.2</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Data Gathering Methods</w:t>
        </w:r>
        <w:r w:rsidR="003A0025">
          <w:rPr>
            <w:webHidden/>
          </w:rPr>
          <w:tab/>
        </w:r>
        <w:r w:rsidR="003A0025">
          <w:rPr>
            <w:webHidden/>
          </w:rPr>
          <w:fldChar w:fldCharType="begin"/>
        </w:r>
        <w:r w:rsidR="003A0025">
          <w:rPr>
            <w:webHidden/>
          </w:rPr>
          <w:instrText xml:space="preserve"> PAGEREF _Toc147396101 \h </w:instrText>
        </w:r>
        <w:r w:rsidR="003A0025">
          <w:rPr>
            <w:webHidden/>
          </w:rPr>
        </w:r>
        <w:r w:rsidR="003A0025">
          <w:rPr>
            <w:webHidden/>
          </w:rPr>
          <w:fldChar w:fldCharType="separate"/>
        </w:r>
        <w:r w:rsidR="003A0025">
          <w:rPr>
            <w:webHidden/>
          </w:rPr>
          <w:t>12</w:t>
        </w:r>
        <w:r w:rsidR="003A0025">
          <w:rPr>
            <w:webHidden/>
          </w:rPr>
          <w:fldChar w:fldCharType="end"/>
        </w:r>
      </w:hyperlink>
    </w:p>
    <w:p w14:paraId="56496CDD" w14:textId="6392F94D"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02" w:history="1">
        <w:r w:rsidR="003A0025" w:rsidRPr="003C737B">
          <w:rPr>
            <w:rStyle w:val="Hyperlink"/>
          </w:rPr>
          <w:t>1.1.3</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Utilising a rover as a data mule</w:t>
        </w:r>
        <w:r w:rsidR="003A0025">
          <w:rPr>
            <w:webHidden/>
          </w:rPr>
          <w:tab/>
        </w:r>
        <w:r w:rsidR="003A0025">
          <w:rPr>
            <w:webHidden/>
          </w:rPr>
          <w:fldChar w:fldCharType="begin"/>
        </w:r>
        <w:r w:rsidR="003A0025">
          <w:rPr>
            <w:webHidden/>
          </w:rPr>
          <w:instrText xml:space="preserve"> PAGEREF _Toc147396102 \h </w:instrText>
        </w:r>
        <w:r w:rsidR="003A0025">
          <w:rPr>
            <w:webHidden/>
          </w:rPr>
        </w:r>
        <w:r w:rsidR="003A0025">
          <w:rPr>
            <w:webHidden/>
          </w:rPr>
          <w:fldChar w:fldCharType="separate"/>
        </w:r>
        <w:r w:rsidR="003A0025">
          <w:rPr>
            <w:webHidden/>
          </w:rPr>
          <w:t>20</w:t>
        </w:r>
        <w:r w:rsidR="003A0025">
          <w:rPr>
            <w:webHidden/>
          </w:rPr>
          <w:fldChar w:fldCharType="end"/>
        </w:r>
      </w:hyperlink>
    </w:p>
    <w:p w14:paraId="59E243B5" w14:textId="73A523C5"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03" w:history="1">
        <w:r w:rsidR="003A0025" w:rsidRPr="003C737B">
          <w:rPr>
            <w:rStyle w:val="Hyperlink"/>
          </w:rPr>
          <w:t>1.1.4</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Obstacle Avoidance</w:t>
        </w:r>
        <w:r w:rsidR="003A0025">
          <w:rPr>
            <w:webHidden/>
          </w:rPr>
          <w:tab/>
        </w:r>
        <w:r w:rsidR="003A0025">
          <w:rPr>
            <w:webHidden/>
          </w:rPr>
          <w:fldChar w:fldCharType="begin"/>
        </w:r>
        <w:r w:rsidR="003A0025">
          <w:rPr>
            <w:webHidden/>
          </w:rPr>
          <w:instrText xml:space="preserve"> PAGEREF _Toc147396103 \h </w:instrText>
        </w:r>
        <w:r w:rsidR="003A0025">
          <w:rPr>
            <w:webHidden/>
          </w:rPr>
        </w:r>
        <w:r w:rsidR="003A0025">
          <w:rPr>
            <w:webHidden/>
          </w:rPr>
          <w:fldChar w:fldCharType="separate"/>
        </w:r>
        <w:r w:rsidR="003A0025">
          <w:rPr>
            <w:webHidden/>
          </w:rPr>
          <w:t>21</w:t>
        </w:r>
        <w:r w:rsidR="003A0025">
          <w:rPr>
            <w:webHidden/>
          </w:rPr>
          <w:fldChar w:fldCharType="end"/>
        </w:r>
      </w:hyperlink>
    </w:p>
    <w:p w14:paraId="584C6665" w14:textId="7E2DE141"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04" w:history="1">
        <w:r w:rsidR="003A0025" w:rsidRPr="003C737B">
          <w:rPr>
            <w:rStyle w:val="Hyperlink"/>
          </w:rPr>
          <w:t>1.1.5</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Image stabilisation</w:t>
        </w:r>
        <w:r w:rsidR="003A0025">
          <w:rPr>
            <w:webHidden/>
          </w:rPr>
          <w:tab/>
        </w:r>
        <w:r w:rsidR="003A0025">
          <w:rPr>
            <w:webHidden/>
          </w:rPr>
          <w:fldChar w:fldCharType="begin"/>
        </w:r>
        <w:r w:rsidR="003A0025">
          <w:rPr>
            <w:webHidden/>
          </w:rPr>
          <w:instrText xml:space="preserve"> PAGEREF _Toc147396104 \h </w:instrText>
        </w:r>
        <w:r w:rsidR="003A0025">
          <w:rPr>
            <w:webHidden/>
          </w:rPr>
        </w:r>
        <w:r w:rsidR="003A0025">
          <w:rPr>
            <w:webHidden/>
          </w:rPr>
          <w:fldChar w:fldCharType="separate"/>
        </w:r>
        <w:r w:rsidR="003A0025">
          <w:rPr>
            <w:webHidden/>
          </w:rPr>
          <w:t>29</w:t>
        </w:r>
        <w:r w:rsidR="003A0025">
          <w:rPr>
            <w:webHidden/>
          </w:rPr>
          <w:fldChar w:fldCharType="end"/>
        </w:r>
      </w:hyperlink>
    </w:p>
    <w:p w14:paraId="06012343" w14:textId="4E8C5B08"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05" w:history="1">
        <w:r w:rsidR="003A0025" w:rsidRPr="003C737B">
          <w:rPr>
            <w:rStyle w:val="Hyperlink"/>
          </w:rPr>
          <w:t>1.2</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Research Objective</w:t>
        </w:r>
        <w:r w:rsidR="003A0025">
          <w:rPr>
            <w:webHidden/>
          </w:rPr>
          <w:tab/>
        </w:r>
        <w:r w:rsidR="003A0025">
          <w:rPr>
            <w:webHidden/>
          </w:rPr>
          <w:fldChar w:fldCharType="begin"/>
        </w:r>
        <w:r w:rsidR="003A0025">
          <w:rPr>
            <w:webHidden/>
          </w:rPr>
          <w:instrText xml:space="preserve"> PAGEREF _Toc147396105 \h </w:instrText>
        </w:r>
        <w:r w:rsidR="003A0025">
          <w:rPr>
            <w:webHidden/>
          </w:rPr>
        </w:r>
        <w:r w:rsidR="003A0025">
          <w:rPr>
            <w:webHidden/>
          </w:rPr>
          <w:fldChar w:fldCharType="separate"/>
        </w:r>
        <w:r w:rsidR="003A0025">
          <w:rPr>
            <w:webHidden/>
          </w:rPr>
          <w:t>41</w:t>
        </w:r>
        <w:r w:rsidR="003A0025">
          <w:rPr>
            <w:webHidden/>
          </w:rPr>
          <w:fldChar w:fldCharType="end"/>
        </w:r>
      </w:hyperlink>
    </w:p>
    <w:p w14:paraId="74B26A66" w14:textId="305C7BBF"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06" w:history="1">
        <w:r w:rsidR="003A0025" w:rsidRPr="003C737B">
          <w:rPr>
            <w:rStyle w:val="Hyperlink"/>
          </w:rPr>
          <w:t>1.3</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Thesis Outline</w:t>
        </w:r>
        <w:r w:rsidR="003A0025">
          <w:rPr>
            <w:webHidden/>
          </w:rPr>
          <w:tab/>
        </w:r>
        <w:r w:rsidR="003A0025">
          <w:rPr>
            <w:webHidden/>
          </w:rPr>
          <w:fldChar w:fldCharType="begin"/>
        </w:r>
        <w:r w:rsidR="003A0025">
          <w:rPr>
            <w:webHidden/>
          </w:rPr>
          <w:instrText xml:space="preserve"> PAGEREF _Toc147396106 \h </w:instrText>
        </w:r>
        <w:r w:rsidR="003A0025">
          <w:rPr>
            <w:webHidden/>
          </w:rPr>
        </w:r>
        <w:r w:rsidR="003A0025">
          <w:rPr>
            <w:webHidden/>
          </w:rPr>
          <w:fldChar w:fldCharType="separate"/>
        </w:r>
        <w:r w:rsidR="003A0025">
          <w:rPr>
            <w:webHidden/>
          </w:rPr>
          <w:t>41</w:t>
        </w:r>
        <w:r w:rsidR="003A0025">
          <w:rPr>
            <w:webHidden/>
          </w:rPr>
          <w:fldChar w:fldCharType="end"/>
        </w:r>
      </w:hyperlink>
    </w:p>
    <w:p w14:paraId="7BA8B992" w14:textId="342F85E5" w:rsidR="003A0025" w:rsidRDefault="00000000">
      <w:pPr>
        <w:pStyle w:val="TOC1"/>
        <w:rPr>
          <w:rFonts w:asciiTheme="minorHAnsi" w:eastAsiaTheme="minorEastAsia" w:hAnsiTheme="minorHAnsi" w:cstheme="minorBidi"/>
          <w:b w:val="0"/>
          <w:kern w:val="2"/>
          <w:szCs w:val="22"/>
          <w:lang w:eastAsia="zh-CN"/>
          <w14:ligatures w14:val="standardContextual"/>
        </w:rPr>
      </w:pPr>
      <w:hyperlink w:anchor="_Toc147396107" w:history="1">
        <w:r w:rsidR="003A0025" w:rsidRPr="003C737B">
          <w:rPr>
            <w:rStyle w:val="Hyperlink"/>
          </w:rPr>
          <w:t>Chapter 2 Literature Review</w:t>
        </w:r>
        <w:r w:rsidR="003A0025">
          <w:rPr>
            <w:webHidden/>
          </w:rPr>
          <w:tab/>
        </w:r>
        <w:r w:rsidR="003A0025">
          <w:rPr>
            <w:webHidden/>
          </w:rPr>
          <w:fldChar w:fldCharType="begin"/>
        </w:r>
        <w:r w:rsidR="003A0025">
          <w:rPr>
            <w:webHidden/>
          </w:rPr>
          <w:instrText xml:space="preserve"> PAGEREF _Toc147396107 \h </w:instrText>
        </w:r>
        <w:r w:rsidR="003A0025">
          <w:rPr>
            <w:webHidden/>
          </w:rPr>
        </w:r>
        <w:r w:rsidR="003A0025">
          <w:rPr>
            <w:webHidden/>
          </w:rPr>
          <w:fldChar w:fldCharType="separate"/>
        </w:r>
        <w:r w:rsidR="003A0025">
          <w:rPr>
            <w:webHidden/>
          </w:rPr>
          <w:t>42</w:t>
        </w:r>
        <w:r w:rsidR="003A0025">
          <w:rPr>
            <w:webHidden/>
          </w:rPr>
          <w:fldChar w:fldCharType="end"/>
        </w:r>
      </w:hyperlink>
    </w:p>
    <w:p w14:paraId="12E4133F" w14:textId="293A5986" w:rsidR="003A0025" w:rsidRDefault="00000000">
      <w:pPr>
        <w:pStyle w:val="TOC1"/>
        <w:rPr>
          <w:rFonts w:asciiTheme="minorHAnsi" w:eastAsiaTheme="minorEastAsia" w:hAnsiTheme="minorHAnsi" w:cstheme="minorBidi"/>
          <w:b w:val="0"/>
          <w:kern w:val="2"/>
          <w:szCs w:val="22"/>
          <w:lang w:eastAsia="zh-CN"/>
          <w14:ligatures w14:val="standardContextual"/>
        </w:rPr>
      </w:pPr>
      <w:hyperlink w:anchor="_Toc147396108" w:history="1">
        <w:r w:rsidR="003A0025" w:rsidRPr="003C737B">
          <w:rPr>
            <w:rStyle w:val="Hyperlink"/>
          </w:rPr>
          <w:t>Chapter 3 Method</w:t>
        </w:r>
        <w:r w:rsidR="003A0025">
          <w:rPr>
            <w:webHidden/>
          </w:rPr>
          <w:tab/>
        </w:r>
        <w:r w:rsidR="003A0025">
          <w:rPr>
            <w:webHidden/>
          </w:rPr>
          <w:fldChar w:fldCharType="begin"/>
        </w:r>
        <w:r w:rsidR="003A0025">
          <w:rPr>
            <w:webHidden/>
          </w:rPr>
          <w:instrText xml:space="preserve"> PAGEREF _Toc147396108 \h </w:instrText>
        </w:r>
        <w:r w:rsidR="003A0025">
          <w:rPr>
            <w:webHidden/>
          </w:rPr>
        </w:r>
        <w:r w:rsidR="003A0025">
          <w:rPr>
            <w:webHidden/>
          </w:rPr>
          <w:fldChar w:fldCharType="separate"/>
        </w:r>
        <w:r w:rsidR="003A0025">
          <w:rPr>
            <w:webHidden/>
          </w:rPr>
          <w:t>45</w:t>
        </w:r>
        <w:r w:rsidR="003A0025">
          <w:rPr>
            <w:webHidden/>
          </w:rPr>
          <w:fldChar w:fldCharType="end"/>
        </w:r>
      </w:hyperlink>
    </w:p>
    <w:p w14:paraId="52C31F71" w14:textId="3DA8C021"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09" w:history="1">
        <w:r w:rsidR="003A0025" w:rsidRPr="003C737B">
          <w:rPr>
            <w:rStyle w:val="Hyperlink"/>
          </w:rPr>
          <w:t>3.1</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Experimental Setup and Calibration</w:t>
        </w:r>
        <w:r w:rsidR="003A0025">
          <w:rPr>
            <w:webHidden/>
          </w:rPr>
          <w:tab/>
        </w:r>
        <w:r w:rsidR="003A0025">
          <w:rPr>
            <w:webHidden/>
          </w:rPr>
          <w:fldChar w:fldCharType="begin"/>
        </w:r>
        <w:r w:rsidR="003A0025">
          <w:rPr>
            <w:webHidden/>
          </w:rPr>
          <w:instrText xml:space="preserve"> PAGEREF _Toc147396109 \h </w:instrText>
        </w:r>
        <w:r w:rsidR="003A0025">
          <w:rPr>
            <w:webHidden/>
          </w:rPr>
        </w:r>
        <w:r w:rsidR="003A0025">
          <w:rPr>
            <w:webHidden/>
          </w:rPr>
          <w:fldChar w:fldCharType="separate"/>
        </w:r>
        <w:r w:rsidR="003A0025">
          <w:rPr>
            <w:webHidden/>
          </w:rPr>
          <w:t>47</w:t>
        </w:r>
        <w:r w:rsidR="003A0025">
          <w:rPr>
            <w:webHidden/>
          </w:rPr>
          <w:fldChar w:fldCharType="end"/>
        </w:r>
      </w:hyperlink>
    </w:p>
    <w:p w14:paraId="229A1DCD" w14:textId="6D00B76B"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10" w:history="1">
        <w:r w:rsidR="003A0025" w:rsidRPr="003C737B">
          <w:rPr>
            <w:rStyle w:val="Hyperlink"/>
          </w:rPr>
          <w:t>3.1.1</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Calibration.</w:t>
        </w:r>
        <w:r w:rsidR="003A0025">
          <w:rPr>
            <w:webHidden/>
          </w:rPr>
          <w:tab/>
        </w:r>
        <w:r w:rsidR="003A0025">
          <w:rPr>
            <w:webHidden/>
          </w:rPr>
          <w:fldChar w:fldCharType="begin"/>
        </w:r>
        <w:r w:rsidR="003A0025">
          <w:rPr>
            <w:webHidden/>
          </w:rPr>
          <w:instrText xml:space="preserve"> PAGEREF _Toc147396110 \h </w:instrText>
        </w:r>
        <w:r w:rsidR="003A0025">
          <w:rPr>
            <w:webHidden/>
          </w:rPr>
        </w:r>
        <w:r w:rsidR="003A0025">
          <w:rPr>
            <w:webHidden/>
          </w:rPr>
          <w:fldChar w:fldCharType="separate"/>
        </w:r>
        <w:r w:rsidR="003A0025">
          <w:rPr>
            <w:webHidden/>
          </w:rPr>
          <w:t>48</w:t>
        </w:r>
        <w:r w:rsidR="003A0025">
          <w:rPr>
            <w:webHidden/>
          </w:rPr>
          <w:fldChar w:fldCharType="end"/>
        </w:r>
      </w:hyperlink>
    </w:p>
    <w:p w14:paraId="0D75FC98" w14:textId="6A1F3AF2"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11" w:history="1">
        <w:r w:rsidR="003A0025" w:rsidRPr="003C737B">
          <w:rPr>
            <w:rStyle w:val="Hyperlink"/>
          </w:rPr>
          <w:t>3.2</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Experiments</w:t>
        </w:r>
        <w:r w:rsidR="003A0025">
          <w:rPr>
            <w:webHidden/>
          </w:rPr>
          <w:tab/>
        </w:r>
        <w:r w:rsidR="003A0025">
          <w:rPr>
            <w:webHidden/>
          </w:rPr>
          <w:fldChar w:fldCharType="begin"/>
        </w:r>
        <w:r w:rsidR="003A0025">
          <w:rPr>
            <w:webHidden/>
          </w:rPr>
          <w:instrText xml:space="preserve"> PAGEREF _Toc147396111 \h </w:instrText>
        </w:r>
        <w:r w:rsidR="003A0025">
          <w:rPr>
            <w:webHidden/>
          </w:rPr>
        </w:r>
        <w:r w:rsidR="003A0025">
          <w:rPr>
            <w:webHidden/>
          </w:rPr>
          <w:fldChar w:fldCharType="separate"/>
        </w:r>
        <w:r w:rsidR="003A0025">
          <w:rPr>
            <w:webHidden/>
          </w:rPr>
          <w:t>56</w:t>
        </w:r>
        <w:r w:rsidR="003A0025">
          <w:rPr>
            <w:webHidden/>
          </w:rPr>
          <w:fldChar w:fldCharType="end"/>
        </w:r>
      </w:hyperlink>
    </w:p>
    <w:p w14:paraId="026812C3" w14:textId="27F14984" w:rsidR="003A0025" w:rsidRDefault="00000000">
      <w:pPr>
        <w:pStyle w:val="TOC1"/>
        <w:rPr>
          <w:rFonts w:asciiTheme="minorHAnsi" w:eastAsiaTheme="minorEastAsia" w:hAnsiTheme="minorHAnsi" w:cstheme="minorBidi"/>
          <w:b w:val="0"/>
          <w:kern w:val="2"/>
          <w:szCs w:val="22"/>
          <w:lang w:eastAsia="zh-CN"/>
          <w14:ligatures w14:val="standardContextual"/>
        </w:rPr>
      </w:pPr>
      <w:hyperlink w:anchor="_Toc147396112" w:history="1">
        <w:r w:rsidR="003A0025" w:rsidRPr="003C737B">
          <w:rPr>
            <w:rStyle w:val="Hyperlink"/>
          </w:rPr>
          <w:t>Chapter 4 Results</w:t>
        </w:r>
        <w:r w:rsidR="003A0025">
          <w:rPr>
            <w:webHidden/>
          </w:rPr>
          <w:tab/>
        </w:r>
        <w:r w:rsidR="003A0025">
          <w:rPr>
            <w:webHidden/>
          </w:rPr>
          <w:fldChar w:fldCharType="begin"/>
        </w:r>
        <w:r w:rsidR="003A0025">
          <w:rPr>
            <w:webHidden/>
          </w:rPr>
          <w:instrText xml:space="preserve"> PAGEREF _Toc147396112 \h </w:instrText>
        </w:r>
        <w:r w:rsidR="003A0025">
          <w:rPr>
            <w:webHidden/>
          </w:rPr>
        </w:r>
        <w:r w:rsidR="003A0025">
          <w:rPr>
            <w:webHidden/>
          </w:rPr>
          <w:fldChar w:fldCharType="separate"/>
        </w:r>
        <w:r w:rsidR="003A0025">
          <w:rPr>
            <w:webHidden/>
          </w:rPr>
          <w:t>62</w:t>
        </w:r>
        <w:r w:rsidR="003A0025">
          <w:rPr>
            <w:webHidden/>
          </w:rPr>
          <w:fldChar w:fldCharType="end"/>
        </w:r>
      </w:hyperlink>
    </w:p>
    <w:p w14:paraId="6DA47783" w14:textId="34939BB5"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13" w:history="1">
        <w:r w:rsidR="003A0025" w:rsidRPr="003C737B">
          <w:rPr>
            <w:rStyle w:val="Hyperlink"/>
          </w:rPr>
          <w:t>4.1</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Stationary vehicle filter performance</w:t>
        </w:r>
        <w:r w:rsidR="003A0025">
          <w:rPr>
            <w:webHidden/>
          </w:rPr>
          <w:tab/>
        </w:r>
        <w:r w:rsidR="003A0025">
          <w:rPr>
            <w:webHidden/>
          </w:rPr>
          <w:fldChar w:fldCharType="begin"/>
        </w:r>
        <w:r w:rsidR="003A0025">
          <w:rPr>
            <w:webHidden/>
          </w:rPr>
          <w:instrText xml:space="preserve"> PAGEREF _Toc147396113 \h </w:instrText>
        </w:r>
        <w:r w:rsidR="003A0025">
          <w:rPr>
            <w:webHidden/>
          </w:rPr>
        </w:r>
        <w:r w:rsidR="003A0025">
          <w:rPr>
            <w:webHidden/>
          </w:rPr>
          <w:fldChar w:fldCharType="separate"/>
        </w:r>
        <w:r w:rsidR="003A0025">
          <w:rPr>
            <w:webHidden/>
          </w:rPr>
          <w:t>62</w:t>
        </w:r>
        <w:r w:rsidR="003A0025">
          <w:rPr>
            <w:webHidden/>
          </w:rPr>
          <w:fldChar w:fldCharType="end"/>
        </w:r>
      </w:hyperlink>
    </w:p>
    <w:p w14:paraId="5989D108" w14:textId="42155A62"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14" w:history="1">
        <w:r w:rsidR="003A0025" w:rsidRPr="003C737B">
          <w:rPr>
            <w:rStyle w:val="Hyperlink"/>
          </w:rPr>
          <w:t>4.2</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Rolling vehicle filter performance.</w:t>
        </w:r>
        <w:r w:rsidR="003A0025">
          <w:rPr>
            <w:webHidden/>
          </w:rPr>
          <w:tab/>
        </w:r>
        <w:r w:rsidR="003A0025">
          <w:rPr>
            <w:webHidden/>
          </w:rPr>
          <w:fldChar w:fldCharType="begin"/>
        </w:r>
        <w:r w:rsidR="003A0025">
          <w:rPr>
            <w:webHidden/>
          </w:rPr>
          <w:instrText xml:space="preserve"> PAGEREF _Toc147396114 \h </w:instrText>
        </w:r>
        <w:r w:rsidR="003A0025">
          <w:rPr>
            <w:webHidden/>
          </w:rPr>
        </w:r>
        <w:r w:rsidR="003A0025">
          <w:rPr>
            <w:webHidden/>
          </w:rPr>
          <w:fldChar w:fldCharType="separate"/>
        </w:r>
        <w:r w:rsidR="003A0025">
          <w:rPr>
            <w:webHidden/>
          </w:rPr>
          <w:t>64</w:t>
        </w:r>
        <w:r w:rsidR="003A0025">
          <w:rPr>
            <w:webHidden/>
          </w:rPr>
          <w:fldChar w:fldCharType="end"/>
        </w:r>
      </w:hyperlink>
    </w:p>
    <w:p w14:paraId="1724F4CE" w14:textId="310C0767"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15" w:history="1">
        <w:r w:rsidR="003A0025" w:rsidRPr="003C737B">
          <w:rPr>
            <w:rStyle w:val="Hyperlink"/>
          </w:rPr>
          <w:t>4.3</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Pitching vehicle filter performance.</w:t>
        </w:r>
        <w:r w:rsidR="003A0025">
          <w:rPr>
            <w:webHidden/>
          </w:rPr>
          <w:tab/>
        </w:r>
        <w:r w:rsidR="003A0025">
          <w:rPr>
            <w:webHidden/>
          </w:rPr>
          <w:fldChar w:fldCharType="begin"/>
        </w:r>
        <w:r w:rsidR="003A0025">
          <w:rPr>
            <w:webHidden/>
          </w:rPr>
          <w:instrText xml:space="preserve"> PAGEREF _Toc147396115 \h </w:instrText>
        </w:r>
        <w:r w:rsidR="003A0025">
          <w:rPr>
            <w:webHidden/>
          </w:rPr>
        </w:r>
        <w:r w:rsidR="003A0025">
          <w:rPr>
            <w:webHidden/>
          </w:rPr>
          <w:fldChar w:fldCharType="separate"/>
        </w:r>
        <w:r w:rsidR="003A0025">
          <w:rPr>
            <w:webHidden/>
          </w:rPr>
          <w:t>68</w:t>
        </w:r>
        <w:r w:rsidR="003A0025">
          <w:rPr>
            <w:webHidden/>
          </w:rPr>
          <w:fldChar w:fldCharType="end"/>
        </w:r>
      </w:hyperlink>
    </w:p>
    <w:p w14:paraId="7FD02E97" w14:textId="1B874AB3"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16" w:history="1">
        <w:r w:rsidR="003A0025" w:rsidRPr="003C737B">
          <w:rPr>
            <w:rStyle w:val="Hyperlink"/>
          </w:rPr>
          <w:t>4.4</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Performance on a varied movement vehicle.</w:t>
        </w:r>
        <w:r w:rsidR="003A0025">
          <w:rPr>
            <w:webHidden/>
          </w:rPr>
          <w:tab/>
        </w:r>
        <w:r w:rsidR="003A0025">
          <w:rPr>
            <w:webHidden/>
          </w:rPr>
          <w:fldChar w:fldCharType="begin"/>
        </w:r>
        <w:r w:rsidR="003A0025">
          <w:rPr>
            <w:webHidden/>
          </w:rPr>
          <w:instrText xml:space="preserve"> PAGEREF _Toc147396116 \h </w:instrText>
        </w:r>
        <w:r w:rsidR="003A0025">
          <w:rPr>
            <w:webHidden/>
          </w:rPr>
        </w:r>
        <w:r w:rsidR="003A0025">
          <w:rPr>
            <w:webHidden/>
          </w:rPr>
          <w:fldChar w:fldCharType="separate"/>
        </w:r>
        <w:r w:rsidR="003A0025">
          <w:rPr>
            <w:webHidden/>
          </w:rPr>
          <w:t>70</w:t>
        </w:r>
        <w:r w:rsidR="003A0025">
          <w:rPr>
            <w:webHidden/>
          </w:rPr>
          <w:fldChar w:fldCharType="end"/>
        </w:r>
      </w:hyperlink>
    </w:p>
    <w:p w14:paraId="70985A0D" w14:textId="07D5A635"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17" w:history="1">
        <w:r w:rsidR="003A0025" w:rsidRPr="003C737B">
          <w:rPr>
            <w:rStyle w:val="Hyperlink"/>
          </w:rPr>
          <w:t>4.5</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Neural network using a single IMU.</w:t>
        </w:r>
        <w:r w:rsidR="003A0025">
          <w:rPr>
            <w:webHidden/>
          </w:rPr>
          <w:tab/>
        </w:r>
        <w:r w:rsidR="003A0025">
          <w:rPr>
            <w:webHidden/>
          </w:rPr>
          <w:fldChar w:fldCharType="begin"/>
        </w:r>
        <w:r w:rsidR="003A0025">
          <w:rPr>
            <w:webHidden/>
          </w:rPr>
          <w:instrText xml:space="preserve"> PAGEREF _Toc147396117 \h </w:instrText>
        </w:r>
        <w:r w:rsidR="003A0025">
          <w:rPr>
            <w:webHidden/>
          </w:rPr>
        </w:r>
        <w:r w:rsidR="003A0025">
          <w:rPr>
            <w:webHidden/>
          </w:rPr>
          <w:fldChar w:fldCharType="separate"/>
        </w:r>
        <w:r w:rsidR="003A0025">
          <w:rPr>
            <w:webHidden/>
          </w:rPr>
          <w:t>75</w:t>
        </w:r>
        <w:r w:rsidR="003A0025">
          <w:rPr>
            <w:webHidden/>
          </w:rPr>
          <w:fldChar w:fldCharType="end"/>
        </w:r>
      </w:hyperlink>
    </w:p>
    <w:p w14:paraId="1FC3A706" w14:textId="59C2C6CE"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18" w:history="1">
        <w:r w:rsidR="003A0025" w:rsidRPr="003C737B">
          <w:rPr>
            <w:rStyle w:val="Hyperlink"/>
          </w:rPr>
          <w:t>4.5.1</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Filter and Neural network performance with three IMUs</w:t>
        </w:r>
        <w:r w:rsidR="003A0025">
          <w:rPr>
            <w:webHidden/>
          </w:rPr>
          <w:tab/>
        </w:r>
        <w:r w:rsidR="003A0025">
          <w:rPr>
            <w:webHidden/>
          </w:rPr>
          <w:fldChar w:fldCharType="begin"/>
        </w:r>
        <w:r w:rsidR="003A0025">
          <w:rPr>
            <w:webHidden/>
          </w:rPr>
          <w:instrText xml:space="preserve"> PAGEREF _Toc147396118 \h </w:instrText>
        </w:r>
        <w:r w:rsidR="003A0025">
          <w:rPr>
            <w:webHidden/>
          </w:rPr>
        </w:r>
        <w:r w:rsidR="003A0025">
          <w:rPr>
            <w:webHidden/>
          </w:rPr>
          <w:fldChar w:fldCharType="separate"/>
        </w:r>
        <w:r w:rsidR="003A0025">
          <w:rPr>
            <w:webHidden/>
          </w:rPr>
          <w:t>82</w:t>
        </w:r>
        <w:r w:rsidR="003A0025">
          <w:rPr>
            <w:webHidden/>
          </w:rPr>
          <w:fldChar w:fldCharType="end"/>
        </w:r>
      </w:hyperlink>
    </w:p>
    <w:p w14:paraId="2FEB6639" w14:textId="5AE2BD38"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19" w:history="1">
        <w:r w:rsidR="003A0025" w:rsidRPr="003C737B">
          <w:rPr>
            <w:rStyle w:val="Hyperlink"/>
          </w:rPr>
          <w:t>4.5.2</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Neural network of a varied-motion vehicle: All IMUs</w:t>
        </w:r>
        <w:r w:rsidR="003A0025">
          <w:rPr>
            <w:webHidden/>
          </w:rPr>
          <w:tab/>
        </w:r>
        <w:r w:rsidR="003A0025">
          <w:rPr>
            <w:webHidden/>
          </w:rPr>
          <w:fldChar w:fldCharType="begin"/>
        </w:r>
        <w:r w:rsidR="003A0025">
          <w:rPr>
            <w:webHidden/>
          </w:rPr>
          <w:instrText xml:space="preserve"> PAGEREF _Toc147396119 \h </w:instrText>
        </w:r>
        <w:r w:rsidR="003A0025">
          <w:rPr>
            <w:webHidden/>
          </w:rPr>
        </w:r>
        <w:r w:rsidR="003A0025">
          <w:rPr>
            <w:webHidden/>
          </w:rPr>
          <w:fldChar w:fldCharType="separate"/>
        </w:r>
        <w:r w:rsidR="003A0025">
          <w:rPr>
            <w:webHidden/>
          </w:rPr>
          <w:t>83</w:t>
        </w:r>
        <w:r w:rsidR="003A0025">
          <w:rPr>
            <w:webHidden/>
          </w:rPr>
          <w:fldChar w:fldCharType="end"/>
        </w:r>
      </w:hyperlink>
    </w:p>
    <w:p w14:paraId="74BD78C3" w14:textId="70D2B81F"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20" w:history="1">
        <w:r w:rsidR="003A0025" w:rsidRPr="003C737B">
          <w:rPr>
            <w:rStyle w:val="Hyperlink"/>
          </w:rPr>
          <w:t>4.5.3</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Would using a magnetometer assist accuracy?</w:t>
        </w:r>
        <w:r w:rsidR="003A0025">
          <w:rPr>
            <w:webHidden/>
          </w:rPr>
          <w:tab/>
        </w:r>
        <w:r w:rsidR="003A0025">
          <w:rPr>
            <w:webHidden/>
          </w:rPr>
          <w:fldChar w:fldCharType="begin"/>
        </w:r>
        <w:r w:rsidR="003A0025">
          <w:rPr>
            <w:webHidden/>
          </w:rPr>
          <w:instrText xml:space="preserve"> PAGEREF _Toc147396120 \h </w:instrText>
        </w:r>
        <w:r w:rsidR="003A0025">
          <w:rPr>
            <w:webHidden/>
          </w:rPr>
        </w:r>
        <w:r w:rsidR="003A0025">
          <w:rPr>
            <w:webHidden/>
          </w:rPr>
          <w:fldChar w:fldCharType="separate"/>
        </w:r>
        <w:r w:rsidR="003A0025">
          <w:rPr>
            <w:webHidden/>
          </w:rPr>
          <w:t>84</w:t>
        </w:r>
        <w:r w:rsidR="003A0025">
          <w:rPr>
            <w:webHidden/>
          </w:rPr>
          <w:fldChar w:fldCharType="end"/>
        </w:r>
      </w:hyperlink>
    </w:p>
    <w:p w14:paraId="23CECBCD" w14:textId="53538AB5"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21" w:history="1">
        <w:r w:rsidR="003A0025" w:rsidRPr="003C737B">
          <w:rPr>
            <w:rStyle w:val="Hyperlink"/>
          </w:rPr>
          <w:t>4.5.4</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Examining forward (rotating) movement.</w:t>
        </w:r>
        <w:r w:rsidR="003A0025">
          <w:rPr>
            <w:webHidden/>
          </w:rPr>
          <w:tab/>
        </w:r>
        <w:r w:rsidR="003A0025">
          <w:rPr>
            <w:webHidden/>
          </w:rPr>
          <w:fldChar w:fldCharType="begin"/>
        </w:r>
        <w:r w:rsidR="003A0025">
          <w:rPr>
            <w:webHidden/>
          </w:rPr>
          <w:instrText xml:space="preserve"> PAGEREF _Toc147396121 \h </w:instrText>
        </w:r>
        <w:r w:rsidR="003A0025">
          <w:rPr>
            <w:webHidden/>
          </w:rPr>
        </w:r>
        <w:r w:rsidR="003A0025">
          <w:rPr>
            <w:webHidden/>
          </w:rPr>
          <w:fldChar w:fldCharType="separate"/>
        </w:r>
        <w:r w:rsidR="003A0025">
          <w:rPr>
            <w:webHidden/>
          </w:rPr>
          <w:t>87</w:t>
        </w:r>
        <w:r w:rsidR="003A0025">
          <w:rPr>
            <w:webHidden/>
          </w:rPr>
          <w:fldChar w:fldCharType="end"/>
        </w:r>
      </w:hyperlink>
    </w:p>
    <w:p w14:paraId="4F6D2DCC" w14:textId="2559295A"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22" w:history="1">
        <w:r w:rsidR="003A0025" w:rsidRPr="003C737B">
          <w:rPr>
            <w:rStyle w:val="Hyperlink"/>
          </w:rPr>
          <w:t>4.5.5</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Exploring an IMU (front-left) installed upside down with varied movements.</w:t>
        </w:r>
        <w:r w:rsidR="003A0025">
          <w:rPr>
            <w:webHidden/>
          </w:rPr>
          <w:tab/>
        </w:r>
        <w:r w:rsidR="003A0025">
          <w:rPr>
            <w:webHidden/>
          </w:rPr>
          <w:fldChar w:fldCharType="begin"/>
        </w:r>
        <w:r w:rsidR="003A0025">
          <w:rPr>
            <w:webHidden/>
          </w:rPr>
          <w:instrText xml:space="preserve"> PAGEREF _Toc147396122 \h </w:instrText>
        </w:r>
        <w:r w:rsidR="003A0025">
          <w:rPr>
            <w:webHidden/>
          </w:rPr>
        </w:r>
        <w:r w:rsidR="003A0025">
          <w:rPr>
            <w:webHidden/>
          </w:rPr>
          <w:fldChar w:fldCharType="separate"/>
        </w:r>
        <w:r w:rsidR="003A0025">
          <w:rPr>
            <w:webHidden/>
          </w:rPr>
          <w:t>93</w:t>
        </w:r>
        <w:r w:rsidR="003A0025">
          <w:rPr>
            <w:webHidden/>
          </w:rPr>
          <w:fldChar w:fldCharType="end"/>
        </w:r>
      </w:hyperlink>
    </w:p>
    <w:p w14:paraId="2A82B909" w14:textId="4D6CCFE7"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23" w:history="1">
        <w:r w:rsidR="003A0025" w:rsidRPr="003C737B">
          <w:rPr>
            <w:rStyle w:val="Hyperlink"/>
          </w:rPr>
          <w:t>4.5.6</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Exploring rear IMUs mounted at 90 degrees from the forwards direction.</w:t>
        </w:r>
        <w:r w:rsidR="003A0025">
          <w:rPr>
            <w:webHidden/>
          </w:rPr>
          <w:tab/>
        </w:r>
        <w:r w:rsidR="003A0025">
          <w:rPr>
            <w:webHidden/>
          </w:rPr>
          <w:fldChar w:fldCharType="begin"/>
        </w:r>
        <w:r w:rsidR="003A0025">
          <w:rPr>
            <w:webHidden/>
          </w:rPr>
          <w:instrText xml:space="preserve"> PAGEREF _Toc147396123 \h </w:instrText>
        </w:r>
        <w:r w:rsidR="003A0025">
          <w:rPr>
            <w:webHidden/>
          </w:rPr>
        </w:r>
        <w:r w:rsidR="003A0025">
          <w:rPr>
            <w:webHidden/>
          </w:rPr>
          <w:fldChar w:fldCharType="separate"/>
        </w:r>
        <w:r w:rsidR="003A0025">
          <w:rPr>
            <w:webHidden/>
          </w:rPr>
          <w:t>93</w:t>
        </w:r>
        <w:r w:rsidR="003A0025">
          <w:rPr>
            <w:webHidden/>
          </w:rPr>
          <w:fldChar w:fldCharType="end"/>
        </w:r>
      </w:hyperlink>
    </w:p>
    <w:p w14:paraId="74016482" w14:textId="7353297D" w:rsidR="003A0025" w:rsidRDefault="00000000">
      <w:pPr>
        <w:pStyle w:val="TOC1"/>
        <w:rPr>
          <w:rFonts w:asciiTheme="minorHAnsi" w:eastAsiaTheme="minorEastAsia" w:hAnsiTheme="minorHAnsi" w:cstheme="minorBidi"/>
          <w:b w:val="0"/>
          <w:kern w:val="2"/>
          <w:szCs w:val="22"/>
          <w:lang w:eastAsia="zh-CN"/>
          <w14:ligatures w14:val="standardContextual"/>
        </w:rPr>
      </w:pPr>
      <w:hyperlink w:anchor="_Toc147396124" w:history="1">
        <w:r w:rsidR="003A0025" w:rsidRPr="003C737B">
          <w:rPr>
            <w:rStyle w:val="Hyperlink"/>
          </w:rPr>
          <w:t>Chapter 5 Discussion and Analysis</w:t>
        </w:r>
        <w:r w:rsidR="003A0025">
          <w:rPr>
            <w:webHidden/>
          </w:rPr>
          <w:tab/>
        </w:r>
        <w:r w:rsidR="003A0025">
          <w:rPr>
            <w:webHidden/>
          </w:rPr>
          <w:fldChar w:fldCharType="begin"/>
        </w:r>
        <w:r w:rsidR="003A0025">
          <w:rPr>
            <w:webHidden/>
          </w:rPr>
          <w:instrText xml:space="preserve"> PAGEREF _Toc147396124 \h </w:instrText>
        </w:r>
        <w:r w:rsidR="003A0025">
          <w:rPr>
            <w:webHidden/>
          </w:rPr>
        </w:r>
        <w:r w:rsidR="003A0025">
          <w:rPr>
            <w:webHidden/>
          </w:rPr>
          <w:fldChar w:fldCharType="separate"/>
        </w:r>
        <w:r w:rsidR="003A0025">
          <w:rPr>
            <w:webHidden/>
          </w:rPr>
          <w:t>95</w:t>
        </w:r>
        <w:r w:rsidR="003A0025">
          <w:rPr>
            <w:webHidden/>
          </w:rPr>
          <w:fldChar w:fldCharType="end"/>
        </w:r>
      </w:hyperlink>
    </w:p>
    <w:p w14:paraId="7479D20C" w14:textId="1E8BE572"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25" w:history="1">
        <w:r w:rsidR="003A0025" w:rsidRPr="003C737B">
          <w:rPr>
            <w:rStyle w:val="Hyperlink"/>
          </w:rPr>
          <w:t>5.1</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Experimental Design Analysis</w:t>
        </w:r>
        <w:r w:rsidR="003A0025">
          <w:rPr>
            <w:webHidden/>
          </w:rPr>
          <w:tab/>
        </w:r>
        <w:r w:rsidR="003A0025">
          <w:rPr>
            <w:webHidden/>
          </w:rPr>
          <w:fldChar w:fldCharType="begin"/>
        </w:r>
        <w:r w:rsidR="003A0025">
          <w:rPr>
            <w:webHidden/>
          </w:rPr>
          <w:instrText xml:space="preserve"> PAGEREF _Toc147396125 \h </w:instrText>
        </w:r>
        <w:r w:rsidR="003A0025">
          <w:rPr>
            <w:webHidden/>
          </w:rPr>
        </w:r>
        <w:r w:rsidR="003A0025">
          <w:rPr>
            <w:webHidden/>
          </w:rPr>
          <w:fldChar w:fldCharType="separate"/>
        </w:r>
        <w:r w:rsidR="003A0025">
          <w:rPr>
            <w:webHidden/>
          </w:rPr>
          <w:t>95</w:t>
        </w:r>
        <w:r w:rsidR="003A0025">
          <w:rPr>
            <w:webHidden/>
          </w:rPr>
          <w:fldChar w:fldCharType="end"/>
        </w:r>
      </w:hyperlink>
    </w:p>
    <w:p w14:paraId="007C1C43" w14:textId="496DD60C"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26" w:history="1">
        <w:r w:rsidR="003A0025" w:rsidRPr="003C737B">
          <w:rPr>
            <w:rStyle w:val="Hyperlink"/>
          </w:rPr>
          <w:t>5.2</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Filter results analysis.</w:t>
        </w:r>
        <w:r w:rsidR="003A0025">
          <w:rPr>
            <w:webHidden/>
          </w:rPr>
          <w:tab/>
        </w:r>
        <w:r w:rsidR="003A0025">
          <w:rPr>
            <w:webHidden/>
          </w:rPr>
          <w:fldChar w:fldCharType="begin"/>
        </w:r>
        <w:r w:rsidR="003A0025">
          <w:rPr>
            <w:webHidden/>
          </w:rPr>
          <w:instrText xml:space="preserve"> PAGEREF _Toc147396126 \h </w:instrText>
        </w:r>
        <w:r w:rsidR="003A0025">
          <w:rPr>
            <w:webHidden/>
          </w:rPr>
        </w:r>
        <w:r w:rsidR="003A0025">
          <w:rPr>
            <w:webHidden/>
          </w:rPr>
          <w:fldChar w:fldCharType="separate"/>
        </w:r>
        <w:r w:rsidR="003A0025">
          <w:rPr>
            <w:webHidden/>
          </w:rPr>
          <w:t>96</w:t>
        </w:r>
        <w:r w:rsidR="003A0025">
          <w:rPr>
            <w:webHidden/>
          </w:rPr>
          <w:fldChar w:fldCharType="end"/>
        </w:r>
      </w:hyperlink>
    </w:p>
    <w:p w14:paraId="3454DA3B" w14:textId="2DD0F28B"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27" w:history="1">
        <w:r w:rsidR="003A0025" w:rsidRPr="003C737B">
          <w:rPr>
            <w:rStyle w:val="Hyperlink"/>
          </w:rPr>
          <w:t>5.1</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Neural Network results analysis.</w:t>
        </w:r>
        <w:r w:rsidR="003A0025">
          <w:rPr>
            <w:webHidden/>
          </w:rPr>
          <w:tab/>
        </w:r>
        <w:r w:rsidR="003A0025">
          <w:rPr>
            <w:webHidden/>
          </w:rPr>
          <w:fldChar w:fldCharType="begin"/>
        </w:r>
        <w:r w:rsidR="003A0025">
          <w:rPr>
            <w:webHidden/>
          </w:rPr>
          <w:instrText xml:space="preserve"> PAGEREF _Toc147396127 \h </w:instrText>
        </w:r>
        <w:r w:rsidR="003A0025">
          <w:rPr>
            <w:webHidden/>
          </w:rPr>
        </w:r>
        <w:r w:rsidR="003A0025">
          <w:rPr>
            <w:webHidden/>
          </w:rPr>
          <w:fldChar w:fldCharType="separate"/>
        </w:r>
        <w:r w:rsidR="003A0025">
          <w:rPr>
            <w:webHidden/>
          </w:rPr>
          <w:t>97</w:t>
        </w:r>
        <w:r w:rsidR="003A0025">
          <w:rPr>
            <w:webHidden/>
          </w:rPr>
          <w:fldChar w:fldCharType="end"/>
        </w:r>
      </w:hyperlink>
    </w:p>
    <w:p w14:paraId="3644E380" w14:textId="63A6E677" w:rsidR="003A0025" w:rsidRDefault="00000000">
      <w:pPr>
        <w:pStyle w:val="TOC1"/>
        <w:rPr>
          <w:rFonts w:asciiTheme="minorHAnsi" w:eastAsiaTheme="minorEastAsia" w:hAnsiTheme="minorHAnsi" w:cstheme="minorBidi"/>
          <w:b w:val="0"/>
          <w:kern w:val="2"/>
          <w:szCs w:val="22"/>
          <w:lang w:eastAsia="zh-CN"/>
          <w14:ligatures w14:val="standardContextual"/>
        </w:rPr>
      </w:pPr>
      <w:hyperlink w:anchor="_Toc147396128" w:history="1">
        <w:r w:rsidR="003A0025" w:rsidRPr="003C737B">
          <w:rPr>
            <w:rStyle w:val="Hyperlink"/>
          </w:rPr>
          <w:t>Chapter 6 . Conclusion and Future Works</w:t>
        </w:r>
        <w:r w:rsidR="003A0025">
          <w:rPr>
            <w:webHidden/>
          </w:rPr>
          <w:tab/>
        </w:r>
        <w:r w:rsidR="003A0025">
          <w:rPr>
            <w:webHidden/>
          </w:rPr>
          <w:fldChar w:fldCharType="begin"/>
        </w:r>
        <w:r w:rsidR="003A0025">
          <w:rPr>
            <w:webHidden/>
          </w:rPr>
          <w:instrText xml:space="preserve"> PAGEREF _Toc147396128 \h </w:instrText>
        </w:r>
        <w:r w:rsidR="003A0025">
          <w:rPr>
            <w:webHidden/>
          </w:rPr>
        </w:r>
        <w:r w:rsidR="003A0025">
          <w:rPr>
            <w:webHidden/>
          </w:rPr>
          <w:fldChar w:fldCharType="separate"/>
        </w:r>
        <w:r w:rsidR="003A0025">
          <w:rPr>
            <w:webHidden/>
          </w:rPr>
          <w:t>99</w:t>
        </w:r>
        <w:r w:rsidR="003A0025">
          <w:rPr>
            <w:webHidden/>
          </w:rPr>
          <w:fldChar w:fldCharType="end"/>
        </w:r>
      </w:hyperlink>
    </w:p>
    <w:p w14:paraId="0BD87138" w14:textId="3E33455A" w:rsidR="003A0025" w:rsidRDefault="00000000">
      <w:pPr>
        <w:pStyle w:val="TOC1"/>
        <w:rPr>
          <w:rFonts w:asciiTheme="minorHAnsi" w:eastAsiaTheme="minorEastAsia" w:hAnsiTheme="minorHAnsi" w:cstheme="minorBidi"/>
          <w:b w:val="0"/>
          <w:kern w:val="2"/>
          <w:szCs w:val="22"/>
          <w:lang w:eastAsia="zh-CN"/>
          <w14:ligatures w14:val="standardContextual"/>
        </w:rPr>
      </w:pPr>
      <w:hyperlink w:anchor="_Toc147396129" w:history="1">
        <w:r w:rsidR="003A0025" w:rsidRPr="003C737B">
          <w:rPr>
            <w:rStyle w:val="Hyperlink"/>
          </w:rPr>
          <w:t>Chapter 7 Appendices</w:t>
        </w:r>
        <w:r w:rsidR="003A0025">
          <w:rPr>
            <w:webHidden/>
          </w:rPr>
          <w:tab/>
        </w:r>
        <w:r w:rsidR="003A0025">
          <w:rPr>
            <w:webHidden/>
          </w:rPr>
          <w:fldChar w:fldCharType="begin"/>
        </w:r>
        <w:r w:rsidR="003A0025">
          <w:rPr>
            <w:webHidden/>
          </w:rPr>
          <w:instrText xml:space="preserve"> PAGEREF _Toc147396129 \h </w:instrText>
        </w:r>
        <w:r w:rsidR="003A0025">
          <w:rPr>
            <w:webHidden/>
          </w:rPr>
        </w:r>
        <w:r w:rsidR="003A0025">
          <w:rPr>
            <w:webHidden/>
          </w:rPr>
          <w:fldChar w:fldCharType="separate"/>
        </w:r>
        <w:r w:rsidR="003A0025">
          <w:rPr>
            <w:webHidden/>
          </w:rPr>
          <w:t>100</w:t>
        </w:r>
        <w:r w:rsidR="003A0025">
          <w:rPr>
            <w:webHidden/>
          </w:rPr>
          <w:fldChar w:fldCharType="end"/>
        </w:r>
      </w:hyperlink>
    </w:p>
    <w:p w14:paraId="097C26B2" w14:textId="1823481C"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30" w:history="1">
        <w:r w:rsidR="003A0025" w:rsidRPr="003C737B">
          <w:rPr>
            <w:rStyle w:val="Hyperlink"/>
          </w:rPr>
          <w:t>7.1</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Appendix 1. Code</w:t>
        </w:r>
        <w:r w:rsidR="003A0025">
          <w:rPr>
            <w:webHidden/>
          </w:rPr>
          <w:tab/>
        </w:r>
        <w:r w:rsidR="003A0025">
          <w:rPr>
            <w:webHidden/>
          </w:rPr>
          <w:fldChar w:fldCharType="begin"/>
        </w:r>
        <w:r w:rsidR="003A0025">
          <w:rPr>
            <w:webHidden/>
          </w:rPr>
          <w:instrText xml:space="preserve"> PAGEREF _Toc147396130 \h </w:instrText>
        </w:r>
        <w:r w:rsidR="003A0025">
          <w:rPr>
            <w:webHidden/>
          </w:rPr>
        </w:r>
        <w:r w:rsidR="003A0025">
          <w:rPr>
            <w:webHidden/>
          </w:rPr>
          <w:fldChar w:fldCharType="separate"/>
        </w:r>
        <w:r w:rsidR="003A0025">
          <w:rPr>
            <w:webHidden/>
          </w:rPr>
          <w:t>100</w:t>
        </w:r>
        <w:r w:rsidR="003A0025">
          <w:rPr>
            <w:webHidden/>
          </w:rPr>
          <w:fldChar w:fldCharType="end"/>
        </w:r>
      </w:hyperlink>
    </w:p>
    <w:p w14:paraId="7AE53AB9" w14:textId="208BBF89"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31" w:history="1">
        <w:r w:rsidR="003A0025" w:rsidRPr="003C737B">
          <w:rPr>
            <w:rStyle w:val="Hyperlink"/>
          </w:rPr>
          <w:t>7.2</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Appendix 2. Calibration results.</w:t>
        </w:r>
        <w:r w:rsidR="003A0025">
          <w:rPr>
            <w:webHidden/>
          </w:rPr>
          <w:tab/>
        </w:r>
        <w:r w:rsidR="003A0025">
          <w:rPr>
            <w:webHidden/>
          </w:rPr>
          <w:fldChar w:fldCharType="begin"/>
        </w:r>
        <w:r w:rsidR="003A0025">
          <w:rPr>
            <w:webHidden/>
          </w:rPr>
          <w:instrText xml:space="preserve"> PAGEREF _Toc147396131 \h </w:instrText>
        </w:r>
        <w:r w:rsidR="003A0025">
          <w:rPr>
            <w:webHidden/>
          </w:rPr>
        </w:r>
        <w:r w:rsidR="003A0025">
          <w:rPr>
            <w:webHidden/>
          </w:rPr>
          <w:fldChar w:fldCharType="separate"/>
        </w:r>
        <w:r w:rsidR="003A0025">
          <w:rPr>
            <w:webHidden/>
          </w:rPr>
          <w:t>101</w:t>
        </w:r>
        <w:r w:rsidR="003A0025">
          <w:rPr>
            <w:webHidden/>
          </w:rPr>
          <w:fldChar w:fldCharType="end"/>
        </w:r>
      </w:hyperlink>
    </w:p>
    <w:p w14:paraId="470AD706" w14:textId="00E444DC"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32" w:history="1">
        <w:r w:rsidR="003A0025" w:rsidRPr="003C737B">
          <w:rPr>
            <w:rStyle w:val="Hyperlink"/>
            <w:lang w:eastAsia="zh-CN"/>
          </w:rPr>
          <w:t>7.3</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lang w:eastAsia="zh-CN"/>
          </w:rPr>
          <w:t>Appendix 3. Equipment Specifications.</w:t>
        </w:r>
        <w:r w:rsidR="003A0025">
          <w:rPr>
            <w:webHidden/>
          </w:rPr>
          <w:tab/>
        </w:r>
        <w:r w:rsidR="003A0025">
          <w:rPr>
            <w:webHidden/>
          </w:rPr>
          <w:fldChar w:fldCharType="begin"/>
        </w:r>
        <w:r w:rsidR="003A0025">
          <w:rPr>
            <w:webHidden/>
          </w:rPr>
          <w:instrText xml:space="preserve"> PAGEREF _Toc147396132 \h </w:instrText>
        </w:r>
        <w:r w:rsidR="003A0025">
          <w:rPr>
            <w:webHidden/>
          </w:rPr>
        </w:r>
        <w:r w:rsidR="003A0025">
          <w:rPr>
            <w:webHidden/>
          </w:rPr>
          <w:fldChar w:fldCharType="separate"/>
        </w:r>
        <w:r w:rsidR="003A0025">
          <w:rPr>
            <w:webHidden/>
          </w:rPr>
          <w:t>103</w:t>
        </w:r>
        <w:r w:rsidR="003A0025">
          <w:rPr>
            <w:webHidden/>
          </w:rPr>
          <w:fldChar w:fldCharType="end"/>
        </w:r>
      </w:hyperlink>
    </w:p>
    <w:p w14:paraId="05E7D8ED" w14:textId="32AA7BF5"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33" w:history="1">
        <w:r w:rsidR="003A0025" w:rsidRPr="003C737B">
          <w:rPr>
            <w:rStyle w:val="Hyperlink"/>
            <w:lang w:eastAsia="zh-CN"/>
          </w:rPr>
          <w:t>7.4</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Appendix 4. IMU-29048 IMU specifications</w:t>
        </w:r>
        <w:r w:rsidR="003A0025">
          <w:rPr>
            <w:webHidden/>
          </w:rPr>
          <w:tab/>
        </w:r>
        <w:r w:rsidR="003A0025">
          <w:rPr>
            <w:webHidden/>
          </w:rPr>
          <w:fldChar w:fldCharType="begin"/>
        </w:r>
        <w:r w:rsidR="003A0025">
          <w:rPr>
            <w:webHidden/>
          </w:rPr>
          <w:instrText xml:space="preserve"> PAGEREF _Toc147396133 \h </w:instrText>
        </w:r>
        <w:r w:rsidR="003A0025">
          <w:rPr>
            <w:webHidden/>
          </w:rPr>
        </w:r>
        <w:r w:rsidR="003A0025">
          <w:rPr>
            <w:webHidden/>
          </w:rPr>
          <w:fldChar w:fldCharType="separate"/>
        </w:r>
        <w:r w:rsidR="003A0025">
          <w:rPr>
            <w:webHidden/>
          </w:rPr>
          <w:t>104</w:t>
        </w:r>
        <w:r w:rsidR="003A0025">
          <w:rPr>
            <w:webHidden/>
          </w:rPr>
          <w:fldChar w:fldCharType="end"/>
        </w:r>
      </w:hyperlink>
    </w:p>
    <w:p w14:paraId="2A79A41C" w14:textId="73F62EC7" w:rsidR="003A0025" w:rsidRDefault="00000000">
      <w:pPr>
        <w:pStyle w:val="TOC1"/>
        <w:rPr>
          <w:rFonts w:asciiTheme="minorHAnsi" w:eastAsiaTheme="minorEastAsia" w:hAnsiTheme="minorHAnsi" w:cstheme="minorBidi"/>
          <w:b w:val="0"/>
          <w:kern w:val="2"/>
          <w:szCs w:val="22"/>
          <w:lang w:eastAsia="zh-CN"/>
          <w14:ligatures w14:val="standardContextual"/>
        </w:rPr>
      </w:pPr>
      <w:hyperlink w:anchor="_Toc147396134" w:history="1">
        <w:r w:rsidR="003A0025" w:rsidRPr="003C737B">
          <w:rPr>
            <w:rStyle w:val="Hyperlink"/>
          </w:rPr>
          <w:t>Chapter 8. References</w:t>
        </w:r>
        <w:r w:rsidR="003A0025">
          <w:rPr>
            <w:webHidden/>
          </w:rPr>
          <w:tab/>
        </w:r>
        <w:r w:rsidR="003A0025">
          <w:rPr>
            <w:webHidden/>
          </w:rPr>
          <w:fldChar w:fldCharType="begin"/>
        </w:r>
        <w:r w:rsidR="003A0025">
          <w:rPr>
            <w:webHidden/>
          </w:rPr>
          <w:instrText xml:space="preserve"> PAGEREF _Toc147396134 \h </w:instrText>
        </w:r>
        <w:r w:rsidR="003A0025">
          <w:rPr>
            <w:webHidden/>
          </w:rPr>
        </w:r>
        <w:r w:rsidR="003A0025">
          <w:rPr>
            <w:webHidden/>
          </w:rPr>
          <w:fldChar w:fldCharType="separate"/>
        </w:r>
        <w:r w:rsidR="003A0025">
          <w:rPr>
            <w:webHidden/>
          </w:rPr>
          <w:t>106</w:t>
        </w:r>
        <w:r w:rsidR="003A0025">
          <w:rPr>
            <w:webHidden/>
          </w:rPr>
          <w:fldChar w:fldCharType="end"/>
        </w:r>
      </w:hyperlink>
    </w:p>
    <w:p w14:paraId="736CA53E" w14:textId="17999FDD" w:rsidR="00D03434" w:rsidRPr="00280F56" w:rsidRDefault="003F2E4C" w:rsidP="00951044">
      <w:pPr>
        <w:pStyle w:val="HeadingMyL1"/>
        <w:jc w:val="left"/>
        <w:rPr>
          <w:b w:val="0"/>
        </w:rPr>
      </w:pPr>
      <w:r w:rsidRPr="00280F56">
        <w:fldChar w:fldCharType="end"/>
      </w:r>
    </w:p>
    <w:p w14:paraId="77BF431D" w14:textId="77777777" w:rsidR="00842CFB" w:rsidRPr="00280F56" w:rsidRDefault="00842CFB">
      <w:pPr>
        <w:rPr>
          <w:rFonts w:ascii="Calibri" w:hAnsi="Calibri" w:cs="Calibri"/>
          <w:b/>
          <w:sz w:val="32"/>
        </w:rPr>
      </w:pPr>
      <w:r w:rsidRPr="00280F56">
        <w:br w:type="page"/>
      </w:r>
    </w:p>
    <w:p w14:paraId="73B1168B" w14:textId="77777777" w:rsidR="00841042" w:rsidRDefault="00452E46" w:rsidP="00841042">
      <w:pPr>
        <w:pStyle w:val="HeadingMyL1"/>
      </w:pPr>
      <w:bookmarkStart w:id="11" w:name="_Toc147396094"/>
      <w:r w:rsidRPr="00280F56">
        <w:lastRenderedPageBreak/>
        <w:t>List of Tables</w:t>
      </w:r>
      <w:bookmarkEnd w:id="11"/>
    </w:p>
    <w:p w14:paraId="5FC47977" w14:textId="77777777" w:rsidR="003A0025" w:rsidRDefault="00866BAC">
      <w:pPr>
        <w:pStyle w:val="TableofFigures"/>
      </w:pPr>
      <w:r w:rsidRPr="00280F56">
        <w:fldChar w:fldCharType="begin"/>
      </w:r>
      <w:r w:rsidRPr="00280F56">
        <w:instrText xml:space="preserve"> TOC \c "Table" </w:instrText>
      </w:r>
      <w:r w:rsidR="00000000">
        <w:fldChar w:fldCharType="separate"/>
      </w:r>
      <w:r w:rsidRPr="00280F56">
        <w:fldChar w:fldCharType="end"/>
      </w:r>
      <w:r w:rsidR="00841042">
        <w:fldChar w:fldCharType="begin"/>
      </w:r>
      <w:r w:rsidR="00841042">
        <w:instrText xml:space="preserve"> TOC \c "Table" </w:instrText>
      </w:r>
      <w:r w:rsidR="00841042">
        <w:fldChar w:fldCharType="separate"/>
      </w:r>
    </w:p>
    <w:p w14:paraId="0F74B9BA" w14:textId="5AB5AF81" w:rsidR="003A0025" w:rsidRDefault="003A0025">
      <w:pPr>
        <w:pStyle w:val="TableofFigures"/>
        <w:rPr>
          <w:rFonts w:asciiTheme="minorHAnsi" w:eastAsiaTheme="minorEastAsia" w:hAnsiTheme="minorHAnsi" w:cstheme="minorBidi"/>
          <w:kern w:val="2"/>
          <w:szCs w:val="22"/>
          <w:lang w:eastAsia="zh-CN"/>
          <w14:ligatures w14:val="standardContextual"/>
        </w:rPr>
      </w:pPr>
      <w:r>
        <w:t>Table 1.1 Commerical Long-range IoT radio standards compared.</w:t>
      </w:r>
      <w:r>
        <w:tab/>
      </w:r>
      <w:r>
        <w:fldChar w:fldCharType="begin"/>
      </w:r>
      <w:r>
        <w:instrText xml:space="preserve"> PAGEREF _Toc147395972 \h </w:instrText>
      </w:r>
      <w:r>
        <w:fldChar w:fldCharType="separate"/>
      </w:r>
      <w:r>
        <w:t>12</w:t>
      </w:r>
      <w:r>
        <w:fldChar w:fldCharType="end"/>
      </w:r>
    </w:p>
    <w:p w14:paraId="0C05D2D7" w14:textId="3DC618A1" w:rsidR="003A0025" w:rsidRDefault="003A0025">
      <w:pPr>
        <w:pStyle w:val="TableofFigures"/>
        <w:rPr>
          <w:rFonts w:asciiTheme="minorHAnsi" w:eastAsiaTheme="minorEastAsia" w:hAnsiTheme="minorHAnsi" w:cstheme="minorBidi"/>
          <w:kern w:val="2"/>
          <w:szCs w:val="22"/>
          <w:lang w:eastAsia="zh-CN"/>
          <w14:ligatures w14:val="standardContextual"/>
        </w:rPr>
      </w:pPr>
      <w:r>
        <w:t>Table 1.2 Backhaul (long range) communication protocols compared.</w:t>
      </w:r>
      <w:r>
        <w:tab/>
      </w:r>
      <w:r>
        <w:fldChar w:fldCharType="begin"/>
      </w:r>
      <w:r>
        <w:instrText xml:space="preserve"> PAGEREF _Toc147395973 \h </w:instrText>
      </w:r>
      <w:r>
        <w:fldChar w:fldCharType="separate"/>
      </w:r>
      <w:r>
        <w:t>14</w:t>
      </w:r>
      <w:r>
        <w:fldChar w:fldCharType="end"/>
      </w:r>
    </w:p>
    <w:p w14:paraId="56763368" w14:textId="79A98708" w:rsidR="003A0025" w:rsidRDefault="003A0025">
      <w:pPr>
        <w:pStyle w:val="TableofFigures"/>
        <w:rPr>
          <w:rFonts w:asciiTheme="minorHAnsi" w:eastAsiaTheme="minorEastAsia" w:hAnsiTheme="minorHAnsi" w:cstheme="minorBidi"/>
          <w:kern w:val="2"/>
          <w:szCs w:val="22"/>
          <w:lang w:eastAsia="zh-CN"/>
          <w14:ligatures w14:val="standardContextual"/>
        </w:rPr>
      </w:pPr>
      <w:r>
        <w:t>Table 1.3  Short range communication protocols compared</w:t>
      </w:r>
      <w:r>
        <w:tab/>
      </w:r>
      <w:r>
        <w:fldChar w:fldCharType="begin"/>
      </w:r>
      <w:r>
        <w:instrText xml:space="preserve"> PAGEREF _Toc147395974 \h </w:instrText>
      </w:r>
      <w:r>
        <w:fldChar w:fldCharType="separate"/>
      </w:r>
      <w:r>
        <w:t>16</w:t>
      </w:r>
      <w:r>
        <w:fldChar w:fldCharType="end"/>
      </w:r>
    </w:p>
    <w:p w14:paraId="0F9F0A8E" w14:textId="153C119A" w:rsidR="003A0025" w:rsidRDefault="003A0025">
      <w:pPr>
        <w:pStyle w:val="TableofFigures"/>
        <w:rPr>
          <w:rFonts w:asciiTheme="minorHAnsi" w:eastAsiaTheme="minorEastAsia" w:hAnsiTheme="minorHAnsi" w:cstheme="minorBidi"/>
          <w:kern w:val="2"/>
          <w:szCs w:val="22"/>
          <w:lang w:eastAsia="zh-CN"/>
          <w14:ligatures w14:val="standardContextual"/>
        </w:rPr>
      </w:pPr>
      <w:r>
        <w:t>Table 1.4  Communication protocol options available on a range of microcomputers</w:t>
      </w:r>
      <w:r>
        <w:tab/>
      </w:r>
      <w:r>
        <w:fldChar w:fldCharType="begin"/>
      </w:r>
      <w:r>
        <w:instrText xml:space="preserve"> PAGEREF _Toc147395975 \h </w:instrText>
      </w:r>
      <w:r>
        <w:fldChar w:fldCharType="separate"/>
      </w:r>
      <w:r>
        <w:t>17</w:t>
      </w:r>
      <w:r>
        <w:fldChar w:fldCharType="end"/>
      </w:r>
    </w:p>
    <w:p w14:paraId="6364A108" w14:textId="6A4C1EFE" w:rsidR="003A0025" w:rsidRDefault="003A0025">
      <w:pPr>
        <w:pStyle w:val="TableofFigures"/>
        <w:rPr>
          <w:rFonts w:asciiTheme="minorHAnsi" w:eastAsiaTheme="minorEastAsia" w:hAnsiTheme="minorHAnsi" w:cstheme="minorBidi"/>
          <w:kern w:val="2"/>
          <w:szCs w:val="22"/>
          <w:lang w:eastAsia="zh-CN"/>
          <w14:ligatures w14:val="standardContextual"/>
        </w:rPr>
      </w:pPr>
      <w:r>
        <w:t>Table 1.5  Single obstacle-avoiding Sensor Summary</w:t>
      </w:r>
      <w:r>
        <w:tab/>
      </w:r>
      <w:r>
        <w:fldChar w:fldCharType="begin"/>
      </w:r>
      <w:r>
        <w:instrText xml:space="preserve"> PAGEREF _Toc147395976 \h </w:instrText>
      </w:r>
      <w:r>
        <w:fldChar w:fldCharType="separate"/>
      </w:r>
      <w:r>
        <w:t>24</w:t>
      </w:r>
      <w:r>
        <w:fldChar w:fldCharType="end"/>
      </w:r>
    </w:p>
    <w:p w14:paraId="268299A2" w14:textId="60C2BC0D" w:rsidR="003A0025" w:rsidRDefault="003A0025">
      <w:pPr>
        <w:pStyle w:val="TableofFigures"/>
        <w:rPr>
          <w:rFonts w:asciiTheme="minorHAnsi" w:eastAsiaTheme="minorEastAsia" w:hAnsiTheme="minorHAnsi" w:cstheme="minorBidi"/>
          <w:kern w:val="2"/>
          <w:szCs w:val="22"/>
          <w:lang w:eastAsia="zh-CN"/>
          <w14:ligatures w14:val="standardContextual"/>
        </w:rPr>
      </w:pPr>
      <w:r>
        <w:t>Table 1.6 Simple representation of a single video image.</w:t>
      </w:r>
      <w:r>
        <w:tab/>
      </w:r>
      <w:r>
        <w:fldChar w:fldCharType="begin"/>
      </w:r>
      <w:r>
        <w:instrText xml:space="preserve"> PAGEREF _Toc147395977 \h </w:instrText>
      </w:r>
      <w:r>
        <w:fldChar w:fldCharType="separate"/>
      </w:r>
      <w:r>
        <w:t>26</w:t>
      </w:r>
      <w:r>
        <w:fldChar w:fldCharType="end"/>
      </w:r>
    </w:p>
    <w:p w14:paraId="7B4C9AA3" w14:textId="1CB7E5ED" w:rsidR="003A0025" w:rsidRDefault="003A0025">
      <w:pPr>
        <w:pStyle w:val="TableofFigures"/>
        <w:rPr>
          <w:rFonts w:asciiTheme="minorHAnsi" w:eastAsiaTheme="minorEastAsia" w:hAnsiTheme="minorHAnsi" w:cstheme="minorBidi"/>
          <w:kern w:val="2"/>
          <w:szCs w:val="22"/>
          <w:lang w:eastAsia="zh-CN"/>
          <w14:ligatures w14:val="standardContextual"/>
        </w:rPr>
      </w:pPr>
      <w:r>
        <w:t>Table 3.1 First three lines of data from the Camera IMU</w:t>
      </w:r>
      <w:r>
        <w:tab/>
      </w:r>
      <w:r>
        <w:fldChar w:fldCharType="begin"/>
      </w:r>
      <w:r>
        <w:instrText xml:space="preserve"> PAGEREF _Toc147395978 \h </w:instrText>
      </w:r>
      <w:r>
        <w:fldChar w:fldCharType="separate"/>
      </w:r>
      <w:r>
        <w:t>52</w:t>
      </w:r>
      <w:r>
        <w:fldChar w:fldCharType="end"/>
      </w:r>
    </w:p>
    <w:p w14:paraId="44D567A9" w14:textId="47E5D22C" w:rsidR="003A0025" w:rsidRDefault="003A0025">
      <w:pPr>
        <w:pStyle w:val="TableofFigures"/>
        <w:rPr>
          <w:rFonts w:asciiTheme="minorHAnsi" w:eastAsiaTheme="minorEastAsia" w:hAnsiTheme="minorHAnsi" w:cstheme="minorBidi"/>
          <w:kern w:val="2"/>
          <w:szCs w:val="22"/>
          <w:lang w:eastAsia="zh-CN"/>
          <w14:ligatures w14:val="standardContextual"/>
        </w:rPr>
      </w:pPr>
      <w:r>
        <w:t>Table 3.2 Camera IMU Gyroscope Calibration offsets</w:t>
      </w:r>
      <w:r>
        <w:tab/>
      </w:r>
      <w:r>
        <w:fldChar w:fldCharType="begin"/>
      </w:r>
      <w:r>
        <w:instrText xml:space="preserve"> PAGEREF _Toc147395979 \h </w:instrText>
      </w:r>
      <w:r>
        <w:fldChar w:fldCharType="separate"/>
      </w:r>
      <w:r>
        <w:t>52</w:t>
      </w:r>
      <w:r>
        <w:fldChar w:fldCharType="end"/>
      </w:r>
    </w:p>
    <w:p w14:paraId="49F68F64" w14:textId="2BAE15DE" w:rsidR="003A0025" w:rsidRDefault="003A0025">
      <w:pPr>
        <w:pStyle w:val="TableofFigures"/>
        <w:rPr>
          <w:rFonts w:asciiTheme="minorHAnsi" w:eastAsiaTheme="minorEastAsia" w:hAnsiTheme="minorHAnsi" w:cstheme="minorBidi"/>
          <w:kern w:val="2"/>
          <w:szCs w:val="22"/>
          <w:lang w:eastAsia="zh-CN"/>
          <w14:ligatures w14:val="standardContextual"/>
        </w:rPr>
      </w:pPr>
      <w:r>
        <w:t>Table 3.3 Camera IMU Accelerometer Slope and Offset Table</w:t>
      </w:r>
      <w:r>
        <w:tab/>
      </w:r>
      <w:r>
        <w:fldChar w:fldCharType="begin"/>
      </w:r>
      <w:r>
        <w:instrText xml:space="preserve"> PAGEREF _Toc147395980 \h </w:instrText>
      </w:r>
      <w:r>
        <w:fldChar w:fldCharType="separate"/>
      </w:r>
      <w:r>
        <w:t>53</w:t>
      </w:r>
      <w:r>
        <w:fldChar w:fldCharType="end"/>
      </w:r>
    </w:p>
    <w:p w14:paraId="12E7D6BB" w14:textId="0DAB489E" w:rsidR="003A0025" w:rsidRDefault="003A0025">
      <w:pPr>
        <w:pStyle w:val="TableofFigures"/>
        <w:rPr>
          <w:rFonts w:asciiTheme="minorHAnsi" w:eastAsiaTheme="minorEastAsia" w:hAnsiTheme="minorHAnsi" w:cstheme="minorBidi"/>
          <w:kern w:val="2"/>
          <w:szCs w:val="22"/>
          <w:lang w:eastAsia="zh-CN"/>
          <w14:ligatures w14:val="standardContextual"/>
        </w:rPr>
      </w:pPr>
      <w:r>
        <w:t>Table 3.4 Sample of Euler angle results from the robt arm using tool arm sensors while at rest.</w:t>
      </w:r>
      <w:r>
        <w:tab/>
      </w:r>
      <w:r>
        <w:fldChar w:fldCharType="begin"/>
      </w:r>
      <w:r>
        <w:instrText xml:space="preserve"> PAGEREF _Toc147395981 \h </w:instrText>
      </w:r>
      <w:r>
        <w:fldChar w:fldCharType="separate"/>
      </w:r>
      <w:r>
        <w:t>53</w:t>
      </w:r>
      <w:r>
        <w:fldChar w:fldCharType="end"/>
      </w:r>
    </w:p>
    <w:p w14:paraId="632590E2" w14:textId="3241C7BF" w:rsidR="003A0025" w:rsidRDefault="003A0025">
      <w:pPr>
        <w:pStyle w:val="TableofFigures"/>
        <w:rPr>
          <w:rFonts w:asciiTheme="minorHAnsi" w:eastAsiaTheme="minorEastAsia" w:hAnsiTheme="minorHAnsi" w:cstheme="minorBidi"/>
          <w:kern w:val="2"/>
          <w:szCs w:val="22"/>
          <w:lang w:eastAsia="zh-CN"/>
          <w14:ligatures w14:val="standardContextual"/>
        </w:rPr>
      </w:pPr>
      <w:r>
        <w:t>Table 3.5 Joint angles of Robot at rest</w:t>
      </w:r>
      <w:r>
        <w:tab/>
      </w:r>
      <w:r>
        <w:fldChar w:fldCharType="begin"/>
      </w:r>
      <w:r>
        <w:instrText xml:space="preserve"> PAGEREF _Toc147395982 \h </w:instrText>
      </w:r>
      <w:r>
        <w:fldChar w:fldCharType="separate"/>
      </w:r>
      <w:r>
        <w:t>53</w:t>
      </w:r>
      <w:r>
        <w:fldChar w:fldCharType="end"/>
      </w:r>
    </w:p>
    <w:p w14:paraId="33341CD9" w14:textId="1EFAB9CB" w:rsidR="003A0025" w:rsidRDefault="003A0025">
      <w:pPr>
        <w:pStyle w:val="TableofFigures"/>
        <w:rPr>
          <w:rFonts w:asciiTheme="minorHAnsi" w:eastAsiaTheme="minorEastAsia" w:hAnsiTheme="minorHAnsi" w:cstheme="minorBidi"/>
          <w:kern w:val="2"/>
          <w:szCs w:val="22"/>
          <w:lang w:eastAsia="zh-CN"/>
          <w14:ligatures w14:val="standardContextual"/>
        </w:rPr>
      </w:pPr>
      <w:r>
        <w:t>Table 3.6 Experiments.</w:t>
      </w:r>
      <w:r>
        <w:tab/>
      </w:r>
      <w:r>
        <w:fldChar w:fldCharType="begin"/>
      </w:r>
      <w:r>
        <w:instrText xml:space="preserve"> PAGEREF _Toc147395983 \h </w:instrText>
      </w:r>
      <w:r>
        <w:fldChar w:fldCharType="separate"/>
      </w:r>
      <w:r>
        <w:t>55</w:t>
      </w:r>
      <w:r>
        <w:fldChar w:fldCharType="end"/>
      </w:r>
    </w:p>
    <w:p w14:paraId="71437623" w14:textId="29AB348E" w:rsidR="003A0025" w:rsidRDefault="003A0025">
      <w:pPr>
        <w:pStyle w:val="TableofFigures"/>
        <w:rPr>
          <w:rFonts w:asciiTheme="minorHAnsi" w:eastAsiaTheme="minorEastAsia" w:hAnsiTheme="minorHAnsi" w:cstheme="minorBidi"/>
          <w:kern w:val="2"/>
          <w:szCs w:val="22"/>
          <w:lang w:eastAsia="zh-CN"/>
          <w14:ligatures w14:val="standardContextual"/>
        </w:rPr>
      </w:pPr>
      <w:r>
        <w:t>Table 3.7 Robot Movement Program: Roll (Steps 2 and 3 are repeated)</w:t>
      </w:r>
      <w:r>
        <w:tab/>
      </w:r>
      <w:r>
        <w:fldChar w:fldCharType="begin"/>
      </w:r>
      <w:r>
        <w:instrText xml:space="preserve"> PAGEREF _Toc147395984 \h </w:instrText>
      </w:r>
      <w:r>
        <w:fldChar w:fldCharType="separate"/>
      </w:r>
      <w:r>
        <w:t>55</w:t>
      </w:r>
      <w:r>
        <w:fldChar w:fldCharType="end"/>
      </w:r>
    </w:p>
    <w:p w14:paraId="44181D97" w14:textId="41B37CED" w:rsidR="003A0025" w:rsidRDefault="003A0025">
      <w:pPr>
        <w:pStyle w:val="TableofFigures"/>
        <w:rPr>
          <w:rFonts w:asciiTheme="minorHAnsi" w:eastAsiaTheme="minorEastAsia" w:hAnsiTheme="minorHAnsi" w:cstheme="minorBidi"/>
          <w:kern w:val="2"/>
          <w:szCs w:val="22"/>
          <w:lang w:eastAsia="zh-CN"/>
          <w14:ligatures w14:val="standardContextual"/>
        </w:rPr>
      </w:pPr>
      <w:r>
        <w:t>Table 3.8 Robot Movement Program: Pitch</w:t>
      </w:r>
      <w:r>
        <w:tab/>
      </w:r>
      <w:r>
        <w:fldChar w:fldCharType="begin"/>
      </w:r>
      <w:r>
        <w:instrText xml:space="preserve"> PAGEREF _Toc147395985 \h </w:instrText>
      </w:r>
      <w:r>
        <w:fldChar w:fldCharType="separate"/>
      </w:r>
      <w:r>
        <w:t>56</w:t>
      </w:r>
      <w:r>
        <w:fldChar w:fldCharType="end"/>
      </w:r>
    </w:p>
    <w:p w14:paraId="6C3413E0" w14:textId="6FC9F3AD" w:rsidR="003A0025" w:rsidRDefault="003A0025">
      <w:pPr>
        <w:pStyle w:val="TableofFigures"/>
        <w:rPr>
          <w:rFonts w:asciiTheme="minorHAnsi" w:eastAsiaTheme="minorEastAsia" w:hAnsiTheme="minorHAnsi" w:cstheme="minorBidi"/>
          <w:kern w:val="2"/>
          <w:szCs w:val="22"/>
          <w:lang w:eastAsia="zh-CN"/>
          <w14:ligatures w14:val="standardContextual"/>
        </w:rPr>
      </w:pPr>
      <w:r>
        <w:t>Table 3.9 Robot Movement Program: Varied</w:t>
      </w:r>
      <w:r>
        <w:tab/>
      </w:r>
      <w:r>
        <w:fldChar w:fldCharType="begin"/>
      </w:r>
      <w:r>
        <w:instrText xml:space="preserve"> PAGEREF _Toc147395986 \h </w:instrText>
      </w:r>
      <w:r>
        <w:fldChar w:fldCharType="separate"/>
      </w:r>
      <w:r>
        <w:t>56</w:t>
      </w:r>
      <w:r>
        <w:fldChar w:fldCharType="end"/>
      </w:r>
    </w:p>
    <w:p w14:paraId="24EB7967" w14:textId="65D9A5E5" w:rsidR="003A0025" w:rsidRDefault="003A0025">
      <w:pPr>
        <w:pStyle w:val="TableofFigures"/>
        <w:rPr>
          <w:rFonts w:asciiTheme="minorHAnsi" w:eastAsiaTheme="minorEastAsia" w:hAnsiTheme="minorHAnsi" w:cstheme="minorBidi"/>
          <w:kern w:val="2"/>
          <w:szCs w:val="22"/>
          <w:lang w:eastAsia="zh-CN"/>
          <w14:ligatures w14:val="standardContextual"/>
        </w:rPr>
      </w:pPr>
      <w:r>
        <w:t>Table 3.10 Robot Movement Program: Varied-NNlive</w:t>
      </w:r>
      <w:r>
        <w:tab/>
      </w:r>
      <w:r>
        <w:fldChar w:fldCharType="begin"/>
      </w:r>
      <w:r>
        <w:instrText xml:space="preserve"> PAGEREF _Toc147395987 \h </w:instrText>
      </w:r>
      <w:r>
        <w:fldChar w:fldCharType="separate"/>
      </w:r>
      <w:r>
        <w:t>56</w:t>
      </w:r>
      <w:r>
        <w:fldChar w:fldCharType="end"/>
      </w:r>
    </w:p>
    <w:p w14:paraId="789D3629" w14:textId="753BA343" w:rsidR="003A0025" w:rsidRDefault="003A0025">
      <w:pPr>
        <w:pStyle w:val="TableofFigures"/>
        <w:rPr>
          <w:rFonts w:asciiTheme="minorHAnsi" w:eastAsiaTheme="minorEastAsia" w:hAnsiTheme="minorHAnsi" w:cstheme="minorBidi"/>
          <w:kern w:val="2"/>
          <w:szCs w:val="22"/>
          <w:lang w:eastAsia="zh-CN"/>
          <w14:ligatures w14:val="standardContextual"/>
        </w:rPr>
      </w:pPr>
      <w:r>
        <w:t>Table 3.11 Robot Movement Program - Rotation</w:t>
      </w:r>
      <w:r>
        <w:tab/>
      </w:r>
      <w:r>
        <w:fldChar w:fldCharType="begin"/>
      </w:r>
      <w:r>
        <w:instrText xml:space="preserve"> PAGEREF _Toc147395988 \h </w:instrText>
      </w:r>
      <w:r>
        <w:fldChar w:fldCharType="separate"/>
      </w:r>
      <w:r>
        <w:t>57</w:t>
      </w:r>
      <w:r>
        <w:fldChar w:fldCharType="end"/>
      </w:r>
    </w:p>
    <w:p w14:paraId="4233C99E" w14:textId="535E012C" w:rsidR="003A0025" w:rsidRDefault="003A0025">
      <w:pPr>
        <w:pStyle w:val="TableofFigures"/>
        <w:rPr>
          <w:rFonts w:asciiTheme="minorHAnsi" w:eastAsiaTheme="minorEastAsia" w:hAnsiTheme="minorHAnsi" w:cstheme="minorBidi"/>
          <w:kern w:val="2"/>
          <w:szCs w:val="22"/>
          <w:lang w:eastAsia="zh-CN"/>
          <w14:ligatures w14:val="standardContextual"/>
        </w:rPr>
      </w:pPr>
      <w:r>
        <w:t>Table 3.12 Robot Movement Program – Rotation-NNlive</w:t>
      </w:r>
      <w:r>
        <w:tab/>
      </w:r>
      <w:r>
        <w:fldChar w:fldCharType="begin"/>
      </w:r>
      <w:r>
        <w:instrText xml:space="preserve"> PAGEREF _Toc147395989 \h </w:instrText>
      </w:r>
      <w:r>
        <w:fldChar w:fldCharType="separate"/>
      </w:r>
      <w:r>
        <w:t>57</w:t>
      </w:r>
      <w:r>
        <w:fldChar w:fldCharType="end"/>
      </w:r>
    </w:p>
    <w:p w14:paraId="57CA7CA7" w14:textId="493BFFA4" w:rsidR="003A0025" w:rsidRDefault="003A0025">
      <w:pPr>
        <w:pStyle w:val="TableofFigures"/>
        <w:rPr>
          <w:rFonts w:asciiTheme="minorHAnsi" w:eastAsiaTheme="minorEastAsia" w:hAnsiTheme="minorHAnsi" w:cstheme="minorBidi"/>
          <w:kern w:val="2"/>
          <w:szCs w:val="22"/>
          <w:lang w:eastAsia="zh-CN"/>
          <w14:ligatures w14:val="standardContextual"/>
        </w:rPr>
      </w:pPr>
      <w:r>
        <w:t>Table 4.1 Madgwick filter results from a stationary vehicle.</w:t>
      </w:r>
      <w:r>
        <w:tab/>
      </w:r>
      <w:r>
        <w:fldChar w:fldCharType="begin"/>
      </w:r>
      <w:r>
        <w:instrText xml:space="preserve"> PAGEREF _Toc147395990 \h </w:instrText>
      </w:r>
      <w:r>
        <w:fldChar w:fldCharType="separate"/>
      </w:r>
      <w:r>
        <w:t>60</w:t>
      </w:r>
      <w:r>
        <w:fldChar w:fldCharType="end"/>
      </w:r>
    </w:p>
    <w:p w14:paraId="0E1CECBC" w14:textId="17555D36" w:rsidR="003A0025" w:rsidRDefault="003A0025">
      <w:pPr>
        <w:pStyle w:val="TableofFigures"/>
        <w:rPr>
          <w:rFonts w:asciiTheme="minorHAnsi" w:eastAsiaTheme="minorEastAsia" w:hAnsiTheme="minorHAnsi" w:cstheme="minorBidi"/>
          <w:kern w:val="2"/>
          <w:szCs w:val="22"/>
          <w:lang w:eastAsia="zh-CN"/>
          <w14:ligatures w14:val="standardContextual"/>
        </w:rPr>
      </w:pPr>
      <w:r>
        <w:t>Table 5.1 Neural Network training results on a varied-motion vehicle.</w:t>
      </w:r>
      <w:r>
        <w:tab/>
      </w:r>
      <w:r>
        <w:fldChar w:fldCharType="begin"/>
      </w:r>
      <w:r>
        <w:instrText xml:space="preserve"> PAGEREF _Toc147395991 \h </w:instrText>
      </w:r>
      <w:r>
        <w:fldChar w:fldCharType="separate"/>
      </w:r>
      <w:r>
        <w:t>73</w:t>
      </w:r>
      <w:r>
        <w:fldChar w:fldCharType="end"/>
      </w:r>
    </w:p>
    <w:p w14:paraId="06B2A884" w14:textId="679A813C" w:rsidR="003A0025" w:rsidRDefault="003A0025">
      <w:pPr>
        <w:pStyle w:val="TableofFigures"/>
        <w:rPr>
          <w:rFonts w:asciiTheme="minorHAnsi" w:eastAsiaTheme="minorEastAsia" w:hAnsiTheme="minorHAnsi" w:cstheme="minorBidi"/>
          <w:kern w:val="2"/>
          <w:szCs w:val="22"/>
          <w:lang w:eastAsia="zh-CN"/>
          <w14:ligatures w14:val="standardContextual"/>
        </w:rPr>
      </w:pPr>
      <w:r>
        <w:t>Table 5.2 Initial Neural Network training results with default layer size of 10</w:t>
      </w:r>
      <w:r>
        <w:tab/>
      </w:r>
      <w:r>
        <w:fldChar w:fldCharType="begin"/>
      </w:r>
      <w:r>
        <w:instrText xml:space="preserve"> PAGEREF _Toc147395992 \h </w:instrText>
      </w:r>
      <w:r>
        <w:fldChar w:fldCharType="separate"/>
      </w:r>
      <w:r>
        <w:t>73</w:t>
      </w:r>
      <w:r>
        <w:fldChar w:fldCharType="end"/>
      </w:r>
    </w:p>
    <w:p w14:paraId="0EF7769F" w14:textId="63586663" w:rsidR="003A0025" w:rsidRDefault="003A0025">
      <w:pPr>
        <w:pStyle w:val="TableofFigures"/>
        <w:rPr>
          <w:rFonts w:asciiTheme="minorHAnsi" w:eastAsiaTheme="minorEastAsia" w:hAnsiTheme="minorHAnsi" w:cstheme="minorBidi"/>
          <w:kern w:val="2"/>
          <w:szCs w:val="22"/>
          <w:lang w:eastAsia="zh-CN"/>
          <w14:ligatures w14:val="standardContextual"/>
        </w:rPr>
      </w:pPr>
      <w:r>
        <w:t>Table 5.3 Training results of initial neural network with a layer size of 20.</w:t>
      </w:r>
      <w:r>
        <w:tab/>
      </w:r>
      <w:r>
        <w:fldChar w:fldCharType="begin"/>
      </w:r>
      <w:r>
        <w:instrText xml:space="preserve"> PAGEREF _Toc147395993 \h </w:instrText>
      </w:r>
      <w:r>
        <w:fldChar w:fldCharType="separate"/>
      </w:r>
      <w:r>
        <w:t>75</w:t>
      </w:r>
      <w:r>
        <w:fldChar w:fldCharType="end"/>
      </w:r>
    </w:p>
    <w:p w14:paraId="468E5ABF" w14:textId="3E99F53B" w:rsidR="003A0025" w:rsidRDefault="003A0025">
      <w:pPr>
        <w:pStyle w:val="TableofFigures"/>
        <w:rPr>
          <w:rFonts w:asciiTheme="minorHAnsi" w:eastAsiaTheme="minorEastAsia" w:hAnsiTheme="minorHAnsi" w:cstheme="minorBidi"/>
          <w:kern w:val="2"/>
          <w:szCs w:val="22"/>
          <w:lang w:eastAsia="zh-CN"/>
          <w14:ligatures w14:val="standardContextual"/>
        </w:rPr>
      </w:pPr>
      <w:r>
        <w:t>Table 5.4 Training Results of initial neural network with a layer size of 20.</w:t>
      </w:r>
      <w:r>
        <w:tab/>
      </w:r>
      <w:r>
        <w:fldChar w:fldCharType="begin"/>
      </w:r>
      <w:r>
        <w:instrText xml:space="preserve"> PAGEREF _Toc147395994 \h </w:instrText>
      </w:r>
      <w:r>
        <w:fldChar w:fldCharType="separate"/>
      </w:r>
      <w:r>
        <w:t>75</w:t>
      </w:r>
      <w:r>
        <w:fldChar w:fldCharType="end"/>
      </w:r>
    </w:p>
    <w:p w14:paraId="5E3C38F0" w14:textId="7991C8D3" w:rsidR="003A0025" w:rsidRDefault="003A0025">
      <w:pPr>
        <w:pStyle w:val="TableofFigures"/>
        <w:rPr>
          <w:rFonts w:asciiTheme="minorHAnsi" w:eastAsiaTheme="minorEastAsia" w:hAnsiTheme="minorHAnsi" w:cstheme="minorBidi"/>
          <w:kern w:val="2"/>
          <w:szCs w:val="22"/>
          <w:lang w:eastAsia="zh-CN"/>
          <w14:ligatures w14:val="standardContextual"/>
        </w:rPr>
      </w:pPr>
      <w:r>
        <w:t>Table 4.6 Training progress on a 5 layer Neural network using the Camera IMU</w:t>
      </w:r>
      <w:r>
        <w:tab/>
      </w:r>
      <w:r>
        <w:fldChar w:fldCharType="begin"/>
      </w:r>
      <w:r>
        <w:instrText xml:space="preserve"> PAGEREF _Toc147395995 \h </w:instrText>
      </w:r>
      <w:r>
        <w:fldChar w:fldCharType="separate"/>
      </w:r>
      <w:r>
        <w:t>78</w:t>
      </w:r>
      <w:r>
        <w:fldChar w:fldCharType="end"/>
      </w:r>
    </w:p>
    <w:p w14:paraId="47612A13" w14:textId="529B39C6" w:rsidR="003A0025" w:rsidRDefault="003A0025">
      <w:pPr>
        <w:pStyle w:val="TableofFigures"/>
        <w:rPr>
          <w:rFonts w:asciiTheme="minorHAnsi" w:eastAsiaTheme="minorEastAsia" w:hAnsiTheme="minorHAnsi" w:cstheme="minorBidi"/>
          <w:kern w:val="2"/>
          <w:szCs w:val="22"/>
          <w:lang w:eastAsia="zh-CN"/>
          <w14:ligatures w14:val="standardContextual"/>
        </w:rPr>
      </w:pPr>
      <w:r>
        <w:t>Table 4.7 Training results on a 5-layer Neural Network</w:t>
      </w:r>
      <w:r>
        <w:tab/>
      </w:r>
      <w:r>
        <w:fldChar w:fldCharType="begin"/>
      </w:r>
      <w:r>
        <w:instrText xml:space="preserve"> PAGEREF _Toc147395996 \h </w:instrText>
      </w:r>
      <w:r>
        <w:fldChar w:fldCharType="separate"/>
      </w:r>
      <w:r>
        <w:t>78</w:t>
      </w:r>
      <w:r>
        <w:fldChar w:fldCharType="end"/>
      </w:r>
    </w:p>
    <w:p w14:paraId="75980167" w14:textId="5B909943" w:rsidR="003A0025" w:rsidRDefault="003A0025">
      <w:pPr>
        <w:pStyle w:val="TableofFigures"/>
        <w:rPr>
          <w:rFonts w:asciiTheme="minorHAnsi" w:eastAsiaTheme="minorEastAsia" w:hAnsiTheme="minorHAnsi" w:cstheme="minorBidi"/>
          <w:kern w:val="2"/>
          <w:szCs w:val="22"/>
          <w:lang w:eastAsia="zh-CN"/>
          <w14:ligatures w14:val="standardContextual"/>
        </w:rPr>
      </w:pPr>
      <w:r>
        <w:t>Table 4.8 Training results on a 3-layer Neural Network</w:t>
      </w:r>
      <w:r>
        <w:tab/>
      </w:r>
      <w:r>
        <w:fldChar w:fldCharType="begin"/>
      </w:r>
      <w:r>
        <w:instrText xml:space="preserve"> PAGEREF _Toc147395997 \h </w:instrText>
      </w:r>
      <w:r>
        <w:fldChar w:fldCharType="separate"/>
      </w:r>
      <w:r>
        <w:t>78</w:t>
      </w:r>
      <w:r>
        <w:fldChar w:fldCharType="end"/>
      </w:r>
    </w:p>
    <w:p w14:paraId="637AB8D6" w14:textId="442F6C8D" w:rsidR="003A0025" w:rsidRDefault="003A0025">
      <w:pPr>
        <w:pStyle w:val="TableofFigures"/>
        <w:rPr>
          <w:rFonts w:asciiTheme="minorHAnsi" w:eastAsiaTheme="minorEastAsia" w:hAnsiTheme="minorHAnsi" w:cstheme="minorBidi"/>
          <w:kern w:val="2"/>
          <w:szCs w:val="22"/>
          <w:lang w:eastAsia="zh-CN"/>
          <w14:ligatures w14:val="standardContextual"/>
        </w:rPr>
      </w:pPr>
      <w:r>
        <w:t>Table 4.9 Training results on a 2-layer Neural Network</w:t>
      </w:r>
      <w:r>
        <w:tab/>
      </w:r>
      <w:r>
        <w:fldChar w:fldCharType="begin"/>
      </w:r>
      <w:r>
        <w:instrText xml:space="preserve"> PAGEREF _Toc147395998 \h </w:instrText>
      </w:r>
      <w:r>
        <w:fldChar w:fldCharType="separate"/>
      </w:r>
      <w:r>
        <w:t>78</w:t>
      </w:r>
      <w:r>
        <w:fldChar w:fldCharType="end"/>
      </w:r>
    </w:p>
    <w:p w14:paraId="7611E3A6" w14:textId="2036FA22" w:rsidR="003A0025" w:rsidRDefault="003A0025">
      <w:pPr>
        <w:pStyle w:val="TableofFigures"/>
        <w:rPr>
          <w:rFonts w:asciiTheme="minorHAnsi" w:eastAsiaTheme="minorEastAsia" w:hAnsiTheme="minorHAnsi" w:cstheme="minorBidi"/>
          <w:kern w:val="2"/>
          <w:szCs w:val="22"/>
          <w:lang w:eastAsia="zh-CN"/>
          <w14:ligatures w14:val="standardContextual"/>
        </w:rPr>
      </w:pPr>
      <w:r>
        <w:t>Table 4.10 Training results on a 1-layer Neural Network</w:t>
      </w:r>
      <w:r>
        <w:tab/>
      </w:r>
      <w:r>
        <w:fldChar w:fldCharType="begin"/>
      </w:r>
      <w:r>
        <w:instrText xml:space="preserve"> PAGEREF _Toc147395999 \h </w:instrText>
      </w:r>
      <w:r>
        <w:fldChar w:fldCharType="separate"/>
      </w:r>
      <w:r>
        <w:t>78</w:t>
      </w:r>
      <w:r>
        <w:fldChar w:fldCharType="end"/>
      </w:r>
    </w:p>
    <w:p w14:paraId="27574573" w14:textId="22EFFFCF" w:rsidR="003A0025" w:rsidRDefault="003A0025">
      <w:pPr>
        <w:pStyle w:val="TableofFigures"/>
        <w:rPr>
          <w:rFonts w:asciiTheme="minorHAnsi" w:eastAsiaTheme="minorEastAsia" w:hAnsiTheme="minorHAnsi" w:cstheme="minorBidi"/>
          <w:kern w:val="2"/>
          <w:szCs w:val="22"/>
          <w:lang w:eastAsia="zh-CN"/>
          <w14:ligatures w14:val="standardContextual"/>
        </w:rPr>
      </w:pPr>
      <w:r>
        <w:t>Table 4.11 LM Training progress on 3 IMUs with 5-layer NN</w:t>
      </w:r>
      <w:r>
        <w:tab/>
      </w:r>
      <w:r>
        <w:fldChar w:fldCharType="begin"/>
      </w:r>
      <w:r>
        <w:instrText xml:space="preserve"> PAGEREF _Toc147396000 \h </w:instrText>
      </w:r>
      <w:r>
        <w:fldChar w:fldCharType="separate"/>
      </w:r>
      <w:r>
        <w:t>80</w:t>
      </w:r>
      <w:r>
        <w:fldChar w:fldCharType="end"/>
      </w:r>
    </w:p>
    <w:p w14:paraId="5A102737" w14:textId="692390B5" w:rsidR="003A0025" w:rsidRDefault="003A0025">
      <w:pPr>
        <w:pStyle w:val="TableofFigures"/>
        <w:rPr>
          <w:rFonts w:asciiTheme="minorHAnsi" w:eastAsiaTheme="minorEastAsia" w:hAnsiTheme="minorHAnsi" w:cstheme="minorBidi"/>
          <w:kern w:val="2"/>
          <w:szCs w:val="22"/>
          <w:lang w:eastAsia="zh-CN"/>
          <w14:ligatures w14:val="standardContextual"/>
        </w:rPr>
      </w:pPr>
      <w:r>
        <w:t>Table 4.12 LM Training results on 3 IMUs with 5-layer NN</w:t>
      </w:r>
      <w:r>
        <w:tab/>
      </w:r>
      <w:r>
        <w:fldChar w:fldCharType="begin"/>
      </w:r>
      <w:r>
        <w:instrText xml:space="preserve"> PAGEREF _Toc147396001 \h </w:instrText>
      </w:r>
      <w:r>
        <w:fldChar w:fldCharType="separate"/>
      </w:r>
      <w:r>
        <w:t>80</w:t>
      </w:r>
      <w:r>
        <w:fldChar w:fldCharType="end"/>
      </w:r>
    </w:p>
    <w:p w14:paraId="38BD4C09" w14:textId="6FC420FC" w:rsidR="003A0025" w:rsidRDefault="003A0025">
      <w:pPr>
        <w:pStyle w:val="TableofFigures"/>
        <w:rPr>
          <w:rFonts w:asciiTheme="minorHAnsi" w:eastAsiaTheme="minorEastAsia" w:hAnsiTheme="minorHAnsi" w:cstheme="minorBidi"/>
          <w:kern w:val="2"/>
          <w:szCs w:val="22"/>
          <w:lang w:eastAsia="zh-CN"/>
          <w14:ligatures w14:val="standardContextual"/>
        </w:rPr>
      </w:pPr>
      <w:r>
        <w:t>Table 4.13 LM Training progress on 3 IMUs with 10-layer NN</w:t>
      </w:r>
      <w:r>
        <w:tab/>
      </w:r>
      <w:r>
        <w:fldChar w:fldCharType="begin"/>
      </w:r>
      <w:r>
        <w:instrText xml:space="preserve"> PAGEREF _Toc147396002 \h </w:instrText>
      </w:r>
      <w:r>
        <w:fldChar w:fldCharType="separate"/>
      </w:r>
      <w:r>
        <w:t>80</w:t>
      </w:r>
      <w:r>
        <w:fldChar w:fldCharType="end"/>
      </w:r>
    </w:p>
    <w:p w14:paraId="511AD40E" w14:textId="323A7C43" w:rsidR="003A0025" w:rsidRDefault="003A0025">
      <w:pPr>
        <w:pStyle w:val="TableofFigures"/>
        <w:rPr>
          <w:rFonts w:asciiTheme="minorHAnsi" w:eastAsiaTheme="minorEastAsia" w:hAnsiTheme="minorHAnsi" w:cstheme="minorBidi"/>
          <w:kern w:val="2"/>
          <w:szCs w:val="22"/>
          <w:lang w:eastAsia="zh-CN"/>
          <w14:ligatures w14:val="standardContextual"/>
        </w:rPr>
      </w:pPr>
      <w:r>
        <w:t>Table 4.14 LM Training results on 3 IMUs with 10-layer NN</w:t>
      </w:r>
      <w:r>
        <w:tab/>
      </w:r>
      <w:r>
        <w:fldChar w:fldCharType="begin"/>
      </w:r>
      <w:r>
        <w:instrText xml:space="preserve"> PAGEREF _Toc147396003 \h </w:instrText>
      </w:r>
      <w:r>
        <w:fldChar w:fldCharType="separate"/>
      </w:r>
      <w:r>
        <w:t>80</w:t>
      </w:r>
      <w:r>
        <w:fldChar w:fldCharType="end"/>
      </w:r>
    </w:p>
    <w:p w14:paraId="0D45EE50" w14:textId="01CC4EDE" w:rsidR="003A0025" w:rsidRDefault="003A0025">
      <w:pPr>
        <w:pStyle w:val="TableofFigures"/>
        <w:rPr>
          <w:rFonts w:asciiTheme="minorHAnsi" w:eastAsiaTheme="minorEastAsia" w:hAnsiTheme="minorHAnsi" w:cstheme="minorBidi"/>
          <w:kern w:val="2"/>
          <w:szCs w:val="22"/>
          <w:lang w:eastAsia="zh-CN"/>
          <w14:ligatures w14:val="standardContextual"/>
        </w:rPr>
      </w:pPr>
      <w:r>
        <w:t>Table 4.15 LM Training progress on 5 IMUs with 10-layer NN</w:t>
      </w:r>
      <w:r>
        <w:tab/>
      </w:r>
      <w:r>
        <w:fldChar w:fldCharType="begin"/>
      </w:r>
      <w:r>
        <w:instrText xml:space="preserve"> PAGEREF _Toc147396004 \h </w:instrText>
      </w:r>
      <w:r>
        <w:fldChar w:fldCharType="separate"/>
      </w:r>
      <w:r>
        <w:t>81</w:t>
      </w:r>
      <w:r>
        <w:fldChar w:fldCharType="end"/>
      </w:r>
    </w:p>
    <w:p w14:paraId="4ED422A4" w14:textId="705CC738" w:rsidR="003A0025" w:rsidRDefault="003A0025">
      <w:pPr>
        <w:pStyle w:val="TableofFigures"/>
        <w:rPr>
          <w:rFonts w:asciiTheme="minorHAnsi" w:eastAsiaTheme="minorEastAsia" w:hAnsiTheme="minorHAnsi" w:cstheme="minorBidi"/>
          <w:kern w:val="2"/>
          <w:szCs w:val="22"/>
          <w:lang w:eastAsia="zh-CN"/>
          <w14:ligatures w14:val="standardContextual"/>
        </w:rPr>
      </w:pPr>
      <w:r>
        <w:t>Table 4.16 LM Training results on 5 IMUs with 10-layer NN</w:t>
      </w:r>
      <w:r>
        <w:tab/>
      </w:r>
      <w:r>
        <w:fldChar w:fldCharType="begin"/>
      </w:r>
      <w:r>
        <w:instrText xml:space="preserve"> PAGEREF _Toc147396005 \h </w:instrText>
      </w:r>
      <w:r>
        <w:fldChar w:fldCharType="separate"/>
      </w:r>
      <w:r>
        <w:t>81</w:t>
      </w:r>
      <w:r>
        <w:fldChar w:fldCharType="end"/>
      </w:r>
    </w:p>
    <w:p w14:paraId="3B41D488" w14:textId="24F050F0" w:rsidR="003A0025" w:rsidRDefault="003A0025">
      <w:pPr>
        <w:pStyle w:val="TableofFigures"/>
        <w:rPr>
          <w:rFonts w:asciiTheme="minorHAnsi" w:eastAsiaTheme="minorEastAsia" w:hAnsiTheme="minorHAnsi" w:cstheme="minorBidi"/>
          <w:kern w:val="2"/>
          <w:szCs w:val="22"/>
          <w:lang w:eastAsia="zh-CN"/>
          <w14:ligatures w14:val="standardContextual"/>
        </w:rPr>
      </w:pPr>
      <w:r>
        <w:t>Table 4.17 LM Training progress on 5 IMUs with 5-layer NN</w:t>
      </w:r>
      <w:r>
        <w:tab/>
      </w:r>
      <w:r>
        <w:fldChar w:fldCharType="begin"/>
      </w:r>
      <w:r>
        <w:instrText xml:space="preserve"> PAGEREF _Toc147396006 \h </w:instrText>
      </w:r>
      <w:r>
        <w:fldChar w:fldCharType="separate"/>
      </w:r>
      <w:r>
        <w:t>81</w:t>
      </w:r>
      <w:r>
        <w:fldChar w:fldCharType="end"/>
      </w:r>
    </w:p>
    <w:p w14:paraId="67832EE9" w14:textId="6B4A61BD" w:rsidR="003A0025" w:rsidRDefault="003A0025">
      <w:pPr>
        <w:pStyle w:val="TableofFigures"/>
        <w:rPr>
          <w:rFonts w:asciiTheme="minorHAnsi" w:eastAsiaTheme="minorEastAsia" w:hAnsiTheme="minorHAnsi" w:cstheme="minorBidi"/>
          <w:kern w:val="2"/>
          <w:szCs w:val="22"/>
          <w:lang w:eastAsia="zh-CN"/>
          <w14:ligatures w14:val="standardContextual"/>
        </w:rPr>
      </w:pPr>
      <w:r>
        <w:t>Table 4.18 LM Training results on 5 IMUs with 5-layer NN</w:t>
      </w:r>
      <w:r>
        <w:tab/>
      </w:r>
      <w:r>
        <w:fldChar w:fldCharType="begin"/>
      </w:r>
      <w:r>
        <w:instrText xml:space="preserve"> PAGEREF _Toc147396007 \h </w:instrText>
      </w:r>
      <w:r>
        <w:fldChar w:fldCharType="separate"/>
      </w:r>
      <w:r>
        <w:t>81</w:t>
      </w:r>
      <w:r>
        <w:fldChar w:fldCharType="end"/>
      </w:r>
    </w:p>
    <w:p w14:paraId="2EAB81C1" w14:textId="3FBD3E37" w:rsidR="003A0025" w:rsidRDefault="003A0025">
      <w:pPr>
        <w:pStyle w:val="TableofFigures"/>
        <w:rPr>
          <w:rFonts w:asciiTheme="minorHAnsi" w:eastAsiaTheme="minorEastAsia" w:hAnsiTheme="minorHAnsi" w:cstheme="minorBidi"/>
          <w:kern w:val="2"/>
          <w:szCs w:val="22"/>
          <w:lang w:eastAsia="zh-CN"/>
          <w14:ligatures w14:val="standardContextual"/>
        </w:rPr>
      </w:pPr>
      <w:r>
        <w:t>Table 4.19 Training results of 10-layer Neural Network with magnetometer-assisted data</w:t>
      </w:r>
      <w:r>
        <w:tab/>
      </w:r>
      <w:r>
        <w:fldChar w:fldCharType="begin"/>
      </w:r>
      <w:r>
        <w:instrText xml:space="preserve"> PAGEREF _Toc147396008 \h </w:instrText>
      </w:r>
      <w:r>
        <w:fldChar w:fldCharType="separate"/>
      </w:r>
      <w:r>
        <w:t>83</w:t>
      </w:r>
      <w:r>
        <w:fldChar w:fldCharType="end"/>
      </w:r>
    </w:p>
    <w:p w14:paraId="049D8C2E" w14:textId="7FA4D6D9" w:rsidR="003A0025" w:rsidRDefault="003A0025">
      <w:pPr>
        <w:pStyle w:val="TableofFigures"/>
        <w:rPr>
          <w:rFonts w:asciiTheme="minorHAnsi" w:eastAsiaTheme="minorEastAsia" w:hAnsiTheme="minorHAnsi" w:cstheme="minorBidi"/>
          <w:kern w:val="2"/>
          <w:szCs w:val="22"/>
          <w:lang w:eastAsia="zh-CN"/>
          <w14:ligatures w14:val="standardContextual"/>
        </w:rPr>
      </w:pPr>
      <w:r>
        <w:t>Table 4.20 Training Progress of a 10-layer neural network with magnetometer-assisted data</w:t>
      </w:r>
      <w:r>
        <w:tab/>
      </w:r>
      <w:r>
        <w:fldChar w:fldCharType="begin"/>
      </w:r>
      <w:r>
        <w:instrText xml:space="preserve"> PAGEREF _Toc147396009 \h </w:instrText>
      </w:r>
      <w:r>
        <w:fldChar w:fldCharType="separate"/>
      </w:r>
      <w:r>
        <w:t>83</w:t>
      </w:r>
      <w:r>
        <w:fldChar w:fldCharType="end"/>
      </w:r>
    </w:p>
    <w:p w14:paraId="2B1763A1" w14:textId="6790252E" w:rsidR="003A0025" w:rsidRDefault="003A0025">
      <w:pPr>
        <w:pStyle w:val="TableofFigures"/>
        <w:rPr>
          <w:rFonts w:asciiTheme="minorHAnsi" w:eastAsiaTheme="minorEastAsia" w:hAnsiTheme="minorHAnsi" w:cstheme="minorBidi"/>
          <w:kern w:val="2"/>
          <w:szCs w:val="22"/>
          <w:lang w:eastAsia="zh-CN"/>
          <w14:ligatures w14:val="standardContextual"/>
        </w:rPr>
      </w:pPr>
      <w:r>
        <w:t>Table 4.21 20-layer training results of magnetometer-assisted data</w:t>
      </w:r>
      <w:r>
        <w:tab/>
      </w:r>
      <w:r>
        <w:fldChar w:fldCharType="begin"/>
      </w:r>
      <w:r>
        <w:instrText xml:space="preserve"> PAGEREF _Toc147396010 \h </w:instrText>
      </w:r>
      <w:r>
        <w:fldChar w:fldCharType="separate"/>
      </w:r>
      <w:r>
        <w:t>85</w:t>
      </w:r>
      <w:r>
        <w:fldChar w:fldCharType="end"/>
      </w:r>
    </w:p>
    <w:p w14:paraId="3B55E3B1" w14:textId="52C7AD84" w:rsidR="003A0025" w:rsidRDefault="003A0025">
      <w:pPr>
        <w:pStyle w:val="TableofFigures"/>
        <w:rPr>
          <w:rFonts w:asciiTheme="minorHAnsi" w:eastAsiaTheme="minorEastAsia" w:hAnsiTheme="minorHAnsi" w:cstheme="minorBidi"/>
          <w:kern w:val="2"/>
          <w:szCs w:val="22"/>
          <w:lang w:eastAsia="zh-CN"/>
          <w14:ligatures w14:val="standardContextual"/>
        </w:rPr>
      </w:pPr>
      <w:r>
        <w:t>Table 5.21 Training results of 10-layer Neural network trained on rotating movement</w:t>
      </w:r>
      <w:r>
        <w:tab/>
      </w:r>
      <w:r>
        <w:fldChar w:fldCharType="begin"/>
      </w:r>
      <w:r>
        <w:instrText xml:space="preserve"> PAGEREF _Toc147396011 \h </w:instrText>
      </w:r>
      <w:r>
        <w:fldChar w:fldCharType="separate"/>
      </w:r>
      <w:r>
        <w:t>86</w:t>
      </w:r>
      <w:r>
        <w:fldChar w:fldCharType="end"/>
      </w:r>
    </w:p>
    <w:p w14:paraId="690CCCB9" w14:textId="2C87D9D6" w:rsidR="003A0025" w:rsidRDefault="003A0025">
      <w:pPr>
        <w:pStyle w:val="TableofFigures"/>
        <w:rPr>
          <w:rFonts w:asciiTheme="minorHAnsi" w:eastAsiaTheme="minorEastAsia" w:hAnsiTheme="minorHAnsi" w:cstheme="minorBidi"/>
          <w:kern w:val="2"/>
          <w:szCs w:val="22"/>
          <w:lang w:eastAsia="zh-CN"/>
          <w14:ligatures w14:val="standardContextual"/>
        </w:rPr>
      </w:pPr>
      <w:r>
        <w:t>Table 5.22 Training Progress of 10-layer neural network trained on rotating movement</w:t>
      </w:r>
      <w:r>
        <w:tab/>
      </w:r>
      <w:r>
        <w:fldChar w:fldCharType="begin"/>
      </w:r>
      <w:r>
        <w:instrText xml:space="preserve"> PAGEREF _Toc147396012 \h </w:instrText>
      </w:r>
      <w:r>
        <w:fldChar w:fldCharType="separate"/>
      </w:r>
      <w:r>
        <w:t>87</w:t>
      </w:r>
      <w:r>
        <w:fldChar w:fldCharType="end"/>
      </w:r>
    </w:p>
    <w:p w14:paraId="2B16C3BA" w14:textId="48D964B3" w:rsidR="003A0025" w:rsidRDefault="003A0025">
      <w:pPr>
        <w:pStyle w:val="TableofFigures"/>
        <w:rPr>
          <w:rFonts w:asciiTheme="minorHAnsi" w:eastAsiaTheme="minorEastAsia" w:hAnsiTheme="minorHAnsi" w:cstheme="minorBidi"/>
          <w:kern w:val="2"/>
          <w:szCs w:val="22"/>
          <w:lang w:eastAsia="zh-CN"/>
          <w14:ligatures w14:val="standardContextual"/>
        </w:rPr>
      </w:pPr>
      <w:r>
        <w:t>Table 5.23 Training results of 50-layer neural network under rotation</w:t>
      </w:r>
      <w:r>
        <w:tab/>
      </w:r>
      <w:r>
        <w:fldChar w:fldCharType="begin"/>
      </w:r>
      <w:r>
        <w:instrText xml:space="preserve"> PAGEREF _Toc147396013 \h </w:instrText>
      </w:r>
      <w:r>
        <w:fldChar w:fldCharType="separate"/>
      </w:r>
      <w:r>
        <w:t>87</w:t>
      </w:r>
      <w:r>
        <w:fldChar w:fldCharType="end"/>
      </w:r>
    </w:p>
    <w:p w14:paraId="235F8D57" w14:textId="5CBD6CCA" w:rsidR="003A0025" w:rsidRDefault="003A0025">
      <w:pPr>
        <w:pStyle w:val="TableofFigures"/>
        <w:rPr>
          <w:rFonts w:asciiTheme="minorHAnsi" w:eastAsiaTheme="minorEastAsia" w:hAnsiTheme="minorHAnsi" w:cstheme="minorBidi"/>
          <w:kern w:val="2"/>
          <w:szCs w:val="22"/>
          <w:lang w:eastAsia="zh-CN"/>
          <w14:ligatures w14:val="standardContextual"/>
        </w:rPr>
      </w:pPr>
      <w:r>
        <w:t>Table 5.24 Training results of 10-layer neural network under rotation with magnetometer assistance.</w:t>
      </w:r>
      <w:r>
        <w:tab/>
      </w:r>
      <w:r>
        <w:fldChar w:fldCharType="begin"/>
      </w:r>
      <w:r>
        <w:instrText xml:space="preserve"> PAGEREF _Toc147396014 \h </w:instrText>
      </w:r>
      <w:r>
        <w:fldChar w:fldCharType="separate"/>
      </w:r>
      <w:r>
        <w:t>87</w:t>
      </w:r>
      <w:r>
        <w:fldChar w:fldCharType="end"/>
      </w:r>
    </w:p>
    <w:p w14:paraId="23BE031F" w14:textId="115B9EA5" w:rsidR="003A0025" w:rsidRDefault="003A0025">
      <w:pPr>
        <w:pStyle w:val="TableofFigures"/>
        <w:rPr>
          <w:rFonts w:asciiTheme="minorHAnsi" w:eastAsiaTheme="minorEastAsia" w:hAnsiTheme="minorHAnsi" w:cstheme="minorBidi"/>
          <w:kern w:val="2"/>
          <w:szCs w:val="22"/>
          <w:lang w:eastAsia="zh-CN"/>
          <w14:ligatures w14:val="standardContextual"/>
        </w:rPr>
      </w:pPr>
      <w:r>
        <w:t>Table 5.25 NN Training results of all IMU data under rotation with magnetometer assistance.</w:t>
      </w:r>
      <w:r>
        <w:tab/>
      </w:r>
      <w:r>
        <w:fldChar w:fldCharType="begin"/>
      </w:r>
      <w:r>
        <w:instrText xml:space="preserve"> PAGEREF _Toc147396015 \h </w:instrText>
      </w:r>
      <w:r>
        <w:fldChar w:fldCharType="separate"/>
      </w:r>
      <w:r>
        <w:t>89</w:t>
      </w:r>
      <w:r>
        <w:fldChar w:fldCharType="end"/>
      </w:r>
    </w:p>
    <w:p w14:paraId="4B8A7ECC" w14:textId="7306E6D6" w:rsidR="003A0025" w:rsidRDefault="003A0025">
      <w:pPr>
        <w:pStyle w:val="TableofFigures"/>
        <w:rPr>
          <w:rFonts w:asciiTheme="minorHAnsi" w:eastAsiaTheme="minorEastAsia" w:hAnsiTheme="minorHAnsi" w:cstheme="minorBidi"/>
          <w:kern w:val="2"/>
          <w:szCs w:val="22"/>
          <w:lang w:eastAsia="zh-CN"/>
          <w14:ligatures w14:val="standardContextual"/>
        </w:rPr>
      </w:pPr>
      <w:r>
        <w:t>All code can be obtained from https://github.com/BratNZ/Thesis.  The names and functions of the various scripts in the github repository are outlined below in Table 8.1.  Table 8.1 Script Names and Functions</w:t>
      </w:r>
      <w:r>
        <w:tab/>
      </w:r>
      <w:r>
        <w:fldChar w:fldCharType="begin"/>
      </w:r>
      <w:r>
        <w:instrText xml:space="preserve"> PAGEREF _Toc147396016 \h </w:instrText>
      </w:r>
      <w:r>
        <w:fldChar w:fldCharType="separate"/>
      </w:r>
      <w:r>
        <w:t>98</w:t>
      </w:r>
      <w:r>
        <w:fldChar w:fldCharType="end"/>
      </w:r>
    </w:p>
    <w:p w14:paraId="1B2F3D57" w14:textId="3F807716" w:rsidR="003A0025" w:rsidRDefault="003A0025">
      <w:pPr>
        <w:pStyle w:val="TableofFigures"/>
        <w:rPr>
          <w:rFonts w:asciiTheme="minorHAnsi" w:eastAsiaTheme="minorEastAsia" w:hAnsiTheme="minorHAnsi" w:cstheme="minorBidi"/>
          <w:kern w:val="2"/>
          <w:szCs w:val="22"/>
          <w:lang w:eastAsia="zh-CN"/>
          <w14:ligatures w14:val="standardContextual"/>
        </w:rPr>
      </w:pPr>
      <w:r>
        <w:t>Table 8.2  IMU Error Coefficients produced from initial calibration (rounded to 8 decimal places)</w:t>
      </w:r>
      <w:r>
        <w:tab/>
      </w:r>
      <w:r>
        <w:fldChar w:fldCharType="begin"/>
      </w:r>
      <w:r>
        <w:instrText xml:space="preserve"> PAGEREF _Toc147396017 \h </w:instrText>
      </w:r>
      <w:r>
        <w:fldChar w:fldCharType="separate"/>
      </w:r>
      <w:r>
        <w:t>99</w:t>
      </w:r>
      <w:r>
        <w:fldChar w:fldCharType="end"/>
      </w:r>
    </w:p>
    <w:p w14:paraId="35594CB7" w14:textId="0F242EFC" w:rsidR="00452E46" w:rsidRPr="00280F56" w:rsidRDefault="00841042" w:rsidP="00841042">
      <w:pPr>
        <w:pStyle w:val="BodyText"/>
      </w:pPr>
      <w:r>
        <w:fldChar w:fldCharType="end"/>
      </w:r>
    </w:p>
    <w:p w14:paraId="266FAC5E" w14:textId="77777777" w:rsidR="00317F4F" w:rsidRDefault="00317F4F">
      <w:pPr>
        <w:rPr>
          <w:rFonts w:ascii="Calibri" w:hAnsi="Calibri" w:cs="Calibri"/>
          <w:b/>
          <w:sz w:val="32"/>
        </w:rPr>
      </w:pPr>
      <w:r>
        <w:lastRenderedPageBreak/>
        <w:br w:type="page"/>
      </w:r>
    </w:p>
    <w:p w14:paraId="5C32FC20" w14:textId="6B333470" w:rsidR="00352936" w:rsidRDefault="00352936" w:rsidP="00352936">
      <w:pPr>
        <w:pStyle w:val="HeadingMyL1"/>
      </w:pPr>
      <w:bookmarkStart w:id="12" w:name="_Toc147396095"/>
      <w:r w:rsidRPr="00280F56">
        <w:lastRenderedPageBreak/>
        <w:t>List of Code</w:t>
      </w:r>
      <w:bookmarkEnd w:id="12"/>
    </w:p>
    <w:p w14:paraId="45F162B9" w14:textId="3EBF4AB3" w:rsidR="00352936" w:rsidRPr="00280F56" w:rsidRDefault="00B928F2" w:rsidP="00352936">
      <w:pPr>
        <w:pStyle w:val="BodyText"/>
      </w:pPr>
      <w:r>
        <w:t xml:space="preserve">All code can be found at the project </w:t>
      </w:r>
      <w:proofErr w:type="spellStart"/>
      <w:r>
        <w:t>github</w:t>
      </w:r>
      <w:proofErr w:type="spellEnd"/>
      <w:r>
        <w:t xml:space="preserve"> location, </w:t>
      </w:r>
      <w:hyperlink r:id="rId13" w:history="1">
        <w:r w:rsidR="00A3634E" w:rsidRPr="0050469D">
          <w:rPr>
            <w:rStyle w:val="Hyperlink"/>
          </w:rPr>
          <w:t>https://github.com/BratNZ/Thesis</w:t>
        </w:r>
      </w:hyperlink>
      <w:r w:rsidR="00A3634E">
        <w:br/>
        <w:t>Details of code can be found in Table 7.1 found in Appendix 7.1.</w:t>
      </w:r>
    </w:p>
    <w:p w14:paraId="58652028" w14:textId="77777777" w:rsidR="00352936" w:rsidRPr="00280F56" w:rsidRDefault="00352936" w:rsidP="00352936">
      <w:pPr>
        <w:pStyle w:val="HeadingMyL1"/>
      </w:pPr>
      <w:bookmarkStart w:id="13" w:name="_Toc147396096"/>
      <w:r w:rsidRPr="00280F56">
        <w:t>List of Equations</w:t>
      </w:r>
      <w:bookmarkEnd w:id="13"/>
    </w:p>
    <w:p w14:paraId="6F17E0A0" w14:textId="073F05C1" w:rsidR="003A0025" w:rsidRDefault="00352936">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"Equation" </w:instrText>
      </w:r>
      <w:r w:rsidRPr="00280F56">
        <w:fldChar w:fldCharType="separate"/>
      </w:r>
      <w:r w:rsidR="003A0025">
        <w:t>Equation 1.1 Acceleration at rest where g=9.81m/s</w:t>
      </w:r>
      <w:r w:rsidR="003A0025" w:rsidRPr="008E0624">
        <w:rPr>
          <w:vertAlign w:val="superscript"/>
        </w:rPr>
        <w:t>2</w:t>
      </w:r>
      <w:r w:rsidR="003A0025">
        <w:t>.</w:t>
      </w:r>
      <w:r w:rsidR="003A0025">
        <w:tab/>
      </w:r>
      <w:r w:rsidR="003A0025">
        <w:fldChar w:fldCharType="begin"/>
      </w:r>
      <w:r w:rsidR="003A0025">
        <w:instrText xml:space="preserve"> PAGEREF _Toc147396018 \h </w:instrText>
      </w:r>
      <w:r w:rsidR="003A0025">
        <w:fldChar w:fldCharType="separate"/>
      </w:r>
      <w:r w:rsidR="003A0025">
        <w:t>31</w:t>
      </w:r>
      <w:r w:rsidR="003A0025">
        <w:fldChar w:fldCharType="end"/>
      </w:r>
    </w:p>
    <w:p w14:paraId="02115DEE" w14:textId="3E7D2198" w:rsidR="003A0025" w:rsidRDefault="003A0025">
      <w:pPr>
        <w:pStyle w:val="TableofFigures"/>
        <w:rPr>
          <w:rFonts w:asciiTheme="minorHAnsi" w:eastAsiaTheme="minorEastAsia" w:hAnsiTheme="minorHAnsi" w:cstheme="minorBidi"/>
          <w:kern w:val="2"/>
          <w:szCs w:val="22"/>
          <w:lang w:eastAsia="zh-CN"/>
          <w14:ligatures w14:val="standardContextual"/>
        </w:rPr>
      </w:pPr>
      <w:r>
        <w:t>Equation 1.2 Acceleration on a tilted frame</w:t>
      </w:r>
      <w:r>
        <w:tab/>
      </w:r>
      <w:r>
        <w:fldChar w:fldCharType="begin"/>
      </w:r>
      <w:r>
        <w:instrText xml:space="preserve"> PAGEREF _Toc147396019 \h </w:instrText>
      </w:r>
      <w:r>
        <w:fldChar w:fldCharType="separate"/>
      </w:r>
      <w:r>
        <w:t>31</w:t>
      </w:r>
      <w:r>
        <w:fldChar w:fldCharType="end"/>
      </w:r>
    </w:p>
    <w:p w14:paraId="6F4D140D" w14:textId="73755463" w:rsidR="003A0025" w:rsidRDefault="003A0025">
      <w:pPr>
        <w:pStyle w:val="TableofFigures"/>
        <w:rPr>
          <w:rFonts w:asciiTheme="minorHAnsi" w:eastAsiaTheme="minorEastAsia" w:hAnsiTheme="minorHAnsi" w:cstheme="minorBidi"/>
          <w:kern w:val="2"/>
          <w:szCs w:val="22"/>
          <w:lang w:eastAsia="zh-CN"/>
          <w14:ligatures w14:val="standardContextual"/>
        </w:rPr>
      </w:pPr>
      <w:r>
        <w:t>Equation 1.3 The mathematical relationship between level and tilted frames.</w:t>
      </w:r>
      <w:r>
        <w:tab/>
      </w:r>
      <w:r>
        <w:fldChar w:fldCharType="begin"/>
      </w:r>
      <w:r>
        <w:instrText xml:space="preserve"> PAGEREF _Toc147396020 \h </w:instrText>
      </w:r>
      <w:r>
        <w:fldChar w:fldCharType="separate"/>
      </w:r>
      <w:r>
        <w:t>31</w:t>
      </w:r>
      <w:r>
        <w:fldChar w:fldCharType="end"/>
      </w:r>
    </w:p>
    <w:p w14:paraId="7B073773" w14:textId="7A011832" w:rsidR="003A0025" w:rsidRDefault="003A0025">
      <w:pPr>
        <w:pStyle w:val="TableofFigures"/>
        <w:rPr>
          <w:rFonts w:asciiTheme="minorHAnsi" w:eastAsiaTheme="minorEastAsia" w:hAnsiTheme="minorHAnsi" w:cstheme="minorBidi"/>
          <w:kern w:val="2"/>
          <w:szCs w:val="22"/>
          <w:lang w:eastAsia="zh-CN"/>
          <w14:ligatures w14:val="standardContextual"/>
        </w:rPr>
      </w:pPr>
      <w:r>
        <w:t>Equation 1.4 Mathematical equations for pitch and roll</w:t>
      </w:r>
      <w:r>
        <w:tab/>
      </w:r>
      <w:r>
        <w:fldChar w:fldCharType="begin"/>
      </w:r>
      <w:r>
        <w:instrText xml:space="preserve"> PAGEREF _Toc147396021 \h </w:instrText>
      </w:r>
      <w:r>
        <w:fldChar w:fldCharType="separate"/>
      </w:r>
      <w:r>
        <w:t>31</w:t>
      </w:r>
      <w:r>
        <w:fldChar w:fldCharType="end"/>
      </w:r>
    </w:p>
    <w:p w14:paraId="63D7A9CD" w14:textId="5EE729F1" w:rsidR="00352936" w:rsidRPr="00280F56" w:rsidRDefault="00352936" w:rsidP="00317F4F">
      <w:pPr>
        <w:pStyle w:val="HeadingMyL1"/>
        <w:jc w:val="left"/>
        <w:rPr>
          <w:b w:val="0"/>
        </w:rPr>
      </w:pPr>
      <w:r w:rsidRPr="00280F56">
        <w:rPr>
          <w:b w:val="0"/>
          <w:bCs/>
        </w:rPr>
        <w:fldChar w:fldCharType="end"/>
      </w:r>
    </w:p>
    <w:p w14:paraId="65E3024C" w14:textId="484A4220" w:rsidR="00452E46" w:rsidRPr="00280F56" w:rsidRDefault="00452E46" w:rsidP="00667C2A">
      <w:pPr>
        <w:pStyle w:val="HeadingMyL1"/>
      </w:pPr>
      <w:bookmarkStart w:id="14" w:name="_Toc147396097"/>
      <w:r w:rsidRPr="00280F56">
        <w:t>List of Figures</w:t>
      </w:r>
      <w:bookmarkEnd w:id="14"/>
    </w:p>
    <w:p w14:paraId="7307493F" w14:textId="74DAA583" w:rsidR="003A0025" w:rsidRDefault="00D03434">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"Figure" </w:instrText>
      </w:r>
      <w:r w:rsidRPr="00280F56">
        <w:fldChar w:fldCharType="separate"/>
      </w:r>
      <w:r w:rsidR="003A0025">
        <w:t>Figure 1.1  Obstacle detecting Sensor Types (Image from author).</w:t>
      </w:r>
      <w:r w:rsidR="003A0025">
        <w:tab/>
      </w:r>
      <w:r w:rsidR="003A0025">
        <w:fldChar w:fldCharType="begin"/>
      </w:r>
      <w:r w:rsidR="003A0025">
        <w:instrText xml:space="preserve"> PAGEREF _Toc147396022 \h </w:instrText>
      </w:r>
      <w:r w:rsidR="003A0025">
        <w:fldChar w:fldCharType="separate"/>
      </w:r>
      <w:r w:rsidR="003A0025">
        <w:t>22</w:t>
      </w:r>
      <w:r w:rsidR="003A0025">
        <w:fldChar w:fldCharType="end"/>
      </w:r>
    </w:p>
    <w:p w14:paraId="7991F5A3" w14:textId="4671E592" w:rsidR="003A0025" w:rsidRDefault="003A0025">
      <w:pPr>
        <w:pStyle w:val="TableofFigures"/>
        <w:rPr>
          <w:rFonts w:asciiTheme="minorHAnsi" w:eastAsiaTheme="minorEastAsia" w:hAnsiTheme="minorHAnsi" w:cstheme="minorBidi"/>
          <w:kern w:val="2"/>
          <w:szCs w:val="22"/>
          <w:lang w:eastAsia="zh-CN"/>
          <w14:ligatures w14:val="standardContextual"/>
        </w:rPr>
      </w:pPr>
      <w:r>
        <w:t>Figure 1.2   Diagram of conventional roll, pitch and yaw angles (Image from Author).</w:t>
      </w:r>
      <w:r>
        <w:tab/>
      </w:r>
      <w:r>
        <w:fldChar w:fldCharType="begin"/>
      </w:r>
      <w:r>
        <w:instrText xml:space="preserve"> PAGEREF _Toc147396023 \h </w:instrText>
      </w:r>
      <w:r>
        <w:fldChar w:fldCharType="separate"/>
      </w:r>
      <w:r>
        <w:t>32</w:t>
      </w:r>
      <w:r>
        <w:fldChar w:fldCharType="end"/>
      </w:r>
    </w:p>
    <w:p w14:paraId="6F896E6A" w14:textId="603FB71D" w:rsidR="003A0025" w:rsidRDefault="003A0025">
      <w:pPr>
        <w:pStyle w:val="TableofFigures"/>
        <w:rPr>
          <w:rFonts w:asciiTheme="minorHAnsi" w:eastAsiaTheme="minorEastAsia" w:hAnsiTheme="minorHAnsi" w:cstheme="minorBidi"/>
          <w:kern w:val="2"/>
          <w:szCs w:val="22"/>
          <w:lang w:eastAsia="zh-CN"/>
          <w14:ligatures w14:val="standardContextual"/>
        </w:rPr>
      </w:pPr>
      <w:r>
        <w:t>Figure 1.3  Fisheye Lens capture example. Copyright free Image from (Fpatrocini, n.d.)</w:t>
      </w:r>
      <w:r>
        <w:tab/>
      </w:r>
      <w:r>
        <w:fldChar w:fldCharType="begin"/>
      </w:r>
      <w:r>
        <w:instrText xml:space="preserve"> PAGEREF _Toc147396024 \h </w:instrText>
      </w:r>
      <w:r>
        <w:fldChar w:fldCharType="separate"/>
      </w:r>
      <w:r>
        <w:t>35</w:t>
      </w:r>
      <w:r>
        <w:fldChar w:fldCharType="end"/>
      </w:r>
    </w:p>
    <w:p w14:paraId="065DD09F" w14:textId="4E9FB01A" w:rsidR="003A0025" w:rsidRDefault="003A0025">
      <w:pPr>
        <w:pStyle w:val="TableofFigures"/>
        <w:rPr>
          <w:rFonts w:asciiTheme="minorHAnsi" w:eastAsiaTheme="minorEastAsia" w:hAnsiTheme="minorHAnsi" w:cstheme="minorBidi"/>
          <w:kern w:val="2"/>
          <w:szCs w:val="22"/>
          <w:lang w:eastAsia="zh-CN"/>
          <w14:ligatures w14:val="standardContextual"/>
        </w:rPr>
      </w:pPr>
      <w:r>
        <w:t>Figure 1.4 Neuron construction (unit part of the diagram). Image from (Samarasinghe, 2006).</w:t>
      </w:r>
      <w:r>
        <w:tab/>
      </w:r>
      <w:r>
        <w:fldChar w:fldCharType="begin"/>
      </w:r>
      <w:r>
        <w:instrText xml:space="preserve"> PAGEREF _Toc147396025 \h </w:instrText>
      </w:r>
      <w:r>
        <w:fldChar w:fldCharType="separate"/>
      </w:r>
      <w:r>
        <w:t>36</w:t>
      </w:r>
      <w:r>
        <w:fldChar w:fldCharType="end"/>
      </w:r>
    </w:p>
    <w:p w14:paraId="58191DD4" w14:textId="744F135C" w:rsidR="003A0025" w:rsidRDefault="003A0025">
      <w:pPr>
        <w:pStyle w:val="TableofFigures"/>
        <w:rPr>
          <w:rFonts w:asciiTheme="minorHAnsi" w:eastAsiaTheme="minorEastAsia" w:hAnsiTheme="minorHAnsi" w:cstheme="minorBidi"/>
          <w:kern w:val="2"/>
          <w:szCs w:val="22"/>
          <w:lang w:eastAsia="zh-CN"/>
          <w14:ligatures w14:val="standardContextual"/>
        </w:rPr>
      </w:pPr>
      <w:r>
        <w:t>Figure 1.5  Example functionality of neural networks for scientific data modelling: (a) fitting models to data or regression, (b) complex classification tasks, (c) discovering clusters in data, and (d) time-series forecasting. Image from (Samarasinghe, 2006)</w:t>
      </w:r>
      <w:r>
        <w:tab/>
      </w:r>
      <w:r>
        <w:fldChar w:fldCharType="begin"/>
      </w:r>
      <w:r>
        <w:instrText xml:space="preserve"> PAGEREF _Toc147396026 \h </w:instrText>
      </w:r>
      <w:r>
        <w:fldChar w:fldCharType="separate"/>
      </w:r>
      <w:r>
        <w:t>38</w:t>
      </w:r>
      <w:r>
        <w:fldChar w:fldCharType="end"/>
      </w:r>
    </w:p>
    <w:p w14:paraId="569A4573" w14:textId="6DFA232B" w:rsidR="003A0025" w:rsidRDefault="003A0025">
      <w:pPr>
        <w:pStyle w:val="TableofFigures"/>
        <w:rPr>
          <w:rFonts w:asciiTheme="minorHAnsi" w:eastAsiaTheme="minorEastAsia" w:hAnsiTheme="minorHAnsi" w:cstheme="minorBidi"/>
          <w:kern w:val="2"/>
          <w:szCs w:val="22"/>
          <w:lang w:eastAsia="zh-CN"/>
          <w14:ligatures w14:val="standardContextual"/>
        </w:rPr>
      </w:pPr>
      <w:r>
        <w:t>Figure 1.6  Some neural network topologies: (a) single-layer perceptron, (b) linear neuron, (c) multilayer perceptron, (d) competitive networks, (e) self-organising feature maps and (f) recurrent networks. Image from (Samarasinghe, 2006)</w:t>
      </w:r>
      <w:r>
        <w:tab/>
      </w:r>
      <w:r>
        <w:fldChar w:fldCharType="begin"/>
      </w:r>
      <w:r>
        <w:instrText xml:space="preserve"> PAGEREF _Toc147396027 \h </w:instrText>
      </w:r>
      <w:r>
        <w:fldChar w:fldCharType="separate"/>
      </w:r>
      <w:r>
        <w:t>39</w:t>
      </w:r>
      <w:r>
        <w:fldChar w:fldCharType="end"/>
      </w:r>
    </w:p>
    <w:p w14:paraId="77673B25" w14:textId="74F0486F" w:rsidR="003A0025" w:rsidRDefault="003A0025">
      <w:pPr>
        <w:pStyle w:val="TableofFigures"/>
        <w:rPr>
          <w:rFonts w:asciiTheme="minorHAnsi" w:eastAsiaTheme="minorEastAsia" w:hAnsiTheme="minorHAnsi" w:cstheme="minorBidi"/>
          <w:kern w:val="2"/>
          <w:szCs w:val="22"/>
          <w:lang w:eastAsia="zh-CN"/>
          <w14:ligatures w14:val="standardContextual"/>
        </w:rPr>
      </w:pPr>
      <w:r>
        <w:t>Figure 3.1 Baseboard diagram showing components (Image from Author).</w:t>
      </w:r>
      <w:r>
        <w:tab/>
      </w:r>
      <w:r>
        <w:fldChar w:fldCharType="begin"/>
      </w:r>
      <w:r>
        <w:instrText xml:space="preserve"> PAGEREF _Toc147396028 \h </w:instrText>
      </w:r>
      <w:r>
        <w:fldChar w:fldCharType="separate"/>
      </w:r>
      <w:r>
        <w:t>45</w:t>
      </w:r>
      <w:r>
        <w:fldChar w:fldCharType="end"/>
      </w:r>
    </w:p>
    <w:p w14:paraId="4E54E9A2" w14:textId="205CF1DE" w:rsidR="003A0025" w:rsidRDefault="003A0025">
      <w:pPr>
        <w:pStyle w:val="TableofFigures"/>
        <w:rPr>
          <w:rFonts w:asciiTheme="minorHAnsi" w:eastAsiaTheme="minorEastAsia" w:hAnsiTheme="minorHAnsi" w:cstheme="minorBidi"/>
          <w:kern w:val="2"/>
          <w:szCs w:val="22"/>
          <w:lang w:eastAsia="zh-CN"/>
          <w14:ligatures w14:val="standardContextual"/>
        </w:rPr>
      </w:pPr>
      <w:r>
        <w:t>Figure 3.2 Method Flowchart (Image from Author)</w:t>
      </w:r>
      <w:r>
        <w:tab/>
      </w:r>
      <w:r>
        <w:fldChar w:fldCharType="begin"/>
      </w:r>
      <w:r>
        <w:instrText xml:space="preserve"> PAGEREF _Toc147396029 \h </w:instrText>
      </w:r>
      <w:r>
        <w:fldChar w:fldCharType="separate"/>
      </w:r>
      <w:r>
        <w:t>46</w:t>
      </w:r>
      <w:r>
        <w:fldChar w:fldCharType="end"/>
      </w:r>
    </w:p>
    <w:p w14:paraId="2A93DAF9" w14:textId="3821CC98" w:rsidR="003A0025" w:rsidRDefault="003A0025">
      <w:pPr>
        <w:pStyle w:val="TableofFigures"/>
        <w:rPr>
          <w:rFonts w:asciiTheme="minorHAnsi" w:eastAsiaTheme="minorEastAsia" w:hAnsiTheme="minorHAnsi" w:cstheme="minorBidi"/>
          <w:kern w:val="2"/>
          <w:szCs w:val="22"/>
          <w:lang w:eastAsia="zh-CN"/>
          <w14:ligatures w14:val="standardContextual"/>
        </w:rPr>
      </w:pPr>
      <w:r>
        <w:t>Figure 3.3 Robotic Arm position showing mounted baseboard for roll and pitch experiments</w:t>
      </w:r>
      <w:r>
        <w:tab/>
      </w:r>
      <w:r>
        <w:fldChar w:fldCharType="begin"/>
      </w:r>
      <w:r>
        <w:instrText xml:space="preserve"> PAGEREF _Toc147396030 \h </w:instrText>
      </w:r>
      <w:r>
        <w:fldChar w:fldCharType="separate"/>
      </w:r>
      <w:r>
        <w:t>49</w:t>
      </w:r>
      <w:r>
        <w:fldChar w:fldCharType="end"/>
      </w:r>
    </w:p>
    <w:p w14:paraId="0544443F" w14:textId="298F7393" w:rsidR="003A0025" w:rsidRDefault="003A0025">
      <w:pPr>
        <w:pStyle w:val="TableofFigures"/>
        <w:rPr>
          <w:rFonts w:asciiTheme="minorHAnsi" w:eastAsiaTheme="minorEastAsia" w:hAnsiTheme="minorHAnsi" w:cstheme="minorBidi"/>
          <w:kern w:val="2"/>
          <w:szCs w:val="22"/>
          <w:lang w:eastAsia="zh-CN"/>
          <w14:ligatures w14:val="standardContextual"/>
        </w:rPr>
      </w:pPr>
      <w:r>
        <w:t>Figure 3.4 Robotic Arm position showing mounted baseboard for all other experiments</w:t>
      </w:r>
      <w:r>
        <w:tab/>
      </w:r>
      <w:r>
        <w:fldChar w:fldCharType="begin"/>
      </w:r>
      <w:r>
        <w:instrText xml:space="preserve"> PAGEREF _Toc147396031 \h </w:instrText>
      </w:r>
      <w:r>
        <w:fldChar w:fldCharType="separate"/>
      </w:r>
      <w:r>
        <w:t>49</w:t>
      </w:r>
      <w:r>
        <w:fldChar w:fldCharType="end"/>
      </w:r>
    </w:p>
    <w:p w14:paraId="26FAEACC" w14:textId="21E43D41" w:rsidR="003A0025" w:rsidRDefault="003A0025">
      <w:pPr>
        <w:pStyle w:val="TableofFigures"/>
        <w:rPr>
          <w:rFonts w:asciiTheme="minorHAnsi" w:eastAsiaTheme="minorEastAsia" w:hAnsiTheme="minorHAnsi" w:cstheme="minorBidi"/>
          <w:kern w:val="2"/>
          <w:szCs w:val="22"/>
          <w:lang w:eastAsia="zh-CN"/>
          <w14:ligatures w14:val="standardContextual"/>
        </w:rPr>
      </w:pPr>
      <w:r>
        <w:t>Figure 3.5 Sub-optimal alignment plot from t=1000 to t=1300 from a dataset of 4999 values</w:t>
      </w:r>
      <w:r>
        <w:tab/>
      </w:r>
      <w:r>
        <w:fldChar w:fldCharType="begin"/>
      </w:r>
      <w:r>
        <w:instrText xml:space="preserve"> PAGEREF _Toc147396032 \h </w:instrText>
      </w:r>
      <w:r>
        <w:fldChar w:fldCharType="separate"/>
      </w:r>
      <w:r>
        <w:t>50</w:t>
      </w:r>
      <w:r>
        <w:fldChar w:fldCharType="end"/>
      </w:r>
    </w:p>
    <w:p w14:paraId="030E59A6" w14:textId="48B9F840" w:rsidR="003A0025" w:rsidRDefault="003A0025">
      <w:pPr>
        <w:pStyle w:val="TableofFigures"/>
        <w:rPr>
          <w:rFonts w:asciiTheme="minorHAnsi" w:eastAsiaTheme="minorEastAsia" w:hAnsiTheme="minorHAnsi" w:cstheme="minorBidi"/>
          <w:kern w:val="2"/>
          <w:szCs w:val="22"/>
          <w:lang w:eastAsia="zh-CN"/>
          <w14:ligatures w14:val="standardContextual"/>
        </w:rPr>
      </w:pPr>
      <w:r>
        <w:t>Figure 3.6 Overall “best-fit” alignment plot showing OK alignment at this level</w:t>
      </w:r>
      <w:r>
        <w:tab/>
      </w:r>
      <w:r>
        <w:fldChar w:fldCharType="begin"/>
      </w:r>
      <w:r>
        <w:instrText xml:space="preserve"> PAGEREF _Toc147396033 \h </w:instrText>
      </w:r>
      <w:r>
        <w:fldChar w:fldCharType="separate"/>
      </w:r>
      <w:r>
        <w:t>51</w:t>
      </w:r>
      <w:r>
        <w:fldChar w:fldCharType="end"/>
      </w:r>
    </w:p>
    <w:p w14:paraId="5891D7FF" w14:textId="7A928B74" w:rsidR="003A0025" w:rsidRDefault="003A0025">
      <w:pPr>
        <w:pStyle w:val="TableofFigures"/>
        <w:rPr>
          <w:rFonts w:asciiTheme="minorHAnsi" w:eastAsiaTheme="minorEastAsia" w:hAnsiTheme="minorHAnsi" w:cstheme="minorBidi"/>
          <w:kern w:val="2"/>
          <w:szCs w:val="22"/>
          <w:lang w:eastAsia="zh-CN"/>
          <w14:ligatures w14:val="standardContextual"/>
        </w:rPr>
      </w:pPr>
      <w:r>
        <w:t>Figure 3.7 “Best-fit” alignment - close up of samples from 100-300.</w:t>
      </w:r>
      <w:r>
        <w:tab/>
      </w:r>
      <w:r>
        <w:fldChar w:fldCharType="begin"/>
      </w:r>
      <w:r>
        <w:instrText xml:space="preserve"> PAGEREF _Toc147396034 \h </w:instrText>
      </w:r>
      <w:r>
        <w:fldChar w:fldCharType="separate"/>
      </w:r>
      <w:r>
        <w:t>51</w:t>
      </w:r>
      <w:r>
        <w:fldChar w:fldCharType="end"/>
      </w:r>
    </w:p>
    <w:p w14:paraId="6E182F4C" w14:textId="1190885F" w:rsidR="003A0025" w:rsidRDefault="003A0025">
      <w:pPr>
        <w:pStyle w:val="TableofFigures"/>
        <w:rPr>
          <w:rFonts w:asciiTheme="minorHAnsi" w:eastAsiaTheme="minorEastAsia" w:hAnsiTheme="minorHAnsi" w:cstheme="minorBidi"/>
          <w:kern w:val="2"/>
          <w:szCs w:val="22"/>
          <w:lang w:eastAsia="zh-CN"/>
          <w14:ligatures w14:val="standardContextual"/>
        </w:rPr>
      </w:pPr>
      <w:r>
        <w:t>Figure 3.8 “Best-fit” alignment - close up of samples from 1000-3000.</w:t>
      </w:r>
      <w:r>
        <w:tab/>
      </w:r>
      <w:r>
        <w:fldChar w:fldCharType="begin"/>
      </w:r>
      <w:r>
        <w:instrText xml:space="preserve"> PAGEREF _Toc147396035 \h </w:instrText>
      </w:r>
      <w:r>
        <w:fldChar w:fldCharType="separate"/>
      </w:r>
      <w:r>
        <w:t>51</w:t>
      </w:r>
      <w:r>
        <w:fldChar w:fldCharType="end"/>
      </w:r>
    </w:p>
    <w:p w14:paraId="30DB6967" w14:textId="49CE624D" w:rsidR="003A0025" w:rsidRDefault="003A0025">
      <w:pPr>
        <w:pStyle w:val="TableofFigures"/>
        <w:rPr>
          <w:rFonts w:asciiTheme="minorHAnsi" w:eastAsiaTheme="minorEastAsia" w:hAnsiTheme="minorHAnsi" w:cstheme="minorBidi"/>
          <w:kern w:val="2"/>
          <w:szCs w:val="22"/>
          <w:lang w:eastAsia="zh-CN"/>
          <w14:ligatures w14:val="standardContextual"/>
        </w:rPr>
      </w:pPr>
      <w:r>
        <w:t>Figure 3.9 “Best-fit” alignment - close up of samples from 3000-3300.</w:t>
      </w:r>
      <w:r>
        <w:tab/>
      </w:r>
      <w:r>
        <w:fldChar w:fldCharType="begin"/>
      </w:r>
      <w:r>
        <w:instrText xml:space="preserve"> PAGEREF _Toc147396036 \h </w:instrText>
      </w:r>
      <w:r>
        <w:fldChar w:fldCharType="separate"/>
      </w:r>
      <w:r>
        <w:t>52</w:t>
      </w:r>
      <w:r>
        <w:fldChar w:fldCharType="end"/>
      </w:r>
    </w:p>
    <w:p w14:paraId="6C675262" w14:textId="77A8E2D1" w:rsidR="003A0025" w:rsidRDefault="003A0025">
      <w:pPr>
        <w:pStyle w:val="TableofFigures"/>
        <w:rPr>
          <w:rFonts w:asciiTheme="minorHAnsi" w:eastAsiaTheme="minorEastAsia" w:hAnsiTheme="minorHAnsi" w:cstheme="minorBidi"/>
          <w:kern w:val="2"/>
          <w:szCs w:val="22"/>
          <w:lang w:eastAsia="zh-CN"/>
          <w14:ligatures w14:val="standardContextual"/>
        </w:rPr>
      </w:pPr>
      <w:r>
        <w:t>Figure 3.10 “Best-fit” alignment - close up of samples from 4500-4999.</w:t>
      </w:r>
      <w:r>
        <w:tab/>
      </w:r>
      <w:r>
        <w:fldChar w:fldCharType="begin"/>
      </w:r>
      <w:r>
        <w:instrText xml:space="preserve"> PAGEREF _Toc147396037 \h </w:instrText>
      </w:r>
      <w:r>
        <w:fldChar w:fldCharType="separate"/>
      </w:r>
      <w:r>
        <w:t>52</w:t>
      </w:r>
      <w:r>
        <w:fldChar w:fldCharType="end"/>
      </w:r>
    </w:p>
    <w:p w14:paraId="52D05BC2" w14:textId="58F5EF04" w:rsidR="003A0025" w:rsidRDefault="003A0025">
      <w:pPr>
        <w:pStyle w:val="TableofFigures"/>
        <w:rPr>
          <w:rFonts w:asciiTheme="minorHAnsi" w:eastAsiaTheme="minorEastAsia" w:hAnsiTheme="minorHAnsi" w:cstheme="minorBidi"/>
          <w:kern w:val="2"/>
          <w:szCs w:val="22"/>
          <w:lang w:eastAsia="zh-CN"/>
          <w14:ligatures w14:val="standardContextual"/>
        </w:rPr>
      </w:pPr>
      <w:r>
        <w:t>Figure 3.11 Overall alignment of IMU and robot arm</w:t>
      </w:r>
      <w:r>
        <w:tab/>
      </w:r>
      <w:r>
        <w:fldChar w:fldCharType="begin"/>
      </w:r>
      <w:r>
        <w:instrText xml:space="preserve"> PAGEREF _Toc147396038 \h </w:instrText>
      </w:r>
      <w:r>
        <w:fldChar w:fldCharType="separate"/>
      </w:r>
      <w:r>
        <w:t>52</w:t>
      </w:r>
      <w:r>
        <w:fldChar w:fldCharType="end"/>
      </w:r>
    </w:p>
    <w:p w14:paraId="1E5CF985" w14:textId="3058CFED" w:rsidR="003A0025" w:rsidRDefault="003A0025">
      <w:pPr>
        <w:pStyle w:val="TableofFigures"/>
        <w:rPr>
          <w:rFonts w:asciiTheme="minorHAnsi" w:eastAsiaTheme="minorEastAsia" w:hAnsiTheme="minorHAnsi" w:cstheme="minorBidi"/>
          <w:kern w:val="2"/>
          <w:szCs w:val="22"/>
          <w:lang w:eastAsia="zh-CN"/>
          <w14:ligatures w14:val="standardContextual"/>
        </w:rPr>
      </w:pPr>
      <w:r>
        <w:t>Figure 3.12 Alignment of IMU and robot arm from samples 1000-1999</w:t>
      </w:r>
      <w:r>
        <w:tab/>
      </w:r>
      <w:r>
        <w:fldChar w:fldCharType="begin"/>
      </w:r>
      <w:r>
        <w:instrText xml:space="preserve"> PAGEREF _Toc147396039 \h </w:instrText>
      </w:r>
      <w:r>
        <w:fldChar w:fldCharType="separate"/>
      </w:r>
      <w:r>
        <w:t>53</w:t>
      </w:r>
      <w:r>
        <w:fldChar w:fldCharType="end"/>
      </w:r>
    </w:p>
    <w:p w14:paraId="6FDD2733" w14:textId="6C2D5C07" w:rsidR="003A0025" w:rsidRDefault="003A0025">
      <w:pPr>
        <w:pStyle w:val="TableofFigures"/>
        <w:rPr>
          <w:rFonts w:asciiTheme="minorHAnsi" w:eastAsiaTheme="minorEastAsia" w:hAnsiTheme="minorHAnsi" w:cstheme="minorBidi"/>
          <w:kern w:val="2"/>
          <w:szCs w:val="22"/>
          <w:lang w:eastAsia="zh-CN"/>
          <w14:ligatures w14:val="standardContextual"/>
        </w:rPr>
      </w:pPr>
      <w:r>
        <w:t>Figure 3.13 Allignment of IMU and robot arm from samples 4000-4999</w:t>
      </w:r>
      <w:r>
        <w:tab/>
      </w:r>
      <w:r>
        <w:fldChar w:fldCharType="begin"/>
      </w:r>
      <w:r>
        <w:instrText xml:space="preserve"> PAGEREF _Toc147396040 \h </w:instrText>
      </w:r>
      <w:r>
        <w:fldChar w:fldCharType="separate"/>
      </w:r>
      <w:r>
        <w:t>53</w:t>
      </w:r>
      <w:r>
        <w:fldChar w:fldCharType="end"/>
      </w:r>
    </w:p>
    <w:p w14:paraId="1235BF19" w14:textId="17BD5E55" w:rsidR="003A0025" w:rsidRDefault="003A0025">
      <w:pPr>
        <w:pStyle w:val="TableofFigures"/>
        <w:rPr>
          <w:rFonts w:asciiTheme="minorHAnsi" w:eastAsiaTheme="minorEastAsia" w:hAnsiTheme="minorHAnsi" w:cstheme="minorBidi"/>
          <w:kern w:val="2"/>
          <w:szCs w:val="22"/>
          <w:lang w:eastAsia="zh-CN"/>
          <w14:ligatures w14:val="standardContextual"/>
        </w:rPr>
      </w:pPr>
      <w:r>
        <w:t>Figure 3.14 Initial Neural Network Model</w:t>
      </w:r>
      <w:r>
        <w:tab/>
      </w:r>
      <w:r>
        <w:fldChar w:fldCharType="begin"/>
      </w:r>
      <w:r>
        <w:instrText xml:space="preserve"> PAGEREF _Toc147396041 \h </w:instrText>
      </w:r>
      <w:r>
        <w:fldChar w:fldCharType="separate"/>
      </w:r>
      <w:r>
        <w:t>61</w:t>
      </w:r>
      <w:r>
        <w:fldChar w:fldCharType="end"/>
      </w:r>
    </w:p>
    <w:p w14:paraId="32F0E764" w14:textId="24A31F6C"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 Madgwick filter results on stationary vehicle with default gain and samplerate settings</w:t>
      </w:r>
      <w:r>
        <w:tab/>
      </w:r>
      <w:r>
        <w:fldChar w:fldCharType="begin"/>
      </w:r>
      <w:r>
        <w:instrText xml:space="preserve"> PAGEREF _Toc147396042 \h </w:instrText>
      </w:r>
      <w:r>
        <w:fldChar w:fldCharType="separate"/>
      </w:r>
      <w:r>
        <w:t>62</w:t>
      </w:r>
      <w:r>
        <w:fldChar w:fldCharType="end"/>
      </w:r>
    </w:p>
    <w:p w14:paraId="5EE9C1D7" w14:textId="64B61832"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 Kalman Filter results from a stationary vehicle</w:t>
      </w:r>
      <w:r>
        <w:tab/>
      </w:r>
      <w:r>
        <w:fldChar w:fldCharType="begin"/>
      </w:r>
      <w:r>
        <w:instrText xml:space="preserve"> PAGEREF _Toc147396043 \h </w:instrText>
      </w:r>
      <w:r>
        <w:fldChar w:fldCharType="separate"/>
      </w:r>
      <w:r>
        <w:t>63</w:t>
      </w:r>
      <w:r>
        <w:fldChar w:fldCharType="end"/>
      </w:r>
    </w:p>
    <w:p w14:paraId="48BE3F21" w14:textId="395994BD"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 Madgwick results from stationary vehicle with default gain of 0.1 and sample rate of 1001.</w:t>
      </w:r>
      <w:r>
        <w:tab/>
      </w:r>
      <w:r>
        <w:fldChar w:fldCharType="begin"/>
      </w:r>
      <w:r>
        <w:instrText xml:space="preserve"> PAGEREF _Toc147396044 \h </w:instrText>
      </w:r>
      <w:r>
        <w:fldChar w:fldCharType="separate"/>
      </w:r>
      <w:r>
        <w:t>64</w:t>
      </w:r>
      <w:r>
        <w:fldChar w:fldCharType="end"/>
      </w:r>
    </w:p>
    <w:p w14:paraId="4588AFA7" w14:textId="7A8E46A2" w:rsidR="003A0025" w:rsidRDefault="003A0025">
      <w:pPr>
        <w:pStyle w:val="TableofFigures"/>
        <w:rPr>
          <w:rFonts w:asciiTheme="minorHAnsi" w:eastAsiaTheme="minorEastAsia" w:hAnsiTheme="minorHAnsi" w:cstheme="minorBidi"/>
          <w:kern w:val="2"/>
          <w:szCs w:val="22"/>
          <w:lang w:eastAsia="zh-CN"/>
          <w14:ligatures w14:val="standardContextual"/>
        </w:rPr>
      </w:pPr>
      <w:r>
        <w:t>Figure 4.4 Madgwick Filter on a rolling vehicle with a gain of 1.0</w:t>
      </w:r>
      <w:r>
        <w:tab/>
      </w:r>
      <w:r>
        <w:fldChar w:fldCharType="begin"/>
      </w:r>
      <w:r>
        <w:instrText xml:space="preserve"> PAGEREF _Toc147396045 \h </w:instrText>
      </w:r>
      <w:r>
        <w:fldChar w:fldCharType="separate"/>
      </w:r>
      <w:r>
        <w:t>65</w:t>
      </w:r>
      <w:r>
        <w:fldChar w:fldCharType="end"/>
      </w:r>
    </w:p>
    <w:p w14:paraId="27C76B44" w14:textId="23059004" w:rsidR="003A0025" w:rsidRDefault="003A0025">
      <w:pPr>
        <w:pStyle w:val="TableofFigures"/>
        <w:rPr>
          <w:rFonts w:asciiTheme="minorHAnsi" w:eastAsiaTheme="minorEastAsia" w:hAnsiTheme="minorHAnsi" w:cstheme="minorBidi"/>
          <w:kern w:val="2"/>
          <w:szCs w:val="22"/>
          <w:lang w:eastAsia="zh-CN"/>
          <w14:ligatures w14:val="standardContextual"/>
        </w:rPr>
      </w:pPr>
      <w:r>
        <w:t>Figure 4.5 Madgwick filter on a rolling vehicle with a gain of 10</w:t>
      </w:r>
      <w:r>
        <w:tab/>
      </w:r>
      <w:r>
        <w:fldChar w:fldCharType="begin"/>
      </w:r>
      <w:r>
        <w:instrText xml:space="preserve"> PAGEREF _Toc147396046 \h </w:instrText>
      </w:r>
      <w:r>
        <w:fldChar w:fldCharType="separate"/>
      </w:r>
      <w:r>
        <w:t>65</w:t>
      </w:r>
      <w:r>
        <w:fldChar w:fldCharType="end"/>
      </w:r>
    </w:p>
    <w:p w14:paraId="286AE220" w14:textId="7ED9671D" w:rsidR="003A0025" w:rsidRDefault="003A0025">
      <w:pPr>
        <w:pStyle w:val="TableofFigures"/>
        <w:rPr>
          <w:rFonts w:asciiTheme="minorHAnsi" w:eastAsiaTheme="minorEastAsia" w:hAnsiTheme="minorHAnsi" w:cstheme="minorBidi"/>
          <w:kern w:val="2"/>
          <w:szCs w:val="22"/>
          <w:lang w:eastAsia="zh-CN"/>
          <w14:ligatures w14:val="standardContextual"/>
        </w:rPr>
      </w:pPr>
      <w:r>
        <w:t>Figure 4.6 Madgwick filter on a rolling vehicle with a gain of 15</w:t>
      </w:r>
      <w:r>
        <w:tab/>
      </w:r>
      <w:r>
        <w:fldChar w:fldCharType="begin"/>
      </w:r>
      <w:r>
        <w:instrText xml:space="preserve"> PAGEREF _Toc147396047 \h </w:instrText>
      </w:r>
      <w:r>
        <w:fldChar w:fldCharType="separate"/>
      </w:r>
      <w:r>
        <w:t>66</w:t>
      </w:r>
      <w:r>
        <w:fldChar w:fldCharType="end"/>
      </w:r>
    </w:p>
    <w:p w14:paraId="2771B7F9" w14:textId="5D5994EE" w:rsidR="003A0025" w:rsidRDefault="003A0025">
      <w:pPr>
        <w:pStyle w:val="TableofFigures"/>
        <w:rPr>
          <w:rFonts w:asciiTheme="minorHAnsi" w:eastAsiaTheme="minorEastAsia" w:hAnsiTheme="minorHAnsi" w:cstheme="minorBidi"/>
          <w:kern w:val="2"/>
          <w:szCs w:val="22"/>
          <w:lang w:eastAsia="zh-CN"/>
          <w14:ligatures w14:val="standardContextual"/>
        </w:rPr>
      </w:pPr>
      <w:r>
        <w:t>Figure 4.7 Filter and Robot arm data for a rolling vehicle using Camera IMU values : Samples 1-600</w:t>
      </w:r>
      <w:r>
        <w:tab/>
      </w:r>
      <w:r>
        <w:fldChar w:fldCharType="begin"/>
      </w:r>
      <w:r>
        <w:instrText xml:space="preserve"> PAGEREF _Toc147396048 \h </w:instrText>
      </w:r>
      <w:r>
        <w:fldChar w:fldCharType="separate"/>
      </w:r>
      <w:r>
        <w:t>67</w:t>
      </w:r>
      <w:r>
        <w:fldChar w:fldCharType="end"/>
      </w:r>
    </w:p>
    <w:p w14:paraId="50AB96D6" w14:textId="5B95A59F" w:rsidR="003A0025" w:rsidRDefault="003A0025">
      <w:pPr>
        <w:pStyle w:val="TableofFigures"/>
        <w:rPr>
          <w:rFonts w:asciiTheme="minorHAnsi" w:eastAsiaTheme="minorEastAsia" w:hAnsiTheme="minorHAnsi" w:cstheme="minorBidi"/>
          <w:kern w:val="2"/>
          <w:szCs w:val="22"/>
          <w:lang w:eastAsia="zh-CN"/>
          <w14:ligatures w14:val="standardContextual"/>
        </w:rPr>
      </w:pPr>
      <w:r>
        <w:lastRenderedPageBreak/>
        <w:t>Figure 4.8 Averages of Filter Camera IMU Roll values against robot arm movements: Samples 1-600</w:t>
      </w:r>
      <w:r>
        <w:tab/>
      </w:r>
      <w:r>
        <w:fldChar w:fldCharType="begin"/>
      </w:r>
      <w:r>
        <w:instrText xml:space="preserve"> PAGEREF _Toc147396049 \h </w:instrText>
      </w:r>
      <w:r>
        <w:fldChar w:fldCharType="separate"/>
      </w:r>
      <w:r>
        <w:t>67</w:t>
      </w:r>
      <w:r>
        <w:fldChar w:fldCharType="end"/>
      </w:r>
    </w:p>
    <w:p w14:paraId="61C65F3D" w14:textId="580B8125" w:rsidR="003A0025" w:rsidRDefault="003A0025">
      <w:pPr>
        <w:pStyle w:val="TableofFigures"/>
        <w:rPr>
          <w:rFonts w:asciiTheme="minorHAnsi" w:eastAsiaTheme="minorEastAsia" w:hAnsiTheme="minorHAnsi" w:cstheme="minorBidi"/>
          <w:kern w:val="2"/>
          <w:szCs w:val="22"/>
          <w:lang w:eastAsia="zh-CN"/>
          <w14:ligatures w14:val="standardContextual"/>
        </w:rPr>
      </w:pPr>
      <w:r>
        <w:t>Figure 4.9 Filter and robot arm camera IMU data for a pitching vehicle: Samples 1-600.</w:t>
      </w:r>
      <w:r>
        <w:tab/>
      </w:r>
      <w:r>
        <w:fldChar w:fldCharType="begin"/>
      </w:r>
      <w:r>
        <w:instrText xml:space="preserve"> PAGEREF _Toc147396050 \h </w:instrText>
      </w:r>
      <w:r>
        <w:fldChar w:fldCharType="separate"/>
      </w:r>
      <w:r>
        <w:t>68</w:t>
      </w:r>
      <w:r>
        <w:fldChar w:fldCharType="end"/>
      </w:r>
    </w:p>
    <w:p w14:paraId="12409CA7" w14:textId="6B941328"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4.10 Averages of Filter Roll values against pitching robot arm movements: Samples 1-600</w:t>
      </w:r>
      <w:r>
        <w:tab/>
      </w:r>
      <w:r>
        <w:fldChar w:fldCharType="begin"/>
      </w:r>
      <w:r>
        <w:instrText xml:space="preserve"> PAGEREF _Toc147396051 \h </w:instrText>
      </w:r>
      <w:r>
        <w:fldChar w:fldCharType="separate"/>
      </w:r>
      <w:r>
        <w:t>69</w:t>
      </w:r>
      <w:r>
        <w:fldChar w:fldCharType="end"/>
      </w:r>
    </w:p>
    <w:p w14:paraId="53C65EF3" w14:textId="3261772F" w:rsidR="003A0025" w:rsidRDefault="003A0025">
      <w:pPr>
        <w:pStyle w:val="TableofFigures"/>
        <w:rPr>
          <w:rFonts w:asciiTheme="minorHAnsi" w:eastAsiaTheme="minorEastAsia" w:hAnsiTheme="minorHAnsi" w:cstheme="minorBidi"/>
          <w:kern w:val="2"/>
          <w:szCs w:val="22"/>
          <w:lang w:eastAsia="zh-CN"/>
          <w14:ligatures w14:val="standardContextual"/>
        </w:rPr>
      </w:pPr>
      <w:r>
        <w:drawing>
          <wp:inline distT="0" distB="0" distL="0" distR="0" wp14:anchorId="48E49033" wp14:editId="037CD14B">
            <wp:extent cx="4944529" cy="2698750"/>
            <wp:effectExtent l="0" t="0" r="8890" b="6350"/>
            <wp:docPr id="530356908" name="Picture 53035690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58480" name="Picture 51" descr="A graph of a graph&#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48694" cy="2701023"/>
                    </a:xfrm>
                    <a:prstGeom prst="rect">
                      <a:avLst/>
                    </a:prstGeom>
                  </pic:spPr>
                </pic:pic>
              </a:graphicData>
            </a:graphic>
          </wp:inline>
        </w:drawing>
      </w:r>
      <w:r>
        <w:t xml:space="preserve"> Figure 4.11 Average of front 3 IMU results against robot arm movements: Samples 1-600</w:t>
      </w:r>
      <w:r>
        <w:tab/>
      </w:r>
      <w:r>
        <w:fldChar w:fldCharType="begin"/>
      </w:r>
      <w:r>
        <w:instrText xml:space="preserve"> PAGEREF _Toc147396052 \h </w:instrText>
      </w:r>
      <w:r>
        <w:fldChar w:fldCharType="separate"/>
      </w:r>
      <w:r>
        <w:t>69</w:t>
      </w:r>
      <w:r>
        <w:fldChar w:fldCharType="end"/>
      </w:r>
    </w:p>
    <w:p w14:paraId="7C357786" w14:textId="2DF3BD10"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4.12 Varied-motion data using a Madgwick sample rate of 8.33: Samples 1-600.</w:t>
      </w:r>
      <w:r>
        <w:tab/>
      </w:r>
      <w:r>
        <w:fldChar w:fldCharType="begin"/>
      </w:r>
      <w:r>
        <w:instrText xml:space="preserve"> PAGEREF _Toc147396053 \h </w:instrText>
      </w:r>
      <w:r>
        <w:fldChar w:fldCharType="separate"/>
      </w:r>
      <w:r>
        <w:t>70</w:t>
      </w:r>
      <w:r>
        <w:fldChar w:fldCharType="end"/>
      </w:r>
    </w:p>
    <w:p w14:paraId="2A375B6C" w14:textId="2408D35E"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4.13 Filter and robot arm varied-motion data using a Madgwick sample rate of 4999.</w:t>
      </w:r>
      <w:r>
        <w:tab/>
      </w:r>
      <w:r>
        <w:fldChar w:fldCharType="begin"/>
      </w:r>
      <w:r>
        <w:instrText xml:space="preserve"> PAGEREF _Toc147396054 \h </w:instrText>
      </w:r>
      <w:r>
        <w:fldChar w:fldCharType="separate"/>
      </w:r>
      <w:r>
        <w:t>71</w:t>
      </w:r>
      <w:r>
        <w:fldChar w:fldCharType="end"/>
      </w:r>
    </w:p>
    <w:p w14:paraId="28BB0EEF" w14:textId="1200CEC8"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4.14 Madgwick and Kalman values with a Madgwick SR of 100: Samples 1-600.</w:t>
      </w:r>
      <w:r>
        <w:tab/>
      </w:r>
      <w:r>
        <w:fldChar w:fldCharType="begin"/>
      </w:r>
      <w:r>
        <w:instrText xml:space="preserve"> PAGEREF _Toc147396055 \h </w:instrText>
      </w:r>
      <w:r>
        <w:fldChar w:fldCharType="separate"/>
      </w:r>
      <w:r>
        <w:t>71</w:t>
      </w:r>
      <w:r>
        <w:fldChar w:fldCharType="end"/>
      </w:r>
    </w:p>
    <w:p w14:paraId="2B38B25B" w14:textId="4C4F6208"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4.15 Madgwick and Kalman values with a sample rate of 50</w:t>
      </w:r>
      <w:r>
        <w:tab/>
      </w:r>
      <w:r>
        <w:fldChar w:fldCharType="begin"/>
      </w:r>
      <w:r>
        <w:instrText xml:space="preserve"> PAGEREF _Toc147396056 \h </w:instrText>
      </w:r>
      <w:r>
        <w:fldChar w:fldCharType="separate"/>
      </w:r>
      <w:r>
        <w:t>72</w:t>
      </w:r>
      <w:r>
        <w:fldChar w:fldCharType="end"/>
      </w:r>
    </w:p>
    <w:p w14:paraId="391F0422" w14:textId="30163F57"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4.16 Madgwick and Kalman values with a sample rate of 500</w:t>
      </w:r>
      <w:r>
        <w:tab/>
      </w:r>
      <w:r>
        <w:fldChar w:fldCharType="begin"/>
      </w:r>
      <w:r>
        <w:instrText xml:space="preserve"> PAGEREF _Toc147396057 \h </w:instrText>
      </w:r>
      <w:r>
        <w:fldChar w:fldCharType="separate"/>
      </w:r>
      <w:r>
        <w:t>72</w:t>
      </w:r>
      <w:r>
        <w:fldChar w:fldCharType="end"/>
      </w:r>
    </w:p>
    <w:p w14:paraId="75EE533B" w14:textId="34243AD3"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4.17 Averages of Madgwick and Kalman values with a sample rate of 100</w:t>
      </w:r>
      <w:r>
        <w:tab/>
      </w:r>
      <w:r>
        <w:fldChar w:fldCharType="begin"/>
      </w:r>
      <w:r>
        <w:instrText xml:space="preserve"> PAGEREF _Toc147396058 \h </w:instrText>
      </w:r>
      <w:r>
        <w:fldChar w:fldCharType="separate"/>
      </w:r>
      <w:r>
        <w:t>73</w:t>
      </w:r>
      <w:r>
        <w:fldChar w:fldCharType="end"/>
      </w:r>
    </w:p>
    <w:p w14:paraId="52FBF831" w14:textId="47EBE4F2"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4.18 Madgwick filter beta value set to 0.5 with a sample rate of 100</w:t>
      </w:r>
      <w:r>
        <w:tab/>
      </w:r>
      <w:r>
        <w:fldChar w:fldCharType="begin"/>
      </w:r>
      <w:r>
        <w:instrText xml:space="preserve"> PAGEREF _Toc147396059 \h </w:instrText>
      </w:r>
      <w:r>
        <w:fldChar w:fldCharType="separate"/>
      </w:r>
      <w:r>
        <w:t>73</w:t>
      </w:r>
      <w:r>
        <w:fldChar w:fldCharType="end"/>
      </w:r>
    </w:p>
    <w:p w14:paraId="276D5016" w14:textId="74382605"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4.19 Madgwick filter beta value set to 5.0 with a sample rate of 100</w:t>
      </w:r>
      <w:r>
        <w:tab/>
      </w:r>
      <w:r>
        <w:fldChar w:fldCharType="begin"/>
      </w:r>
      <w:r>
        <w:instrText xml:space="preserve"> PAGEREF _Toc147396060 \h </w:instrText>
      </w:r>
      <w:r>
        <w:fldChar w:fldCharType="separate"/>
      </w:r>
      <w:r>
        <w:t>74</w:t>
      </w:r>
      <w:r>
        <w:fldChar w:fldCharType="end"/>
      </w:r>
    </w:p>
    <w:p w14:paraId="27A61F21" w14:textId="5A8ACD17"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4.20 Averaged filter results with Madgwick filter beta set to 5 with SR of 100</w:t>
      </w:r>
      <w:r>
        <w:tab/>
      </w:r>
      <w:r>
        <w:fldChar w:fldCharType="begin"/>
      </w:r>
      <w:r>
        <w:instrText xml:space="preserve"> PAGEREF _Toc147396061 \h </w:instrText>
      </w:r>
      <w:r>
        <w:fldChar w:fldCharType="separate"/>
      </w:r>
      <w:r>
        <w:t>74</w:t>
      </w:r>
      <w:r>
        <w:fldChar w:fldCharType="end"/>
      </w:r>
    </w:p>
    <w:p w14:paraId="2B05053D" w14:textId="270C33E1"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4.21 Initial Neural Network Performance plot with default layer size of 10</w:t>
      </w:r>
      <w:r>
        <w:tab/>
      </w:r>
      <w:r>
        <w:fldChar w:fldCharType="begin"/>
      </w:r>
      <w:r>
        <w:instrText xml:space="preserve"> PAGEREF _Toc147396062 \h </w:instrText>
      </w:r>
      <w:r>
        <w:fldChar w:fldCharType="separate"/>
      </w:r>
      <w:r>
        <w:t>76</w:t>
      </w:r>
      <w:r>
        <w:fldChar w:fldCharType="end"/>
      </w:r>
    </w:p>
    <w:p w14:paraId="7AA6BD3D" w14:textId="5E8C53C7"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4.22 Initial Neural Network Error Histogram plot with default layer size of 10</w:t>
      </w:r>
      <w:r>
        <w:tab/>
      </w:r>
      <w:r>
        <w:fldChar w:fldCharType="begin"/>
      </w:r>
      <w:r>
        <w:instrText xml:space="preserve"> PAGEREF _Toc147396063 \h </w:instrText>
      </w:r>
      <w:r>
        <w:fldChar w:fldCharType="separate"/>
      </w:r>
      <w:r>
        <w:t>76</w:t>
      </w:r>
      <w:r>
        <w:fldChar w:fldCharType="end"/>
      </w:r>
    </w:p>
    <w:p w14:paraId="69B6C352" w14:textId="506D290B"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4.23 Initial Neural Network Regression plots with default layer size of 10</w:t>
      </w:r>
      <w:r>
        <w:tab/>
      </w:r>
      <w:r>
        <w:fldChar w:fldCharType="begin"/>
      </w:r>
      <w:r>
        <w:instrText xml:space="preserve"> PAGEREF _Toc147396064 \h </w:instrText>
      </w:r>
      <w:r>
        <w:fldChar w:fldCharType="separate"/>
      </w:r>
      <w:r>
        <w:t>76</w:t>
      </w:r>
      <w:r>
        <w:fldChar w:fldCharType="end"/>
      </w:r>
    </w:p>
    <w:p w14:paraId="23700BDD" w14:textId="023F8033"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4.24 Initial Neural Network traiing state plot with 10 layers</w:t>
      </w:r>
      <w:r>
        <w:tab/>
      </w:r>
      <w:r>
        <w:fldChar w:fldCharType="begin"/>
      </w:r>
      <w:r>
        <w:instrText xml:space="preserve"> PAGEREF _Toc147396065 \h </w:instrText>
      </w:r>
      <w:r>
        <w:fldChar w:fldCharType="separate"/>
      </w:r>
      <w:r>
        <w:t>77</w:t>
      </w:r>
      <w:r>
        <w:fldChar w:fldCharType="end"/>
      </w:r>
    </w:p>
    <w:p w14:paraId="1C83E66B" w14:textId="4B43CB1A"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4.25 Initial Neural Network Performance plot with 20 layers</w:t>
      </w:r>
      <w:r>
        <w:tab/>
      </w:r>
      <w:r>
        <w:fldChar w:fldCharType="begin"/>
      </w:r>
      <w:r>
        <w:instrText xml:space="preserve"> PAGEREF _Toc147396066 \h </w:instrText>
      </w:r>
      <w:r>
        <w:fldChar w:fldCharType="separate"/>
      </w:r>
      <w:r>
        <w:t>78</w:t>
      </w:r>
      <w:r>
        <w:fldChar w:fldCharType="end"/>
      </w:r>
    </w:p>
    <w:p w14:paraId="0B2B5524" w14:textId="2E2F8692"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4.26 Initial Neural Network Error Histogram plot with 20 layers</w:t>
      </w:r>
      <w:r>
        <w:tab/>
      </w:r>
      <w:r>
        <w:fldChar w:fldCharType="begin"/>
      </w:r>
      <w:r>
        <w:instrText xml:space="preserve"> PAGEREF _Toc147396067 \h </w:instrText>
      </w:r>
      <w:r>
        <w:fldChar w:fldCharType="separate"/>
      </w:r>
      <w:r>
        <w:t>78</w:t>
      </w:r>
      <w:r>
        <w:fldChar w:fldCharType="end"/>
      </w:r>
    </w:p>
    <w:p w14:paraId="186DF762" w14:textId="24C24BA3"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4.27 Initial Neural Network Regression plot with 20 layers</w:t>
      </w:r>
      <w:r>
        <w:tab/>
      </w:r>
      <w:r>
        <w:fldChar w:fldCharType="begin"/>
      </w:r>
      <w:r>
        <w:instrText xml:space="preserve"> PAGEREF _Toc147396068 \h </w:instrText>
      </w:r>
      <w:r>
        <w:fldChar w:fldCharType="separate"/>
      </w:r>
      <w:r>
        <w:t>79</w:t>
      </w:r>
      <w:r>
        <w:fldChar w:fldCharType="end"/>
      </w:r>
    </w:p>
    <w:p w14:paraId="4DB83202" w14:textId="6C53C483"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4.28 Initial Neural Network Training State plot with 20 layers</w:t>
      </w:r>
      <w:r>
        <w:tab/>
      </w:r>
      <w:r>
        <w:fldChar w:fldCharType="begin"/>
      </w:r>
      <w:r>
        <w:instrText xml:space="preserve"> PAGEREF _Toc147396069 \h </w:instrText>
      </w:r>
      <w:r>
        <w:fldChar w:fldCharType="separate"/>
      </w:r>
      <w:r>
        <w:t>79</w:t>
      </w:r>
      <w:r>
        <w:fldChar w:fldCharType="end"/>
      </w:r>
    </w:p>
    <w:p w14:paraId="2E63548A" w14:textId="0AD79E39"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4.29 Kalman and Madgwick angles (with Magnetometer) against robot arm angles</w:t>
      </w:r>
      <w:r>
        <w:tab/>
      </w:r>
      <w:r>
        <w:fldChar w:fldCharType="begin"/>
      </w:r>
      <w:r>
        <w:instrText xml:space="preserve"> PAGEREF _Toc147396070 \h </w:instrText>
      </w:r>
      <w:r>
        <w:fldChar w:fldCharType="separate"/>
      </w:r>
      <w:r>
        <w:t>84</w:t>
      </w:r>
      <w:r>
        <w:fldChar w:fldCharType="end"/>
      </w:r>
    </w:p>
    <w:p w14:paraId="33AEF57F" w14:textId="40E362F0"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4.30 Training state of 10-layer neural network with magnetometer-assisted data</w:t>
      </w:r>
      <w:r>
        <w:tab/>
      </w:r>
      <w:r>
        <w:fldChar w:fldCharType="begin"/>
      </w:r>
      <w:r>
        <w:instrText xml:space="preserve"> PAGEREF _Toc147396071 \h </w:instrText>
      </w:r>
      <w:r>
        <w:fldChar w:fldCharType="separate"/>
      </w:r>
      <w:r>
        <w:t>85</w:t>
      </w:r>
      <w:r>
        <w:fldChar w:fldCharType="end"/>
      </w:r>
    </w:p>
    <w:p w14:paraId="5A0CC7ED" w14:textId="0604FE2D"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4.31 Validation plot of 10-layer neural network with magnetometer-assisted data</w:t>
      </w:r>
      <w:r>
        <w:tab/>
      </w:r>
      <w:r>
        <w:fldChar w:fldCharType="begin"/>
      </w:r>
      <w:r>
        <w:instrText xml:space="preserve"> PAGEREF _Toc147396072 \h </w:instrText>
      </w:r>
      <w:r>
        <w:fldChar w:fldCharType="separate"/>
      </w:r>
      <w:r>
        <w:t>86</w:t>
      </w:r>
      <w:r>
        <w:fldChar w:fldCharType="end"/>
      </w:r>
    </w:p>
    <w:p w14:paraId="375EB12E" w14:textId="6142C7FD"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4.32 Error histogram of 10-layer neural network with magnetometer-assisted data</w:t>
      </w:r>
      <w:r>
        <w:tab/>
      </w:r>
      <w:r>
        <w:fldChar w:fldCharType="begin"/>
      </w:r>
      <w:r>
        <w:instrText xml:space="preserve"> PAGEREF _Toc147396073 \h </w:instrText>
      </w:r>
      <w:r>
        <w:fldChar w:fldCharType="separate"/>
      </w:r>
      <w:r>
        <w:t>86</w:t>
      </w:r>
      <w:r>
        <w:fldChar w:fldCharType="end"/>
      </w:r>
    </w:p>
    <w:p w14:paraId="46C002A2" w14:textId="7817F1D9"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4.33 X-Axis Magnetometer values against robot arm movement: Samples 1-600</w:t>
      </w:r>
      <w:r>
        <w:tab/>
      </w:r>
      <w:r>
        <w:fldChar w:fldCharType="begin"/>
      </w:r>
      <w:r>
        <w:instrText xml:space="preserve"> PAGEREF _Toc147396074 \h </w:instrText>
      </w:r>
      <w:r>
        <w:fldChar w:fldCharType="separate"/>
      </w:r>
      <w:r>
        <w:t>87</w:t>
      </w:r>
      <w:r>
        <w:fldChar w:fldCharType="end"/>
      </w:r>
    </w:p>
    <w:p w14:paraId="4F31E149" w14:textId="194DBEBC"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4.34  Y-Axis Magnetometer values against robot arm movement: Samples 1-600</w:t>
      </w:r>
      <w:r>
        <w:tab/>
      </w:r>
      <w:r>
        <w:fldChar w:fldCharType="begin"/>
      </w:r>
      <w:r>
        <w:instrText xml:space="preserve"> PAGEREF _Toc147396075 \h </w:instrText>
      </w:r>
      <w:r>
        <w:fldChar w:fldCharType="separate"/>
      </w:r>
      <w:r>
        <w:t>87</w:t>
      </w:r>
      <w:r>
        <w:fldChar w:fldCharType="end"/>
      </w:r>
    </w:p>
    <w:p w14:paraId="479C7E98" w14:textId="5612BA8F"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4.35  Z-Axis Magnetometer values against robot arm movement: Samples 1-600</w:t>
      </w:r>
      <w:r>
        <w:tab/>
      </w:r>
      <w:r>
        <w:fldChar w:fldCharType="begin"/>
      </w:r>
      <w:r>
        <w:instrText xml:space="preserve"> PAGEREF _Toc147396076 \h </w:instrText>
      </w:r>
      <w:r>
        <w:fldChar w:fldCharType="separate"/>
      </w:r>
      <w:r>
        <w:t>87</w:t>
      </w:r>
      <w:r>
        <w:fldChar w:fldCharType="end"/>
      </w:r>
    </w:p>
    <w:p w14:paraId="59B15539" w14:textId="79F9BD88"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4.36 Combined Magnetometer values against robot arm movement: Samples 1-600</w:t>
      </w:r>
      <w:r>
        <w:tab/>
      </w:r>
      <w:r>
        <w:fldChar w:fldCharType="begin"/>
      </w:r>
      <w:r>
        <w:instrText xml:space="preserve"> PAGEREF _Toc147396077 \h </w:instrText>
      </w:r>
      <w:r>
        <w:fldChar w:fldCharType="separate"/>
      </w:r>
      <w:r>
        <w:t>87</w:t>
      </w:r>
      <w:r>
        <w:fldChar w:fldCharType="end"/>
      </w:r>
    </w:p>
    <w:p w14:paraId="031F5AE8" w14:textId="081FC37C"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4.37 Kalman and robot arm angles compared while robot arm rotates</w:t>
      </w:r>
      <w:r>
        <w:tab/>
      </w:r>
      <w:r>
        <w:fldChar w:fldCharType="begin"/>
      </w:r>
      <w:r>
        <w:instrText xml:space="preserve"> PAGEREF _Toc147396078 \h </w:instrText>
      </w:r>
      <w:r>
        <w:fldChar w:fldCharType="separate"/>
      </w:r>
      <w:r>
        <w:t>88</w:t>
      </w:r>
      <w:r>
        <w:fldChar w:fldCharType="end"/>
      </w:r>
    </w:p>
    <w:p w14:paraId="64EF18AC" w14:textId="729A5CD1"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4.38 Initial Madgwick filter and robot angles compared while rotating – samples from 1-999.</w:t>
      </w:r>
      <w:r>
        <w:tab/>
      </w:r>
      <w:r>
        <w:fldChar w:fldCharType="begin"/>
      </w:r>
      <w:r>
        <w:instrText xml:space="preserve"> PAGEREF _Toc147396079 \h </w:instrText>
      </w:r>
      <w:r>
        <w:fldChar w:fldCharType="separate"/>
      </w:r>
      <w:r>
        <w:t>88</w:t>
      </w:r>
      <w:r>
        <w:fldChar w:fldCharType="end"/>
      </w:r>
    </w:p>
    <w:p w14:paraId="439266A3" w14:textId="33C99D48"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4.39 Regression plot of 10-layer neural network under rotation</w:t>
      </w:r>
      <w:r>
        <w:tab/>
      </w:r>
      <w:r>
        <w:fldChar w:fldCharType="begin"/>
      </w:r>
      <w:r>
        <w:instrText xml:space="preserve"> PAGEREF _Toc147396080 \h </w:instrText>
      </w:r>
      <w:r>
        <w:fldChar w:fldCharType="separate"/>
      </w:r>
      <w:r>
        <w:t>89</w:t>
      </w:r>
      <w:r>
        <w:fldChar w:fldCharType="end"/>
      </w:r>
    </w:p>
    <w:p w14:paraId="62785820" w14:textId="03908130" w:rsidR="003A0025" w:rsidRDefault="003A0025">
      <w:pPr>
        <w:pStyle w:val="TableofFigures"/>
        <w:rPr>
          <w:rFonts w:asciiTheme="minorHAnsi" w:eastAsiaTheme="minorEastAsia" w:hAnsiTheme="minorHAnsi" w:cstheme="minorBidi"/>
          <w:kern w:val="2"/>
          <w:szCs w:val="22"/>
          <w:lang w:eastAsia="zh-CN"/>
          <w14:ligatures w14:val="standardContextual"/>
        </w:rPr>
      </w:pPr>
      <w:r>
        <w:lastRenderedPageBreak/>
        <w:t xml:space="preserve">The results have improved but the R values are still very low. </w:t>
      </w:r>
      <w:r>
        <w:drawing>
          <wp:inline distT="0" distB="0" distL="0" distR="0" wp14:anchorId="6675D8C6" wp14:editId="520A1C6A">
            <wp:extent cx="5760085" cy="3444875"/>
            <wp:effectExtent l="0" t="0" r="0" b="3175"/>
            <wp:docPr id="728817983" name="Picture 72881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4168" name="Picture 26957416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444875"/>
                    </a:xfrm>
                    <a:prstGeom prst="rect">
                      <a:avLst/>
                    </a:prstGeom>
                  </pic:spPr>
                </pic:pic>
              </a:graphicData>
            </a:graphic>
          </wp:inline>
        </w:drawing>
      </w:r>
      <w:r>
        <w:t xml:space="preserve"> Figure 4.40 X-Axis Magnetometer data vs Robotic arm movement (all normalised) : Samples 1-1000</w:t>
      </w:r>
      <w:r>
        <w:tab/>
      </w:r>
      <w:r>
        <w:fldChar w:fldCharType="begin"/>
      </w:r>
      <w:r>
        <w:instrText xml:space="preserve"> PAGEREF _Toc147396081 \h </w:instrText>
      </w:r>
      <w:r>
        <w:fldChar w:fldCharType="separate"/>
      </w:r>
      <w:r>
        <w:t>90</w:t>
      </w:r>
      <w:r>
        <w:fldChar w:fldCharType="end"/>
      </w:r>
    </w:p>
    <w:p w14:paraId="3DD9A675" w14:textId="2041C404" w:rsidR="003A0025" w:rsidRDefault="003A0025">
      <w:pPr>
        <w:pStyle w:val="TableofFigures"/>
        <w:rPr>
          <w:rFonts w:asciiTheme="minorHAnsi" w:eastAsiaTheme="minorEastAsia" w:hAnsiTheme="minorHAnsi" w:cstheme="minorBidi"/>
          <w:kern w:val="2"/>
          <w:szCs w:val="22"/>
          <w:lang w:eastAsia="zh-CN"/>
          <w14:ligatures w14:val="standardContextual"/>
        </w:rPr>
      </w:pPr>
      <w:r>
        <w:t>Figure 4.41 Y-Axis Magnetometer data vs Robotic arm movement (all normalised) : Samples 1-1000</w:t>
      </w:r>
      <w:r>
        <w:tab/>
      </w:r>
      <w:r>
        <w:fldChar w:fldCharType="begin"/>
      </w:r>
      <w:r>
        <w:instrText xml:space="preserve"> PAGEREF _Toc147396082 \h </w:instrText>
      </w:r>
      <w:r>
        <w:fldChar w:fldCharType="separate"/>
      </w:r>
      <w:r>
        <w:t>91</w:t>
      </w:r>
      <w:r>
        <w:fldChar w:fldCharType="end"/>
      </w:r>
    </w:p>
    <w:p w14:paraId="61D3A062" w14:textId="58F7BED1" w:rsidR="003A0025" w:rsidRDefault="003A0025">
      <w:pPr>
        <w:pStyle w:val="TableofFigures"/>
        <w:rPr>
          <w:rFonts w:asciiTheme="minorHAnsi" w:eastAsiaTheme="minorEastAsia" w:hAnsiTheme="minorHAnsi" w:cstheme="minorBidi"/>
          <w:kern w:val="2"/>
          <w:szCs w:val="22"/>
          <w:lang w:eastAsia="zh-CN"/>
          <w14:ligatures w14:val="standardContextual"/>
        </w:rPr>
      </w:pPr>
      <w:r>
        <w:drawing>
          <wp:inline distT="0" distB="0" distL="0" distR="0" wp14:anchorId="68F0EB57" wp14:editId="7D816AD4">
            <wp:extent cx="5760085" cy="3425825"/>
            <wp:effectExtent l="0" t="0" r="0" b="3175"/>
            <wp:docPr id="947320721" name="Picture 94732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12474" name="Picture 188991247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425825"/>
                    </a:xfrm>
                    <a:prstGeom prst="rect">
                      <a:avLst/>
                    </a:prstGeom>
                  </pic:spPr>
                </pic:pic>
              </a:graphicData>
            </a:graphic>
          </wp:inline>
        </w:drawing>
      </w:r>
      <w:r>
        <w:t xml:space="preserve"> Figure 4.42 Z-Axis Magnetometer data vs Robotic arm movement (all normalised) : Samples 1-1000</w:t>
      </w:r>
      <w:r>
        <w:tab/>
      </w:r>
      <w:r>
        <w:fldChar w:fldCharType="begin"/>
      </w:r>
      <w:r>
        <w:instrText xml:space="preserve"> PAGEREF _Toc147396083 \h </w:instrText>
      </w:r>
      <w:r>
        <w:fldChar w:fldCharType="separate"/>
      </w:r>
      <w:r>
        <w:t>91</w:t>
      </w:r>
      <w:r>
        <w:fldChar w:fldCharType="end"/>
      </w:r>
    </w:p>
    <w:p w14:paraId="0EBCAD31" w14:textId="7CD02408" w:rsidR="003A0025" w:rsidRDefault="003A0025">
      <w:pPr>
        <w:pStyle w:val="TableofFigures"/>
        <w:rPr>
          <w:rFonts w:asciiTheme="minorHAnsi" w:eastAsiaTheme="minorEastAsia" w:hAnsiTheme="minorHAnsi" w:cstheme="minorBidi"/>
          <w:kern w:val="2"/>
          <w:szCs w:val="22"/>
          <w:lang w:eastAsia="zh-CN"/>
          <w14:ligatures w14:val="standardContextual"/>
        </w:rPr>
      </w:pPr>
      <w:r>
        <w:t>Figure 4.43 Using back-propagation training instead of LVM</w:t>
      </w:r>
      <w:r>
        <w:tab/>
      </w:r>
      <w:r>
        <w:fldChar w:fldCharType="begin"/>
      </w:r>
      <w:r>
        <w:instrText xml:space="preserve"> PAGEREF _Toc147396084 \h </w:instrText>
      </w:r>
      <w:r>
        <w:fldChar w:fldCharType="separate"/>
      </w:r>
      <w:r>
        <w:t>93</w:t>
      </w:r>
      <w:r>
        <w:fldChar w:fldCharType="end"/>
      </w:r>
    </w:p>
    <w:p w14:paraId="774CDF41" w14:textId="54BE1A00" w:rsidR="003A0025" w:rsidRDefault="003A0025">
      <w:pPr>
        <w:pStyle w:val="TableofFigures"/>
        <w:rPr>
          <w:rFonts w:asciiTheme="minorHAnsi" w:eastAsiaTheme="minorEastAsia" w:hAnsiTheme="minorHAnsi" w:cstheme="minorBidi"/>
          <w:kern w:val="2"/>
          <w:szCs w:val="22"/>
          <w:lang w:eastAsia="zh-CN"/>
          <w14:ligatures w14:val="standardContextual"/>
        </w:rPr>
      </w:pPr>
      <w:r>
        <w:t>Figure 7.1  IMU Calibration graphs for Central Camera IMU</w:t>
      </w:r>
      <w:r>
        <w:tab/>
      </w:r>
      <w:r>
        <w:fldChar w:fldCharType="begin"/>
      </w:r>
      <w:r>
        <w:instrText xml:space="preserve"> PAGEREF _Toc147396085 \h </w:instrText>
      </w:r>
      <w:r>
        <w:fldChar w:fldCharType="separate"/>
      </w:r>
      <w:r>
        <w:t>101</w:t>
      </w:r>
      <w:r>
        <w:fldChar w:fldCharType="end"/>
      </w:r>
    </w:p>
    <w:p w14:paraId="5B1DB221" w14:textId="6F982C10" w:rsidR="003A0025" w:rsidRDefault="003A0025">
      <w:pPr>
        <w:pStyle w:val="TableofFigures"/>
        <w:rPr>
          <w:rFonts w:asciiTheme="minorHAnsi" w:eastAsiaTheme="minorEastAsia" w:hAnsiTheme="minorHAnsi" w:cstheme="minorBidi"/>
          <w:kern w:val="2"/>
          <w:szCs w:val="22"/>
          <w:lang w:eastAsia="zh-CN"/>
          <w14:ligatures w14:val="standardContextual"/>
        </w:rPr>
      </w:pPr>
      <w:r>
        <w:t>Figure 7.2  IMU Calibration graphs for Front Left IMU</w:t>
      </w:r>
      <w:r>
        <w:tab/>
      </w:r>
      <w:r>
        <w:fldChar w:fldCharType="begin"/>
      </w:r>
      <w:r>
        <w:instrText xml:space="preserve"> PAGEREF _Toc147396086 \h </w:instrText>
      </w:r>
      <w:r>
        <w:fldChar w:fldCharType="separate"/>
      </w:r>
      <w:r>
        <w:t>102</w:t>
      </w:r>
      <w:r>
        <w:fldChar w:fldCharType="end"/>
      </w:r>
    </w:p>
    <w:p w14:paraId="1D477D06" w14:textId="535682D7" w:rsidR="003A0025" w:rsidRDefault="003A0025">
      <w:pPr>
        <w:pStyle w:val="TableofFigures"/>
        <w:rPr>
          <w:rFonts w:asciiTheme="minorHAnsi" w:eastAsiaTheme="minorEastAsia" w:hAnsiTheme="minorHAnsi" w:cstheme="minorBidi"/>
          <w:kern w:val="2"/>
          <w:szCs w:val="22"/>
          <w:lang w:eastAsia="zh-CN"/>
          <w14:ligatures w14:val="standardContextual"/>
        </w:rPr>
      </w:pPr>
      <w:r>
        <w:t>Figure 7.3  IMU Calibration graphs for Front Right IMU</w:t>
      </w:r>
      <w:r>
        <w:tab/>
      </w:r>
      <w:r>
        <w:fldChar w:fldCharType="begin"/>
      </w:r>
      <w:r>
        <w:instrText xml:space="preserve"> PAGEREF _Toc147396087 \h </w:instrText>
      </w:r>
      <w:r>
        <w:fldChar w:fldCharType="separate"/>
      </w:r>
      <w:r>
        <w:t>102</w:t>
      </w:r>
      <w:r>
        <w:fldChar w:fldCharType="end"/>
      </w:r>
    </w:p>
    <w:p w14:paraId="5A940B45" w14:textId="7DC33B43" w:rsidR="003A0025" w:rsidRDefault="003A0025">
      <w:pPr>
        <w:pStyle w:val="TableofFigures"/>
        <w:rPr>
          <w:rFonts w:asciiTheme="minorHAnsi" w:eastAsiaTheme="minorEastAsia" w:hAnsiTheme="minorHAnsi" w:cstheme="minorBidi"/>
          <w:kern w:val="2"/>
          <w:szCs w:val="22"/>
          <w:lang w:eastAsia="zh-CN"/>
          <w14:ligatures w14:val="standardContextual"/>
        </w:rPr>
      </w:pPr>
      <w:r>
        <w:t>Figure 7.4  IMU Calibration graphs for Rear Left IMU</w:t>
      </w:r>
      <w:r>
        <w:tab/>
      </w:r>
      <w:r>
        <w:fldChar w:fldCharType="begin"/>
      </w:r>
      <w:r>
        <w:instrText xml:space="preserve"> PAGEREF _Toc147396088 \h </w:instrText>
      </w:r>
      <w:r>
        <w:fldChar w:fldCharType="separate"/>
      </w:r>
      <w:r>
        <w:t>102</w:t>
      </w:r>
      <w:r>
        <w:fldChar w:fldCharType="end"/>
      </w:r>
    </w:p>
    <w:p w14:paraId="7C8149D4" w14:textId="0323E4E5" w:rsidR="003A0025" w:rsidRDefault="003A0025">
      <w:pPr>
        <w:pStyle w:val="TableofFigures"/>
        <w:rPr>
          <w:rFonts w:asciiTheme="minorHAnsi" w:eastAsiaTheme="minorEastAsia" w:hAnsiTheme="minorHAnsi" w:cstheme="minorBidi"/>
          <w:kern w:val="2"/>
          <w:szCs w:val="22"/>
          <w:lang w:eastAsia="zh-CN"/>
          <w14:ligatures w14:val="standardContextual"/>
        </w:rPr>
      </w:pPr>
      <w:r>
        <w:t>Figure 7.5 IMU Calibration graphs for Right Rear IMU</w:t>
      </w:r>
      <w:r>
        <w:tab/>
      </w:r>
      <w:r>
        <w:fldChar w:fldCharType="begin"/>
      </w:r>
      <w:r>
        <w:instrText xml:space="preserve"> PAGEREF _Toc147396089 \h </w:instrText>
      </w:r>
      <w:r>
        <w:fldChar w:fldCharType="separate"/>
      </w:r>
      <w:r>
        <w:t>103</w:t>
      </w:r>
      <w:r>
        <w:fldChar w:fldCharType="end"/>
      </w:r>
    </w:p>
    <w:p w14:paraId="24729754" w14:textId="06FA3C36" w:rsidR="00951044" w:rsidRPr="00280F56" w:rsidRDefault="00D03434" w:rsidP="00252943">
      <w:r w:rsidRPr="00280F56">
        <w:lastRenderedPageBreak/>
        <w:fldChar w:fldCharType="end"/>
      </w:r>
      <w:r w:rsidRPr="00280F56">
        <w:br/>
      </w:r>
      <w:r w:rsidRPr="00280F56">
        <w:br/>
      </w:r>
      <w:r w:rsidRPr="00280F56">
        <w:br/>
      </w:r>
    </w:p>
    <w:p w14:paraId="185ACB87" w14:textId="77777777" w:rsidR="00951044" w:rsidRPr="00280F56" w:rsidRDefault="00951044">
      <w:r w:rsidRPr="00280F56">
        <w:br w:type="page"/>
      </w:r>
    </w:p>
    <w:p w14:paraId="7AF56657" w14:textId="7CF933EE" w:rsidR="009E25F6" w:rsidRPr="00280F56" w:rsidRDefault="00842CFB" w:rsidP="00C0493D">
      <w:pPr>
        <w:pStyle w:val="Heading1"/>
      </w:pPr>
      <w:r w:rsidRPr="00280F56">
        <w:lastRenderedPageBreak/>
        <w:t xml:space="preserve"> </w:t>
      </w:r>
      <w:bookmarkStart w:id="15" w:name="_Toc147396098"/>
      <w:r w:rsidR="00586617" w:rsidRPr="00280F56">
        <w:t>Introduction</w:t>
      </w:r>
      <w:bookmarkEnd w:id="15"/>
    </w:p>
    <w:p w14:paraId="47B6B725" w14:textId="63390EA1" w:rsidR="009E25F6" w:rsidRPr="00280F56" w:rsidRDefault="003B7727" w:rsidP="00C0493D">
      <w:pPr>
        <w:pStyle w:val="Heading2"/>
        <w:rPr>
          <w:noProof w:val="0"/>
        </w:rPr>
      </w:pPr>
      <w:bookmarkStart w:id="16" w:name="_Toc147396099"/>
      <w:r w:rsidRPr="00280F56">
        <w:rPr>
          <w:noProof w:val="0"/>
        </w:rPr>
        <w:t>Motivation</w:t>
      </w:r>
      <w:bookmarkEnd w:id="16"/>
    </w:p>
    <w:p w14:paraId="17DEBCE0" w14:textId="709DAFD2" w:rsidR="00B719FB" w:rsidRPr="00280F56" w:rsidRDefault="00B719FB" w:rsidP="00382D74">
      <w:pPr>
        <w:pStyle w:val="BodyText"/>
      </w:pPr>
      <w:r w:rsidRPr="00280F56">
        <w:t xml:space="preserve">This chapter outlines the requirements around obtaining animal information on a New Zealand farm in a timely and cost-effective manner and a broad discussion of possible solutions for readers not familiar with New Zealand animal data management. The chapter discusses the types of data often recorded and methods of delivering that data back to the farmer. Where an unattended </w:t>
      </w:r>
      <w:r w:rsidR="00461337" w:rsidRPr="00280F56">
        <w:t xml:space="preserve">ground </w:t>
      </w:r>
      <w:r w:rsidRPr="00280F56">
        <w:t>vehicle (</w:t>
      </w:r>
      <w:r w:rsidR="00461337" w:rsidRPr="00280F56">
        <w:t>UGV</w:t>
      </w:r>
      <w:r w:rsidRPr="00280F56">
        <w:t xml:space="preserve"> or </w:t>
      </w:r>
      <w:r w:rsidR="00461337" w:rsidRPr="00280F56">
        <w:t>r</w:t>
      </w:r>
      <w:r w:rsidRPr="00280F56">
        <w:t xml:space="preserve">over) is </w:t>
      </w:r>
      <w:r w:rsidR="001513DF">
        <w:t>required</w:t>
      </w:r>
      <w:r w:rsidR="00A3634E">
        <w:t xml:space="preserve"> for data capture</w:t>
      </w:r>
      <w:r w:rsidRPr="00280F56">
        <w:t>, various obstacle detection methods are discussed (including choices of sensors) and an overview of camera-based avoidance techniques is presented.</w:t>
      </w:r>
      <w:r w:rsidRPr="00280F56">
        <w:br/>
        <w:t xml:space="preserve">The issue of image stabilisation when using camera-based systems and common techniques for mitigating this is </w:t>
      </w:r>
      <w:r w:rsidR="002F30D3" w:rsidRPr="00280F56">
        <w:t>presented and the research objective is outlined</w:t>
      </w:r>
      <w:r w:rsidRPr="00280F56">
        <w:t>.</w:t>
      </w:r>
    </w:p>
    <w:p w14:paraId="5A2E2C4E" w14:textId="184DE0C2" w:rsidR="00952362" w:rsidRPr="00280F56" w:rsidRDefault="00952362" w:rsidP="00952362">
      <w:pPr>
        <w:pStyle w:val="Heading3"/>
        <w:rPr>
          <w:noProof w:val="0"/>
        </w:rPr>
      </w:pPr>
      <w:bookmarkStart w:id="17" w:name="_Toc147396100"/>
      <w:r w:rsidRPr="00280F56">
        <w:rPr>
          <w:noProof w:val="0"/>
        </w:rPr>
        <w:t>NZ Farm information</w:t>
      </w:r>
      <w:r w:rsidR="00BD64C9" w:rsidRPr="00280F56">
        <w:rPr>
          <w:noProof w:val="0"/>
        </w:rPr>
        <w:t xml:space="preserve"> and desired data</w:t>
      </w:r>
      <w:bookmarkEnd w:id="17"/>
    </w:p>
    <w:p w14:paraId="368422D9" w14:textId="1A463FE3" w:rsidR="00615619" w:rsidRPr="00280F56" w:rsidRDefault="00F861F9" w:rsidP="004B3066">
      <w:pPr>
        <w:pStyle w:val="BodyText"/>
      </w:pPr>
      <w:r w:rsidRPr="00280F56">
        <w:t>T</w:t>
      </w:r>
      <w:r w:rsidR="00681012" w:rsidRPr="00280F56">
        <w:t>o maintain animal welfare and to obtain the best possible pr</w:t>
      </w:r>
      <w:r w:rsidR="00615619" w:rsidRPr="00280F56">
        <w:t>ofit</w:t>
      </w:r>
      <w:r w:rsidRPr="00280F56">
        <w:t>, beef cattle farmers in rural New Zealand need to acquire accurate and timely data on the state of their livestock</w:t>
      </w:r>
      <w:r w:rsidR="0033683C" w:rsidRPr="00280F56">
        <w:t xml:space="preserve"> </w:t>
      </w:r>
      <w:r w:rsidR="006E5D54"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6E5D54" w:rsidRPr="00280F56">
        <w:fldChar w:fldCharType="separate"/>
      </w:r>
      <w:r w:rsidR="00F24F35" w:rsidRPr="00F24F35">
        <w:rPr>
          <w:noProof/>
        </w:rPr>
        <w:t>(Swain et al., 2013)</w:t>
      </w:r>
      <w:r w:rsidR="006E5D54" w:rsidRPr="00280F56">
        <w:fldChar w:fldCharType="end"/>
      </w:r>
      <w:r w:rsidR="006E5D54" w:rsidRPr="00280F56">
        <w:t xml:space="preserve"> </w:t>
      </w:r>
      <w:r w:rsidR="00461337" w:rsidRPr="00280F56">
        <w:t xml:space="preserve">. </w:t>
      </w:r>
      <w:r w:rsidR="00811DC8" w:rsidRPr="00280F56">
        <w:t xml:space="preserve">In New Zealand, </w:t>
      </w:r>
      <w:r w:rsidR="0033683C" w:rsidRPr="00280F56">
        <w:t xml:space="preserve">80% of beef production is exported and international importers wish to purchase pasture-fed healthy beef </w:t>
      </w:r>
      <w:r w:rsidR="00D45040"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D45040" w:rsidRPr="00280F56">
        <w:fldChar w:fldCharType="separate"/>
      </w:r>
      <w:r w:rsidR="00D40BA6" w:rsidRPr="00280F56">
        <w:rPr>
          <w:noProof/>
        </w:rPr>
        <w:t>(Beef and Lamb NZ, 2017)</w:t>
      </w:r>
      <w:r w:rsidR="00D45040" w:rsidRPr="00280F56">
        <w:fldChar w:fldCharType="end"/>
      </w:r>
      <w:r w:rsidR="00461337" w:rsidRPr="00280F56">
        <w:t>.</w:t>
      </w:r>
      <w:r w:rsidR="00D45040" w:rsidRPr="00280F56">
        <w:br/>
        <w:t xml:space="preserve">The total area of New Zealand </w:t>
      </w:r>
      <w:r w:rsidR="0033683C" w:rsidRPr="00280F56">
        <w:t>comprises</w:t>
      </w:r>
      <w:r w:rsidR="00D45040" w:rsidRPr="00280F56">
        <w:t xml:space="preserve"> 26.8 million hectares with approximately three quarters of th</w:t>
      </w:r>
      <w:r w:rsidR="0033683C" w:rsidRPr="00280F56">
        <w:t xml:space="preserve">is </w:t>
      </w:r>
      <w:r w:rsidR="00D45040" w:rsidRPr="00280F56">
        <w:t>area above 200 metres in altitude. In 20</w:t>
      </w:r>
      <w:r w:rsidR="000E2EBF" w:rsidRPr="00280F56">
        <w:t>17</w:t>
      </w:r>
      <w:r w:rsidR="00D45040" w:rsidRPr="00280F56">
        <w:t xml:space="preserve">, </w:t>
      </w:r>
      <w:r w:rsidR="000E2EBF" w:rsidRPr="00280F56">
        <w:t>8.765</w:t>
      </w:r>
      <w:r w:rsidR="00D45040" w:rsidRPr="00280F56">
        <w:t xml:space="preserve"> million hectares </w:t>
      </w:r>
      <w:r w:rsidR="000E2EBF" w:rsidRPr="00280F56">
        <w:t>were</w:t>
      </w:r>
      <w:r w:rsidR="00D45040" w:rsidRPr="00280F56">
        <w:t xml:space="preserve"> used for </w:t>
      </w:r>
      <w:r w:rsidR="000E2EBF" w:rsidRPr="00280F56">
        <w:t xml:space="preserve">beef and sheep </w:t>
      </w:r>
      <w:r w:rsidR="00D45040" w:rsidRPr="00280F56">
        <w:t xml:space="preserve">farming spread across </w:t>
      </w:r>
      <w:r w:rsidR="000E2EBF" w:rsidRPr="00280F56">
        <w:t>23,403</w:t>
      </w:r>
      <w:r w:rsidR="00D45040" w:rsidRPr="00280F56">
        <w:t xml:space="preserve"> holdings, averaging </w:t>
      </w:r>
      <w:r w:rsidR="000E2EBF" w:rsidRPr="00280F56">
        <w:t>374.5</w:t>
      </w:r>
      <w:r w:rsidR="00D45040" w:rsidRPr="00280F56">
        <w:t xml:space="preserve"> hectares per farm. 92% of the</w:t>
      </w:r>
      <w:r w:rsidR="000E2EBF" w:rsidRPr="00280F56">
        <w:t>se</w:t>
      </w:r>
      <w:r w:rsidR="00D45040" w:rsidRPr="00280F56">
        <w:t xml:space="preserve"> commercial sheep and beef farms </w:t>
      </w:r>
      <w:r w:rsidR="000E2EBF" w:rsidRPr="00280F56">
        <w:t>were</w:t>
      </w:r>
      <w:r w:rsidR="00D45040" w:rsidRPr="00280F56">
        <w:t xml:space="preserve"> owner-operated</w:t>
      </w:r>
      <w:r w:rsidR="00615619" w:rsidRPr="00280F56">
        <w:t xml:space="preserve"> and most farmers farm both sheep and beef cattle</w:t>
      </w:r>
      <w:r w:rsidR="0033683C" w:rsidRPr="00280F56">
        <w:t xml:space="preserve"> as these are complementary for pasture management</w:t>
      </w:r>
      <w:r w:rsidR="00615619" w:rsidRPr="00280F56">
        <w:t xml:space="preserve">. </w:t>
      </w:r>
      <w:r w:rsidR="000E2EBF" w:rsidRPr="00280F56">
        <w:t xml:space="preserve">In 2020, these farms hosted 26 million sheep and 3.9 million beef cattle, averaging </w:t>
      </w:r>
      <w:r w:rsidR="00615619" w:rsidRPr="00280F56">
        <w:t>1,110 sheep and 166 beef cattle per farm.</w:t>
      </w:r>
      <w:r w:rsidR="008A12AF" w:rsidRPr="00280F56">
        <w:t xml:space="preserve"> The average figures are somewhat skewed as approximately </w:t>
      </w:r>
      <w:r w:rsidR="00312595" w:rsidRPr="00280F56">
        <w:t>4</w:t>
      </w:r>
      <w:r w:rsidR="008A12AF" w:rsidRPr="00280F56">
        <w:t xml:space="preserve">5% of the total stock </w:t>
      </w:r>
      <w:r w:rsidR="00312595" w:rsidRPr="00280F56">
        <w:t xml:space="preserve">are </w:t>
      </w:r>
      <w:r w:rsidR="008A12AF" w:rsidRPr="00280F56">
        <w:t>on farms holding more than 500 cattle</w:t>
      </w:r>
      <w:r w:rsidR="00615619" w:rsidRPr="00280F56">
        <w:t xml:space="preserve"> </w:t>
      </w:r>
      <w:r w:rsidR="00615619" w:rsidRPr="00280F56">
        <w:fldChar w:fldCharType="begin" w:fldLock="1"/>
      </w:r>
      <w:r w:rsidR="00D40BA6" w:rsidRPr="00280F56">
        <w:instrText>ADDIN CSL_CITATION {"citationItems":[{"id":"ITEM-1","itemData":{"ISBN":"0800233352","ISSN":"2230-5777","author":[{"dropping-particle":"","family":"Beef &amp; Lamb NZ","given":"","non-dropping-particle":"","parse-names":false,"suffix":""}],"id":"ITEM-1","issued":{"date-parts":[["2021"]]},"title":"45Th Edition Farm Facts","type":"report"},"uris":["http://www.mendeley.com/documents/?uuid=90419585-7d8a-396e-a8fc-683c0f43b34c"]}],"mendeley":{"formattedCitation":"(Beef &amp; Lamb NZ, 2021)","plainTextFormattedCitation":"(Beef &amp; Lamb NZ, 2021)","previouslyFormattedCitation":"(Beef &amp; Lamb NZ, 2021)"},"properties":{"noteIndex":0},"schema":"https://github.com/citation-style-language/schema/raw/master/csl-citation.json"}</w:instrText>
      </w:r>
      <w:r w:rsidR="00615619" w:rsidRPr="00280F56">
        <w:fldChar w:fldCharType="separate"/>
      </w:r>
      <w:r w:rsidR="00D40BA6" w:rsidRPr="00280F56">
        <w:rPr>
          <w:noProof/>
        </w:rPr>
        <w:t>(Beef &amp; Lamb NZ, 2021)</w:t>
      </w:r>
      <w:r w:rsidR="00615619" w:rsidRPr="00280F56">
        <w:fldChar w:fldCharType="end"/>
      </w:r>
      <w:r w:rsidR="00461337" w:rsidRPr="00280F56">
        <w:t>.</w:t>
      </w:r>
    </w:p>
    <w:p w14:paraId="76B7A5A5" w14:textId="0FCB1999" w:rsidR="00710A5E" w:rsidRPr="00280F56" w:rsidRDefault="008A12AF" w:rsidP="00710A5E">
      <w:pPr>
        <w:pStyle w:val="BodyText"/>
      </w:pPr>
      <w:r w:rsidRPr="00280F56">
        <w:t>E</w:t>
      </w:r>
      <w:r w:rsidR="0033683C" w:rsidRPr="00280F56">
        <w:t>xample</w:t>
      </w:r>
      <w:r w:rsidRPr="00280F56">
        <w:t>s</w:t>
      </w:r>
      <w:r w:rsidR="0033683C" w:rsidRPr="00280F56">
        <w:t xml:space="preserve"> of the </w:t>
      </w:r>
      <w:r w:rsidR="00312595" w:rsidRPr="00280F56">
        <w:t xml:space="preserve">type of </w:t>
      </w:r>
      <w:r w:rsidR="0033683C" w:rsidRPr="00280F56">
        <w:t xml:space="preserve">data collected </w:t>
      </w:r>
      <w:r w:rsidRPr="00280F56">
        <w:t xml:space="preserve">on a particular animal might include </w:t>
      </w:r>
      <w:r w:rsidR="0033683C" w:rsidRPr="00280F56">
        <w:t>animal movement (to determine most visited feeding and watering areas</w:t>
      </w:r>
      <w:r w:rsidR="00630224" w:rsidRPr="00280F56">
        <w:t xml:space="preserve"> and </w:t>
      </w:r>
      <w:r w:rsidR="0033683C" w:rsidRPr="00280F56">
        <w:t xml:space="preserve">to </w:t>
      </w:r>
      <w:r w:rsidR="007F1BA8" w:rsidRPr="00280F56">
        <w:t>track cattle movement in case of disease</w:t>
      </w:r>
      <w:r w:rsidR="00630224" w:rsidRPr="00280F56">
        <w:t>)</w:t>
      </w:r>
      <w:r w:rsidR="0033683C" w:rsidRPr="00280F56">
        <w:t xml:space="preserve">, </w:t>
      </w:r>
      <w:r w:rsidRPr="00280F56">
        <w:t>weight</w:t>
      </w:r>
      <w:r w:rsidR="00764C05" w:rsidRPr="00280F56">
        <w:t xml:space="preserve">, as </w:t>
      </w:r>
      <w:r w:rsidRPr="00280F56">
        <w:t>this is the main measurement used to determine price</w:t>
      </w:r>
      <w:r w:rsidR="00764C05" w:rsidRPr="00280F56">
        <w:t xml:space="preserve">, </w:t>
      </w:r>
      <w:r w:rsidR="00710A5E" w:rsidRPr="00280F56">
        <w:t xml:space="preserve">along with </w:t>
      </w:r>
      <w:r w:rsidRPr="00280F56">
        <w:t>animal health</w:t>
      </w:r>
      <w:r w:rsidR="003A47B3" w:rsidRPr="00280F56">
        <w:t xml:space="preserve"> </w:t>
      </w:r>
      <w:r w:rsidR="0035760E" w:rsidRPr="00280F56">
        <w:t xml:space="preserve">and </w:t>
      </w:r>
      <w:r w:rsidR="003A47B3" w:rsidRPr="00280F56">
        <w:t>fat percentage</w:t>
      </w:r>
      <w:r w:rsidRPr="00280F56">
        <w:t>.</w:t>
      </w:r>
      <w:r w:rsidR="00BD64C9" w:rsidRPr="00280F56">
        <w:t xml:space="preserve"> </w:t>
      </w:r>
      <w:r w:rsidR="00710A5E" w:rsidRPr="00280F56">
        <w:t>Monitoring of farm and pasture conditions (weather, pasture quality, water quality,</w:t>
      </w:r>
      <w:r w:rsidR="00416E6A" w:rsidRPr="00280F56">
        <w:t xml:space="preserve"> feed and water levels, images, </w:t>
      </w:r>
      <w:r w:rsidR="00710A5E" w:rsidRPr="00280F56">
        <w:t xml:space="preserve">etc) is also desirable as these have an impact on cattle quality </w:t>
      </w:r>
      <w:r w:rsidR="00BD64C9"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BD64C9" w:rsidRPr="00280F56">
        <w:fldChar w:fldCharType="separate"/>
      </w:r>
      <w:r w:rsidR="00F24F35" w:rsidRPr="00F24F35">
        <w:rPr>
          <w:noProof/>
        </w:rPr>
        <w:t>(Swain et al., 2013)</w:t>
      </w:r>
      <w:r w:rsidR="00BD64C9" w:rsidRPr="00280F56">
        <w:fldChar w:fldCharType="end"/>
      </w:r>
      <w:r w:rsidR="00461337" w:rsidRPr="00280F56">
        <w:t>.</w:t>
      </w:r>
      <w:r w:rsidR="00BD64C9" w:rsidRPr="00280F56">
        <w:t xml:space="preserve"> </w:t>
      </w:r>
      <w:r w:rsidR="00D255B1" w:rsidRPr="00280F56">
        <w:t>D</w:t>
      </w:r>
      <w:r w:rsidR="00215D1B" w:rsidRPr="00280F56">
        <w:t xml:space="preserve">ue to </w:t>
      </w:r>
      <w:r w:rsidR="00630224" w:rsidRPr="00280F56">
        <w:t xml:space="preserve">the higher value of cattle versus sheep, </w:t>
      </w:r>
      <w:r w:rsidR="00215D1B" w:rsidRPr="00280F56">
        <w:t xml:space="preserve">sensors are normally only </w:t>
      </w:r>
      <w:r w:rsidR="00630224" w:rsidRPr="00280F56">
        <w:t xml:space="preserve">implemented </w:t>
      </w:r>
      <w:r w:rsidR="00BD64C9" w:rsidRPr="00280F56">
        <w:t xml:space="preserve">on </w:t>
      </w:r>
      <w:r w:rsidR="00215D1B" w:rsidRPr="00280F56">
        <w:t xml:space="preserve">cattle </w:t>
      </w:r>
      <w:r w:rsidR="00225639"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225639" w:rsidRPr="00280F56">
        <w:fldChar w:fldCharType="separate"/>
      </w:r>
      <w:r w:rsidR="00D40BA6" w:rsidRPr="00280F56">
        <w:rPr>
          <w:noProof/>
        </w:rPr>
        <w:t>(Beef and Lamb NZ, 2017)</w:t>
      </w:r>
      <w:r w:rsidR="00225639" w:rsidRPr="00280F56">
        <w:fldChar w:fldCharType="end"/>
      </w:r>
      <w:r w:rsidR="00461337" w:rsidRPr="00280F56">
        <w:t>.</w:t>
      </w:r>
      <w:r w:rsidR="00BD64C9" w:rsidRPr="00280F56">
        <w:t xml:space="preserve"> Optionally, data on the activity of each animal (often obtained by accelerometers around the animal’s neck) could be used to determine if an animal is in distress compared to resting or sleeping</w:t>
      </w:r>
      <w:r w:rsidR="003F68CD" w:rsidRPr="00280F56">
        <w:t xml:space="preserve"> </w:t>
      </w:r>
      <w:r w:rsidR="003F68CD" w:rsidRPr="00280F56">
        <w:fldChar w:fldCharType="begin" w:fldLock="1"/>
      </w:r>
      <w:r w:rsidR="00D40BA6" w:rsidRPr="00280F56">
        <w:instrText>ADDIN CSL_CITATION {"citationItems":[{"id":"ITEM-1","itemData":{"DOI":"10.1093/tas/txx006","abstract":"Over the last 20 yr, global positioning system (GPS) collars have greatly enhanced livestock grazing behavior research. Practices designed to improve livestock grazing distribution can now be accurately and cost effectively monitored with GPS tracking. For example, cattle use of feed supplement placed in areas far from water and on steep slopes can be measured with GPS tracking and corresponding impacts on distribution patterns estimated. Ongoing research has identifed genetic markers that are associated with cattle spatial movement patterns. If the results can be validated, genetic selection for grazing distribution may become feasible. Tracking collars have become easier to develop and construct, making them signifcantly less expensive, which will likely increase their use in livestock grazing management research. Some research questions can be designed so that dependent variables are measured by spatial movements of livestock, and in such cases, GPS tracking is a practical tool for conducting studies on extensive and rugged rangeland pastures. Similarly, accelerometers are changing our ability to monitor livestock behavior. Today, accelerometers are sensitive and can record movements at fne temporal scales for periods of weeks to months. The combination of GPS tracking and accelerometers appears to be useful tools for identifying changes in livestock behavior that are associated with livestock diseases and other welfare concerns. Recent technological advancements may make real-time or near real-time tracking on rangelands feasible and cost-effective. This would allow development of applications that could remotely monitor livestock well-being on extensive rangeland and notify ranchers when animals require treatment or other management.","author":[{"dropping-particle":"","family":"Derek W. Bailey, Mark G. Trotter, Colt W. Knight","given":"Milt G. Thomas","non-dropping-particle":"","parse-names":false,"suffix":""}],"container-title":"American Society of Animal Science","id":"ITEM-1","issued":{"date-parts":[["2018"]]},"page":"81-88","title":"Use of GPS tracking collars and accelerometers for rangeland livestock production research","type":"article-journal"},"uris":["http://www.mendeley.com/documents/?uuid=0aad6b3f-3433-4729-814c-46ea81251a6f"]}],"mendeley":{"formattedCitation":"(Derek W. Bailey, Mark G. Trotter, Colt W. Knight, 2018)","plainTextFormattedCitation":"(Derek W. Bailey, Mark G. Trotter, Colt W. Knight, 2018)","previouslyFormattedCitation":"(Derek W. Bailey, Mark G. Trotter, Colt W. Knight, 2018)"},"properties":{"noteIndex":0},"schema":"https://github.com/citation-style-language/schema/raw/master/csl-citation.json"}</w:instrText>
      </w:r>
      <w:r w:rsidR="003F68CD" w:rsidRPr="00280F56">
        <w:fldChar w:fldCharType="separate"/>
      </w:r>
      <w:r w:rsidR="00D40BA6" w:rsidRPr="00280F56">
        <w:rPr>
          <w:noProof/>
        </w:rPr>
        <w:t>(Derek W. Bailey, Mark G. Trotter, Colt W. Knight, 2018)</w:t>
      </w:r>
      <w:r w:rsidR="003F68CD" w:rsidRPr="00280F56">
        <w:fldChar w:fldCharType="end"/>
      </w:r>
      <w:r w:rsidR="00461337" w:rsidRPr="00280F56">
        <w:t>.</w:t>
      </w:r>
      <w:r w:rsidR="00C65974" w:rsidRPr="00280F56">
        <w:br/>
      </w:r>
      <w:r w:rsidR="00C65974" w:rsidRPr="00280F56">
        <w:lastRenderedPageBreak/>
        <w:br/>
        <w:t xml:space="preserve">To track animal movement, a Global Positioning System </w:t>
      </w:r>
      <w:r w:rsidR="00A125C7" w:rsidRPr="00280F56">
        <w:t>(</w:t>
      </w:r>
      <w:r w:rsidR="00C65974" w:rsidRPr="00280F56">
        <w:t>GPS</w:t>
      </w:r>
      <w:r w:rsidR="00A125C7" w:rsidRPr="00280F56">
        <w:t>)</w:t>
      </w:r>
      <w:r w:rsidR="00C65974" w:rsidRPr="00280F56">
        <w:t xml:space="preserve"> sensor with data logging can be attached to the animal </w:t>
      </w:r>
      <w:r w:rsidR="00C65974" w:rsidRPr="00280F56">
        <w:fldChar w:fldCharType="begin" w:fldLock="1"/>
      </w:r>
      <w:r w:rsidR="00C65974" w:rsidRPr="00280F56">
        <w:instrText>ADDIN CSL_CITATION {"citationItems":[{"id":"ITEM-1","itemData":{"DOI":"10.1890/1540-9295(2005)003[0437:tapiar]2.0.co","author":[{"dropping-particle":"","family":"Y Ropert-Coudert","given":"RP Wilson","non-dropping-particle":"","parse-names":false,"suffix":""}],"container-title":"Front Ecol Environ","id":"ITEM-1","issued":{"date-parts":[["2005"]]},"page":"437-444","title":"Trends and perspectives in animal-attached remote sensing","type":"article-journal","volume":"3"},"uris":["http://www.mendeley.com/documents/?uuid=3f480b4b-b163-3a31-ba60-ad957c3f80de"]}],"mendeley":{"formattedCitation":"(Y Ropert-Coudert, 2005)","plainTextFormattedCitation":"(Y Ropert-Coudert, 2005)","previouslyFormattedCitation":"(Y Ropert-Coudert, 2005)"},"properties":{"noteIndex":0},"schema":"https://github.com/citation-style-language/schema/raw/master/csl-citation.json"}</w:instrText>
      </w:r>
      <w:r w:rsidR="00C65974" w:rsidRPr="00280F56">
        <w:fldChar w:fldCharType="separate"/>
      </w:r>
      <w:r w:rsidR="00C65974" w:rsidRPr="00280F56">
        <w:rPr>
          <w:noProof/>
        </w:rPr>
        <w:t>(Y Ropert-Coudert, 2005)</w:t>
      </w:r>
      <w:r w:rsidR="00C65974" w:rsidRPr="00280F56">
        <w:fldChar w:fldCharType="end"/>
      </w:r>
      <w:r w:rsidR="000D1B4C" w:rsidRPr="00280F56">
        <w:t>.</w:t>
      </w:r>
      <w:r w:rsidR="00C65974" w:rsidRPr="00280F56">
        <w:t xml:space="preserve"> To gather weight statistics, the animal must walk over some form of weight scale or via estimation (hoisting an animal to weigh it is impractical) </w:t>
      </w:r>
      <w:r w:rsidR="00C65974" w:rsidRPr="00280F56">
        <w:fldChar w:fldCharType="begin" w:fldLock="1"/>
      </w:r>
      <w:r w:rsidR="00C65974" w:rsidRPr="00280F56">
        <w:instrText>ADDIN CSL_CITATION {"citationItems":[{"id":"ITEM-1","itemData":{"DOI":"10.1080/09712119.2017.1302876","ISSN":"09741844","abstract":"Five different techniques of estimating the live cattle body weight were evaluated with the objective to identify the most reliable technique for use in the field. Weighbridge was used as the refer...","author":[{"dropping-particle":"","family":"Wangchuk","given":"Kesang","non-dropping-particle":"","parse-names":false,"suffix":""},{"dropping-particle":"","family":"Wangdi","given":"Jigme","non-dropping-particle":"","parse-names":false,"suffix":""},{"dropping-particle":"","family":"Mindu","given":"Mindu","non-dropping-particle":"","parse-names":false,"suffix":""}],"container-title":"http://www.tandfonline.com/action/journalInformation?show=aimsScope&amp;journalCode=taar20#.VsXoziCLRhE","id":"ITEM-1","issue":"1","issued":{"date-parts":[["2017"]]},"page":"349-352","publisher":"Taylor &amp; Francis","title":"Comparison and reliability of techniques to estimate live cattle body weight","type":"article-journal","volume":"46"},"uris":["http://www.mendeley.com/documents/?uuid=42319512-9cf1-3c93-bff0-0ded7eab5216"]}],"mendeley":{"formattedCitation":"(Wangchuk et al., 2017)","plainTextFormattedCitation":"(Wangchuk et al., 2017)","previouslyFormattedCitation":"(Wangchuk et al., 2017)"},"properties":{"noteIndex":0},"schema":"https://github.com/citation-style-language/schema/raw/master/csl-citation.json"}</w:instrText>
      </w:r>
      <w:r w:rsidR="00C65974" w:rsidRPr="00280F56">
        <w:fldChar w:fldCharType="separate"/>
      </w:r>
      <w:r w:rsidR="00C65974" w:rsidRPr="00280F56">
        <w:rPr>
          <w:noProof/>
        </w:rPr>
        <w:t>(Wangchuk et al., 2017)</w:t>
      </w:r>
      <w:r w:rsidR="00C65974" w:rsidRPr="00280F56">
        <w:fldChar w:fldCharType="end"/>
      </w:r>
      <w:r w:rsidR="00461337" w:rsidRPr="00280F56">
        <w:t>.</w:t>
      </w:r>
      <w:r w:rsidR="00C65974" w:rsidRPr="00280F56">
        <w:t xml:space="preserve"> Gathering weighbridge data where a farmer is not present to ensure the animal stays still (to ensure an accurate measurement) may introduce errors</w:t>
      </w:r>
      <w:r w:rsidR="00DB7715">
        <w:t>,</w:t>
      </w:r>
      <w:r w:rsidR="00C65974" w:rsidRPr="00280F56">
        <w:t xml:space="preserve"> but this project will not explore these further.</w:t>
      </w:r>
    </w:p>
    <w:p w14:paraId="0FBAB2B1" w14:textId="358A40F6" w:rsidR="00983782" w:rsidRPr="00280F56" w:rsidRDefault="002F30D3" w:rsidP="00710A5E">
      <w:pPr>
        <w:pStyle w:val="BodyText"/>
      </w:pPr>
      <w:r w:rsidRPr="00280F56">
        <w:t xml:space="preserve">The main problem with gathering data from an animal that moves is efficiently transmitting that data back to the farmer. In </w:t>
      </w:r>
      <w:r w:rsidR="00C65974" w:rsidRPr="00280F56">
        <w:t xml:space="preserve">the following </w:t>
      </w:r>
      <w:r w:rsidRPr="00280F56">
        <w:t>section</w:t>
      </w:r>
      <w:r w:rsidR="00C65974" w:rsidRPr="00280F56">
        <w:t>s</w:t>
      </w:r>
      <w:r w:rsidRPr="00280F56">
        <w:t xml:space="preserve"> various data gathering methods are discussed</w:t>
      </w:r>
      <w:r w:rsidR="00C65974" w:rsidRPr="00280F56">
        <w:t xml:space="preserve"> and the rationale for using a rover for data capture is outlined. Besides battery life and route planning, the next major issue of using a rover on alpine terrain is object avoidance, and various sensor types are presented and the reason for using a camera as the main sensor (with assistance from others) is presented. One issue effecting the use of a camera is image stabilisation, especially when a rover could be travelling at high speeds. Various image stabilisation methodologies are presented and the utilisation of </w:t>
      </w:r>
      <w:r w:rsidR="00A125C7" w:rsidRPr="00280F56">
        <w:t>IMU</w:t>
      </w:r>
      <w:r w:rsidR="00C65974" w:rsidRPr="00280F56">
        <w:t>s is outlined.</w:t>
      </w:r>
    </w:p>
    <w:p w14:paraId="01A0BC04" w14:textId="44CDF5F2" w:rsidR="008A12AF" w:rsidRPr="00280F56" w:rsidRDefault="00952362" w:rsidP="00710A5E">
      <w:pPr>
        <w:pStyle w:val="Heading3"/>
        <w:rPr>
          <w:noProof w:val="0"/>
        </w:rPr>
      </w:pPr>
      <w:bookmarkStart w:id="18" w:name="_Toc147396101"/>
      <w:r w:rsidRPr="00280F56">
        <w:rPr>
          <w:noProof w:val="0"/>
        </w:rPr>
        <w:t xml:space="preserve">Data </w:t>
      </w:r>
      <w:r w:rsidR="002337A6" w:rsidRPr="00280F56">
        <w:rPr>
          <w:noProof w:val="0"/>
        </w:rPr>
        <w:t>G</w:t>
      </w:r>
      <w:r w:rsidRPr="00280F56">
        <w:rPr>
          <w:noProof w:val="0"/>
        </w:rPr>
        <w:t xml:space="preserve">athering </w:t>
      </w:r>
      <w:r w:rsidR="002337A6" w:rsidRPr="00280F56">
        <w:rPr>
          <w:noProof w:val="0"/>
        </w:rPr>
        <w:t>Methods</w:t>
      </w:r>
      <w:bookmarkEnd w:id="18"/>
    </w:p>
    <w:p w14:paraId="3054FED3" w14:textId="108F8329" w:rsidR="0094417A" w:rsidRPr="00280F56" w:rsidRDefault="009675CC" w:rsidP="0094417A">
      <w:pPr>
        <w:pStyle w:val="BodyText"/>
      </w:pPr>
      <w:bookmarkStart w:id="19" w:name="_Toc137371629"/>
      <w:r w:rsidRPr="00280F56">
        <w:t>There are three main methods available</w:t>
      </w:r>
      <w:r w:rsidR="00461337" w:rsidRPr="00280F56">
        <w:t xml:space="preserve"> to collect data from a remote location</w:t>
      </w:r>
      <w:r w:rsidRPr="00280F56">
        <w:t>.</w:t>
      </w:r>
      <w:r w:rsidR="00225639" w:rsidRPr="00280F56">
        <w:t xml:space="preserve"> </w:t>
      </w:r>
      <w:r w:rsidR="00713165">
        <w:br/>
        <w:t>Radio Frequency (RF), a data mule (autonomous device travels to sensors to collect data)</w:t>
      </w:r>
      <w:r w:rsidR="006009DB">
        <w:t xml:space="preserve"> and a hybrid solution of these.</w:t>
      </w:r>
    </w:p>
    <w:p w14:paraId="0F724EDC" w14:textId="24D5B411" w:rsidR="000D1B4C" w:rsidRPr="00280F56" w:rsidRDefault="000D1B4C" w:rsidP="000D1B4C">
      <w:pPr>
        <w:pStyle w:val="Heading4"/>
        <w:rPr>
          <w:noProof w:val="0"/>
        </w:rPr>
      </w:pPr>
      <w:r w:rsidRPr="00280F56">
        <w:rPr>
          <w:rStyle w:val="Heading4Char"/>
          <w:b/>
          <w:bCs/>
          <w:noProof w:val="0"/>
        </w:rPr>
        <w:t xml:space="preserve">1.1.2.1 </w:t>
      </w:r>
      <w:r w:rsidR="00030A9C" w:rsidRPr="00280F56">
        <w:rPr>
          <w:rStyle w:val="Heading4Char"/>
          <w:b/>
          <w:bCs/>
          <w:noProof w:val="0"/>
        </w:rPr>
        <w:t>Radio</w:t>
      </w:r>
      <w:r w:rsidR="00030A9C" w:rsidRPr="00280F56">
        <w:rPr>
          <w:rStyle w:val="Heading4Char"/>
          <w:noProof w:val="0"/>
        </w:rPr>
        <w:t xml:space="preserve"> </w:t>
      </w:r>
      <w:r w:rsidR="00030A9C" w:rsidRPr="00280F56">
        <w:rPr>
          <w:noProof w:val="0"/>
        </w:rPr>
        <w:t>frequency</w:t>
      </w:r>
      <w:r w:rsidRPr="00280F56">
        <w:rPr>
          <w:noProof w:val="0"/>
        </w:rPr>
        <w:t xml:space="preserve"> data collection.</w:t>
      </w:r>
    </w:p>
    <w:p w14:paraId="360DC0B7" w14:textId="0A6BC899" w:rsidR="00F446C9" w:rsidRPr="00280F56" w:rsidRDefault="000D1B4C" w:rsidP="000D1B4C">
      <w:pPr>
        <w:pStyle w:val="BodyText"/>
      </w:pPr>
      <w:r w:rsidRPr="00280F56">
        <w:br/>
      </w:r>
      <w:r w:rsidRPr="00280F56">
        <w:rPr>
          <w:rStyle w:val="BodyTextChar"/>
        </w:rPr>
        <w:t xml:space="preserve">Possible </w:t>
      </w:r>
      <w:r w:rsidR="00A125C7" w:rsidRPr="00280F56">
        <w:rPr>
          <w:rStyle w:val="BodyTextChar"/>
        </w:rPr>
        <w:t>radio frequency (</w:t>
      </w:r>
      <w:r w:rsidR="009675CC" w:rsidRPr="00280F56">
        <w:rPr>
          <w:rStyle w:val="BodyTextChar"/>
        </w:rPr>
        <w:t>RF</w:t>
      </w:r>
      <w:r w:rsidR="00A125C7" w:rsidRPr="00280F56">
        <w:rPr>
          <w:rStyle w:val="BodyTextChar"/>
        </w:rPr>
        <w:t>)</w:t>
      </w:r>
      <w:r w:rsidR="009675CC" w:rsidRPr="00280F56">
        <w:rPr>
          <w:rStyle w:val="BodyTextChar"/>
        </w:rPr>
        <w:t xml:space="preserve"> implementation</w:t>
      </w:r>
      <w:r w:rsidRPr="00280F56">
        <w:rPr>
          <w:rStyle w:val="BodyTextChar"/>
        </w:rPr>
        <w:t xml:space="preserve">s include </w:t>
      </w:r>
      <w:r w:rsidR="009675CC" w:rsidRPr="00280F56">
        <w:rPr>
          <w:rStyle w:val="BodyTextChar"/>
        </w:rPr>
        <w:t>satellite</w:t>
      </w:r>
      <w:r w:rsidR="00A76C12" w:rsidRPr="00280F56">
        <w:rPr>
          <w:rStyle w:val="BodyTextChar"/>
        </w:rPr>
        <w:t xml:space="preserve"> </w:t>
      </w:r>
      <w:r w:rsidR="00A76C12" w:rsidRPr="00280F56">
        <w:rPr>
          <w:rStyle w:val="BodyTextChar"/>
        </w:rPr>
        <w:fldChar w:fldCharType="begin" w:fldLock="1"/>
      </w:r>
      <w:r w:rsidR="00D40BA6" w:rsidRPr="00280F56">
        <w:rPr>
          <w:rStyle w:val="BodyTextChar"/>
        </w:rPr>
        <w:instrText>ADDIN CSL_CITATION {"citationItems":[{"id":"ITEM-1","itemData":{"DOI":"10.1109/JIOT.2015.2487046","ISSN":"23274662","abstract":"This paper focuses on the use of satellite communication systems for the support of Internet of Things (IoT). We refer to the IoT paradigm as the means to collect data from sensors or RFID and to send control messages to actuators. In many application scenarios, sensors and actuators are distributed over a very wide area; in some cases, they are located in remote areas where they are not served by terrestrial access networks and, as a consequence, the use of satellite communication systems becomes of paramount importance for the Internet of Remote Things (IoRT). The enabling factors of IoRT through satellite are: 1) the interoperability between satellite systems and sensors/actuators and 2) the support of IPv6 over satellite. Furthermore, radio resource management algorithms are required to enhance the efficiency of IoT over satellite. In this work, we provide an integrated view of satellite-based IoT, handling this topic as a jigsaw puzzle where the pieces to be assembled are represented by the following topics: MAC protocols for satellite routed sensor networks, efficient IPv6 support, heterogeneous networks interoperability, quality of service (QoS) management, and group-based communications.","author":[{"dropping-particle":"","family":"Sanctis","given":"Mauro","non-dropping-particle":"De","parse-names":false,"suffix":""},{"dropping-particle":"","family":"Cianca","given":"Ernestina","non-dropping-particle":"","parse-names":false,"suffix":""},{"dropping-particle":"","family":"Araniti","given":"Giuseppe","non-dropping-particle":"","parse-names":false,"suffix":""},{"dropping-particle":"","family":"Bisio","given":"Igor","non-dropping-particle":"","parse-names":false,"suffix":""},{"dropping-particle":"","family":"Prasad","given":"Ramjee","non-dropping-particle":"","parse-names":false,"suffix":""}],"container-title":"IEEE Internet of Things Journal","id":"ITEM-1","issue":"1","issued":{"date-parts":[["2016","2","1"]]},"page":"113-123","publisher":"Institute of Electrical and Electronics Engineers Inc.","title":"Satellite communications supporting internet of remote things","type":"article-journal","volume":"3"},"uris":["http://www.mendeley.com/documents/?uuid=88939a11-49b6-33af-96a8-cdca15f8464b"]}],"mendeley":{"formattedCitation":"(De Sanctis et al., 2016)","plainTextFormattedCitation":"(De Sanctis et al., 2016)","previouslyFormattedCitation":"(De Sanctis et al., 2016)"},"properties":{"noteIndex":0},"schema":"https://github.com/citation-style-language/schema/raw/master/csl-citation.json"}</w:instrText>
      </w:r>
      <w:r w:rsidR="00A76C12" w:rsidRPr="00280F56">
        <w:rPr>
          <w:rStyle w:val="BodyTextChar"/>
        </w:rPr>
        <w:fldChar w:fldCharType="separate"/>
      </w:r>
      <w:r w:rsidR="00D40BA6" w:rsidRPr="00280F56">
        <w:rPr>
          <w:rStyle w:val="BodyTextChar"/>
          <w:noProof/>
        </w:rPr>
        <w:t>(De Sanctis et al., 2016)</w:t>
      </w:r>
      <w:r w:rsidR="00A76C12" w:rsidRPr="00280F56">
        <w:rPr>
          <w:rStyle w:val="BodyTextChar"/>
        </w:rPr>
        <w:fldChar w:fldCharType="end"/>
      </w:r>
      <w:r w:rsidR="006E5D54" w:rsidRPr="00280F56">
        <w:rPr>
          <w:rStyle w:val="BodyTextChar"/>
        </w:rPr>
        <w:t xml:space="preserve"> </w:t>
      </w:r>
      <w:r w:rsidR="009675CC" w:rsidRPr="00280F56">
        <w:rPr>
          <w:rStyle w:val="BodyTextChar"/>
        </w:rPr>
        <w:t>, cellular service</w:t>
      </w:r>
      <w:r w:rsidR="00A76C12"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{"citationItems":[{"id":"ITEM-1","itemData":{"DOI":"10.1109/ICETIETR.2018.8529060","ISBN":"9781538657447","abstract":"The usage of Internet of Things (IoT) technology in device designing is increasing rapidly. Low Power Wide Area Networks (LPWAN) is popular and leading technology created for IoT networks. LPWAN is wireless based WAN technology that enables Low power consumption, long range, lower bandwidth with low bit rates. LoRa, sigfo x, NB-IoT, LTE-M are the leading low power, wide area network technologies useful for developing IoT networks. This paper presents a comprehensive study on various LPWAN technologies and comparative study between these technologies in terms of battery life time, cost, network coverage, latency, range and security. This paper e xpla ins all the merits and de-merits of the LPWAN technologies usage in real time scenarios and which technology fits best for each IoT s mart applications.","author":[{"dropping-particle":"","family":"Gaddam","given":"Sarath Chandu","non-dropping-particle":"","parse-names":false,"suffix":""},{"dropping-particle":"","family":"Rai","given":"Mritunjay Kumar","non-dropping-particle":"","parse-names":false,"suffix":""}],"container-title":"2018 International Conference on Emerging Trends and Innovations In Engineering And Technological Research, ICETIETR 2018","id":"ITEM-1","issued":{"date-parts":[["2018","11","8"]]},"publisher":"Institute of Electrical and Electronics Engineers Inc.","title":"A comparative study on various LPWAN and cellular communication technologies for IoT based smart applications","type":"article-journal"},"uris":["http://www.mendeley.com/documents/?uuid=c955cf89-2947-3a17-9ee8-5868bd279980"]}],"mendeley":{"formattedCitation":"(Gaddam &amp; Rai, 2018)","plainTextFormattedCitation":"(Gaddam &amp; Rai, 2018)","previouslyFormattedCitation":"(Gaddam &amp; Rai, 2018)"},"properties":{"noteIndex":0},"schema":"https://github.com/citation-style-language/schema/raw/master/csl-citation.json"}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(Gaddam &amp; Rai, 2018)</w:t>
      </w:r>
      <w:r w:rsidR="00156C65" w:rsidRPr="00280F56">
        <w:rPr>
          <w:rStyle w:val="BodyTextChar"/>
        </w:rPr>
        <w:fldChar w:fldCharType="end"/>
      </w:r>
      <w:r w:rsidR="00A76C12" w:rsidRPr="00280F56">
        <w:rPr>
          <w:rStyle w:val="BodyTextChar"/>
        </w:rPr>
        <w:t xml:space="preserve"> </w:t>
      </w:r>
      <w:r w:rsidR="009675CC" w:rsidRPr="00280F56">
        <w:rPr>
          <w:rStyle w:val="BodyTextChar"/>
        </w:rPr>
        <w:t>, dedicated radio links</w:t>
      </w:r>
      <w:r w:rsidR="00CC4FAC">
        <w:rPr>
          <w:rStyle w:val="BodyTextChar"/>
        </w:rPr>
        <w:t xml:space="preserve"> such as WiMAX</w:t>
      </w:r>
      <w:r w:rsidR="00156C65"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{"citationItems":[{"id":"ITEM-1","itemData":{"DOI":"10.1109/MCOM.2015.7263370","ISSN":"01636804","abstract":"This article addresses the market-changing phenomenon of the Internet of Things (IoT), which relies on the underlying paradigm of machine-to-machine (M2M) communications to integrate a plethora of various sensors, actuators, and smart meters across a wide spectrum of businesses. Today the M2M landscape features an extreme diversity of available connectivity solutions which, due to the enormous economic promise of the IoT, need to be harmonized across multiple industries. To this end, we comprehensively review the most prominent existing and novel M2M radio technologies, as well as share our first-hand real-world deployment experiences, with the goal to provide a unified insight into enabling M2M architectures, unique technology features, expected performance, and related standardization developments. We pay particular attention to the cellular M2M sector employing 3GPP LTE technology. This work is a systematic recollection of our many recent research, industrial, entrepreneurial, and standardization efforts within the contemporary M2M ecosystem.","author":[{"dropping-particle":"","family":"Andreev","given":"Sergey","non-dropping-particle":"","parse-names":false,"suffix":""},{"dropping-particle":"","family":"Galinina","given":"Olga","non-dropping-particle":"","parse-names":false,"suffix":""},{"dropping-particle":"","family":"Pyattaev","given":"Alexander","non-dropping-particle":"","parse-names":false,"suffix":""},{"dropping-particle":"","family":"Gerasimenko","given":"Mikhail","non-dropping-particle":"","parse-names":false,"suffix":""},{"dropping-particle":"","family":"Tirronen","given":"Tuomas","non-dropping-particle":"","parse-names":false,"suffix":""},{"dropping-particle":"","family":"Torsner","given":"Johan","non-dropping-particle":"","parse-names":false,"suffix":""},{"dropping-particle":"","family":"Sachs","given":"Joachim","non-dropping-particle":"","parse-names":false,"suffix":""},{"dropping-particle":"","family":"Dohler","given":"Mischa","non-dropping-particle":"","parse-names":false,"suffix":""},{"dropping-particle":"","family":"Koucheryavy","given":"Yevgeni","non-dropping-particle":"","parse-names":false,"suffix":""}],"container-title":"IEEE Communications Magazine","id":"ITEM-1","issue":"9","issued":{"date-parts":[["2015","9","1"]]},"page":"32-40","publisher":"Institute of Electrical and Electronics Engineers Inc.","title":"Understanding the IoT connectivity landscape: A contemporary M2M radio technology roadmap","type":"article-journal","volume":"53"},"uris":["http://www.mendeley.com/documents/?uuid=a35b236e-5999-3e48-b2f2-7b041f45c8fb"]}],"mendeley":{"formattedCitation":"(Andreev et al., 2015)","plainTextFormattedCitation":"(Andreev et al., 2015)","previouslyFormattedCitation":"(Andreev et al., 2015)"},"properties":{"noteIndex":0},"schema":"https://github.com/citation-style-language/schema/raw/master/csl-citation.json"}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(Andreev et al., 2015)</w:t>
      </w:r>
      <w:r w:rsidR="00156C65" w:rsidRPr="00280F56">
        <w:rPr>
          <w:rStyle w:val="BodyTextChar"/>
        </w:rPr>
        <w:fldChar w:fldCharType="end"/>
      </w:r>
      <w:r w:rsidR="009675CC" w:rsidRPr="00280F56">
        <w:rPr>
          <w:rStyle w:val="BodyTextChar"/>
        </w:rPr>
        <w:t xml:space="preserve">, </w:t>
      </w:r>
      <w:proofErr w:type="spellStart"/>
      <w:r w:rsidR="009675CC" w:rsidRPr="00280F56">
        <w:rPr>
          <w:rStyle w:val="BodyTextChar"/>
        </w:rPr>
        <w:t>LongRange</w:t>
      </w:r>
      <w:proofErr w:type="spellEnd"/>
      <w:r w:rsidR="004E53CB" w:rsidRPr="00280F56">
        <w:rPr>
          <w:rStyle w:val="BodyTextChar"/>
        </w:rPr>
        <w:t xml:space="preserve"> Wireless Area Network</w:t>
      </w:r>
      <w:r w:rsidR="009675CC" w:rsidRPr="00280F56">
        <w:rPr>
          <w:rStyle w:val="BodyTextChar"/>
        </w:rPr>
        <w:t xml:space="preserve"> (</w:t>
      </w:r>
      <w:proofErr w:type="spellStart"/>
      <w:r w:rsidR="009675CC" w:rsidRPr="00280F56">
        <w:rPr>
          <w:rStyle w:val="BodyTextChar"/>
        </w:rPr>
        <w:t>L</w:t>
      </w:r>
      <w:r w:rsidR="004E53CB" w:rsidRPr="00280F56">
        <w:rPr>
          <w:rStyle w:val="BodyTextChar"/>
        </w:rPr>
        <w:t>o</w:t>
      </w:r>
      <w:r w:rsidR="009675CC" w:rsidRPr="00280F56">
        <w:rPr>
          <w:rStyle w:val="BodyTextChar"/>
        </w:rPr>
        <w:t>R</w:t>
      </w:r>
      <w:r w:rsidR="004E53CB" w:rsidRPr="00280F56">
        <w:rPr>
          <w:rStyle w:val="BodyTextChar"/>
        </w:rPr>
        <w:t>aWAN</w:t>
      </w:r>
      <w:proofErr w:type="spellEnd"/>
      <w:r w:rsidR="009675CC" w:rsidRPr="00280F56">
        <w:rPr>
          <w:rStyle w:val="BodyTextChar"/>
        </w:rPr>
        <w:t>)</w:t>
      </w:r>
      <w:r w:rsidR="00156C65" w:rsidRPr="00280F56">
        <w:rPr>
          <w:rStyle w:val="BodyTextChar"/>
        </w:rPr>
        <w:t xml:space="preserve"> </w:t>
      </w:r>
      <w:r w:rsidR="00156C65" w:rsidRPr="00280F56">
        <w:rPr>
          <w:rStyle w:val="BodyTextChar"/>
        </w:rPr>
        <w:fldChar w:fldCharType="begin" w:fldLock="1"/>
      </w:r>
      <w:r w:rsidR="00DB53A4" w:rsidRPr="00280F56">
        <w:rPr>
          <w:rStyle w:val="BodyTextChar"/>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2018, Vol. 18, Page 3995","id":"ITEM-1","issue":"11","issued":{"date-parts":[["2018","11","16"]]},"page":"3995","publisher":"Multidisciplinary Digital Publishing Institute","title":"A Survey of LoRaWAN for IoT: From Technology to Application","type":"article-journal","volume":"18"},"uris":["http://www.mendeley.com/documents/?uuid=a53135b6-aa77-3233-93c5-e2bbfdb37715"]},{"id":"ITEM-2","itemData":{"DOI":"10.1155/2018/6730719","ISSN":"15308677","abstract":"The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Computing","id":"ITEM-2","issued":{"date-parts":[["2018"]]},"publisher":"Hindawi Limited","title":"Performance Evaluation of LoRaWAN Communication Scalability in Large-Scale Wireless Sensor Networks","type":"article-journal","volume":"2018"},"uris":["http://www.mendeley.com/documents/?uuid=ee212f9e-960a-30f1-9c8b-c47ab2607493"]},{"id":"ITEM-3","itemData":{"DOI":"10.1109/SCVT.2017.8240313","ISBN":"9781538622568","abstract":"Many Internet of Things (IoT) applications benefit greatly from low-power long-range connectivity. A promising technology to achieve the low-power and long-range requirements is seen in LoRaWAN, a media access control (MAC) protocol maintained by the LoRa Alliance and leveraging Semtech's patented LoRa radio modulation technology. LoRaWAN provides three different device classes (A, B and C), which provide a tradeoff between performance (i.e., throughput and latency) and energy consumption. This paper offers a theoretical and experimental comparison of these classes. The objective of the quantitative experiment was twofold: to verify the published current levels of different operating modes in a LoRa chip's datasheet and to compare the battery lifetime for the LoRa class A and C modes of operation. We used a high-end current sensing circuit to gather the voltage levels and temporal variation with increasing payload sizes and spreading factors. Using the Ohmic Law, the energy drain can be calculated and compared across the different spreading factors (SF) and classes.","author":[{"dropping-particle":"","family":"Cheong","given":"Phui San","non-dropping-particle":"","parse-names":false,"suffix":""},{"dropping-particle":"","family":"Bergs","given":"Johan","non-dropping-particle":"","parse-names":false,"suffix":""},{"dropping-particle":"","family":"Hawinkel","given":"Chris","non-dropping-particle":"","parse-names":false,"suffix":""},{"dropping-particle":"","family":"Famaey","given":"Jeroen","non-dropping-particle":"","parse-names":false,"suffix":""}],"container-title":"2017 IEEE Symposium on Communications and Vehicular Technology, SCVT 2017","id":"ITEM-3","issued":{"date-parts":[["2017","12","26"]]},"page":"1-6","publisher":"Institute of Electrical and Electronics Engineers Inc.","title":"Comparison of LoRaWAN classes and their power consumption","type":"paper-conference","volume":"2017-December"},"uris":["http://www.mendeley.com/documents/?uuid=1be09fba-2a08-3f27-bb97-4f8c9424f11f"]},{"id":"ITEM-4","itemData":{"DOI":"10.1109/MCOM.2017.1600613","ISSN":"01636804","abstract":"Low-power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author":[{"dropping-particle":"","family":"Adelantado","given":"Ferran","non-dropping-particle":"","parse-names":false,"suffix":""},{"dropping-particle":"","family":"Vilajosana","given":"Xavier","non-dropping-particle":"","parse-names":false,"suffix":""},{"dropping-particle":"","family":"Tuset-Peiro","given":"Pere","non-dropping-particle":"","parse-names":false,"suffix":""},{"dropping-particle":"","family":"Martinez","given":"Borja","non-dropping-particle":"","parse-names":false,"suffix":""},{"dropping-particle":"","family":"Melia-Segui","given":"Joan","non-dropping-particle":"","parse-names":false,"suffix":""},{"dropping-particle":"","family":"Watteyne","given":"Thomas","non-dropping-particle":"","parse-names":false,"suffix":""}],"container-title":"IEEE Communications Magazine","id":"ITEM-4","issue":"9","issued":{"date-parts":[["2017"]]},"page":"34-40","publisher":"Institute of Electrical and Electronics Engineers Inc.","title":"Understanding the Limits of LoRaWAN","type":"article-journal","volume":"55"},"uris":["http://www.mendeley.com/documents/?uuid=183b9d14-eb3e-318d-b67d-8705ebf8b50f"]}],"mendeley":{"formattedCitation":"(Adelantado et al., 2017; P. S. Cheong et al., 2017; Haxhibeqiri et al., 2018b; Lavric &amp; Popa, 2018)","plainTextFormattedCitation":"(Adelantado et al., 2017; P. S. Cheong et al., 2017; Haxhibeqiri et al., 2018b; Lavric &amp; Popa, 2018)","previouslyFormattedCitation":"(Adelantado et al., 2017; P. S. Cheong et al., 2017; Haxhibeqiri et al., 2018b; Lavric &amp; Popa, 2018)"},"properties":{"noteIndex":0},"schema":"https://github.com/citation-style-language/schema/raw/master/csl-citation.json"}</w:instrText>
      </w:r>
      <w:r w:rsidR="00156C65" w:rsidRPr="00280F56">
        <w:rPr>
          <w:rStyle w:val="BodyTextChar"/>
        </w:rPr>
        <w:fldChar w:fldCharType="separate"/>
      </w:r>
      <w:r w:rsidR="00DB53A4" w:rsidRPr="00280F56">
        <w:rPr>
          <w:rStyle w:val="BodyTextChar"/>
          <w:noProof/>
        </w:rPr>
        <w:t>(Adelantado et al., 2017; P. S. Cheong et al., 2017; Haxhibeqiri et al., 2018b; Lavric &amp; Popa, 2018)</w:t>
      </w:r>
      <w:r w:rsidR="00156C65" w:rsidRPr="00280F56">
        <w:rPr>
          <w:rStyle w:val="BodyTextChar"/>
        </w:rPr>
        <w:fldChar w:fldCharType="end"/>
      </w:r>
      <w:r w:rsidR="00F446C9" w:rsidRPr="00280F56">
        <w:rPr>
          <w:rStyle w:val="BodyTextChar"/>
        </w:rPr>
        <w:t>,</w:t>
      </w:r>
      <w:proofErr w:type="spellStart"/>
      <w:r w:rsidR="009675CC" w:rsidRPr="00280F56">
        <w:t>Wifi</w:t>
      </w:r>
      <w:proofErr w:type="spellEnd"/>
      <w:r w:rsidR="00156C65" w:rsidRPr="00280F56">
        <w:t xml:space="preserve">-Halo </w:t>
      </w:r>
      <w:r w:rsidR="00156C65" w:rsidRPr="00280F56">
        <w:fldChar w:fldCharType="begin" w:fldLock="1"/>
      </w:r>
      <w:r w:rsidR="00D40BA6" w:rsidRPr="00280F56">
        <w:instrText>ADDIN CSL_CITATION {"citationItems":[{"id":"ITEM-1","itemData":{"DOI":"10.1016/J.JNCA.2021.103036","ISSN":"10958592","abstract":"IEEE 802.11ah, marketed as Wi-Fi HaLow, is a new sub-1GHz Wi-Fi technology for the Internet of Things (IoT), aiming to address the major challenge of the IoT: providing connectivity among a large number of power-constrained stations deployed over a wide area. In order to achieve this goal, several novel features are introduced in IEEE 802.11ah in both the Physical Layer (PHY) and Media Access Control (MAC) layer. These features have been extensively studied from various perspectives in the past years. To provide readers with an insight into these novel features, this article provides an overview of the IEEE 802.11ah technology and conducts a comprehensive summary and analysis on the related research, revealing how to utilize these novel features to satisfy the demanding IoT performance criteria. Furthermore, the remaining issues that need to be addressed to fully realize the vision of large-scale and low power Wi-Fi networks for the IoT are discussed.","author":[{"dropping-particle":"","family":"Tian","given":"Le","non-dropping-particle":"","parse-names":false,"suffix":""},{"dropping-particle":"","family":"Santi","given":"Serena","non-dropping-particle":"","parse-names":false,"suffix":""},{"dropping-particle":"","family":"Seferagić","given":"Amina","non-dropping-particle":"","parse-names":false,"suffix":""},{"dropping-particle":"","family":"Lan","given":"Julong","non-dropping-particle":"","parse-names":false,"suffix":""},{"dropping-particle":"","family":"Famaey","given":"Jeroen","non-dropping-particle":"","parse-names":false,"suffix":""}],"container-title":"Journal of Network and Computer Applications","id":"ITEM-1","issued":{"date-parts":[["2021","5","15"]]},"page":"103036","publisher":"Academic Press","title":"Wi-Fi HaLow for the Internet of Things: An up-to-date survey on IEEE 802.11ah research","type":"article-journal","volume":"182"},"uris":["http://www.mendeley.com/documents/?uuid=b4c1c2cc-16ba-33d1-8fd5-d40a96ea5cba"]}],"mendeley":{"formattedCitation":"(Tian et al., 2021)","plainTextFormattedCitation":"(Tian et al., 2021)","previouslyFormattedCitation":"(Tian et al., 2021)"},"properties":{"noteIndex":0},"schema":"https://github.com/citation-style-language/schema/raw/master/csl-citation.json"}</w:instrText>
      </w:r>
      <w:r w:rsidR="00156C65" w:rsidRPr="00280F56">
        <w:fldChar w:fldCharType="separate"/>
      </w:r>
      <w:r w:rsidR="00D40BA6" w:rsidRPr="00280F56">
        <w:rPr>
          <w:noProof/>
        </w:rPr>
        <w:t>(Tian et al., 2021)</w:t>
      </w:r>
      <w:r w:rsidR="00156C65" w:rsidRPr="00280F56">
        <w:fldChar w:fldCharType="end"/>
      </w:r>
      <w:r w:rsidR="009675CC" w:rsidRPr="00280F56">
        <w:t>, Bluetooth</w:t>
      </w:r>
      <w:r w:rsidR="00156C65" w:rsidRPr="00280F56">
        <w:t xml:space="preserve"> </w:t>
      </w:r>
      <w:r w:rsidR="00156C65" w:rsidRPr="00280F56">
        <w:fldChar w:fldCharType="begin" w:fldLock="1"/>
      </w:r>
      <w:r w:rsidR="00D40BA6" w:rsidRPr="00280F56">
        <w:instrText>ADDIN CSL_CITATION {"citationItems":[{"id":"ITEM-1","itemData":{"DOI":"10.3390/s120911734","ISSN":"14248220","abstract":"Bluetooth Low Energy (BLE) is an emerging low-power wireless technology developed for short-range control and monitoring applications that is expected to be incorporated into billions of devices in the next few years. This paper describes the main features of BLE, explores its potential applications, and investigates the impact of various critical parameters on its performance. BLE represents a trade-off between energy consumption, latency, piconet size, and throughput that mainly depends on parameters such as connInterval and connSlaveLatency. According to theoretical results, the lifetime of a BLE device powered by a coin cell battery ranges between 2.0 days and 14.1 years. The number of simultaneous slaves per master ranges between 2 and 5,917. The minimum latency for a master to obtain a sensor reading is 676 μs, although simulation results show that, under high bit error rate, average latency increases by up to three orders of magnitude. The paper provides experimental results that complement the theoretical and simulation findings, and indicates implementation constraints that may reduce BLE performance. © 2012 by the authors; licensee MDPI, Basel, Switzerland.","author":[{"dropping-particle":"","family":"Gomez","given":"Carles","non-dropping-particle":"","parse-names":false,"suffix":""},{"dropping-particle":"","family":"Oller","given":"Joaquim","non-dropping-particle":"","parse-names":false,"suffix":""},{"dropping-particle":"","family":"Paradells","given":"Josep","non-dropping-particle":"","parse-names":false,"suffix":""}],"container-title":"Sensors (Switzerland)","id":"ITEM-1","issue":"9","issued":{"date-parts":[["2012","9"]]},"page":"11734-11753","publisher":"Multidisciplinary Digital Publishing Institute  (MDPI)","title":"Overview and evaluation of bluetooth low energy: An emerging low-power wireless technology","type":"article-journal","volume":"12"},"uris":["http://www.mendeley.com/documents/?uuid=25876744-0cce-3194-b4b3-acad6e990452"]},{"id":"ITEM-2","itemData":{"URL":"https://www.eedesignit.com/bluetooth-5-range-put-to-the-test/","accessed":{"date-parts":[["2021","1","6"]]},"author":[{"dropping-particle":"","family":"Team","given":"Editorial","non-dropping-particle":"","parse-names":false,"suffix":""}],"id":"ITEM-2","issued":{"date-parts":[["2019"]]},"title":"Bluetooth 5 range put to the test","type":"webpage"},"uris":["http://www.mendeley.com/documents/?uuid=78edf6f3-8a14-30ca-921b-3ef4059daf14"]}],"mendeley":{"formattedCitation":"(Gomez et al., 2012; Team, 2019)","plainTextFormattedCitation":"(Gomez et al., 2012; Team, 2019)","previouslyFormattedCitation":"(Gomez et al., 2012; Team, 2019)"},"properties":{"noteIndex":0},"schema":"https://github.com/citation-style-language/schema/raw/master/csl-citation.json"}</w:instrText>
      </w:r>
      <w:r w:rsidR="00156C65" w:rsidRPr="00280F56">
        <w:fldChar w:fldCharType="separate"/>
      </w:r>
      <w:r w:rsidR="00D40BA6" w:rsidRPr="00280F56">
        <w:rPr>
          <w:noProof/>
        </w:rPr>
        <w:t>(Gomez et al., 2012; Team, 2019)</w:t>
      </w:r>
      <w:r w:rsidR="00156C65" w:rsidRPr="00280F56">
        <w:fldChar w:fldCharType="end"/>
      </w:r>
      <w:r w:rsidR="009675CC" w:rsidRPr="00280F56">
        <w:t xml:space="preserve">, </w:t>
      </w:r>
      <w:r w:rsidR="00156C65" w:rsidRPr="00280F56">
        <w:t xml:space="preserve">ZigBee </w:t>
      </w:r>
      <w:r w:rsidR="00156C65" w:rsidRPr="00280F56">
        <w:fldChar w:fldCharType="begin" w:fldLock="1"/>
      </w:r>
      <w:r w:rsidR="00D40BA6" w:rsidRPr="00280F56">
        <w:instrText>ADDIN CSL_CITATION {"citationItems":[{"id":"ITEM-1","itemData":{"DOI":"10.3390/s18061801","ISSN":"1424-8220","abstract":"As road traffic conditions worsen due to the constantly increasing number of cars, traffic management systems are struggling to provide a suitable environment, by gathering all the relevant information from the road network. However, in most cases these are obtained via traffic detectors placed near road junctions, thus providing no information on the conditions in between. A large-scale sensor network using detectors on the majority of vehicles would certainly be capable of providing useful data, but has two major impediments: the equipment installed on the vehicles should be cheap enough (assuming the willingness of private car owners to be a part of the network) and be capable of transferring the required amount of data in due time, as the vehicle passes by the road side unit that acts as interface with the traffic management system. These restrictions reduce the number of technologies that can be used. In this article a series of comprehensive tests have been performed to evaluate the Bluetooth and ZigBee protocols for this purpose from many points of view: handshake time, static and dynamic data transfer (in laboratory conditions and in real traffic conditions). An assessment of the environmental conditions (during tests and probable to be encountered in real conditions) was also provided.","author":[{"dropping-particle":"","family":"Gheorghiu","given":"Razvan","non-dropping-particle":"","parse-names":false,"suffix":""},{"dropping-particle":"","family":"Iordache","given":"Valentin","non-dropping-particle":"","parse-names":false,"suffix":""}],"container-title":"Sensors","id":"ITEM-1","issue":"6","issued":{"date-parts":[["2018","6","3"]]},"page":"1801","publisher":"MDPI AG","title":"Use of Energy Efficient Sensor Networks to Enhance Dynamic Data Gathering Systems: A Comparative Study between Bluetooth and ZigBee","type":"article-journal","volume":"18"},"uris":["http://www.mendeley.com/documents/?uuid=0f299330-1c5a-360f-b531-f47095b26f42"]},{"id":"ITEM-2","itemData":{"author":[{"dropping-particle":"","family":"Baronti, P Pillai, P Chook, V.W.C Chessa, S Gotta, A Hu","given":"F","non-dropping-particle":"","parse-names":false,"suffix":""}],"container-title":"Computer Communications","id":"ITEM-2","issue":"7","issued":{"date-parts":[["2007"]]},"page":"1655-1695","title":"Wireless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 Gheorghiu &amp; Iordache, 2018)","plainTextFormattedCitation":"(Baronti, P Pillai, P Chook, V.W.C Chessa, S Gotta, A Hu, 2007; Gheorghiu &amp; Iordache, 2018)","previouslyFormattedCitation":"(Baronti, P Pillai, P Chook, V.W.C Chessa, S Gotta, A Hu, 2007; Gheorghiu &amp; Iordache, 2018)"},"properties":{"noteIndex":0},"schema":"https://github.com/citation-style-language/schema/raw/master/csl-citation.json"}</w:instrText>
      </w:r>
      <w:r w:rsidR="00156C65" w:rsidRPr="00280F56">
        <w:fldChar w:fldCharType="separate"/>
      </w:r>
      <w:r w:rsidR="00D40BA6" w:rsidRPr="00280F56">
        <w:rPr>
          <w:noProof/>
        </w:rPr>
        <w:t>(Baronti, P Pillai, P Chook, V.W.C Chessa, S Gotta, A Hu, 2007; Gheorghiu &amp; Iordache, 2018)</w:t>
      </w:r>
      <w:r w:rsidR="00156C65" w:rsidRPr="00280F56">
        <w:fldChar w:fldCharType="end"/>
      </w:r>
      <w:r w:rsidR="003D60A9" w:rsidRPr="00280F56">
        <w:t xml:space="preserve"> </w:t>
      </w:r>
      <w:r w:rsidR="009675CC" w:rsidRPr="00280F56">
        <w:t xml:space="preserve">or similar (listed in order of greatest range) </w:t>
      </w:r>
      <w:r w:rsidR="00A76C12" w:rsidRPr="00280F56">
        <w:fldChar w:fldCharType="begin" w:fldLock="1"/>
      </w:r>
      <w:r w:rsidR="00D40BA6" w:rsidRPr="00280F56">
        <w:instrText>ADDIN CSL_CITATION {"citationItems":[{"id":"ITEM-1","itemData":{"DOI":"10.1109/ICITECH.2017.8079928","ISBN":"9781509063321","abstract":"Internet of Things (IoT) consists of smart devices that communicate with each other. It enables these devices to collect and exchange data. Besides, IoT has now a wide range of life applications such as industry, transportation, logistics, healthcare, smart environment, as well as personal, social gaming robot, and city information. Smart devices can have wired or wireless connection. As far as the wireless IoT is the main concern, many different wireless communication technologies and protocols can be used to connect the smart device such as Internet Protocol Version 6 (IPv6), over Low power Wireless Personal Area Networks (6LoWPAN), ZigBee, Bluetooth Low Energy (BLE), Z-Wave and Near Field Communication (NFC). They are short range standard network protocols, while SigFox and Cellular are Low Power Wide Area Network (LPWAN).standard protocols. This paper will be an attempt to review different communication protocols in IoT. In addition, it will compare between commonly IoT communication protocols, with an emphasis on the main features and behaviors of various metrics of power consumption security spreading data rate, and other features. This comparison aims at presenting guidelines for the researchers to be able to select the right protocol for different applications.","author":[{"dropping-particle":"","family":"Al-Sarawi","given":"Shadi","non-dropping-particle":"","parse-names":false,"suffix":""},{"dropping-particle":"","family":"Anbar","given":"Mohammed","non-dropping-particle":"","parse-names":false,"suffix":""},{"dropping-particle":"","family":"Alieyan","given":"Kamal","non-dropping-particle":"","parse-names":false,"suffix":""},{"dropping-particle":"","family":"Alzubaidi","given":"Mahmood","non-dropping-particle":"","parse-names":false,"suffix":""}],"container-title":"ICIT 2017 - 8th International Conference on Information Technology, Proceedings","id":"ITEM-1","issued":{"date-parts":[["2017","10","20"]]},"page":"685-690","publisher":"Institute of Electrical and Electronics Engineers Inc.","title":"Internet of Things (IoT) communication protocols: Review","type":"article-journal"},"uris":["http://www.mendeley.com/documents/?uuid=9546ed65-d1d3-3296-b561-63ddb1f38dab"]}],"mendeley":{"formattedCitation":"(Al-Sarawi et al., 2017)","plainTextFormattedCitation":"(Al-Sarawi et al., 2017)","previouslyFormattedCitation":"(Al-Sarawi et al., 2017)"},"properties":{"noteIndex":0},"schema":"https://github.com/citation-style-language/schema/raw/master/csl-citation.json"}</w:instrText>
      </w:r>
      <w:r w:rsidR="00A76C12" w:rsidRPr="00280F56">
        <w:fldChar w:fldCharType="separate"/>
      </w:r>
      <w:r w:rsidR="00D40BA6" w:rsidRPr="00280F56">
        <w:rPr>
          <w:noProof/>
        </w:rPr>
        <w:t>(Al-Sarawi et al., 2017)</w:t>
      </w:r>
      <w:r w:rsidR="00A76C12" w:rsidRPr="00280F56">
        <w:fldChar w:fldCharType="end"/>
      </w:r>
      <w:r w:rsidR="00461337" w:rsidRPr="00280F56">
        <w:t>.</w:t>
      </w:r>
      <w:r w:rsidR="00461337" w:rsidRPr="00280F56">
        <w:br/>
        <w:t xml:space="preserve">These systems </w:t>
      </w:r>
      <w:r w:rsidR="009675CC" w:rsidRPr="00280F56">
        <w:t xml:space="preserve">transmit the signals from the sensors to either a central location (this design is called “hub and spoke”) or in a form of </w:t>
      </w:r>
      <w:r w:rsidR="008145B0">
        <w:t>“</w:t>
      </w:r>
      <w:r w:rsidR="00DB7715">
        <w:t>mesh</w:t>
      </w:r>
      <w:r w:rsidR="008145B0">
        <w:t>“</w:t>
      </w:r>
      <w:r w:rsidR="008145B0" w:rsidRPr="00280F56">
        <w:t xml:space="preserve"> </w:t>
      </w:r>
      <w:r w:rsidR="009675CC" w:rsidRPr="00280F56">
        <w:t xml:space="preserve">where sensors transmit via other sensors until they are in range of the farmer </w:t>
      </w:r>
      <w:r w:rsidR="006E5D54" w:rsidRPr="00280F56">
        <w:fldChar w:fldCharType="begin" w:fldLock="1"/>
      </w:r>
      <w:r w:rsidR="00D40BA6" w:rsidRPr="00280F56">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Applications","type":"article-journal","volume":"2017"},"uris":["http://www.mendeley.com/documents/?uuid=acbe9a1c-dc8d-3920-9118-9a1b62272dc6"]}],"mendeley":{"formattedCitation":"(Sethi &amp; Sarangi, 2017)","plainTextFormattedCitation":"(Sethi &amp; Sarangi, 2017)","previouslyFormattedCitation":"(Sethi &amp; Sarangi, 2017)"},"properties":{"noteIndex":0},"schema":"https://github.com/citation-style-language/schema/raw/master/csl-citation.json"}</w:instrText>
      </w:r>
      <w:r w:rsidR="006E5D54" w:rsidRPr="00280F56">
        <w:fldChar w:fldCharType="separate"/>
      </w:r>
      <w:r w:rsidR="00D40BA6" w:rsidRPr="00280F56">
        <w:rPr>
          <w:noProof/>
        </w:rPr>
        <w:t>(Sethi &amp; Sarangi, 2017)</w:t>
      </w:r>
      <w:r w:rsidR="006E5D54" w:rsidRPr="00280F56">
        <w:fldChar w:fldCharType="end"/>
      </w:r>
      <w:r w:rsidR="006E5D54" w:rsidRPr="00280F56">
        <w:t xml:space="preserve"> </w:t>
      </w:r>
      <w:r w:rsidR="008145B0">
        <w:t>.</w:t>
      </w:r>
      <w:r w:rsidR="00461337" w:rsidRPr="00280F56">
        <w:br/>
      </w:r>
      <w:r w:rsidR="009E43ED" w:rsidRPr="00280F56">
        <w:t>Beef cattle are generally farmed in hill country</w:t>
      </w:r>
      <w:r w:rsidR="00215D1B" w:rsidRPr="00280F56">
        <w:t xml:space="preserve"> so </w:t>
      </w:r>
      <w:r w:rsidR="009E43ED" w:rsidRPr="00280F56">
        <w:t xml:space="preserve">a </w:t>
      </w:r>
      <w:r w:rsidR="00215D1B" w:rsidRPr="00280F56">
        <w:t xml:space="preserve">direct line of sight </w:t>
      </w:r>
      <w:r w:rsidR="009675CC" w:rsidRPr="00280F56">
        <w:t xml:space="preserve">from a sensor on the animal </w:t>
      </w:r>
      <w:r w:rsidR="00215D1B" w:rsidRPr="00280F56">
        <w:t xml:space="preserve">to a central radio (or satellite) point is not always possible </w:t>
      </w:r>
      <w:r w:rsidR="00553D8F" w:rsidRPr="00280F56">
        <w:fldChar w:fldCharType="begin" w:fldLock="1"/>
      </w:r>
      <w:r w:rsidR="00B301B7">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id":"ITEM-2","itemData":{"URL":"https://satellitemap.space","author":[{"dropping-particle":"","family":"Starlink","given":"","non-dropping-particle":"","parse-names":false,"suffix":""}],"id":"ITEM-2","issued":{"date-parts":[["2022"]]},"title":"Starlink satellite coverage","type":"webpage"},"uris":["http://www.mendeley.com/documents/?uuid=8a8ec1a0-dee7-4d8d-9a50-b851ac9f2c21"]}],"mendeley":{"formattedCitation":"(Spark NZ, 2023; Starlink, 2022)","plainTextFormattedCitation":"(Spark NZ, 2023; Starlink, 2022)","previouslyFormattedCitation":"(Spark NZ, 2023; Starlink, 2022)"},"properties":{"noteIndex":0},"schema":"https://github.com/citation-style-language/schema/raw/master/csl-citation.json"}</w:instrText>
      </w:r>
      <w:r w:rsidR="00553D8F" w:rsidRPr="00280F56">
        <w:fldChar w:fldCharType="separate"/>
      </w:r>
      <w:r w:rsidR="00CC4FAC" w:rsidRPr="00CC4FAC">
        <w:rPr>
          <w:noProof/>
        </w:rPr>
        <w:t>(Spark NZ, 2023; Starlink, 2022)</w:t>
      </w:r>
      <w:r w:rsidR="00553D8F" w:rsidRPr="00280F56">
        <w:fldChar w:fldCharType="end"/>
      </w:r>
      <w:r w:rsidR="008145B0">
        <w:t>.</w:t>
      </w:r>
      <w:r w:rsidR="00553D8F" w:rsidRPr="00280F56">
        <w:t xml:space="preserve"> </w:t>
      </w:r>
      <w:r w:rsidR="00461337" w:rsidRPr="00280F56">
        <w:br/>
      </w:r>
      <w:r w:rsidR="00C50795" w:rsidRPr="00280F56">
        <w:t xml:space="preserve">Animals tend to travel in groups so a mesh configuration is not practical and </w:t>
      </w:r>
      <w:r w:rsidR="009675CC" w:rsidRPr="00280F56">
        <w:t>would be cost-prohibitive over the distances involved</w:t>
      </w:r>
      <w:r w:rsidR="00BD64C9" w:rsidRPr="00280F56">
        <w:t xml:space="preserve"> </w:t>
      </w:r>
      <w:r w:rsidR="00BD64C9" w:rsidRPr="00280F56">
        <w:fldChar w:fldCharType="begin" w:fldLock="1"/>
      </w:r>
      <w:r w:rsidR="00D40BA6" w:rsidRPr="00280F56">
        <w:instrText>ADDIN CSL_CITATION {"citationItems":[{"id":"ITEM-1","itemData":{"DOI":"10.1017/S1751731109004790","ISSN":"1751-732X","abstract":"Group-living animals travel together to collectively exploit the resources of their environment. This study investigates how social relationships and individual temperament traits affect movement orders in domestic cattle and sheep. We analysed spontaneous group movements occurring at pasture after a resting period in a group of 15 18-month-old Charolais heifers and a group of 19 1-year-old Romane ewe-lambs. For each species, animals had similar social experience and no kinship ties. Before that, animals were observed within the group to establish their social status (e.g. dominance and preferential relationships, and sociability), then in individual tests in order to assess their emotional traits. In both species, most individuals could initiate a group movement but some individuals were more successful than others in recruiting the rest of the group. Ewe-lambs, and to a lesser extent heifers, held preferential positions during travel. We did not find any significant correlations in either species between animal order and their position in the dominance hierarchy (heifers: P = 0.438; ewe-lambs: P = 0.574) while individuals linked by preferential bonds frequently followed each other during group movements (heifers: P &amp;lt; 0.001; ewe-lambs: P &amp;lt; 0.001). With regard to social traits, heifers with a low cohesion index, and with a lower number of partners with whom they develop frequent affinitive interactions, acted more frequently as ‘first movers’ (P = 0.040 and 0.023, respectively), as well as did ewe-lambs with a high spatial independency index (P = 0.002). Ewe-lambs with the highest cohesion indices were more frequently observed in front of the group while moving halfway between departure and arrival (P = 0.028). We did not find significant correlations between individual positions during group movements and emotional traits such as reactivity, boldness and fearfulness. We conclude that preferential bonds and individual traits related to social dependence were more influential in spontaneous group movements at pasture than were emotional traits and dominance status.","author":[{"dropping-particle":"","family":"Ramseyer","given":"A.","non-dropping-particle":"","parse-names":false,"suffix":""},{"dropping-particle":"","family":"Boissy","given":"A.","non-dropping-particle":"","parse-names":false,"suffix":""},{"dropping-particle":"","family":"Thierry","given":"B.","non-dropping-particle":"","parse-names":false,"suffix":""},{"dropping-particle":"","family":"Dumont","given":"B.","non-dropping-particle":"","parse-names":false,"suffix":""}],"container-title":"animal","id":"ITEM-1","issue":"9","issued":{"date-parts":[["2009","9"]]},"page":"1319-1326","publisher":"Cambridge University Press","title":"Individual and social determinants of spontaneous group movements in cattle and sheep","type":"article-journal","volume":"3"},"uris":["http://www.mendeley.com/documents/?uuid=866cfa6c-5334-3e57-bdf0-da914bcc76b7"]}],"mendeley":{"formattedCitation":"(Ramseyer et al., 2009)","plainTextFormattedCitation":"(Ramseyer et al., 2009)","previouslyFormattedCitation":"(Ramseyer et al., 2009)"},"properties":{"noteIndex":0},"schema":"https://github.com/citation-style-language/schema/raw/master/csl-citation.json"}</w:instrText>
      </w:r>
      <w:r w:rsidR="00BD64C9" w:rsidRPr="00280F56">
        <w:fldChar w:fldCharType="separate"/>
      </w:r>
      <w:r w:rsidR="00D40BA6" w:rsidRPr="00280F56">
        <w:rPr>
          <w:noProof/>
        </w:rPr>
        <w:t>(Ramseyer et al., 2009)</w:t>
      </w:r>
      <w:r w:rsidR="00BD64C9" w:rsidRPr="00280F56">
        <w:fldChar w:fldCharType="end"/>
      </w:r>
      <w:r w:rsidR="008628F2" w:rsidRPr="00280F56">
        <w:t>.</w:t>
      </w:r>
    </w:p>
    <w:p w14:paraId="513841F8" w14:textId="77777777" w:rsidR="00F446C9" w:rsidRPr="00280F56" w:rsidRDefault="00F446C9" w:rsidP="00F446C9">
      <w:pPr>
        <w:pStyle w:val="BodyText"/>
      </w:pPr>
      <w:r w:rsidRPr="00280F56">
        <w:lastRenderedPageBreak/>
        <w:t>RF techniques can be split into two types; long range (backhaul) or short range.</w:t>
      </w:r>
    </w:p>
    <w:p w14:paraId="6B502E85" w14:textId="0BCA56C0" w:rsidR="00F446C9" w:rsidRPr="00280F56" w:rsidRDefault="00F446C9" w:rsidP="000D1B4C">
      <w:pPr>
        <w:pStyle w:val="Heading5"/>
      </w:pPr>
      <w:r w:rsidRPr="00280F56">
        <w:t xml:space="preserve">Long </w:t>
      </w:r>
      <w:r w:rsidR="008145B0">
        <w:t>r</w:t>
      </w:r>
      <w:r w:rsidRPr="00280F56">
        <w:t>ange or Back</w:t>
      </w:r>
      <w:r w:rsidR="008145B0">
        <w:t xml:space="preserve"> h</w:t>
      </w:r>
      <w:r w:rsidRPr="00280F56">
        <w:t>aul</w:t>
      </w:r>
    </w:p>
    <w:p w14:paraId="0B2270E2" w14:textId="5AB44C99" w:rsidR="00280F56" w:rsidRDefault="008628F2" w:rsidP="00F446C9">
      <w:pPr>
        <w:pStyle w:val="BodyText"/>
      </w:pPr>
      <w:r w:rsidRPr="00280F56">
        <w:br/>
      </w:r>
      <w:r w:rsidR="00461337" w:rsidRPr="00280F56">
        <w:t xml:space="preserve">Long range radio frequency systems include satellite, </w:t>
      </w:r>
      <w:r w:rsidR="00461337" w:rsidRPr="00280F56">
        <w:rPr>
          <w:rStyle w:val="BodyTextChar"/>
        </w:rPr>
        <w:t>cellular service, dedicated radio links and Long-Range Wireless Area Network (</w:t>
      </w:r>
      <w:proofErr w:type="spellStart"/>
      <w:r w:rsidR="00461337" w:rsidRPr="00280F56">
        <w:rPr>
          <w:rStyle w:val="BodyTextChar"/>
        </w:rPr>
        <w:t>LoRaWAN</w:t>
      </w:r>
      <w:proofErr w:type="spellEnd"/>
      <w:r w:rsidR="00461337" w:rsidRPr="00280F56">
        <w:rPr>
          <w:rStyle w:val="BodyTextChar"/>
        </w:rPr>
        <w:t xml:space="preserve">). </w:t>
      </w:r>
      <w:r w:rsidR="00280F56">
        <w:rPr>
          <w:rStyle w:val="BodyTextChar"/>
        </w:rPr>
        <w:t xml:space="preserve">The </w:t>
      </w:r>
      <w:r w:rsidR="008145B0">
        <w:rPr>
          <w:rStyle w:val="BodyTextChar"/>
        </w:rPr>
        <w:t xml:space="preserve">strengths and weaknesses </w:t>
      </w:r>
      <w:r w:rsidR="00280F56">
        <w:rPr>
          <w:rStyle w:val="BodyTextChar"/>
        </w:rPr>
        <w:t xml:space="preserve">of these systems </w:t>
      </w:r>
      <w:r w:rsidR="008145B0">
        <w:rPr>
          <w:rStyle w:val="BodyTextChar"/>
        </w:rPr>
        <w:t xml:space="preserve">in an alpine farmland context </w:t>
      </w:r>
      <w:r w:rsidR="00280F56">
        <w:rPr>
          <w:rStyle w:val="BodyTextChar"/>
        </w:rPr>
        <w:t>is discussed in this section.</w:t>
      </w:r>
      <w:r w:rsidR="00A125C7" w:rsidRPr="00280F56">
        <w:br/>
      </w:r>
      <w:r w:rsidR="00A125C7" w:rsidRPr="00280F56">
        <w:br/>
      </w:r>
      <w:r w:rsidRPr="00280F56">
        <w:t xml:space="preserve">Satellite systems </w:t>
      </w:r>
      <w:r w:rsidRPr="00280F56">
        <w:rPr>
          <w:lang w:eastAsia="en-NZ"/>
        </w:rPr>
        <w:t xml:space="preserve">need </w:t>
      </w:r>
      <w:r w:rsidR="00461337" w:rsidRPr="00280F56">
        <w:rPr>
          <w:lang w:eastAsia="en-NZ"/>
        </w:rPr>
        <w:t xml:space="preserve">a </w:t>
      </w:r>
      <w:r w:rsidRPr="00280F56">
        <w:rPr>
          <w:lang w:eastAsia="en-NZ"/>
        </w:rPr>
        <w:t xml:space="preserve">clear line of sight to </w:t>
      </w:r>
      <w:r w:rsidR="00461337" w:rsidRPr="00280F56">
        <w:rPr>
          <w:lang w:eastAsia="en-NZ"/>
        </w:rPr>
        <w:t xml:space="preserve">a minimum of </w:t>
      </w:r>
      <w:r w:rsidRPr="00280F56">
        <w:rPr>
          <w:lang w:eastAsia="en-NZ"/>
        </w:rPr>
        <w:t xml:space="preserve">4 satellites greater than 15 degrees above the horizontal plane for GPS </w:t>
      </w:r>
      <w:r w:rsidR="00461337" w:rsidRPr="00280F56">
        <w:rPr>
          <w:lang w:eastAsia="en-NZ"/>
        </w:rPr>
        <w:t>location</w:t>
      </w:r>
      <w:r w:rsidR="00DB7715">
        <w:rPr>
          <w:lang w:eastAsia="en-NZ"/>
        </w:rPr>
        <w:t>,</w:t>
      </w:r>
      <w:r w:rsidR="00461337" w:rsidRPr="00280F56">
        <w:rPr>
          <w:lang w:eastAsia="en-NZ"/>
        </w:rPr>
        <w:t xml:space="preserve"> </w:t>
      </w:r>
      <w:r w:rsidRPr="00280F56">
        <w:rPr>
          <w:lang w:eastAsia="en-NZ"/>
        </w:rPr>
        <w:t xml:space="preserve">but </w:t>
      </w:r>
      <w:r w:rsidR="008533DA" w:rsidRPr="00280F56">
        <w:rPr>
          <w:lang w:eastAsia="en-NZ"/>
        </w:rPr>
        <w:t xml:space="preserve">data </w:t>
      </w:r>
      <w:r w:rsidRPr="00280F56">
        <w:rPr>
          <w:lang w:eastAsia="en-NZ"/>
        </w:rPr>
        <w:t>communication can be achieved with one</w:t>
      </w:r>
      <w:r w:rsidR="008533DA" w:rsidRPr="00280F56">
        <w:rPr>
          <w:lang w:eastAsia="en-NZ"/>
        </w:rPr>
        <w:t xml:space="preserve"> satellite</w:t>
      </w:r>
      <w:r w:rsidRPr="00280F56">
        <w:rPr>
          <w:lang w:eastAsia="en-NZ"/>
        </w:rPr>
        <w:t>. While GPS is a free service, satellite data is expensive, location-restrained, power</w:t>
      </w:r>
      <w:r w:rsidR="00DB7715">
        <w:rPr>
          <w:lang w:eastAsia="en-NZ"/>
        </w:rPr>
        <w:t xml:space="preserve"> </w:t>
      </w:r>
      <w:r w:rsidRPr="00280F56">
        <w:rPr>
          <w:lang w:eastAsia="en-NZ"/>
        </w:rPr>
        <w:t xml:space="preserve">hungry and generally slow although companies such as Iridium are improving their 1.4kbs links to 512kbs and </w:t>
      </w:r>
      <w:proofErr w:type="spellStart"/>
      <w:r w:rsidRPr="00280F56">
        <w:rPr>
          <w:lang w:eastAsia="en-NZ"/>
        </w:rPr>
        <w:t>StarLink</w:t>
      </w:r>
      <w:proofErr w:type="spellEnd"/>
      <w:r w:rsidRPr="00280F56">
        <w:rPr>
          <w:lang w:eastAsia="en-NZ"/>
        </w:rPr>
        <w:t xml:space="preserve"> has recently expanded its operations in New Zealand with promises of greater than 50Mb/s upload speeds. </w:t>
      </w:r>
      <w:proofErr w:type="spellStart"/>
      <w:r w:rsidRPr="00280F56">
        <w:rPr>
          <w:lang w:eastAsia="en-NZ"/>
        </w:rPr>
        <w:t>Starlink</w:t>
      </w:r>
      <w:proofErr w:type="spellEnd"/>
      <w:r w:rsidR="00A125C7" w:rsidRPr="00280F56">
        <w:rPr>
          <w:lang w:eastAsia="en-NZ"/>
        </w:rPr>
        <w:t>,</w:t>
      </w:r>
      <w:r w:rsidRPr="00280F56">
        <w:rPr>
          <w:lang w:eastAsia="en-NZ"/>
        </w:rPr>
        <w:t xml:space="preserve"> as of writing</w:t>
      </w:r>
      <w:r w:rsidR="00A125C7" w:rsidRPr="00280F56">
        <w:rPr>
          <w:lang w:eastAsia="en-NZ"/>
        </w:rPr>
        <w:t>,</w:t>
      </w:r>
      <w:r w:rsidRPr="00280F56">
        <w:rPr>
          <w:lang w:eastAsia="en-NZ"/>
        </w:rPr>
        <w:t xml:space="preserve"> costs $370 to install and $160 per month and has extensive coverage</w:t>
      </w:r>
      <w:r w:rsidR="00F83ED1" w:rsidRPr="00280F56">
        <w:rPr>
          <w:lang w:eastAsia="en-NZ"/>
        </w:rPr>
        <w:t xml:space="preserve"> </w:t>
      </w:r>
      <w:r w:rsidR="00F83ED1" w:rsidRPr="00280F56">
        <w:rPr>
          <w:lang w:eastAsia="en-NZ"/>
        </w:rPr>
        <w:fldChar w:fldCharType="begin" w:fldLock="1"/>
      </w:r>
      <w:r w:rsidR="00A66325" w:rsidRPr="00280F56">
        <w:rPr>
          <w:lang w:eastAsia="en-NZ"/>
        </w:rPr>
        <w:instrText>ADDIN CSL_CITATION {"citationItems":[{"id":"ITEM-1","itemData":{"URL":"https://starlink.co.nz/starlink-new-zealand/","accessed":{"date-parts":[["2023","8","16"]]},"author":[{"dropping-particle":"","family":"Starlink","given":"","non-dropping-particle":"","parse-names":false,"suffix":""}],"id":"ITEM-1","issued":{"date-parts":[["2023"]]},"title":"Everything you need to know about Starlink in New Zealand","type":"webpage"},"uris":["http://www.mendeley.com/documents/?uuid=d9e38395-e6e5-3ac6-98a0-0cda0de9d69c"]}],"mendeley":{"formattedCitation":"(Starlink, 2023)","plainTextFormattedCitation":"(Starlink, 2023)","previouslyFormattedCitation":"(Starlink, 2023)"},"properties":{"noteIndex":0},"schema":"https://github.com/citation-style-language/schema/raw/master/csl-citation.json"}</w:instrText>
      </w:r>
      <w:r w:rsidR="00F83ED1" w:rsidRPr="00280F56">
        <w:rPr>
          <w:lang w:eastAsia="en-NZ"/>
        </w:rPr>
        <w:fldChar w:fldCharType="separate"/>
      </w:r>
      <w:r w:rsidR="00F83ED1" w:rsidRPr="00280F56">
        <w:rPr>
          <w:noProof/>
          <w:lang w:eastAsia="en-NZ"/>
        </w:rPr>
        <w:t>(Starlink, 2023)</w:t>
      </w:r>
      <w:r w:rsidR="00F83ED1" w:rsidRPr="00280F56">
        <w:rPr>
          <w:lang w:eastAsia="en-NZ"/>
        </w:rPr>
        <w:fldChar w:fldCharType="end"/>
      </w:r>
      <w:r w:rsidR="00A125C7" w:rsidRPr="00280F56">
        <w:rPr>
          <w:lang w:eastAsia="en-NZ"/>
        </w:rPr>
        <w:t>.</w:t>
      </w:r>
      <w:r w:rsidRPr="00280F56">
        <w:rPr>
          <w:lang w:eastAsia="en-NZ"/>
        </w:rPr>
        <w:t xml:space="preserve"> </w:t>
      </w:r>
      <w:r w:rsidR="00283CB1" w:rsidRPr="00280F56">
        <w:t xml:space="preserve">The main advantage of using </w:t>
      </w:r>
      <w:r w:rsidR="00461337" w:rsidRPr="00280F56">
        <w:t>s</w:t>
      </w:r>
      <w:r w:rsidR="00283CB1" w:rsidRPr="00280F56">
        <w:t xml:space="preserve">atellite communications is that the architecture can be flattened to just sensors and </w:t>
      </w:r>
      <w:r w:rsidR="00F83ED1" w:rsidRPr="00280F56">
        <w:t xml:space="preserve">a </w:t>
      </w:r>
      <w:r w:rsidR="00283CB1" w:rsidRPr="00280F56">
        <w:t xml:space="preserve">back-end infrastructure, which aids simplicity. </w:t>
      </w:r>
      <w:r w:rsidR="00A125C7" w:rsidRPr="00280F56">
        <w:br/>
      </w:r>
      <w:r w:rsidR="00283CB1" w:rsidRPr="00280F56">
        <w:t xml:space="preserve">Disadvantages are that </w:t>
      </w:r>
      <w:r w:rsidR="00A125C7" w:rsidRPr="00280F56">
        <w:t xml:space="preserve">satellite data transmission is expensive as each animal would need a satellite transmitter and data plan. Confidentiality of data would also need to be considered. </w:t>
      </w:r>
      <w:r w:rsidR="00A125C7" w:rsidRPr="00280F56">
        <w:br/>
      </w:r>
      <w:r w:rsidR="00DB7715">
        <w:t xml:space="preserve">GPS use </w:t>
      </w:r>
      <w:r w:rsidR="00A125C7" w:rsidRPr="00280F56">
        <w:t xml:space="preserve">is </w:t>
      </w:r>
      <w:proofErr w:type="gramStart"/>
      <w:r w:rsidR="00A125C7" w:rsidRPr="00280F56">
        <w:t>free</w:t>
      </w:r>
      <w:proofErr w:type="gramEnd"/>
      <w:r w:rsidR="00A125C7" w:rsidRPr="00280F56">
        <w:t xml:space="preserve"> and transmitters are ubiquitous and are low-cost so satellite transmission should be reserved for GPS location data only.</w:t>
      </w:r>
    </w:p>
    <w:p w14:paraId="294BE947" w14:textId="1F25E081" w:rsidR="00280F56" w:rsidRPr="00CC4FAC" w:rsidRDefault="00280F56" w:rsidP="00F446C9">
      <w:pPr>
        <w:pStyle w:val="BodyText"/>
        <w:rPr>
          <w:u w:val="single"/>
        </w:rPr>
      </w:pPr>
      <w:r w:rsidRPr="00CC4FAC">
        <w:rPr>
          <w:u w:val="single"/>
        </w:rPr>
        <w:t>Cellular systems.</w:t>
      </w:r>
    </w:p>
    <w:p w14:paraId="0F42E933" w14:textId="3D2BFCA4" w:rsidR="005C2735" w:rsidRDefault="00283CB1" w:rsidP="00F446C9">
      <w:pPr>
        <w:pStyle w:val="BodyText"/>
      </w:pPr>
      <w:r w:rsidRPr="00280F56">
        <w:t>Cellular technologies (4G</w:t>
      </w:r>
      <w:r w:rsidR="00280F56">
        <w:t>, 5G</w:t>
      </w:r>
      <w:r w:rsidRPr="00280F56">
        <w:t>). Public cellular technology support in the high country is sparse</w:t>
      </w:r>
      <w:r w:rsidR="00A125C7" w:rsidRPr="00280F56">
        <w:t xml:space="preserve"> although recent </w:t>
      </w:r>
      <w:proofErr w:type="spellStart"/>
      <w:r w:rsidR="00A125C7" w:rsidRPr="00280F56">
        <w:t>OneNZ</w:t>
      </w:r>
      <w:proofErr w:type="spellEnd"/>
      <w:r w:rsidR="00A125C7" w:rsidRPr="00280F56">
        <w:t xml:space="preserve"> announcements are supplementing cellular support with the use of </w:t>
      </w:r>
      <w:proofErr w:type="spellStart"/>
      <w:r w:rsidR="00A125C7" w:rsidRPr="00280F56">
        <w:t>Starlink</w:t>
      </w:r>
      <w:proofErr w:type="spellEnd"/>
      <w:r w:rsidR="00A125C7" w:rsidRPr="00280F56">
        <w:t xml:space="preserve"> satellites, to be released in 2025 </w:t>
      </w:r>
      <w:r w:rsidR="00A125C7" w:rsidRPr="00280F56">
        <w:fldChar w:fldCharType="begin" w:fldLock="1"/>
      </w:r>
      <w:r w:rsidR="00CC4FAC">
        <w:instrText>ADDIN CSL_CITATION {"citationItems":[{"id":"ITEM-1","itemData":{"URL":"https://one.nz/why-choose-us/spacex/","author":[{"dropping-particle":"","family":"OneNZ","given":"","non-dropping-particle":"","parse-names":false,"suffix":""}],"id":"ITEM-1","issued":{"date-parts":[["2023"]]},"title":"OneNZ and Starlink","type":"webpage"},"uris":["http://www.mendeley.com/documents/?uuid=242dcd39-5a37-4a99-8682-f64753eb12cb"]}],"mendeley":{"formattedCitation":"(OneNZ, 2023a)","plainTextFormattedCitation":"(OneNZ, 2023a)","previouslyFormattedCitation":"(OneNZ, 2023a)"},"properties":{"noteIndex":0},"schema":"https://github.com/citation-style-language/schema/raw/master/csl-citation.json"}</w:instrText>
      </w:r>
      <w:r w:rsidR="00A125C7" w:rsidRPr="00280F56">
        <w:fldChar w:fldCharType="separate"/>
      </w:r>
      <w:r w:rsidR="00280F56" w:rsidRPr="00280F56">
        <w:rPr>
          <w:noProof/>
        </w:rPr>
        <w:t>(OneNZ, 2023a)</w:t>
      </w:r>
      <w:r w:rsidR="00A125C7" w:rsidRPr="00280F56">
        <w:fldChar w:fldCharType="end"/>
      </w:r>
      <w:r w:rsidR="00A125C7" w:rsidRPr="00280F56">
        <w:t xml:space="preserve">. </w:t>
      </w:r>
      <w:r w:rsidRPr="00280F56">
        <w:t xml:space="preserve"> </w:t>
      </w:r>
      <w:r w:rsidR="00280F56">
        <w:br/>
      </w:r>
      <w:r w:rsidR="00280F56">
        <w:br/>
        <w:t>Current f</w:t>
      </w:r>
      <w:r w:rsidR="00A125C7" w:rsidRPr="00280F56">
        <w:t>ourth generation (</w:t>
      </w:r>
      <w:r w:rsidRPr="00280F56">
        <w:t>4G</w:t>
      </w:r>
      <w:r w:rsidR="00A125C7" w:rsidRPr="00280F56">
        <w:t>)</w:t>
      </w:r>
      <w:r w:rsidRPr="00280F56">
        <w:t xml:space="preserve"> </w:t>
      </w:r>
      <w:r w:rsidR="00A125C7" w:rsidRPr="00280F56">
        <w:t xml:space="preserve">coverage </w:t>
      </w:r>
      <w:r w:rsidRPr="00280F56">
        <w:t xml:space="preserve">is possible </w:t>
      </w:r>
      <w:r w:rsidR="00F83ED1" w:rsidRPr="00280F56">
        <w:t xml:space="preserve">in rural high country </w:t>
      </w:r>
      <w:r w:rsidRPr="00280F56">
        <w:t xml:space="preserve">but there are pockets of no coverage from commercial providers </w:t>
      </w:r>
      <w:r w:rsidRPr="00280F56">
        <w:fldChar w:fldCharType="begin" w:fldLock="1"/>
      </w:r>
      <w:r w:rsidR="00CC4FAC">
        <w:instrText>ADDIN CSL_CITATION {"citationItems":[{"id":"ITEM-1","itemData":{"abstract":"Web page outlining current Spark network coverage","author":[{"dropping-particle":"","family":"Spark","given":"","non-dropping-particle":"","parse-names":false,"suffix":""}],"id":"ITEM-1","issued":{"date-parts":[["2021"]]},"title":"Spark Network Coverage","type":"webpage"},"uris":["http://www.mendeley.com/documents/?uuid=3f5e3649-ab33-41bf-85f8-c01f5fda28d9"]},{"id":"ITEM-2","itemData":{"URL":"https://one.nz/network/coverage/","abstract":"Web page outlining OneNZ network coverage","author":[{"dropping-particle":"","family":"OneNZ","given":"","non-dropping-particle":"","parse-names":false,"suffix":""}],"id":"ITEM-2","issued":{"date-parts":[["2023"]]},"title":"OneNZ Network coverage","type":"webpage"},"uris":["http://www.mendeley.com/documents/?uuid=b39ef899-2969-4196-98ba-b74f172c1130"]}],"mendeley":{"formattedCitation":"(OneNZ, 2023b; Spark, 2021)","plainTextFormattedCitation":"(OneNZ, 2023b; Spark, 2021)","previouslyFormattedCitation":"(OneNZ, 2023b; Spark, 2021)"},"properties":{"noteIndex":0},"schema":"https://github.com/citation-style-language/schema/raw/master/csl-citation.json"}</w:instrText>
      </w:r>
      <w:r w:rsidRPr="00280F56">
        <w:fldChar w:fldCharType="separate"/>
      </w:r>
      <w:r w:rsidR="00280F56" w:rsidRPr="00280F56">
        <w:rPr>
          <w:noProof/>
        </w:rPr>
        <w:t>(OneNZ, 2023b; Spark, 2021)</w:t>
      </w:r>
      <w:r w:rsidRPr="00280F56">
        <w:fldChar w:fldCharType="end"/>
      </w:r>
      <w:r w:rsidRPr="00280F56">
        <w:t xml:space="preserve">. </w:t>
      </w:r>
      <w:r w:rsidR="00F83ED1" w:rsidRPr="00280F56">
        <w:t xml:space="preserve">Coverage </w:t>
      </w:r>
      <w:r w:rsidRPr="00280F56">
        <w:t>would need to be evaluated and confirmed on each site.</w:t>
      </w:r>
      <w:r w:rsidRPr="00280F56">
        <w:br/>
        <w:t xml:space="preserve">Purchasing a </w:t>
      </w:r>
      <w:r w:rsidR="00280F56" w:rsidRPr="00280F56">
        <w:t>subscriber identity module (</w:t>
      </w:r>
      <w:r w:rsidRPr="00280F56">
        <w:t>SIM</w:t>
      </w:r>
      <w:r w:rsidR="00280F56" w:rsidRPr="00280F56">
        <w:t>)</w:t>
      </w:r>
      <w:r w:rsidRPr="00280F56">
        <w:t xml:space="preserve"> card for each animal would quickly become expensive, even without considering </w:t>
      </w:r>
      <w:r w:rsidR="00280F56" w:rsidRPr="00280F56">
        <w:t xml:space="preserve">potential </w:t>
      </w:r>
      <w:r w:rsidRPr="00280F56">
        <w:t>damage</w:t>
      </w:r>
      <w:r w:rsidR="00280F56" w:rsidRPr="00280F56">
        <w:t xml:space="preserve"> from animal activity</w:t>
      </w:r>
      <w:r w:rsidRPr="00280F56">
        <w:t xml:space="preserve">, but like GPS data, does </w:t>
      </w:r>
      <w:r w:rsidR="00280F56" w:rsidRPr="00280F56">
        <w:t xml:space="preserve">reduce </w:t>
      </w:r>
      <w:r w:rsidRPr="00280F56">
        <w:t xml:space="preserve">the architecture down to </w:t>
      </w:r>
      <w:r w:rsidR="00280F56" w:rsidRPr="00280F56">
        <w:t xml:space="preserve">sensor </w:t>
      </w:r>
      <w:r w:rsidRPr="00280F56">
        <w:t>devices and the cloud.</w:t>
      </w:r>
      <w:r w:rsidRPr="00280F56">
        <w:br/>
        <w:t>It is possible to utili</w:t>
      </w:r>
      <w:r w:rsidR="00280F56" w:rsidRPr="00280F56">
        <w:t>s</w:t>
      </w:r>
      <w:r w:rsidRPr="00280F56">
        <w:t xml:space="preserve">e </w:t>
      </w:r>
      <w:r w:rsidR="00F83ED1" w:rsidRPr="00280F56">
        <w:t xml:space="preserve">generic </w:t>
      </w:r>
      <w:r w:rsidR="00280F56" w:rsidRPr="00280F56">
        <w:t xml:space="preserve">consumer </w:t>
      </w:r>
      <w:r w:rsidR="00F83ED1" w:rsidRPr="00280F56">
        <w:t xml:space="preserve">SIM </w:t>
      </w:r>
      <w:r w:rsidRPr="00280F56">
        <w:t>technology to perform connectivity but the customer would be paying for voice capability where that is not required.</w:t>
      </w:r>
      <w:r w:rsidRPr="00280F56">
        <w:br/>
      </w:r>
      <w:r w:rsidR="00030A9C" w:rsidRPr="00280F56">
        <w:br/>
      </w:r>
      <w:r w:rsidR="00280F56">
        <w:t>Fifth generation (</w:t>
      </w:r>
      <w:r w:rsidRPr="00280F56">
        <w:t>5G</w:t>
      </w:r>
      <w:r w:rsidR="00280F56">
        <w:t>)</w:t>
      </w:r>
      <w:r w:rsidRPr="00280F56">
        <w:t xml:space="preserve"> </w:t>
      </w:r>
      <w:r w:rsidR="00280F56">
        <w:t>c</w:t>
      </w:r>
      <w:r w:rsidRPr="00280F56">
        <w:t xml:space="preserve">ellular </w:t>
      </w:r>
      <w:r w:rsidR="00280F56">
        <w:t>t</w:t>
      </w:r>
      <w:r w:rsidRPr="00280F56">
        <w:t>echnologies (Cat-M1, LTE-M, Narrowband-IoT)</w:t>
      </w:r>
      <w:r w:rsidR="00280F56">
        <w:t xml:space="preserve"> </w:t>
      </w:r>
      <w:r w:rsidRPr="00280F56">
        <w:t xml:space="preserve">chipsets are cheaper </w:t>
      </w:r>
      <w:r w:rsidRPr="00280F56">
        <w:lastRenderedPageBreak/>
        <w:t xml:space="preserve">than 4G chips but due to limited demand, costs are still somewhat high. This will most likely change as demand increases. </w:t>
      </w:r>
      <w:r w:rsidRPr="00280F56">
        <w:br/>
        <w:t xml:space="preserve">Cat-M1 operates at 1.4 MHz bandwidth and this wider bandwidth allows Cat-M1 to achieve very good data rates (up to 1 Mbps – generally 200-400kbs) with low latency and device positioning capabilities. Cat-M1 supports voice calls and connected mode mobility. Cat-M1 generally has a similar range as 4G </w:t>
      </w:r>
      <w:r w:rsidR="00F83ED1" w:rsidRPr="00280F56">
        <w:t xml:space="preserve">(10-15km) </w:t>
      </w:r>
      <w:r w:rsidRPr="00280F56">
        <w:t xml:space="preserve">since it extends the same LTE-based cellular technology underpinning these.  </w:t>
      </w:r>
      <w:r w:rsidRPr="00280F56">
        <w:br/>
        <w:t>LTE-M is a competitive system to Cat-M1</w:t>
      </w:r>
      <w:r w:rsidR="00F83ED1" w:rsidRPr="00280F56">
        <w:t xml:space="preserve"> with similar features</w:t>
      </w:r>
      <w:r w:rsidR="005C2735">
        <w:t>, described in Table</w:t>
      </w:r>
      <w:r w:rsidRPr="00280F56">
        <w:br/>
        <w:t>Narrowband-</w:t>
      </w:r>
      <w:r w:rsidR="00280F56">
        <w:t xml:space="preserve">Internet of Things </w:t>
      </w:r>
      <w:r w:rsidRPr="00280F56">
        <w:t>(</w:t>
      </w:r>
      <w:proofErr w:type="spellStart"/>
      <w:r w:rsidRPr="00280F56">
        <w:t>NbIoT</w:t>
      </w:r>
      <w:proofErr w:type="spellEnd"/>
      <w:r w:rsidRPr="00280F56">
        <w:t xml:space="preserve">) sacrifices throughput (250kbs maximum upload with a payload size of up to 1600 bytes) for extended range and improved power usage. </w:t>
      </w:r>
      <w:r w:rsidRPr="00280F56">
        <w:br/>
        <w:t xml:space="preserve">All </w:t>
      </w:r>
      <w:r w:rsidR="008533DA" w:rsidRPr="00280F56">
        <w:t xml:space="preserve">5G </w:t>
      </w:r>
      <w:r w:rsidRPr="00280F56">
        <w:t xml:space="preserve">technologies mentioned here can support more than 55,000 simultaneous clients. </w:t>
      </w:r>
    </w:p>
    <w:p w14:paraId="0AC30C2F" w14:textId="773F9F6D" w:rsidR="005C2735" w:rsidRDefault="005C2735" w:rsidP="005C2735">
      <w:pPr>
        <w:pStyle w:val="Caption"/>
      </w:pPr>
      <w:bookmarkStart w:id="20" w:name="_Toc147395972"/>
      <w:r>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w:t>
      </w:r>
      <w:r w:rsidR="00961355">
        <w:fldChar w:fldCharType="end"/>
      </w:r>
      <w:r>
        <w:t xml:space="preserve"> Commerical Long-range IoT radio standards compared</w:t>
      </w:r>
      <w:r w:rsidR="003D7295">
        <w:t>.</w:t>
      </w:r>
      <w:bookmarkEnd w:id="20"/>
    </w:p>
    <w:tbl>
      <w:tblPr>
        <w:tblStyle w:val="TableGrid"/>
        <w:tblW w:w="0" w:type="auto"/>
        <w:tblLook w:val="04A0" w:firstRow="1" w:lastRow="0" w:firstColumn="1" w:lastColumn="0" w:noHBand="0" w:noVBand="1"/>
      </w:tblPr>
      <w:tblGrid>
        <w:gridCol w:w="1590"/>
        <w:gridCol w:w="2233"/>
        <w:gridCol w:w="2268"/>
        <w:gridCol w:w="2970"/>
      </w:tblGrid>
      <w:tr w:rsidR="005C2735" w14:paraId="37B28E92" w14:textId="77777777" w:rsidTr="005C2735">
        <w:tc>
          <w:tcPr>
            <w:tcW w:w="1590" w:type="dxa"/>
            <w:vAlign w:val="center"/>
          </w:tcPr>
          <w:p w14:paraId="317DD81D" w14:textId="77777777" w:rsidR="005C2735" w:rsidRDefault="005C2735" w:rsidP="005C2735">
            <w:pPr>
              <w:jc w:val="center"/>
            </w:pPr>
          </w:p>
        </w:tc>
        <w:tc>
          <w:tcPr>
            <w:tcW w:w="2233" w:type="dxa"/>
            <w:vAlign w:val="center"/>
          </w:tcPr>
          <w:p w14:paraId="43D88C7A" w14:textId="1CABA5C5" w:rsidR="005C2735" w:rsidRDefault="005C2735" w:rsidP="005C2735">
            <w:pPr>
              <w:jc w:val="center"/>
            </w:pPr>
            <w:r>
              <w:t>LTE Cat M1</w:t>
            </w:r>
          </w:p>
        </w:tc>
        <w:tc>
          <w:tcPr>
            <w:tcW w:w="2268" w:type="dxa"/>
            <w:vAlign w:val="center"/>
          </w:tcPr>
          <w:p w14:paraId="65920A25" w14:textId="2B2BD098" w:rsidR="005C2735" w:rsidRDefault="005C2735" w:rsidP="005C2735">
            <w:pPr>
              <w:jc w:val="center"/>
              <w:rPr>
                <w:spacing w:val="8"/>
              </w:rPr>
            </w:pPr>
            <w:r>
              <w:rPr>
                <w:spacing w:val="8"/>
              </w:rPr>
              <w:t>NB-IoT</w:t>
            </w:r>
          </w:p>
        </w:tc>
        <w:tc>
          <w:tcPr>
            <w:tcW w:w="2970" w:type="dxa"/>
            <w:vAlign w:val="center"/>
          </w:tcPr>
          <w:p w14:paraId="2E9C27E0" w14:textId="759758D2" w:rsidR="005C2735" w:rsidRDefault="005C2735" w:rsidP="005C2735">
            <w:pPr>
              <w:jc w:val="center"/>
              <w:rPr>
                <w:rFonts w:ascii="Tahoma" w:hAnsi="Tahoma"/>
                <w:color w:val="040207"/>
                <w:spacing w:val="12"/>
              </w:rPr>
            </w:pPr>
            <w:r>
              <w:rPr>
                <w:rFonts w:ascii="Tahoma" w:hAnsi="Tahoma"/>
                <w:color w:val="040207"/>
                <w:spacing w:val="12"/>
              </w:rPr>
              <w:t>GSM-IoT</w:t>
            </w:r>
          </w:p>
        </w:tc>
      </w:tr>
      <w:tr w:rsidR="005C2735" w14:paraId="501ED9B8" w14:textId="77777777" w:rsidTr="005C2735">
        <w:tc>
          <w:tcPr>
            <w:tcW w:w="1590" w:type="dxa"/>
            <w:vAlign w:val="center"/>
          </w:tcPr>
          <w:p w14:paraId="3F775449" w14:textId="1F7801C5" w:rsidR="005C2735" w:rsidRPr="003D7295" w:rsidRDefault="005C2735" w:rsidP="005C2735">
            <w:pPr>
              <w:rPr>
                <w:rFonts w:cstheme="minorHAnsi"/>
                <w:szCs w:val="22"/>
              </w:rPr>
            </w:pPr>
            <w:r w:rsidRPr="003D7295">
              <w:rPr>
                <w:rFonts w:cstheme="minorHAnsi"/>
                <w:szCs w:val="22"/>
              </w:rPr>
              <w:t>Deployment</w:t>
            </w:r>
          </w:p>
        </w:tc>
        <w:tc>
          <w:tcPr>
            <w:tcW w:w="2233" w:type="dxa"/>
            <w:vAlign w:val="center"/>
          </w:tcPr>
          <w:p w14:paraId="5FE95C85" w14:textId="218DC1F2" w:rsidR="005C2735" w:rsidRPr="003D7295" w:rsidRDefault="005C2735" w:rsidP="005C2735">
            <w:pPr>
              <w:rPr>
                <w:rFonts w:cstheme="minorHAnsi"/>
                <w:szCs w:val="22"/>
              </w:rPr>
            </w:pPr>
            <w:r w:rsidRPr="003D7295">
              <w:rPr>
                <w:rFonts w:cstheme="minorHAnsi"/>
                <w:szCs w:val="22"/>
              </w:rPr>
              <w:t>In-band LTE</w:t>
            </w:r>
          </w:p>
        </w:tc>
        <w:tc>
          <w:tcPr>
            <w:tcW w:w="2268" w:type="dxa"/>
            <w:vAlign w:val="center"/>
          </w:tcPr>
          <w:p w14:paraId="168F38A7" w14:textId="48581367" w:rsidR="005C2735" w:rsidRPr="003D7295" w:rsidRDefault="005C2735" w:rsidP="005C2735">
            <w:pPr>
              <w:rPr>
                <w:rFonts w:cstheme="minorHAnsi"/>
                <w:szCs w:val="22"/>
              </w:rPr>
            </w:pPr>
            <w:r w:rsidRPr="003D7295">
              <w:rPr>
                <w:rFonts w:cstheme="minorHAnsi"/>
                <w:szCs w:val="22"/>
              </w:rPr>
              <w:t>In-band &amp; Guard-band LTE, standalone</w:t>
            </w:r>
          </w:p>
        </w:tc>
        <w:tc>
          <w:tcPr>
            <w:tcW w:w="2970" w:type="dxa"/>
            <w:vAlign w:val="center"/>
          </w:tcPr>
          <w:p w14:paraId="0F7D2C72" w14:textId="25D0E750" w:rsidR="005C2735" w:rsidRPr="003D7295" w:rsidRDefault="005C2735" w:rsidP="005C2735">
            <w:pPr>
              <w:rPr>
                <w:rFonts w:cstheme="minorHAnsi"/>
                <w:szCs w:val="22"/>
              </w:rPr>
            </w:pPr>
            <w:r w:rsidRPr="003D7295">
              <w:rPr>
                <w:rFonts w:cstheme="minorHAnsi"/>
                <w:color w:val="040207"/>
                <w:spacing w:val="12"/>
                <w:szCs w:val="22"/>
              </w:rPr>
              <w:t>In-band GSM</w:t>
            </w:r>
          </w:p>
        </w:tc>
      </w:tr>
      <w:tr w:rsidR="005C2735" w14:paraId="78745425" w14:textId="77777777" w:rsidTr="005C2735">
        <w:tc>
          <w:tcPr>
            <w:tcW w:w="1590" w:type="dxa"/>
          </w:tcPr>
          <w:p w14:paraId="4A934C8C" w14:textId="59E8A8D9" w:rsidR="005C2735" w:rsidRPr="003D7295" w:rsidRDefault="005C2735" w:rsidP="005C2735">
            <w:pPr>
              <w:rPr>
                <w:rFonts w:cstheme="minorHAnsi"/>
                <w:szCs w:val="22"/>
              </w:rPr>
            </w:pPr>
            <w:r w:rsidRPr="003D7295">
              <w:rPr>
                <w:rFonts w:cstheme="minorHAnsi"/>
                <w:szCs w:val="22"/>
              </w:rPr>
              <w:t>Coverage*</w:t>
            </w:r>
          </w:p>
        </w:tc>
        <w:tc>
          <w:tcPr>
            <w:tcW w:w="2233" w:type="dxa"/>
          </w:tcPr>
          <w:p w14:paraId="0FEC757F" w14:textId="565636B5" w:rsidR="005C2735" w:rsidRPr="003D7295" w:rsidRDefault="005C2735" w:rsidP="005C2735">
            <w:pPr>
              <w:rPr>
                <w:rFonts w:cstheme="minorHAnsi"/>
                <w:szCs w:val="22"/>
              </w:rPr>
            </w:pPr>
            <w:r w:rsidRPr="003D7295">
              <w:rPr>
                <w:rFonts w:cstheme="minorHAnsi"/>
                <w:szCs w:val="22"/>
              </w:rPr>
              <w:t>155.7 dB</w:t>
            </w:r>
          </w:p>
        </w:tc>
        <w:tc>
          <w:tcPr>
            <w:tcW w:w="2268" w:type="dxa"/>
          </w:tcPr>
          <w:p w14:paraId="7D644C6B" w14:textId="5742DA1B" w:rsidR="005C2735" w:rsidRPr="003D7295" w:rsidRDefault="005C2735" w:rsidP="005C2735">
            <w:pPr>
              <w:rPr>
                <w:rFonts w:cstheme="minorHAnsi"/>
                <w:szCs w:val="22"/>
              </w:rPr>
            </w:pPr>
            <w:r w:rsidRPr="003D7295">
              <w:rPr>
                <w:rFonts w:cstheme="minorHAnsi"/>
                <w:szCs w:val="22"/>
              </w:rPr>
              <w:t>164 dB</w:t>
            </w:r>
          </w:p>
        </w:tc>
        <w:tc>
          <w:tcPr>
            <w:tcW w:w="2970" w:type="dxa"/>
            <w:vAlign w:val="center"/>
          </w:tcPr>
          <w:p w14:paraId="0BD4A96C" w14:textId="73C6F8F0" w:rsidR="005C2735" w:rsidRPr="003D7295" w:rsidRDefault="005C2735" w:rsidP="005C2735">
            <w:pPr>
              <w:rPr>
                <w:rFonts w:cstheme="minorHAnsi"/>
                <w:szCs w:val="22"/>
              </w:rPr>
            </w:pPr>
            <w:r w:rsidRPr="003D7295">
              <w:rPr>
                <w:rFonts w:cstheme="minorHAnsi"/>
                <w:szCs w:val="22"/>
              </w:rPr>
              <w:t>164 dB</w:t>
            </w:r>
            <w:r w:rsidR="003D7295" w:rsidRPr="003D7295">
              <w:rPr>
                <w:rFonts w:cstheme="minorHAnsi"/>
                <w:szCs w:val="22"/>
              </w:rPr>
              <w:t xml:space="preserve"> </w:t>
            </w:r>
            <w:r w:rsidRPr="003D7295">
              <w:rPr>
                <w:rFonts w:cstheme="minorHAnsi"/>
                <w:szCs w:val="22"/>
              </w:rPr>
              <w:t xml:space="preserve">with 33dBm power class </w:t>
            </w:r>
            <w:r w:rsidRPr="003D7295">
              <w:rPr>
                <w:rFonts w:cstheme="minorHAnsi"/>
                <w:szCs w:val="22"/>
              </w:rPr>
              <w:br/>
              <w:t>154 dB, with 23dBm power class</w:t>
            </w:r>
          </w:p>
        </w:tc>
      </w:tr>
      <w:tr w:rsidR="005C2735" w14:paraId="0C66DE49" w14:textId="77777777" w:rsidTr="005C2735">
        <w:tc>
          <w:tcPr>
            <w:tcW w:w="1590" w:type="dxa"/>
          </w:tcPr>
          <w:p w14:paraId="2A9F6A94" w14:textId="616A4B0B" w:rsidR="005C2735" w:rsidRPr="003D7295" w:rsidRDefault="005C2735" w:rsidP="005C2735">
            <w:pPr>
              <w:rPr>
                <w:rFonts w:cstheme="minorHAnsi"/>
                <w:szCs w:val="22"/>
              </w:rPr>
            </w:pPr>
            <w:r w:rsidRPr="003D7295">
              <w:rPr>
                <w:rFonts w:cstheme="minorHAnsi"/>
                <w:szCs w:val="22"/>
              </w:rPr>
              <w:t>Downlink</w:t>
            </w:r>
          </w:p>
        </w:tc>
        <w:tc>
          <w:tcPr>
            <w:tcW w:w="2233" w:type="dxa"/>
            <w:vAlign w:val="center"/>
          </w:tcPr>
          <w:p w14:paraId="40C86FFB" w14:textId="4ED8278C" w:rsidR="005C2735" w:rsidRPr="003D7295" w:rsidRDefault="005C2735" w:rsidP="005C2735">
            <w:pPr>
              <w:rPr>
                <w:rFonts w:cstheme="minorHAnsi"/>
                <w:szCs w:val="22"/>
              </w:rPr>
            </w:pPr>
            <w:r w:rsidRPr="003D7295">
              <w:rPr>
                <w:rFonts w:cstheme="minorHAnsi"/>
                <w:szCs w:val="22"/>
              </w:rPr>
              <w:t xml:space="preserve">OFDMA, </w:t>
            </w:r>
            <w:r w:rsidR="003D7295">
              <w:rPr>
                <w:rFonts w:cstheme="minorHAnsi"/>
                <w:szCs w:val="22"/>
              </w:rPr>
              <w:br/>
            </w:r>
            <w:r w:rsidRPr="003D7295">
              <w:rPr>
                <w:rFonts w:cstheme="minorHAnsi"/>
                <w:szCs w:val="22"/>
              </w:rPr>
              <w:t xml:space="preserve">15 </w:t>
            </w:r>
            <w:proofErr w:type="spellStart"/>
            <w:r w:rsidRPr="003D7295">
              <w:rPr>
                <w:rFonts w:cstheme="minorHAnsi"/>
                <w:szCs w:val="22"/>
              </w:rPr>
              <w:t>KHz</w:t>
            </w:r>
            <w:proofErr w:type="spellEnd"/>
            <w:r w:rsidRPr="003D7295">
              <w:rPr>
                <w:rFonts w:cstheme="minorHAnsi"/>
                <w:szCs w:val="22"/>
              </w:rPr>
              <w:t xml:space="preserve"> tone spacing, Turbo </w:t>
            </w:r>
            <w:r w:rsidRPr="003D7295">
              <w:rPr>
                <w:rFonts w:cstheme="minorHAnsi"/>
                <w:spacing w:val="12"/>
                <w:szCs w:val="22"/>
              </w:rPr>
              <w:t xml:space="preserve">Code, </w:t>
            </w:r>
            <w:r w:rsidR="003D7295">
              <w:rPr>
                <w:rFonts w:cstheme="minorHAnsi"/>
                <w:spacing w:val="12"/>
                <w:szCs w:val="22"/>
              </w:rPr>
              <w:br/>
            </w:r>
            <w:r w:rsidRPr="003D7295">
              <w:rPr>
                <w:rFonts w:cstheme="minorHAnsi"/>
                <w:spacing w:val="12"/>
                <w:szCs w:val="22"/>
              </w:rPr>
              <w:t>16 QAM, 1 Rx</w:t>
            </w:r>
          </w:p>
        </w:tc>
        <w:tc>
          <w:tcPr>
            <w:tcW w:w="2268" w:type="dxa"/>
          </w:tcPr>
          <w:p w14:paraId="647CBD35" w14:textId="0EB3E5BE" w:rsidR="005C2735" w:rsidRPr="003D7295" w:rsidRDefault="005C2735" w:rsidP="005C2735">
            <w:pPr>
              <w:rPr>
                <w:rFonts w:cstheme="minorHAnsi"/>
                <w:szCs w:val="22"/>
              </w:rPr>
            </w:pPr>
            <w:r w:rsidRPr="003D7295">
              <w:rPr>
                <w:rFonts w:cstheme="minorHAnsi"/>
                <w:szCs w:val="22"/>
              </w:rPr>
              <w:t xml:space="preserve">OFDMA, </w:t>
            </w:r>
            <w:r w:rsidR="003D7295">
              <w:rPr>
                <w:rFonts w:cstheme="minorHAnsi"/>
                <w:szCs w:val="22"/>
              </w:rPr>
              <w:br/>
            </w:r>
            <w:r w:rsidRPr="003D7295">
              <w:rPr>
                <w:rFonts w:cstheme="minorHAnsi"/>
                <w:szCs w:val="22"/>
              </w:rPr>
              <w:t xml:space="preserve">15 </w:t>
            </w:r>
            <w:proofErr w:type="spellStart"/>
            <w:r w:rsidRPr="003D7295">
              <w:rPr>
                <w:rFonts w:cstheme="minorHAnsi"/>
                <w:szCs w:val="22"/>
              </w:rPr>
              <w:t>KHz</w:t>
            </w:r>
            <w:proofErr w:type="spellEnd"/>
            <w:r w:rsidRPr="003D7295">
              <w:rPr>
                <w:rFonts w:cstheme="minorHAnsi"/>
                <w:szCs w:val="22"/>
              </w:rPr>
              <w:t xml:space="preserve"> tone spacing, </w:t>
            </w:r>
            <w:r w:rsidR="003D7295">
              <w:rPr>
                <w:rFonts w:cstheme="minorHAnsi"/>
                <w:szCs w:val="22"/>
              </w:rPr>
              <w:br/>
            </w:r>
            <w:r w:rsidRPr="003D7295">
              <w:rPr>
                <w:rFonts w:cstheme="minorHAnsi"/>
                <w:szCs w:val="22"/>
              </w:rPr>
              <w:t>1 Rx</w:t>
            </w:r>
          </w:p>
        </w:tc>
        <w:tc>
          <w:tcPr>
            <w:tcW w:w="2970" w:type="dxa"/>
            <w:vAlign w:val="center"/>
          </w:tcPr>
          <w:p w14:paraId="20738FF8" w14:textId="1F0051E8" w:rsidR="005C2735" w:rsidRPr="003D7295" w:rsidRDefault="005C2735" w:rsidP="005C2735">
            <w:pPr>
              <w:rPr>
                <w:rFonts w:cstheme="minorHAnsi"/>
                <w:szCs w:val="22"/>
              </w:rPr>
            </w:pPr>
            <w:r w:rsidRPr="003D7295">
              <w:rPr>
                <w:rFonts w:cstheme="minorHAnsi"/>
                <w:szCs w:val="22"/>
              </w:rPr>
              <w:t xml:space="preserve">TDMA/FDMA, </w:t>
            </w:r>
            <w:r w:rsidR="003D7295">
              <w:rPr>
                <w:rFonts w:cstheme="minorHAnsi"/>
                <w:szCs w:val="22"/>
              </w:rPr>
              <w:br/>
            </w:r>
            <w:r w:rsidRPr="003D7295">
              <w:rPr>
                <w:rFonts w:cstheme="minorHAnsi"/>
                <w:szCs w:val="22"/>
              </w:rPr>
              <w:t>GMSK</w:t>
            </w:r>
            <w:r w:rsidR="003D7295">
              <w:rPr>
                <w:rFonts w:cstheme="minorHAnsi"/>
                <w:szCs w:val="22"/>
              </w:rPr>
              <w:t>,</w:t>
            </w:r>
            <w:r w:rsidRPr="003D7295">
              <w:rPr>
                <w:rFonts w:cstheme="minorHAnsi"/>
                <w:szCs w:val="22"/>
              </w:rPr>
              <w:t xml:space="preserve"> </w:t>
            </w:r>
            <w:r w:rsidR="003D7295">
              <w:rPr>
                <w:rFonts w:cstheme="minorHAnsi"/>
                <w:szCs w:val="22"/>
              </w:rPr>
              <w:br/>
            </w:r>
            <w:r w:rsidRPr="003D7295">
              <w:rPr>
                <w:rFonts w:cstheme="minorHAnsi"/>
                <w:szCs w:val="22"/>
              </w:rPr>
              <w:t xml:space="preserve">PSK </w:t>
            </w:r>
            <w:r w:rsidRPr="003D7295">
              <w:rPr>
                <w:rFonts w:cstheme="minorHAnsi"/>
                <w:spacing w:val="8"/>
                <w:szCs w:val="22"/>
              </w:rPr>
              <w:t>(optional), 1 Rx</w:t>
            </w:r>
          </w:p>
        </w:tc>
      </w:tr>
      <w:tr w:rsidR="005C2735" w14:paraId="3B626312" w14:textId="77777777" w:rsidTr="005C2735">
        <w:tc>
          <w:tcPr>
            <w:tcW w:w="1590" w:type="dxa"/>
          </w:tcPr>
          <w:p w14:paraId="1B0379C6" w14:textId="487F76F1" w:rsidR="005C2735" w:rsidRPr="003D7295" w:rsidRDefault="005C2735" w:rsidP="005C2735">
            <w:pPr>
              <w:rPr>
                <w:rFonts w:cstheme="minorHAnsi"/>
                <w:szCs w:val="22"/>
              </w:rPr>
            </w:pPr>
            <w:r w:rsidRPr="003D7295">
              <w:rPr>
                <w:rFonts w:cstheme="minorHAnsi"/>
                <w:szCs w:val="22"/>
              </w:rPr>
              <w:t>Uplink</w:t>
            </w:r>
          </w:p>
        </w:tc>
        <w:tc>
          <w:tcPr>
            <w:tcW w:w="2233" w:type="dxa"/>
            <w:vAlign w:val="center"/>
          </w:tcPr>
          <w:p w14:paraId="6F636CAE" w14:textId="0C23F55D" w:rsidR="005C2735" w:rsidRPr="003D7295" w:rsidRDefault="005C2735" w:rsidP="005C2735">
            <w:pPr>
              <w:rPr>
                <w:rFonts w:cstheme="minorHAnsi"/>
                <w:szCs w:val="22"/>
              </w:rPr>
            </w:pPr>
            <w:r w:rsidRPr="003D7295">
              <w:rPr>
                <w:rFonts w:cstheme="minorHAnsi"/>
                <w:szCs w:val="22"/>
              </w:rPr>
              <w:t xml:space="preserve">SC-FDMA, </w:t>
            </w:r>
            <w:r w:rsidR="003D7295">
              <w:rPr>
                <w:rFonts w:cstheme="minorHAnsi"/>
                <w:szCs w:val="22"/>
              </w:rPr>
              <w:br/>
            </w:r>
            <w:r w:rsidRPr="003D7295">
              <w:rPr>
                <w:rFonts w:cstheme="minorHAnsi"/>
                <w:szCs w:val="22"/>
              </w:rPr>
              <w:t xml:space="preserve">15 </w:t>
            </w:r>
            <w:proofErr w:type="spellStart"/>
            <w:r w:rsidRPr="003D7295">
              <w:rPr>
                <w:rFonts w:cstheme="minorHAnsi"/>
                <w:szCs w:val="22"/>
              </w:rPr>
              <w:t>KHz</w:t>
            </w:r>
            <w:proofErr w:type="spellEnd"/>
            <w:r w:rsidRPr="003D7295">
              <w:rPr>
                <w:rFonts w:cstheme="minorHAnsi"/>
                <w:szCs w:val="22"/>
              </w:rPr>
              <w:t xml:space="preserve"> tone spacing </w:t>
            </w:r>
            <w:r w:rsidRPr="003D7295">
              <w:rPr>
                <w:rFonts w:cstheme="minorHAnsi"/>
                <w:spacing w:val="16"/>
                <w:szCs w:val="22"/>
              </w:rPr>
              <w:t xml:space="preserve">Turbo code, </w:t>
            </w:r>
            <w:r w:rsidR="003D7295">
              <w:rPr>
                <w:rFonts w:cstheme="minorHAnsi"/>
                <w:spacing w:val="16"/>
                <w:szCs w:val="22"/>
              </w:rPr>
              <w:br/>
            </w:r>
            <w:r w:rsidRPr="003D7295">
              <w:rPr>
                <w:rFonts w:cstheme="minorHAnsi"/>
                <w:spacing w:val="16"/>
                <w:szCs w:val="22"/>
              </w:rPr>
              <w:t>16 QAM</w:t>
            </w:r>
          </w:p>
        </w:tc>
        <w:tc>
          <w:tcPr>
            <w:tcW w:w="2268" w:type="dxa"/>
            <w:vAlign w:val="center"/>
          </w:tcPr>
          <w:p w14:paraId="544D418D" w14:textId="61F0E95E" w:rsidR="005C2735" w:rsidRPr="003D7295" w:rsidRDefault="005C2735" w:rsidP="005C2735">
            <w:pPr>
              <w:rPr>
                <w:rFonts w:cstheme="minorHAnsi"/>
                <w:szCs w:val="22"/>
              </w:rPr>
            </w:pPr>
            <w:r w:rsidRPr="003D7295">
              <w:rPr>
                <w:rFonts w:cstheme="minorHAnsi"/>
                <w:spacing w:val="10"/>
                <w:szCs w:val="22"/>
              </w:rPr>
              <w:t xml:space="preserve">SC-FDMA, </w:t>
            </w:r>
            <w:r w:rsidR="003D7295">
              <w:rPr>
                <w:rFonts w:cstheme="minorHAnsi"/>
                <w:spacing w:val="10"/>
                <w:szCs w:val="22"/>
              </w:rPr>
              <w:br/>
            </w:r>
            <w:r w:rsidRPr="003D7295">
              <w:rPr>
                <w:rFonts w:cstheme="minorHAnsi"/>
                <w:spacing w:val="10"/>
                <w:szCs w:val="22"/>
              </w:rPr>
              <w:t xml:space="preserve">15 </w:t>
            </w:r>
            <w:proofErr w:type="spellStart"/>
            <w:r w:rsidRPr="003D7295">
              <w:rPr>
                <w:rFonts w:cstheme="minorHAnsi"/>
                <w:spacing w:val="10"/>
                <w:szCs w:val="22"/>
              </w:rPr>
              <w:t>KHz</w:t>
            </w:r>
            <w:proofErr w:type="spellEnd"/>
            <w:r w:rsidRPr="003D7295">
              <w:rPr>
                <w:rFonts w:cstheme="minorHAnsi"/>
                <w:spacing w:val="10"/>
                <w:szCs w:val="22"/>
              </w:rPr>
              <w:t xml:space="preserve"> </w:t>
            </w:r>
            <w:r w:rsidR="003D7295">
              <w:rPr>
                <w:rFonts w:cstheme="minorHAnsi"/>
                <w:spacing w:val="10"/>
                <w:szCs w:val="22"/>
              </w:rPr>
              <w:t xml:space="preserve">and 3.75KHz </w:t>
            </w:r>
            <w:r w:rsidRPr="003D7295">
              <w:rPr>
                <w:rFonts w:cstheme="minorHAnsi"/>
                <w:spacing w:val="10"/>
                <w:szCs w:val="22"/>
              </w:rPr>
              <w:t xml:space="preserve">tone spacing, </w:t>
            </w:r>
            <w:r w:rsidR="003D7295">
              <w:rPr>
                <w:rFonts w:cstheme="minorHAnsi"/>
                <w:spacing w:val="10"/>
                <w:szCs w:val="22"/>
              </w:rPr>
              <w:br/>
            </w:r>
            <w:r w:rsidRPr="003D7295">
              <w:rPr>
                <w:rFonts w:cstheme="minorHAnsi"/>
                <w:spacing w:val="10"/>
                <w:szCs w:val="22"/>
              </w:rPr>
              <w:t>Turbo code</w:t>
            </w:r>
          </w:p>
        </w:tc>
        <w:tc>
          <w:tcPr>
            <w:tcW w:w="2970" w:type="dxa"/>
            <w:vAlign w:val="center"/>
          </w:tcPr>
          <w:p w14:paraId="32D89F42" w14:textId="4A6284CE" w:rsidR="005C2735" w:rsidRPr="003D7295" w:rsidRDefault="005C2735" w:rsidP="005C2735">
            <w:pPr>
              <w:rPr>
                <w:rFonts w:cstheme="minorHAnsi"/>
                <w:szCs w:val="22"/>
              </w:rPr>
            </w:pPr>
            <w:r w:rsidRPr="003D7295">
              <w:rPr>
                <w:rFonts w:cstheme="minorHAnsi"/>
                <w:szCs w:val="22"/>
              </w:rPr>
              <w:t xml:space="preserve">TDMA/FDMA, GMSK and 8PSK </w:t>
            </w:r>
            <w:r w:rsidRPr="003D7295">
              <w:rPr>
                <w:rFonts w:cstheme="minorHAnsi"/>
                <w:spacing w:val="12"/>
                <w:szCs w:val="22"/>
              </w:rPr>
              <w:t>(optional)</w:t>
            </w:r>
          </w:p>
        </w:tc>
      </w:tr>
      <w:tr w:rsidR="005C2735" w14:paraId="50C77C1F" w14:textId="77777777" w:rsidTr="005C2735">
        <w:tc>
          <w:tcPr>
            <w:tcW w:w="1590" w:type="dxa"/>
          </w:tcPr>
          <w:p w14:paraId="1A826F57" w14:textId="0FF1899B" w:rsidR="005C2735" w:rsidRPr="003D7295" w:rsidRDefault="005C2735" w:rsidP="005C2735">
            <w:pPr>
              <w:rPr>
                <w:rFonts w:cstheme="minorHAnsi"/>
                <w:szCs w:val="22"/>
              </w:rPr>
            </w:pPr>
            <w:r w:rsidRPr="003D7295">
              <w:rPr>
                <w:rFonts w:cstheme="minorHAnsi"/>
                <w:szCs w:val="22"/>
              </w:rPr>
              <w:t>Bandwidth</w:t>
            </w:r>
          </w:p>
        </w:tc>
        <w:tc>
          <w:tcPr>
            <w:tcW w:w="2233" w:type="dxa"/>
          </w:tcPr>
          <w:p w14:paraId="18F61315" w14:textId="2ABD3E6C" w:rsidR="005C2735" w:rsidRPr="003D7295" w:rsidRDefault="005C2735" w:rsidP="005C2735">
            <w:pPr>
              <w:rPr>
                <w:rFonts w:cstheme="minorHAnsi"/>
                <w:szCs w:val="22"/>
              </w:rPr>
            </w:pPr>
            <w:r w:rsidRPr="003D7295">
              <w:rPr>
                <w:rFonts w:cstheme="minorHAnsi"/>
                <w:szCs w:val="22"/>
              </w:rPr>
              <w:t>1.08 MHz</w:t>
            </w:r>
          </w:p>
        </w:tc>
        <w:tc>
          <w:tcPr>
            <w:tcW w:w="2268" w:type="dxa"/>
          </w:tcPr>
          <w:p w14:paraId="3346C221" w14:textId="07345F83" w:rsidR="005C2735" w:rsidRPr="003D7295" w:rsidRDefault="005C2735" w:rsidP="005C2735">
            <w:pPr>
              <w:rPr>
                <w:rFonts w:cstheme="minorHAnsi"/>
                <w:szCs w:val="22"/>
              </w:rPr>
            </w:pPr>
            <w:r w:rsidRPr="003D7295">
              <w:rPr>
                <w:rFonts w:cstheme="minorHAnsi"/>
                <w:w w:val="105"/>
                <w:szCs w:val="22"/>
              </w:rPr>
              <w:t>180</w:t>
            </w:r>
            <w:r w:rsidRPr="003D7295">
              <w:rPr>
                <w:rFonts w:cstheme="minorHAnsi"/>
                <w:w w:val="75"/>
                <w:szCs w:val="22"/>
              </w:rPr>
              <w:t xml:space="preserve"> </w:t>
            </w:r>
            <w:proofErr w:type="spellStart"/>
            <w:r w:rsidRPr="003D7295">
              <w:rPr>
                <w:rFonts w:cstheme="minorHAnsi"/>
                <w:w w:val="75"/>
                <w:szCs w:val="22"/>
              </w:rPr>
              <w:t>KHz</w:t>
            </w:r>
            <w:proofErr w:type="spellEnd"/>
          </w:p>
        </w:tc>
        <w:tc>
          <w:tcPr>
            <w:tcW w:w="2970" w:type="dxa"/>
          </w:tcPr>
          <w:p w14:paraId="3C9239FD" w14:textId="37311702" w:rsidR="005C2735" w:rsidRPr="003D7295" w:rsidRDefault="005C2735" w:rsidP="005C2735">
            <w:pPr>
              <w:rPr>
                <w:rFonts w:cstheme="minorHAnsi"/>
                <w:szCs w:val="22"/>
              </w:rPr>
            </w:pPr>
            <w:r w:rsidRPr="003D7295">
              <w:rPr>
                <w:rFonts w:cstheme="minorHAnsi"/>
                <w:szCs w:val="22"/>
              </w:rPr>
              <w:t>200kHz per channel.</w:t>
            </w:r>
            <w:r w:rsidR="003D7295">
              <w:rPr>
                <w:rFonts w:cstheme="minorHAnsi"/>
                <w:szCs w:val="22"/>
              </w:rPr>
              <w:br/>
              <w:t xml:space="preserve">600KHz to </w:t>
            </w:r>
            <w:r w:rsidRPr="003D7295">
              <w:rPr>
                <w:rFonts w:cstheme="minorHAnsi"/>
                <w:spacing w:val="16"/>
                <w:szCs w:val="22"/>
              </w:rPr>
              <w:t>2.4MHz</w:t>
            </w:r>
          </w:p>
        </w:tc>
      </w:tr>
      <w:tr w:rsidR="005C2735" w14:paraId="0F46622B" w14:textId="77777777" w:rsidTr="005C2735">
        <w:tc>
          <w:tcPr>
            <w:tcW w:w="1590" w:type="dxa"/>
            <w:vAlign w:val="center"/>
          </w:tcPr>
          <w:p w14:paraId="7FCF9A04" w14:textId="1A30B56F" w:rsidR="005C2735" w:rsidRPr="003D7295" w:rsidRDefault="005C2735" w:rsidP="005C2735">
            <w:pPr>
              <w:rPr>
                <w:rFonts w:cstheme="minorHAnsi"/>
                <w:szCs w:val="22"/>
              </w:rPr>
            </w:pPr>
            <w:r w:rsidRPr="003D7295">
              <w:rPr>
                <w:rFonts w:cstheme="minorHAnsi"/>
                <w:szCs w:val="22"/>
              </w:rPr>
              <w:t>Peak rate (DL/UL)</w:t>
            </w:r>
          </w:p>
        </w:tc>
        <w:tc>
          <w:tcPr>
            <w:tcW w:w="2233" w:type="dxa"/>
          </w:tcPr>
          <w:p w14:paraId="5A549A91" w14:textId="39107F57" w:rsidR="005C2735" w:rsidRPr="003D7295" w:rsidRDefault="005C2735" w:rsidP="005C2735">
            <w:pPr>
              <w:rPr>
                <w:rFonts w:cstheme="minorHAnsi"/>
                <w:szCs w:val="22"/>
              </w:rPr>
            </w:pPr>
            <w:r w:rsidRPr="003D7295">
              <w:rPr>
                <w:rFonts w:cstheme="minorHAnsi"/>
                <w:szCs w:val="22"/>
              </w:rPr>
              <w:t>1 Mbps for DL and</w:t>
            </w:r>
            <w:r w:rsidRPr="003D7295">
              <w:rPr>
                <w:rFonts w:cstheme="minorHAnsi"/>
                <w:color w:val="000000"/>
                <w:szCs w:val="22"/>
              </w:rPr>
              <w:t xml:space="preserve"> UL</w:t>
            </w:r>
          </w:p>
        </w:tc>
        <w:tc>
          <w:tcPr>
            <w:tcW w:w="2268" w:type="dxa"/>
            <w:vAlign w:val="center"/>
          </w:tcPr>
          <w:p w14:paraId="7F40C9FA" w14:textId="77777777" w:rsidR="005C2735" w:rsidRPr="003D7295" w:rsidRDefault="005C2735" w:rsidP="003D7295">
            <w:pPr>
              <w:rPr>
                <w:rFonts w:cstheme="minorHAnsi"/>
                <w:szCs w:val="22"/>
              </w:rPr>
            </w:pPr>
            <w:r w:rsidRPr="003D7295">
              <w:rPr>
                <w:rFonts w:cstheme="minorHAnsi"/>
                <w:szCs w:val="22"/>
              </w:rPr>
              <w:t>DL:</w:t>
            </w:r>
            <w:r w:rsidRPr="003D7295">
              <w:rPr>
                <w:rFonts w:cstheme="minorHAnsi"/>
                <w:szCs w:val="22"/>
                <w:vertAlign w:val="superscript"/>
              </w:rPr>
              <w:t xml:space="preserve"> -</w:t>
            </w:r>
            <w:r w:rsidRPr="003D7295">
              <w:rPr>
                <w:rFonts w:cstheme="minorHAnsi"/>
                <w:szCs w:val="22"/>
              </w:rPr>
              <w:t>50 kbps</w:t>
            </w:r>
          </w:p>
          <w:p w14:paraId="7ABA841D" w14:textId="45553E9E" w:rsidR="005C2735" w:rsidRPr="003D7295" w:rsidRDefault="005C2735" w:rsidP="003D7295">
            <w:pPr>
              <w:rPr>
                <w:rFonts w:cstheme="minorHAnsi"/>
                <w:szCs w:val="22"/>
              </w:rPr>
            </w:pPr>
            <w:r w:rsidRPr="003D7295">
              <w:rPr>
                <w:rFonts w:cstheme="minorHAnsi"/>
                <w:color w:val="000000"/>
                <w:spacing w:val="13"/>
                <w:szCs w:val="22"/>
              </w:rPr>
              <w:t>UL:</w:t>
            </w:r>
            <w:r w:rsidRPr="003D7295">
              <w:rPr>
                <w:rFonts w:cstheme="minorHAnsi"/>
                <w:spacing w:val="13"/>
                <w:szCs w:val="22"/>
                <w:vertAlign w:val="superscript"/>
              </w:rPr>
              <w:t xml:space="preserve"> -</w:t>
            </w:r>
            <w:r w:rsidRPr="003D7295">
              <w:rPr>
                <w:rFonts w:cstheme="minorHAnsi"/>
                <w:spacing w:val="13"/>
                <w:szCs w:val="22"/>
              </w:rPr>
              <w:t>50</w:t>
            </w:r>
            <w:r w:rsidR="003D7295" w:rsidRPr="003D7295">
              <w:rPr>
                <w:rFonts w:cstheme="minorHAnsi"/>
                <w:spacing w:val="13"/>
                <w:szCs w:val="22"/>
              </w:rPr>
              <w:t xml:space="preserve"> kbps (multitone)</w:t>
            </w:r>
            <w:r w:rsidR="003D7295" w:rsidRPr="003D7295">
              <w:rPr>
                <w:rFonts w:cstheme="minorHAnsi"/>
                <w:spacing w:val="13"/>
                <w:szCs w:val="22"/>
              </w:rPr>
              <w:br/>
              <w:t xml:space="preserve">: </w:t>
            </w:r>
            <w:r w:rsidRPr="003D7295">
              <w:rPr>
                <w:rFonts w:cstheme="minorHAnsi"/>
                <w:spacing w:val="13"/>
                <w:szCs w:val="22"/>
              </w:rPr>
              <w:t xml:space="preserve">20 kbps </w:t>
            </w:r>
            <w:r w:rsidR="003D7295" w:rsidRPr="003D7295">
              <w:rPr>
                <w:rFonts w:cstheme="minorHAnsi"/>
                <w:spacing w:val="13"/>
                <w:szCs w:val="22"/>
              </w:rPr>
              <w:t>(</w:t>
            </w:r>
            <w:r w:rsidRPr="003D7295">
              <w:rPr>
                <w:rFonts w:cstheme="minorHAnsi"/>
                <w:spacing w:val="13"/>
                <w:szCs w:val="22"/>
              </w:rPr>
              <w:t>single tone</w:t>
            </w:r>
            <w:r w:rsidR="003D7295" w:rsidRPr="003D7295">
              <w:rPr>
                <w:rFonts w:cstheme="minorHAnsi"/>
                <w:spacing w:val="13"/>
                <w:szCs w:val="22"/>
              </w:rPr>
              <w:t>)</w:t>
            </w:r>
          </w:p>
        </w:tc>
        <w:tc>
          <w:tcPr>
            <w:tcW w:w="2970" w:type="dxa"/>
            <w:vAlign w:val="center"/>
          </w:tcPr>
          <w:p w14:paraId="606B4BC3" w14:textId="23E43753" w:rsidR="005C2735" w:rsidRPr="003D7295" w:rsidRDefault="005C2735" w:rsidP="005C2735">
            <w:pPr>
              <w:rPr>
                <w:rFonts w:cstheme="minorHAnsi"/>
                <w:szCs w:val="22"/>
              </w:rPr>
            </w:pPr>
            <w:r w:rsidRPr="003D7295">
              <w:rPr>
                <w:rFonts w:cstheme="minorHAnsi"/>
                <w:szCs w:val="22"/>
              </w:rPr>
              <w:t xml:space="preserve">For DL and UL (4 timeslots): </w:t>
            </w:r>
            <w:r w:rsidR="003D7295" w:rsidRPr="003D7295">
              <w:rPr>
                <w:rFonts w:cstheme="minorHAnsi"/>
                <w:szCs w:val="22"/>
              </w:rPr>
              <w:br/>
            </w:r>
            <w:r w:rsidRPr="003D7295">
              <w:rPr>
                <w:rFonts w:cstheme="minorHAnsi"/>
                <w:szCs w:val="22"/>
              </w:rPr>
              <w:t xml:space="preserve">70 </w:t>
            </w:r>
            <w:r w:rsidRPr="003D7295">
              <w:rPr>
                <w:rFonts w:cstheme="minorHAnsi"/>
                <w:spacing w:val="12"/>
                <w:szCs w:val="22"/>
              </w:rPr>
              <w:t xml:space="preserve">kbps (GMSK), </w:t>
            </w:r>
            <w:r w:rsidR="003D7295" w:rsidRPr="003D7295">
              <w:rPr>
                <w:rFonts w:cstheme="minorHAnsi"/>
                <w:spacing w:val="12"/>
                <w:szCs w:val="22"/>
              </w:rPr>
              <w:br/>
            </w:r>
            <w:r w:rsidRPr="003D7295">
              <w:rPr>
                <w:rFonts w:cstheme="minorHAnsi"/>
                <w:spacing w:val="12"/>
                <w:szCs w:val="22"/>
              </w:rPr>
              <w:t>240kbps (8PSK)</w:t>
            </w:r>
          </w:p>
        </w:tc>
      </w:tr>
      <w:tr w:rsidR="005C2735" w14:paraId="7EB5214A" w14:textId="77777777" w:rsidTr="005C2735">
        <w:tc>
          <w:tcPr>
            <w:tcW w:w="1590" w:type="dxa"/>
            <w:vAlign w:val="center"/>
          </w:tcPr>
          <w:p w14:paraId="2949845F" w14:textId="05CB131D" w:rsidR="005C2735" w:rsidRPr="003D7295" w:rsidRDefault="005C2735" w:rsidP="005C2735">
            <w:pPr>
              <w:rPr>
                <w:rFonts w:cstheme="minorHAnsi"/>
                <w:szCs w:val="22"/>
              </w:rPr>
            </w:pPr>
            <w:r w:rsidRPr="003D7295">
              <w:rPr>
                <w:rFonts w:cstheme="minorHAnsi"/>
                <w:szCs w:val="22"/>
              </w:rPr>
              <w:t>Duplexing</w:t>
            </w:r>
          </w:p>
        </w:tc>
        <w:tc>
          <w:tcPr>
            <w:tcW w:w="2233" w:type="dxa"/>
            <w:vAlign w:val="center"/>
          </w:tcPr>
          <w:p w14:paraId="0467ED82" w14:textId="48F1F8BB" w:rsidR="005C2735" w:rsidRPr="003D7295" w:rsidRDefault="005C2735" w:rsidP="005C2735">
            <w:pPr>
              <w:rPr>
                <w:rFonts w:cstheme="minorHAnsi"/>
                <w:szCs w:val="22"/>
              </w:rPr>
            </w:pPr>
            <w:r w:rsidRPr="003D7295">
              <w:rPr>
                <w:rFonts w:cstheme="minorHAnsi"/>
                <w:szCs w:val="22"/>
              </w:rPr>
              <w:t>FD &amp; HD (type B), FDD &amp; TDD</w:t>
            </w:r>
          </w:p>
        </w:tc>
        <w:tc>
          <w:tcPr>
            <w:tcW w:w="2268" w:type="dxa"/>
            <w:vAlign w:val="center"/>
          </w:tcPr>
          <w:p w14:paraId="220F4229" w14:textId="2D3BFBEE" w:rsidR="005C2735" w:rsidRPr="003D7295" w:rsidRDefault="005C2735" w:rsidP="005C2735">
            <w:pPr>
              <w:rPr>
                <w:rFonts w:cstheme="minorHAnsi"/>
                <w:szCs w:val="22"/>
              </w:rPr>
            </w:pPr>
            <w:r w:rsidRPr="003D7295">
              <w:rPr>
                <w:rFonts w:cstheme="minorHAnsi"/>
                <w:szCs w:val="22"/>
              </w:rPr>
              <w:t>HD (type</w:t>
            </w:r>
            <w:r w:rsidRPr="003D7295">
              <w:rPr>
                <w:rFonts w:cstheme="minorHAnsi"/>
                <w:color w:val="38AF59"/>
                <w:szCs w:val="22"/>
              </w:rPr>
              <w:t xml:space="preserve"> </w:t>
            </w:r>
            <w:r w:rsidRPr="003D7295">
              <w:rPr>
                <w:rFonts w:cstheme="minorHAnsi"/>
                <w:szCs w:val="22"/>
              </w:rPr>
              <w:t>B), FDD</w:t>
            </w:r>
          </w:p>
        </w:tc>
        <w:tc>
          <w:tcPr>
            <w:tcW w:w="2970" w:type="dxa"/>
            <w:vAlign w:val="center"/>
          </w:tcPr>
          <w:p w14:paraId="3E69DFA2" w14:textId="614D6D79" w:rsidR="005C2735" w:rsidRPr="003D7295" w:rsidRDefault="005C2735" w:rsidP="005C2735">
            <w:pPr>
              <w:rPr>
                <w:rFonts w:cstheme="minorHAnsi"/>
                <w:szCs w:val="22"/>
              </w:rPr>
            </w:pPr>
            <w:r w:rsidRPr="003D7295">
              <w:rPr>
                <w:rFonts w:cstheme="minorHAnsi"/>
                <w:szCs w:val="22"/>
              </w:rPr>
              <w:t>HD, FDD</w:t>
            </w:r>
          </w:p>
        </w:tc>
      </w:tr>
      <w:tr w:rsidR="005C2735" w14:paraId="24C3709E" w14:textId="77777777" w:rsidTr="005C2735">
        <w:tc>
          <w:tcPr>
            <w:tcW w:w="1590" w:type="dxa"/>
            <w:vAlign w:val="center"/>
          </w:tcPr>
          <w:p w14:paraId="7A21FE53" w14:textId="78C41E35" w:rsidR="005C2735" w:rsidRPr="003D7295" w:rsidRDefault="005C2735" w:rsidP="005C2735">
            <w:pPr>
              <w:rPr>
                <w:rFonts w:cstheme="minorHAnsi"/>
                <w:szCs w:val="22"/>
              </w:rPr>
            </w:pPr>
            <w:r w:rsidRPr="003D7295">
              <w:rPr>
                <w:rFonts w:cstheme="minorHAnsi"/>
                <w:spacing w:val="12"/>
                <w:szCs w:val="22"/>
              </w:rPr>
              <w:t>Power saving</w:t>
            </w:r>
          </w:p>
        </w:tc>
        <w:tc>
          <w:tcPr>
            <w:tcW w:w="2233" w:type="dxa"/>
            <w:vAlign w:val="center"/>
          </w:tcPr>
          <w:p w14:paraId="0526A234" w14:textId="245824EB" w:rsidR="005C2735" w:rsidRPr="003D7295" w:rsidRDefault="005C2735" w:rsidP="005C2735">
            <w:pPr>
              <w:rPr>
                <w:rFonts w:cstheme="minorHAnsi"/>
                <w:szCs w:val="22"/>
              </w:rPr>
            </w:pPr>
            <w:r w:rsidRPr="003D7295">
              <w:rPr>
                <w:rFonts w:cstheme="minorHAnsi"/>
                <w:szCs w:val="22"/>
              </w:rPr>
              <w:t xml:space="preserve">PSM, ext. I-DRX, </w:t>
            </w:r>
            <w:r w:rsidR="003D7295" w:rsidRPr="003D7295">
              <w:rPr>
                <w:rFonts w:cstheme="minorHAnsi"/>
                <w:szCs w:val="22"/>
              </w:rPr>
              <w:br/>
            </w:r>
            <w:r w:rsidRPr="003D7295">
              <w:rPr>
                <w:rFonts w:cstheme="minorHAnsi"/>
                <w:szCs w:val="22"/>
              </w:rPr>
              <w:t>C-DRX</w:t>
            </w:r>
          </w:p>
        </w:tc>
        <w:tc>
          <w:tcPr>
            <w:tcW w:w="2268" w:type="dxa"/>
            <w:vAlign w:val="center"/>
          </w:tcPr>
          <w:p w14:paraId="362955AB" w14:textId="713C95A0" w:rsidR="005C2735" w:rsidRPr="003D7295" w:rsidRDefault="005C2735" w:rsidP="005C2735">
            <w:pPr>
              <w:rPr>
                <w:rFonts w:cstheme="minorHAnsi"/>
                <w:szCs w:val="22"/>
              </w:rPr>
            </w:pPr>
            <w:r w:rsidRPr="003D7295">
              <w:rPr>
                <w:rFonts w:cstheme="minorHAnsi"/>
                <w:szCs w:val="22"/>
              </w:rPr>
              <w:t>PSM, ext. I-DRX, C-DRX</w:t>
            </w:r>
          </w:p>
        </w:tc>
        <w:tc>
          <w:tcPr>
            <w:tcW w:w="2970" w:type="dxa"/>
            <w:vAlign w:val="center"/>
          </w:tcPr>
          <w:p w14:paraId="6AC86479" w14:textId="7E2D2101" w:rsidR="005C2735" w:rsidRPr="003D7295" w:rsidRDefault="005C2735" w:rsidP="005C2735">
            <w:pPr>
              <w:rPr>
                <w:rFonts w:cstheme="minorHAnsi"/>
                <w:szCs w:val="22"/>
              </w:rPr>
            </w:pPr>
            <w:r w:rsidRPr="003D7295">
              <w:rPr>
                <w:rFonts w:cstheme="minorHAnsi"/>
                <w:color w:val="040207"/>
                <w:szCs w:val="22"/>
              </w:rPr>
              <w:t>PSM,</w:t>
            </w:r>
            <w:r w:rsidRPr="003D7295">
              <w:rPr>
                <w:rFonts w:cstheme="minorHAnsi"/>
                <w:szCs w:val="22"/>
              </w:rPr>
              <w:t xml:space="preserve"> ext. I-DRX</w:t>
            </w:r>
          </w:p>
        </w:tc>
      </w:tr>
      <w:tr w:rsidR="005C2735" w14:paraId="4053BEAD" w14:textId="77777777" w:rsidTr="005C2735">
        <w:tc>
          <w:tcPr>
            <w:tcW w:w="1590" w:type="dxa"/>
            <w:vAlign w:val="center"/>
          </w:tcPr>
          <w:p w14:paraId="569E99BA" w14:textId="67C6B9CD" w:rsidR="005C2735" w:rsidRPr="003D7295" w:rsidRDefault="005C2735" w:rsidP="005C2735">
            <w:pPr>
              <w:rPr>
                <w:rFonts w:cstheme="minorHAnsi"/>
                <w:spacing w:val="12"/>
                <w:szCs w:val="22"/>
              </w:rPr>
            </w:pPr>
            <w:r w:rsidRPr="003D7295">
              <w:rPr>
                <w:rFonts w:cstheme="minorHAnsi"/>
                <w:spacing w:val="12"/>
                <w:szCs w:val="22"/>
              </w:rPr>
              <w:t>Power class</w:t>
            </w:r>
          </w:p>
        </w:tc>
        <w:tc>
          <w:tcPr>
            <w:tcW w:w="2233" w:type="dxa"/>
            <w:vAlign w:val="center"/>
          </w:tcPr>
          <w:p w14:paraId="1D7C499E" w14:textId="7CE99098" w:rsidR="005C2735" w:rsidRPr="003D7295" w:rsidRDefault="005C2735" w:rsidP="005C2735">
            <w:pPr>
              <w:rPr>
                <w:rFonts w:cstheme="minorHAnsi"/>
                <w:szCs w:val="22"/>
              </w:rPr>
            </w:pPr>
            <w:r w:rsidRPr="003D7295">
              <w:rPr>
                <w:rFonts w:cstheme="minorHAnsi"/>
                <w:szCs w:val="22"/>
              </w:rPr>
              <w:t>23 dBm</w:t>
            </w:r>
          </w:p>
        </w:tc>
        <w:tc>
          <w:tcPr>
            <w:tcW w:w="2268" w:type="dxa"/>
            <w:vAlign w:val="center"/>
          </w:tcPr>
          <w:p w14:paraId="4420EC18" w14:textId="02FED1EC" w:rsidR="005C2735" w:rsidRPr="003D7295" w:rsidRDefault="005C2735" w:rsidP="005C2735">
            <w:pPr>
              <w:rPr>
                <w:rFonts w:cstheme="minorHAnsi"/>
                <w:szCs w:val="22"/>
              </w:rPr>
            </w:pPr>
            <w:r w:rsidRPr="003D7295">
              <w:rPr>
                <w:rFonts w:cstheme="minorHAnsi"/>
                <w:spacing w:val="8"/>
                <w:szCs w:val="22"/>
              </w:rPr>
              <w:t>23 dBm</w:t>
            </w:r>
          </w:p>
        </w:tc>
        <w:tc>
          <w:tcPr>
            <w:tcW w:w="2970" w:type="dxa"/>
            <w:vAlign w:val="center"/>
          </w:tcPr>
          <w:p w14:paraId="3E0E2950" w14:textId="09ED81AC" w:rsidR="005C2735" w:rsidRPr="003D7295" w:rsidRDefault="003D7295" w:rsidP="005C2735">
            <w:pPr>
              <w:rPr>
                <w:rFonts w:cstheme="minorHAnsi"/>
                <w:szCs w:val="22"/>
              </w:rPr>
            </w:pPr>
            <w:r w:rsidRPr="003D7295">
              <w:rPr>
                <w:rFonts w:cstheme="minorHAnsi"/>
                <w:szCs w:val="22"/>
              </w:rPr>
              <w:t>33 dBm</w:t>
            </w:r>
            <w:r>
              <w:rPr>
                <w:rFonts w:cstheme="minorHAnsi"/>
                <w:szCs w:val="22"/>
              </w:rPr>
              <w:t xml:space="preserve"> or 23dBm</w:t>
            </w:r>
          </w:p>
        </w:tc>
      </w:tr>
    </w:tbl>
    <w:p w14:paraId="6BD97CB6" w14:textId="77777777" w:rsidR="005C2735" w:rsidRDefault="005C2735" w:rsidP="00F446C9">
      <w:pPr>
        <w:pStyle w:val="BodyText"/>
      </w:pPr>
    </w:p>
    <w:p w14:paraId="70BE87EE" w14:textId="1DD3B6AD" w:rsidR="00283CB1" w:rsidRPr="00280F56" w:rsidRDefault="00283CB1" w:rsidP="005C2735">
      <w:pPr>
        <w:pStyle w:val="BodyText"/>
      </w:pPr>
    </w:p>
    <w:p w14:paraId="064B92A3" w14:textId="0FBCF1E7" w:rsidR="00280F56" w:rsidRPr="00CC4FAC" w:rsidRDefault="00CC4FAC" w:rsidP="00C90D24">
      <w:pPr>
        <w:pStyle w:val="BodyText"/>
        <w:rPr>
          <w:u w:val="single"/>
        </w:rPr>
      </w:pPr>
      <w:r w:rsidRPr="00CC4FAC">
        <w:rPr>
          <w:u w:val="single"/>
        </w:rPr>
        <w:t>Dedicated link RF options</w:t>
      </w:r>
    </w:p>
    <w:p w14:paraId="4CFD6041" w14:textId="4F8A809A" w:rsidR="00DB53A4" w:rsidRPr="00280F56" w:rsidRDefault="0068564C" w:rsidP="00C90D24">
      <w:pPr>
        <w:pStyle w:val="BodyText"/>
        <w:rPr>
          <w:rFonts w:asciiTheme="minorHAnsi" w:hAnsiTheme="minorHAnsi"/>
          <w:szCs w:val="22"/>
          <w:lang w:eastAsia="en-NZ"/>
        </w:rPr>
      </w:pPr>
      <w:r w:rsidRPr="00280F56">
        <w:rPr>
          <w:lang w:eastAsia="en-NZ"/>
        </w:rPr>
        <w:lastRenderedPageBreak/>
        <w:t>WiMAX (Worldw</w:t>
      </w:r>
      <w:r w:rsidR="003D7295">
        <w:rPr>
          <w:lang w:eastAsia="en-NZ"/>
        </w:rPr>
        <w:t>i</w:t>
      </w:r>
      <w:r w:rsidRPr="00280F56">
        <w:rPr>
          <w:lang w:eastAsia="en-NZ"/>
        </w:rPr>
        <w:t>de operability over Microw</w:t>
      </w:r>
      <w:r w:rsidR="003D7295">
        <w:rPr>
          <w:lang w:eastAsia="en-NZ"/>
        </w:rPr>
        <w:t>a</w:t>
      </w:r>
      <w:r w:rsidRPr="00280F56">
        <w:rPr>
          <w:lang w:eastAsia="en-NZ"/>
        </w:rPr>
        <w:t>ve) is a technology using Microwave links.</w:t>
      </w:r>
      <w:r w:rsidRPr="00280F56">
        <w:rPr>
          <w:lang w:eastAsia="en-NZ"/>
        </w:rPr>
        <w:br/>
        <w:t xml:space="preserve">WiMAX does not require line of sight to operate and has further range than conventional </w:t>
      </w:r>
      <w:r w:rsidR="00BB76EE">
        <w:rPr>
          <w:lang w:eastAsia="en-NZ"/>
        </w:rPr>
        <w:t xml:space="preserve">“Wi-Fi” </w:t>
      </w:r>
      <w:r w:rsidR="00DB7715">
        <w:rPr>
          <w:lang w:eastAsia="en-NZ"/>
        </w:rPr>
        <w:t xml:space="preserve">wireless networking </w:t>
      </w:r>
      <w:r w:rsidRPr="00280F56">
        <w:rPr>
          <w:lang w:eastAsia="en-NZ"/>
        </w:rPr>
        <w:t>(30-50km maximum limit for line of sight).  Power usage is very good compared to cellular networks</w:t>
      </w:r>
      <w:r w:rsidR="0003482D" w:rsidRPr="00280F56">
        <w:rPr>
          <w:lang w:eastAsia="en-NZ"/>
        </w:rPr>
        <w:t xml:space="preserve"> </w:t>
      </w:r>
      <w:r w:rsidR="0003482D" w:rsidRPr="00280F56">
        <w:rPr>
          <w:lang w:eastAsia="en-NZ"/>
        </w:rPr>
        <w:fldChar w:fldCharType="begin" w:fldLock="1"/>
      </w:r>
      <w:r w:rsidR="0003482D" w:rsidRPr="00280F56">
        <w:rPr>
          <w:lang w:eastAsia="en-NZ"/>
        </w:rPr>
        <w:instrText>ADDIN CSL_CITATION {"citationItems":[{"id":"ITEM-1","itemData":{"DOI":"10.1109/CTTE.2010.5557715","ISBN":"9781424479887","abstract":"Nowadays, wireless access networks are a large contributor to the CO2 emissions of ICT. Today, ICT is responsible for 4 % of the annual energy consumption and this number is expected to grow drastically in the coming years. The power consumption of these wireless access networks will thus become an important issue in the coming years. In this paper, the power consumption of wireless base stations for mobile WiMAX, HSPA and LTE is modelled and compared for a future scenario. For our research, we assume a suburban area and a physical bit rate of 10 Mbps. We compare the wireless technologies for a SISO and three MIMO systems. For each case, we give a ranking of the wireless technologies as a function of their power consumption, range and energy eff ciency. Based on these results, we cover a specif ed area with each technology and determine which technology is the best solution for the specif ed area. We also compare the power consumption of the wireless access networks with the power consumption of the wired access networks. © 2010 IEEE.","author":[{"dropping-particle":"","family":"Deruyck","given":"Margot","non-dropping-particle":"","parse-names":false,"suffix":""},{"dropping-particle":"","family":"Vereecken","given":"Willem","non-dropping-particle":"","parse-names":false,"suffix":""},{"dropping-particle":"","family":"Tanghe","given":"Emmeric","non-dropping-particle":"","parse-names":false,"suffix":""},{"dropping-particle":"","family":"Joseph","given":"Wout","non-dropping-particle":"","parse-names":false,"suffix":""},{"dropping-particle":"","family":"Pickavet","given":"Mario","non-dropping-particle":"","parse-names":false,"suffix":""},{"dropping-particle":"","family":"Martens","given":"Luc","non-dropping-particle":"","parse-names":false,"suffix":""},{"dropping-particle":"","family":"Demeester","given":"Piet","non-dropping-particle":"","parse-names":false,"suffix":""}],"container-title":"2010 9th Conference of Telecommunication, Media and Internet, CTTE 2010","id":"ITEM-1","issued":{"date-parts":[["2010"]]},"title":"Comparison of power consumption of mobile WiMAX, HSPA and LTE access networks","type":"paper-conference"},"uris":["http://www.mendeley.com/documents/?uuid=1f970913-bf99-3c88-993f-875d26f1ed3e"]}],"mendeley":{"formattedCitation":"(Deruyck et al., 2010)","plainTextFormattedCitation":"(Deruyck et al., 2010)","previouslyFormattedCitation":"(Deruyck et al., 2010)"},"properties":{"noteIndex":0},"schema":"https://github.com/citation-style-language/schema/raw/master/csl-citation.json"}</w:instrText>
      </w:r>
      <w:r w:rsidR="0003482D" w:rsidRPr="00280F56">
        <w:rPr>
          <w:lang w:eastAsia="en-NZ"/>
        </w:rPr>
        <w:fldChar w:fldCharType="separate"/>
      </w:r>
      <w:r w:rsidR="0003482D" w:rsidRPr="00280F56">
        <w:rPr>
          <w:noProof/>
          <w:lang w:eastAsia="en-NZ"/>
        </w:rPr>
        <w:t>(Deruyck et al., 2010)</w:t>
      </w:r>
      <w:r w:rsidR="0003482D" w:rsidRPr="00280F56">
        <w:rPr>
          <w:lang w:eastAsia="en-NZ"/>
        </w:rPr>
        <w:fldChar w:fldCharType="end"/>
      </w:r>
      <w:r w:rsidRPr="00280F56">
        <w:rPr>
          <w:lang w:eastAsia="en-NZ"/>
        </w:rPr>
        <w:t xml:space="preserve">. There are two main types of </w:t>
      </w:r>
      <w:proofErr w:type="gramStart"/>
      <w:r w:rsidRPr="00280F56">
        <w:rPr>
          <w:lang w:eastAsia="en-NZ"/>
        </w:rPr>
        <w:t>WiMAX</w:t>
      </w:r>
      <w:proofErr w:type="gramEnd"/>
      <w:r w:rsidR="00BB76EE">
        <w:rPr>
          <w:lang w:eastAsia="en-NZ"/>
        </w:rPr>
        <w:t xml:space="preserve"> - </w:t>
      </w:r>
      <w:r w:rsidRPr="00280F56">
        <w:rPr>
          <w:lang w:eastAsia="en-NZ"/>
        </w:rPr>
        <w:t>fixed and mobile</w:t>
      </w:r>
      <w:r w:rsidR="00DB7715">
        <w:rPr>
          <w:lang w:eastAsia="en-NZ"/>
        </w:rPr>
        <w:t>,</w:t>
      </w:r>
      <w:r w:rsidRPr="00280F56">
        <w:rPr>
          <w:lang w:eastAsia="en-NZ"/>
        </w:rPr>
        <w:t xml:space="preserve"> and these are very different</w:t>
      </w:r>
      <w:r w:rsidR="00F83ED1" w:rsidRPr="00280F56">
        <w:rPr>
          <w:lang w:eastAsia="en-NZ"/>
        </w:rPr>
        <w:t xml:space="preserve"> in infrastructure</w:t>
      </w:r>
      <w:r w:rsidRPr="00280F56">
        <w:rPr>
          <w:lang w:eastAsia="en-NZ"/>
        </w:rPr>
        <w:t>. There are few public WiMAX deployments in NZ and none in rural spaces so the farmer would need to invest in WiMAX infrastructure and deploy stations in the appropriate places to get coverage to and from the remote areas. Wi</w:t>
      </w:r>
      <w:r w:rsidR="00CC4FAC">
        <w:rPr>
          <w:lang w:eastAsia="en-NZ"/>
        </w:rPr>
        <w:t>MAX</w:t>
      </w:r>
      <w:r w:rsidRPr="00280F56">
        <w:rPr>
          <w:lang w:eastAsia="en-NZ"/>
        </w:rPr>
        <w:t xml:space="preserve"> appears to be losing the battle for spectrum to cellular providers and a “recent” (2017) spectrum analysis report indicates there is little intention for WiMAX to be implemented in a large scale in NZ </w:t>
      </w:r>
      <w:r w:rsidR="0003482D" w:rsidRPr="00280F56">
        <w:rPr>
          <w:lang w:eastAsia="en-NZ"/>
        </w:rPr>
        <w:fldChar w:fldCharType="begin" w:fldLock="1"/>
      </w:r>
      <w:r w:rsidR="00DB53A4" w:rsidRPr="00280F56">
        <w:rPr>
          <w:lang w:eastAsia="en-NZ"/>
        </w:rPr>
        <w:instrText>ADDIN CSL_CITATION {"citationItems":[{"id":"ITEM-1","itemData":{"author":[{"dropping-particle":"","family":"New Zealand IoT Alliance","given":"","non-dropping-particle":"","parse-names":false,"suffix":""}],"id":"ITEM-1","issued":{"date-parts":[["2019"]]},"title":"IoT Spectrum in New Zealand Spectrum available in New Zealand for IoT Systems","type":"report"},"uris":["http://www.mendeley.com/documents/?uuid=de3e9cd3-11d9-3fef-8eac-a4f3c707b11b"]}],"mendeley":{"formattedCitation":"(New Zealand IoT Alliance, 2019)","plainTextFormattedCitation":"(New Zealand IoT Alliance, 2019)","previouslyFormattedCitation":"(New Zealand IoT Alliance, 2019)"},"properties":{"noteIndex":0},"schema":"https://github.com/citation-style-language/schema/raw/master/csl-citation.json"}</w:instrText>
      </w:r>
      <w:r w:rsidR="0003482D" w:rsidRPr="00280F56">
        <w:rPr>
          <w:lang w:eastAsia="en-NZ"/>
        </w:rPr>
        <w:fldChar w:fldCharType="separate"/>
      </w:r>
      <w:r w:rsidR="0003482D" w:rsidRPr="00280F56">
        <w:rPr>
          <w:noProof/>
          <w:lang w:eastAsia="en-NZ"/>
        </w:rPr>
        <w:t>(New Zealand IoT Alliance, 2019)</w:t>
      </w:r>
      <w:r w:rsidR="0003482D" w:rsidRPr="00280F56">
        <w:rPr>
          <w:lang w:eastAsia="en-NZ"/>
        </w:rPr>
        <w:fldChar w:fldCharType="end"/>
      </w:r>
      <w:r w:rsidR="0003482D" w:rsidRPr="00280F56">
        <w:rPr>
          <w:lang w:eastAsia="en-NZ"/>
        </w:rPr>
        <w:t xml:space="preserve">. </w:t>
      </w:r>
      <w:r w:rsidRPr="00280F56">
        <w:rPr>
          <w:lang w:eastAsia="en-NZ"/>
        </w:rPr>
        <w:t xml:space="preserve">As such, for futureproofing rationales, WiMAX </w:t>
      </w:r>
      <w:r w:rsidR="00F83ED1" w:rsidRPr="00280F56">
        <w:rPr>
          <w:lang w:eastAsia="en-NZ"/>
        </w:rPr>
        <w:t xml:space="preserve">Is not recommended for use. </w:t>
      </w:r>
      <w:r w:rsidRPr="00280F56">
        <w:rPr>
          <w:lang w:eastAsia="en-NZ"/>
        </w:rPr>
        <w:br/>
      </w:r>
      <w:r w:rsidR="00030A9C" w:rsidRPr="00280F56">
        <w:br/>
      </w:r>
      <w:proofErr w:type="spellStart"/>
      <w:r w:rsidR="0003482D" w:rsidRPr="00280F56">
        <w:rPr>
          <w:lang w:eastAsia="en-NZ"/>
        </w:rPr>
        <w:t>SigFox</w:t>
      </w:r>
      <w:proofErr w:type="spellEnd"/>
      <w:r w:rsidR="0003482D" w:rsidRPr="00280F56">
        <w:rPr>
          <w:lang w:eastAsia="en-NZ"/>
        </w:rPr>
        <w:t xml:space="preserve"> is a proprietary system where devices connect to base stations which connect to each other via point-point links (max</w:t>
      </w:r>
      <w:r w:rsidR="00CC4FAC">
        <w:rPr>
          <w:lang w:eastAsia="en-NZ"/>
        </w:rPr>
        <w:t>imum</w:t>
      </w:r>
      <w:r w:rsidR="0003482D" w:rsidRPr="00280F56">
        <w:rPr>
          <w:lang w:eastAsia="en-NZ"/>
        </w:rPr>
        <w:t xml:space="preserve"> </w:t>
      </w:r>
      <w:r w:rsidR="00CC4FAC">
        <w:rPr>
          <w:lang w:eastAsia="en-NZ"/>
        </w:rPr>
        <w:t xml:space="preserve">range of </w:t>
      </w:r>
      <w:r w:rsidR="0003482D" w:rsidRPr="00280F56">
        <w:rPr>
          <w:lang w:eastAsia="en-NZ"/>
        </w:rPr>
        <w:t xml:space="preserve">50km) back to the </w:t>
      </w:r>
      <w:proofErr w:type="spellStart"/>
      <w:r w:rsidR="0003482D" w:rsidRPr="00280F56">
        <w:rPr>
          <w:lang w:eastAsia="en-NZ"/>
        </w:rPr>
        <w:t>SigFox</w:t>
      </w:r>
      <w:proofErr w:type="spellEnd"/>
      <w:r w:rsidR="0003482D" w:rsidRPr="00280F56">
        <w:rPr>
          <w:lang w:eastAsia="en-NZ"/>
        </w:rPr>
        <w:t xml:space="preserve"> cloud. Each sensor can report up to 12 bytes in a message (26 bytes in a frame), with a maximum of 140 messages per day. Transmission speed is either 100 or 600 bits per second </w:t>
      </w:r>
      <w:r w:rsidR="00DB53A4" w:rsidRPr="00280F56">
        <w:rPr>
          <w:lang w:eastAsia="en-NZ"/>
        </w:rPr>
        <w:fldChar w:fldCharType="begin" w:fldLock="1"/>
      </w:r>
      <w:r w:rsidR="00477B51" w:rsidRPr="00280F56">
        <w:rPr>
          <w:lang w:eastAsia="en-NZ"/>
        </w:rPr>
        <w:instrText>ADDIN CSL_CITATION {"citationItems":[{"id":"ITEM-1","itemData":{"URL":"https://www.sigfox.com/what-is-sigfox/","accessed":{"date-parts":[["2023","8","16"]]},"author":[{"dropping-particle":"","family":"SigFox","given":"","non-dropping-particle":"","parse-names":false,"suffix":""}],"id":"ITEM-1","issued":{"date-parts":[["2023"]]},"title":"What is Sigfox? - Sigfox 0G Technology","type":"webpage"},"uris":["http://www.mendeley.com/documents/?uuid=a90c188b-16df-342b-9e15-99e7b10421d2"]}],"mendeley":{"formattedCitation":"(SigFox, 2023b)","plainTextFormattedCitation":"(SigFox, 2023b)","previouslyFormattedCitation":"(SigFox, 2023b)"},"properties":{"noteIndex":0},"schema":"https://github.com/citation-style-language/schema/raw/master/csl-citation.json"}</w:instrText>
      </w:r>
      <w:r w:rsidR="00DB53A4" w:rsidRPr="00280F56">
        <w:rPr>
          <w:lang w:eastAsia="en-NZ"/>
        </w:rPr>
        <w:fldChar w:fldCharType="separate"/>
      </w:r>
      <w:r w:rsidR="008533DA" w:rsidRPr="00280F56">
        <w:rPr>
          <w:noProof/>
          <w:lang w:eastAsia="en-NZ"/>
        </w:rPr>
        <w:t>(SigFox, 2023b)</w:t>
      </w:r>
      <w:r w:rsidR="00DB53A4" w:rsidRPr="00280F56">
        <w:rPr>
          <w:lang w:eastAsia="en-NZ"/>
        </w:rPr>
        <w:fldChar w:fldCharType="end"/>
      </w:r>
      <w:r w:rsidR="00DB53A4" w:rsidRPr="00280F56">
        <w:rPr>
          <w:lang w:eastAsia="en-NZ"/>
        </w:rPr>
        <w:t>.</w:t>
      </w:r>
      <w:r w:rsidR="0003482D" w:rsidRPr="00280F56">
        <w:rPr>
          <w:lang w:eastAsia="en-NZ"/>
        </w:rPr>
        <w:br/>
        <w:t xml:space="preserve">Coverage of </w:t>
      </w:r>
      <w:r w:rsidR="00DB53A4" w:rsidRPr="00280F56">
        <w:rPr>
          <w:lang w:eastAsia="en-NZ"/>
        </w:rPr>
        <w:t xml:space="preserve">some areas in New Zealand </w:t>
      </w:r>
      <w:r w:rsidR="0003482D" w:rsidRPr="00280F56">
        <w:rPr>
          <w:lang w:eastAsia="en-NZ"/>
        </w:rPr>
        <w:t xml:space="preserve">is suggested at Sigfox’s commercial website </w:t>
      </w:r>
      <w:r w:rsidR="008533DA" w:rsidRPr="00280F56">
        <w:rPr>
          <w:lang w:eastAsia="en-NZ"/>
        </w:rPr>
        <w:fldChar w:fldCharType="begin" w:fldLock="1"/>
      </w:r>
      <w:r w:rsidR="00477B51" w:rsidRPr="00280F56">
        <w:rPr>
          <w:lang w:eastAsia="en-NZ"/>
        </w:rPr>
        <w:instrText>ADDIN CSL_CITATION {"citationItems":[{"id":"ITEM-1","itemData":{"author":[{"dropping-particle":"","family":"SigFox","given":"","non-dropping-particle":"","parse-names":false,"suffix":""}],"id":"ITEM-1","issued":{"date-parts":[["2023"]]},"title":"Coverage - Sigfox 0G Technology","type":"book"},"uris":["http://www.mendeley.com/documents/?uuid=a9736393-bbe6-371d-badb-a7a4aa1d02ba"]}],"mendeley":{"formattedCitation":"(SigFox, 2023a)","plainTextFormattedCitation":"(SigFox, 2023a)","previouslyFormattedCitation":"(SigFox, 2023a)"},"properties":{"noteIndex":0},"schema":"https://github.com/citation-style-language/schema/raw/master/csl-citation.json"}</w:instrText>
      </w:r>
      <w:r w:rsidR="008533DA" w:rsidRPr="00280F56">
        <w:rPr>
          <w:lang w:eastAsia="en-NZ"/>
        </w:rPr>
        <w:fldChar w:fldCharType="separate"/>
      </w:r>
      <w:r w:rsidR="008533DA" w:rsidRPr="00280F56">
        <w:rPr>
          <w:noProof/>
          <w:lang w:eastAsia="en-NZ"/>
        </w:rPr>
        <w:t>(SigFox, 2023a)</w:t>
      </w:r>
      <w:r w:rsidR="008533DA" w:rsidRPr="00280F56">
        <w:rPr>
          <w:lang w:eastAsia="en-NZ"/>
        </w:rPr>
        <w:fldChar w:fldCharType="end"/>
      </w:r>
      <w:r w:rsidR="008533DA" w:rsidRPr="00280F56">
        <w:rPr>
          <w:lang w:eastAsia="en-NZ"/>
        </w:rPr>
        <w:t xml:space="preserve"> </w:t>
      </w:r>
      <w:r w:rsidR="0003482D" w:rsidRPr="00280F56">
        <w:rPr>
          <w:lang w:eastAsia="en-NZ"/>
        </w:rPr>
        <w:t xml:space="preserve">however both the proprietary nature of </w:t>
      </w:r>
      <w:proofErr w:type="spellStart"/>
      <w:r w:rsidR="0003482D" w:rsidRPr="00280F56">
        <w:rPr>
          <w:lang w:eastAsia="en-NZ"/>
        </w:rPr>
        <w:t>SigFox</w:t>
      </w:r>
      <w:proofErr w:type="spellEnd"/>
      <w:r w:rsidR="0003482D" w:rsidRPr="00280F56">
        <w:rPr>
          <w:lang w:eastAsia="en-NZ"/>
        </w:rPr>
        <w:t xml:space="preserve"> and it’s low transmission rates, make it unappealing as a solution, and </w:t>
      </w:r>
      <w:proofErr w:type="spellStart"/>
      <w:r w:rsidR="0003482D" w:rsidRPr="00280F56">
        <w:rPr>
          <w:lang w:eastAsia="en-NZ"/>
        </w:rPr>
        <w:t>SigFox</w:t>
      </w:r>
      <w:proofErr w:type="spellEnd"/>
      <w:r w:rsidR="0003482D" w:rsidRPr="00280F56">
        <w:rPr>
          <w:lang w:eastAsia="en-NZ"/>
        </w:rPr>
        <w:t xml:space="preserve"> </w:t>
      </w:r>
      <w:r w:rsidR="008533DA" w:rsidRPr="00280F56">
        <w:rPr>
          <w:lang w:eastAsia="en-NZ"/>
        </w:rPr>
        <w:t>is not recommended for use</w:t>
      </w:r>
      <w:r w:rsidR="0003482D" w:rsidRPr="00280F56">
        <w:rPr>
          <w:lang w:eastAsia="en-NZ"/>
        </w:rPr>
        <w:t>.</w:t>
      </w:r>
      <w:r w:rsidR="00DB53A4" w:rsidRPr="00280F56">
        <w:rPr>
          <w:lang w:eastAsia="en-NZ"/>
        </w:rPr>
        <w:br/>
      </w:r>
      <w:r w:rsidR="00030A9C" w:rsidRPr="00280F56">
        <w:rPr>
          <w:rFonts w:asciiTheme="minorHAnsi" w:hAnsiTheme="minorHAnsi"/>
          <w:szCs w:val="22"/>
          <w:lang w:eastAsia="en-NZ"/>
        </w:rPr>
        <w:br/>
      </w:r>
      <w:r w:rsidR="00DB53A4" w:rsidRPr="00280F56">
        <w:t>Lo</w:t>
      </w:r>
      <w:r w:rsidR="00CC4FAC">
        <w:t>R</w:t>
      </w:r>
      <w:r w:rsidR="00DB53A4" w:rsidRPr="00280F56">
        <w:t xml:space="preserve">a is a competitor to </w:t>
      </w:r>
      <w:proofErr w:type="spellStart"/>
      <w:r w:rsidR="00DB53A4" w:rsidRPr="00280F56">
        <w:t>SigFox</w:t>
      </w:r>
      <w:proofErr w:type="spellEnd"/>
      <w:r w:rsidR="00DB53A4" w:rsidRPr="00280F56">
        <w:t>. This is a low power communications protocol designed to send small packets of data at regular intervals with low-power usage. It</w:t>
      </w:r>
      <w:r w:rsidR="00CC4FAC">
        <w:t xml:space="preserve"> is</w:t>
      </w:r>
      <w:r w:rsidR="00DB53A4" w:rsidRPr="00280F56">
        <w:t xml:space="preserve"> a proprietary protocol owned by </w:t>
      </w:r>
      <w:proofErr w:type="spellStart"/>
      <w:r w:rsidR="00DB53A4" w:rsidRPr="00280F56">
        <w:t>Semtech</w:t>
      </w:r>
      <w:proofErr w:type="spellEnd"/>
      <w:r w:rsidR="00CC4FAC">
        <w:t xml:space="preserve">. </w:t>
      </w:r>
      <w:proofErr w:type="spellStart"/>
      <w:r w:rsidR="00DB53A4" w:rsidRPr="00280F56">
        <w:t>LoRaWAN</w:t>
      </w:r>
      <w:proofErr w:type="spellEnd"/>
      <w:r w:rsidR="00DB53A4" w:rsidRPr="00280F56">
        <w:t xml:space="preserve"> is an open source point to multipoint messaging protocol built to utilise the Lora communications protocol </w:t>
      </w:r>
      <w:r w:rsidR="00DB53A4" w:rsidRPr="00280F56">
        <w:fldChar w:fldCharType="begin" w:fldLock="1"/>
      </w:r>
      <w:r w:rsidR="00DB53A4" w:rsidRPr="00280F56">
        <w:instrText>ADDIN CSL_CITATION {"citationItems":[{"id":"ITEM-1","itemData":{"URL":"https://lora-alliance.org/resource-hub/what-lorawanr","accessed":{"date-parts":[["2020","11","18"]]},"id":"ITEM-1","issued":{"date-parts":[["0"]]},"title":"What is LoRaWAN® | LoRa Alliance®","type":"webpage"},"uris":["http://www.mendeley.com/documents/?uuid=bfa91eb4-8952-304b-97b9-329dc24053b4"]}],"mendeley":{"formattedCitation":"(&lt;i&gt;What Is LoRaWAN® | LoRa Alliance®&lt;/i&gt;, n.d.)","plainTextFormattedCitation":"(What Is LoRaWAN® | LoRa Alliance®, n.d.)","previouslyFormattedCitation":"(&lt;i&gt;What Is LoRaWAN® | LoRa Alliance®&lt;/i&gt;, n.d.)"},"properties":{"noteIndex":0},"schema":"https://github.com/citation-style-language/schema/raw/master/csl-citation.json"}</w:instrText>
      </w:r>
      <w:r w:rsidR="00DB53A4" w:rsidRPr="00280F56">
        <w:fldChar w:fldCharType="separate"/>
      </w:r>
      <w:r w:rsidR="00DB53A4" w:rsidRPr="00280F56">
        <w:rPr>
          <w:noProof/>
        </w:rPr>
        <w:t>(</w:t>
      </w:r>
      <w:r w:rsidR="00DB53A4" w:rsidRPr="00280F56">
        <w:rPr>
          <w:i/>
          <w:noProof/>
        </w:rPr>
        <w:t>What Is LoRaWAN® | LoRa Alliance®</w:t>
      </w:r>
      <w:r w:rsidR="00DB53A4" w:rsidRPr="00280F56">
        <w:rPr>
          <w:noProof/>
        </w:rPr>
        <w:t>, n.d.)</w:t>
      </w:r>
      <w:r w:rsidR="00DB53A4" w:rsidRPr="00280F56">
        <w:fldChar w:fldCharType="end"/>
      </w:r>
      <w:r w:rsidR="00CC4FAC">
        <w:t>.</w:t>
      </w:r>
      <w:r w:rsidR="00DB53A4" w:rsidRPr="00280F56">
        <w:br/>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very low power requirements and a practical range of up to 3km in an urban environment </w:t>
      </w:r>
      <w:r w:rsidR="00DB53A4" w:rsidRPr="00280F56">
        <w:rPr>
          <w:lang w:eastAsia="en-NZ"/>
        </w:rPr>
        <w:fldChar w:fldCharType="begin" w:fldLock="1"/>
      </w:r>
      <w:r w:rsidR="00DB53A4" w:rsidRPr="00280F56">
        <w:rPr>
          <w:lang w:eastAsia="en-NZ"/>
        </w:rPr>
        <w:instrText>ADDIN CSL_CITATION {"citationItems":[{"id":"ITEM-1","itemData":{"DOI":"10.3390/s16091466","ISSN":"14248220","abstract":"LoRa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author":[{"dropping-particle":"","family":"Augustin","given":"Aloÿs","non-dropping-particle":"","parse-names":false,"suffix":""},{"dropping-particle":"","family":"Yi","given":"Jiazi","non-dropping-particle":"","parse-names":false,"suffix":""},{"dropping-particle":"","family":"Clausen","given":"Thomas","non-dropping-particle":"","parse-names":false,"suffix":""},{"dropping-particle":"","family":"Townsley","given":"William Mark","non-dropping-particle":"","parse-names":false,"suffix":""}],"container-title":"Sensors (Switzerland)","id":"ITEM-1","issue":"9","issued":{"date-parts":[["2016","9","9"]]},"publisher":"MDPI AG","title":"A study of Lora: Long range &amp; low power networks for the internet of things","type":"article-journal","volume":"16"},"uris":["http://www.mendeley.com/documents/?uuid=3e6514fa-5688-3633-aa50-51e464be926d"]}],"mendeley":{"formattedCitation":"(Augustin et al., 2016)","plainTextFormattedCitation":"(Augustin et al., 2016)","previouslyFormattedCitation":"(Augustin et al., 2016)"},"properties":{"noteIndex":0},"schema":"https://github.com/citation-style-language/schema/raw/master/csl-citation.json"}</w:instrText>
      </w:r>
      <w:r w:rsidR="00DB53A4" w:rsidRPr="00280F56">
        <w:rPr>
          <w:lang w:eastAsia="en-NZ"/>
        </w:rPr>
        <w:fldChar w:fldCharType="separate"/>
      </w:r>
      <w:r w:rsidR="00DB53A4" w:rsidRPr="00280F56">
        <w:rPr>
          <w:noProof/>
          <w:lang w:eastAsia="en-NZ"/>
        </w:rPr>
        <w:t>(Augustin et al., 2016)</w:t>
      </w:r>
      <w:r w:rsidR="00DB53A4" w:rsidRPr="00280F56">
        <w:rPr>
          <w:lang w:eastAsia="en-NZ"/>
        </w:rPr>
        <w:fldChar w:fldCharType="end"/>
      </w:r>
      <w:r w:rsidR="00DB53A4" w:rsidRPr="00280F56">
        <w:rPr>
          <w:lang w:eastAsia="en-NZ"/>
        </w:rPr>
        <w:t xml:space="preserve"> and up to 15km in an rural environment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but has a duty cycle limit (1% duty equals 36 seconds of communications time per hour for each device). It prefers line-of-sight communication to perform well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Transmission speed varies from 300bps to 37.5kbps with a maximum payload of 246 bytes. </w:t>
      </w:r>
      <w:r w:rsidR="00DB53A4" w:rsidRPr="00280F56">
        <w:rPr>
          <w:lang w:eastAsia="en-NZ"/>
        </w:rPr>
        <w:br/>
        <w:t>The theoretical maximum nodes in a Lo</w:t>
      </w:r>
      <w:r w:rsidR="00CC4FAC">
        <w:rPr>
          <w:lang w:eastAsia="en-NZ"/>
        </w:rPr>
        <w:t>R</w:t>
      </w:r>
      <w:r w:rsidR="00DB53A4" w:rsidRPr="00280F56">
        <w:rPr>
          <w:lang w:eastAsia="en-NZ"/>
        </w:rPr>
        <w:t xml:space="preserve">a system are 10,000 but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scaling issues of a maximum of 8,000 devices (1000 nodes per channel with 8 channels) at a collision rate of 95%  </w:t>
      </w:r>
      <w:r w:rsidR="00DB53A4" w:rsidRPr="00280F56">
        <w:rPr>
          <w:lang w:eastAsia="en-NZ"/>
        </w:rPr>
        <w:fldChar w:fldCharType="begin" w:fldLock="1"/>
      </w:r>
      <w:r w:rsidR="00DB53A4" w:rsidRPr="00280F56">
        <w:rPr>
          <w:lang w:eastAsia="en-NZ"/>
        </w:rPr>
        <w:instrText>ADDIN CSL_CITATION {"citationItems":[{"id":"ITEM-1","itemData":{"DOI":"10.1155/2018/6730719","ISSN":"15308677","abstract":"The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Computing","id":"ITEM-1","issued":{"date-parts":[["2018"]]},"publisher":"Hindawi Limited","title":"Performance Evaluation of LoRaWAN Communication Scalability in Large-Scale Wireless Sensor Networks","type":"article-journal","volume":"2018"},"uris":["http://www.mendeley.com/documents/?uuid=ee212f9e-960a-30f1-9c8b-c47ab2607493"]}],"mendeley":{"formattedCitation":"(Lavric &amp; Popa, 2018)","plainTextFormattedCitation":"(Lavric &amp; Popa, 2018)","previouslyFormattedCitation":"(Lavric &amp; Popa, 2018)"},"properties":{"noteIndex":0},"schema":"https://github.com/citation-style-language/schema/raw/master/csl-citation.json"}</w:instrText>
      </w:r>
      <w:r w:rsidR="00DB53A4" w:rsidRPr="00280F56">
        <w:rPr>
          <w:lang w:eastAsia="en-NZ"/>
        </w:rPr>
        <w:fldChar w:fldCharType="separate"/>
      </w:r>
      <w:r w:rsidR="00DB53A4" w:rsidRPr="00280F56">
        <w:rPr>
          <w:noProof/>
          <w:lang w:eastAsia="en-NZ"/>
        </w:rPr>
        <w:t>(Lavric &amp; Popa, 2018)</w:t>
      </w:r>
      <w:r w:rsidR="00DB53A4" w:rsidRPr="00280F56">
        <w:rPr>
          <w:lang w:eastAsia="en-NZ"/>
        </w:rPr>
        <w:fldChar w:fldCharType="end"/>
      </w:r>
      <w:r w:rsidR="00DB53A4" w:rsidRPr="00280F56">
        <w:rPr>
          <w:lang w:eastAsia="en-NZ"/>
        </w:rPr>
        <w:t xml:space="preserve">. More stations are required to alleviate this, which is possible as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operates in a star of stars fashion where every station receives the transmissions of all devices around it. </w:t>
      </w:r>
    </w:p>
    <w:p w14:paraId="2F626E2A" w14:textId="44C483CE" w:rsidR="00DB53A4" w:rsidRPr="00280F56" w:rsidRDefault="00DB53A4" w:rsidP="00C90D24">
      <w:pPr>
        <w:pStyle w:val="BodyText"/>
        <w:rPr>
          <w:lang w:eastAsia="en-NZ"/>
        </w:rPr>
      </w:pPr>
      <w:r w:rsidRPr="00280F56">
        <w:rPr>
          <w:lang w:eastAsia="en-NZ"/>
        </w:rPr>
        <w:t xml:space="preserve">In NZ, </w:t>
      </w:r>
      <w:r w:rsidR="00CC4FAC">
        <w:rPr>
          <w:lang w:eastAsia="en-NZ"/>
        </w:rPr>
        <w:t xml:space="preserve">Spark concentrate </w:t>
      </w:r>
      <w:proofErr w:type="spellStart"/>
      <w:r w:rsidR="00CC4FAC">
        <w:rPr>
          <w:lang w:eastAsia="en-NZ"/>
        </w:rPr>
        <w:t>LoRaWAN</w:t>
      </w:r>
      <w:proofErr w:type="spellEnd"/>
      <w:r w:rsidR="00CC4FAC">
        <w:rPr>
          <w:lang w:eastAsia="en-NZ"/>
        </w:rPr>
        <w:t xml:space="preserve"> in the main urban centres </w:t>
      </w:r>
      <w:r w:rsidR="00CC4FAC">
        <w:rPr>
          <w:lang w:eastAsia="en-NZ"/>
        </w:rPr>
        <w:fldChar w:fldCharType="begin" w:fldLock="1"/>
      </w:r>
      <w:r w:rsidR="00B301B7">
        <w:rPr>
          <w:lang w:eastAsia="en-NZ"/>
        </w:rPr>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coverage","type":"webpage"},"uris":["http://www.mendeley.com/documents/?uuid=e2559884-cfed-31d4-a86d-d2fdb93e5913"]}],"mendeley":{"formattedCitation":"(Spark NZ, 2023)","plainTextFormattedCitation":"(Spark NZ, 2023)","previouslyFormattedCitation":"(Spark NZ, 2023)"},"properties":{"noteIndex":0},"schema":"https://github.com/citation-style-language/schema/raw/master/csl-citation.json"}</w:instrText>
      </w:r>
      <w:r w:rsidR="00CC4FAC">
        <w:rPr>
          <w:lang w:eastAsia="en-NZ"/>
        </w:rPr>
        <w:fldChar w:fldCharType="separate"/>
      </w:r>
      <w:r w:rsidR="00CC4FAC" w:rsidRPr="00CC4FAC">
        <w:rPr>
          <w:noProof/>
          <w:lang w:eastAsia="en-NZ"/>
        </w:rPr>
        <w:t>(Spark NZ, 2023)</w:t>
      </w:r>
      <w:r w:rsidR="00CC4FAC">
        <w:rPr>
          <w:lang w:eastAsia="en-NZ"/>
        </w:rPr>
        <w:fldChar w:fldCharType="end"/>
      </w:r>
      <w:r w:rsidR="000C5E07">
        <w:rPr>
          <w:lang w:eastAsia="en-NZ"/>
        </w:rPr>
        <w:t xml:space="preserve">, so </w:t>
      </w:r>
      <w:r w:rsidR="00CC4FAC">
        <w:rPr>
          <w:lang w:eastAsia="en-NZ"/>
        </w:rPr>
        <w:t xml:space="preserve"> </w:t>
      </w:r>
      <w:r w:rsidRPr="00280F56">
        <w:rPr>
          <w:lang w:eastAsia="en-NZ"/>
        </w:rPr>
        <w:t>in</w:t>
      </w:r>
      <w:r w:rsidR="00F83ED1" w:rsidRPr="00280F56">
        <w:rPr>
          <w:lang w:eastAsia="en-NZ"/>
        </w:rPr>
        <w:t xml:space="preserve"> many sites</w:t>
      </w:r>
      <w:r w:rsidRPr="00280F56">
        <w:rPr>
          <w:lang w:eastAsia="en-NZ"/>
        </w:rPr>
        <w:t xml:space="preserve">, the farmer would need to invest in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infrastructure and deploy stations in the appropriate places </w:t>
      </w:r>
      <w:r w:rsidRPr="00280F56">
        <w:rPr>
          <w:lang w:eastAsia="en-NZ"/>
        </w:rPr>
        <w:lastRenderedPageBreak/>
        <w:t xml:space="preserve">to get coverage to and from the </w:t>
      </w:r>
      <w:r w:rsidR="00F83ED1" w:rsidRPr="00280F56">
        <w:rPr>
          <w:lang w:eastAsia="en-NZ"/>
        </w:rPr>
        <w:t xml:space="preserve">back-end </w:t>
      </w:r>
      <w:r w:rsidRPr="00280F56">
        <w:rPr>
          <w:lang w:eastAsia="en-NZ"/>
        </w:rPr>
        <w:t xml:space="preserve">stations. </w:t>
      </w:r>
      <w:r w:rsidRPr="00280F56">
        <w:rPr>
          <w:lang w:eastAsia="en-NZ"/>
        </w:rPr>
        <w:br/>
        <w:t xml:space="preserve">There are no fees at present for operating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systems but a license is required. </w:t>
      </w:r>
      <w:r w:rsidRPr="00280F56">
        <w:rPr>
          <w:lang w:eastAsia="en-NZ"/>
        </w:rPr>
        <w:fldChar w:fldCharType="begin" w:fldLock="1"/>
      </w:r>
      <w:r w:rsidRPr="00280F56">
        <w:rPr>
          <w:lang w:eastAsia="en-NZ"/>
        </w:rPr>
        <w:instrText>ADDIN CSL_CITATION {"citationItems":[{"id":"ITEM-1","itemData":{"URL":"https://www.rsm.govt.nz/licensing/frequencies-for-anyone/short-range-devices-gurl","accessed":{"date-parts":[["2020","12","10"]]},"id":"ITEM-1","issued":{"date-parts":[["0"]]},"title":"Short Range Devices GURL | Radio Spectrum Management New Zealand","type":"webpage"},"uris":["http://www.mendeley.com/documents/?uuid=c6864e7f-f298-3670-b5c8-41fa693bb786"]}],"mendeley":{"formattedCitation":"(&lt;i&gt;Short Range Devices GURL | Radio Spectrum Management New Zealand&lt;/i&gt;, n.d.)","plainTextFormattedCitation":"(Short Range Devices GURL | Radio Spectrum Management New Zealand, n.d.)","previouslyFormattedCitation":"(&lt;i&gt;Short Range Devices GURL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Short Range Devices GURL | Radio Spectrum Management New Zealand</w:t>
      </w:r>
      <w:r w:rsidRPr="00280F56">
        <w:rPr>
          <w:noProof/>
          <w:lang w:eastAsia="en-NZ"/>
        </w:rPr>
        <w:t>, n.d.)</w:t>
      </w:r>
      <w:r w:rsidRPr="00280F56">
        <w:rPr>
          <w:lang w:eastAsia="en-NZ"/>
        </w:rPr>
        <w:fldChar w:fldCharType="end"/>
      </w:r>
      <w:r w:rsidRPr="00280F56">
        <w:rPr>
          <w:lang w:eastAsia="en-NZ"/>
        </w:rPr>
        <w:br/>
        <w:t xml:space="preserve">Each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edge station requires a TCP/IP-based backhaul protocol to deliver content to the cloud. This could be possible within an area covered by one of the </w:t>
      </w:r>
      <w:r w:rsidR="000C5E07">
        <w:rPr>
          <w:lang w:eastAsia="en-NZ"/>
        </w:rPr>
        <w:t xml:space="preserve">4G or </w:t>
      </w:r>
      <w:r w:rsidRPr="00280F56">
        <w:rPr>
          <w:lang w:eastAsia="en-NZ"/>
        </w:rPr>
        <w:t xml:space="preserve">5G </w:t>
      </w:r>
      <w:r w:rsidR="000C5E07">
        <w:rPr>
          <w:lang w:eastAsia="en-NZ"/>
        </w:rPr>
        <w:t xml:space="preserve">satellite </w:t>
      </w:r>
      <w:r w:rsidRPr="00280F56">
        <w:rPr>
          <w:lang w:eastAsia="en-NZ"/>
        </w:rPr>
        <w:t>protocols</w:t>
      </w:r>
      <w:r w:rsidR="000C5E07">
        <w:rPr>
          <w:lang w:eastAsia="en-NZ"/>
        </w:rPr>
        <w:t xml:space="preserve"> at an additional cost and complexity</w:t>
      </w:r>
      <w:r w:rsidRPr="00280F56">
        <w:rPr>
          <w:lang w:eastAsia="en-NZ"/>
        </w:rPr>
        <w:t>.</w:t>
      </w:r>
    </w:p>
    <w:p w14:paraId="398283C0" w14:textId="77777777" w:rsidR="000C5E07" w:rsidRDefault="00DB53A4" w:rsidP="003D7295">
      <w:pPr>
        <w:pStyle w:val="BodyText"/>
        <w:rPr>
          <w:lang w:eastAsia="en-NZ"/>
        </w:rPr>
      </w:pPr>
      <w:r w:rsidRPr="00280F56">
        <w:rPr>
          <w:lang w:eastAsia="en-NZ"/>
        </w:rPr>
        <w:t xml:space="preserve">Dedicated radio links are a possible solution but would require specific designs for each station. Annual licensing costs also apply </w:t>
      </w:r>
      <w:r w:rsidRPr="00280F56">
        <w:rPr>
          <w:lang w:eastAsia="en-NZ"/>
        </w:rPr>
        <w:fldChar w:fldCharType="begin" w:fldLock="1"/>
      </w:r>
      <w:r w:rsidRPr="00280F56">
        <w:rPr>
          <w:lang w:eastAsia="en-NZ"/>
        </w:rPr>
        <w:instrText>ADDIN CSL_CITATION {"citationItems":[{"id":"ITEM-1","itemData":{"URL":"https://www.rsm.govt.nz/licensing/licences-you-must-pay-for/fixed-location-licences/fixed-link-licence/","accessed":{"date-parts":[["2020","12","7"]]},"id":"ITEM-1","issued":{"date-parts":[["0"]]},"title":"Fixed link licence | Radio Spectrum Management New Zealand","type":"webpage"},"uris":["http://www.mendeley.com/documents/?uuid=30d21364-5dea-397d-9743-8419a15deae0"]}],"mendeley":{"formattedCitation":"(&lt;i&gt;Fixed Link Licence | Radio Spectrum Management New Zealand&lt;/i&gt;, n.d.)","plainTextFormattedCitation":"(Fixed Link Licence | Radio Spectrum Management New Zealand, n.d.)","previouslyFormattedCitation":"(&lt;i&gt;Fixed Link Licence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Fixed Link Licence | Radio Spectrum Management New Zealand</w:t>
      </w:r>
      <w:r w:rsidRPr="00280F56">
        <w:rPr>
          <w:noProof/>
          <w:lang w:eastAsia="en-NZ"/>
        </w:rPr>
        <w:t>, n.d.)</w:t>
      </w:r>
      <w:r w:rsidRPr="00280F56">
        <w:rPr>
          <w:lang w:eastAsia="en-NZ"/>
        </w:rPr>
        <w:fldChar w:fldCharType="end"/>
      </w:r>
      <w:r w:rsidR="006247D2" w:rsidRPr="00280F56">
        <w:rPr>
          <w:lang w:eastAsia="en-NZ"/>
        </w:rPr>
        <w:t xml:space="preserve"> </w:t>
      </w:r>
      <w:r w:rsidRPr="00280F56">
        <w:rPr>
          <w:lang w:eastAsia="en-NZ"/>
        </w:rPr>
        <w:t>Depending on the distances it might be more cost-effective to implement direct links but this technology implementation would be site-specific and costly, and will not be evaluated in this review.</w:t>
      </w:r>
    </w:p>
    <w:p w14:paraId="696CF11C" w14:textId="40C732E9" w:rsidR="00F446C9" w:rsidRPr="00280F56" w:rsidRDefault="00F446C9" w:rsidP="00352A0E">
      <w:pPr>
        <w:pStyle w:val="Caption"/>
      </w:pPr>
      <w:bookmarkStart w:id="21" w:name="_Toc146546614"/>
      <w:bookmarkStart w:id="22" w:name="_Toc146547281"/>
      <w:bookmarkStart w:id="23" w:name="_Toc147395973"/>
      <w:r w:rsidRPr="00280F56">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w:t>
      </w:r>
      <w:r w:rsidR="00961355">
        <w:fldChar w:fldCharType="end"/>
      </w:r>
      <w:r w:rsidRPr="00280F56">
        <w:t xml:space="preserve"> </w:t>
      </w:r>
      <w:r w:rsidRPr="000C5E07">
        <w:rPr>
          <w:rStyle w:val="CaptionChar"/>
        </w:rPr>
        <w:t>Backhaul (long range) communication protocols compared.</w:t>
      </w:r>
      <w:bookmarkEnd w:id="21"/>
      <w:bookmarkEnd w:id="22"/>
      <w:bookmarkEnd w:id="23"/>
    </w:p>
    <w:tbl>
      <w:tblPr>
        <w:tblStyle w:val="TableGrid"/>
        <w:tblW w:w="9923" w:type="dxa"/>
        <w:tblInd w:w="-289" w:type="dxa"/>
        <w:tblLook w:val="04A0" w:firstRow="1" w:lastRow="0" w:firstColumn="1" w:lastColumn="0" w:noHBand="0" w:noVBand="1"/>
      </w:tblPr>
      <w:tblGrid>
        <w:gridCol w:w="1572"/>
        <w:gridCol w:w="2265"/>
        <w:gridCol w:w="2179"/>
        <w:gridCol w:w="1904"/>
        <w:gridCol w:w="2003"/>
      </w:tblGrid>
      <w:tr w:rsidR="00F446C9" w:rsidRPr="00280F56" w14:paraId="005075E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36AAC1F" w14:textId="77777777" w:rsidR="00F446C9" w:rsidRPr="00280F56" w:rsidRDefault="00F446C9" w:rsidP="00C347A7">
            <w:pPr>
              <w:jc w:val="center"/>
              <w:rPr>
                <w:szCs w:val="22"/>
                <w:lang w:eastAsia="en-US"/>
              </w:rPr>
            </w:pPr>
            <w:r w:rsidRPr="00280F56">
              <w:t>Protocol</w:t>
            </w:r>
          </w:p>
        </w:tc>
        <w:tc>
          <w:tcPr>
            <w:tcW w:w="2268" w:type="dxa"/>
            <w:tcBorders>
              <w:top w:val="single" w:sz="4" w:space="0" w:color="auto"/>
              <w:left w:val="single" w:sz="4" w:space="0" w:color="auto"/>
              <w:bottom w:val="single" w:sz="4" w:space="0" w:color="auto"/>
              <w:right w:val="single" w:sz="4" w:space="0" w:color="auto"/>
            </w:tcBorders>
            <w:hideMark/>
          </w:tcPr>
          <w:p w14:paraId="7E59D8C8" w14:textId="77777777" w:rsidR="00F446C9" w:rsidRPr="00280F56" w:rsidRDefault="00F446C9" w:rsidP="00C347A7">
            <w:pPr>
              <w:jc w:val="center"/>
            </w:pPr>
            <w:r w:rsidRPr="00280F56">
              <w:t>4G</w:t>
            </w:r>
          </w:p>
        </w:tc>
        <w:tc>
          <w:tcPr>
            <w:tcW w:w="2182" w:type="dxa"/>
            <w:tcBorders>
              <w:top w:val="single" w:sz="4" w:space="0" w:color="auto"/>
              <w:left w:val="single" w:sz="4" w:space="0" w:color="auto"/>
              <w:bottom w:val="single" w:sz="4" w:space="0" w:color="auto"/>
              <w:right w:val="single" w:sz="4" w:space="0" w:color="auto"/>
            </w:tcBorders>
            <w:hideMark/>
          </w:tcPr>
          <w:p w14:paraId="57DE6159" w14:textId="77777777" w:rsidR="00F446C9" w:rsidRPr="00280F56" w:rsidRDefault="00F446C9" w:rsidP="00C347A7">
            <w:pPr>
              <w:jc w:val="center"/>
            </w:pPr>
            <w:r w:rsidRPr="00280F56">
              <w:t>Cat-M1/LTE-M</w:t>
            </w:r>
          </w:p>
        </w:tc>
        <w:tc>
          <w:tcPr>
            <w:tcW w:w="1907" w:type="dxa"/>
            <w:tcBorders>
              <w:top w:val="single" w:sz="4" w:space="0" w:color="auto"/>
              <w:left w:val="single" w:sz="4" w:space="0" w:color="auto"/>
              <w:bottom w:val="single" w:sz="4" w:space="0" w:color="auto"/>
              <w:right w:val="single" w:sz="4" w:space="0" w:color="auto"/>
            </w:tcBorders>
            <w:hideMark/>
          </w:tcPr>
          <w:p w14:paraId="0949745E" w14:textId="2378698A" w:rsidR="00F446C9" w:rsidRPr="00280F56" w:rsidRDefault="00F446C9" w:rsidP="00C347A7">
            <w:pPr>
              <w:jc w:val="center"/>
            </w:pPr>
            <w:proofErr w:type="spellStart"/>
            <w:r w:rsidRPr="00280F56">
              <w:t>N</w:t>
            </w:r>
            <w:r w:rsidR="003D7295">
              <w:t>B</w:t>
            </w:r>
            <w:r w:rsidRPr="00280F56">
              <w:t>IoT</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6201F63D" w14:textId="77777777" w:rsidR="00F446C9" w:rsidRPr="00280F56" w:rsidRDefault="00F446C9" w:rsidP="00C347A7">
            <w:pPr>
              <w:jc w:val="center"/>
            </w:pPr>
            <w:proofErr w:type="spellStart"/>
            <w:r w:rsidRPr="00280F56">
              <w:t>LoraWan</w:t>
            </w:r>
            <w:proofErr w:type="spellEnd"/>
          </w:p>
        </w:tc>
      </w:tr>
      <w:tr w:rsidR="00F446C9" w:rsidRPr="00280F56" w14:paraId="1DB3E09F"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29C8D0ED" w14:textId="77777777" w:rsidR="00F446C9" w:rsidRPr="00280F56" w:rsidRDefault="00F446C9" w:rsidP="00C347A7">
            <w:pPr>
              <w:jc w:val="center"/>
            </w:pPr>
            <w:r w:rsidRPr="00280F56">
              <w:t>Standard</w:t>
            </w:r>
          </w:p>
        </w:tc>
        <w:tc>
          <w:tcPr>
            <w:tcW w:w="2268" w:type="dxa"/>
            <w:tcBorders>
              <w:top w:val="single" w:sz="4" w:space="0" w:color="auto"/>
              <w:left w:val="single" w:sz="4" w:space="0" w:color="auto"/>
              <w:bottom w:val="single" w:sz="4" w:space="0" w:color="auto"/>
              <w:right w:val="single" w:sz="4" w:space="0" w:color="auto"/>
            </w:tcBorders>
          </w:tcPr>
          <w:p w14:paraId="1803E70C" w14:textId="77777777" w:rsidR="00F446C9" w:rsidRPr="00280F56" w:rsidRDefault="00F446C9" w:rsidP="00C347A7">
            <w:pPr>
              <w:jc w:val="center"/>
            </w:pPr>
          </w:p>
        </w:tc>
        <w:tc>
          <w:tcPr>
            <w:tcW w:w="2182" w:type="dxa"/>
            <w:tcBorders>
              <w:top w:val="single" w:sz="4" w:space="0" w:color="auto"/>
              <w:left w:val="single" w:sz="4" w:space="0" w:color="auto"/>
              <w:bottom w:val="single" w:sz="4" w:space="0" w:color="auto"/>
              <w:right w:val="single" w:sz="4" w:space="0" w:color="auto"/>
            </w:tcBorders>
            <w:hideMark/>
          </w:tcPr>
          <w:p w14:paraId="68C37C24" w14:textId="77777777" w:rsidR="00F446C9" w:rsidRPr="00280F56" w:rsidRDefault="00F446C9" w:rsidP="00C347A7">
            <w:pPr>
              <w:jc w:val="center"/>
            </w:pPr>
            <w:r w:rsidRPr="00280F56">
              <w:t>3GPP LTE CatNB1</w:t>
            </w:r>
          </w:p>
        </w:tc>
        <w:tc>
          <w:tcPr>
            <w:tcW w:w="1907" w:type="dxa"/>
            <w:tcBorders>
              <w:top w:val="single" w:sz="4" w:space="0" w:color="auto"/>
              <w:left w:val="single" w:sz="4" w:space="0" w:color="auto"/>
              <w:bottom w:val="single" w:sz="4" w:space="0" w:color="auto"/>
              <w:right w:val="single" w:sz="4" w:space="0" w:color="auto"/>
            </w:tcBorders>
            <w:hideMark/>
          </w:tcPr>
          <w:p w14:paraId="2E7E678B" w14:textId="77777777" w:rsidR="00F446C9" w:rsidRPr="00280F56" w:rsidRDefault="00F446C9" w:rsidP="00C347A7">
            <w:pPr>
              <w:jc w:val="center"/>
            </w:pPr>
            <w:r w:rsidRPr="00280F56">
              <w:t>3GPP LTE CatNB2</w:t>
            </w:r>
          </w:p>
        </w:tc>
        <w:tc>
          <w:tcPr>
            <w:tcW w:w="2006" w:type="dxa"/>
            <w:tcBorders>
              <w:top w:val="single" w:sz="4" w:space="0" w:color="auto"/>
              <w:left w:val="single" w:sz="4" w:space="0" w:color="auto"/>
              <w:bottom w:val="single" w:sz="4" w:space="0" w:color="auto"/>
              <w:right w:val="single" w:sz="4" w:space="0" w:color="auto"/>
            </w:tcBorders>
            <w:hideMark/>
          </w:tcPr>
          <w:p w14:paraId="4256F9A4" w14:textId="77777777" w:rsidR="00F446C9" w:rsidRPr="00280F56" w:rsidRDefault="00F446C9" w:rsidP="00C347A7">
            <w:pPr>
              <w:jc w:val="center"/>
            </w:pPr>
            <w:r w:rsidRPr="00280F56">
              <w:t>IEEE 802.15.4g</w:t>
            </w:r>
          </w:p>
        </w:tc>
      </w:tr>
      <w:tr w:rsidR="00F446C9" w:rsidRPr="00280F56" w14:paraId="160010F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8BCF7A6" w14:textId="77777777" w:rsidR="00F446C9" w:rsidRPr="00280F56" w:rsidRDefault="00F446C9" w:rsidP="00C347A7">
            <w:pPr>
              <w:jc w:val="center"/>
            </w:pPr>
            <w:r w:rsidRPr="00280F56">
              <w:t>Frequency</w:t>
            </w:r>
          </w:p>
        </w:tc>
        <w:tc>
          <w:tcPr>
            <w:tcW w:w="2268" w:type="dxa"/>
            <w:tcBorders>
              <w:top w:val="single" w:sz="4" w:space="0" w:color="auto"/>
              <w:left w:val="single" w:sz="4" w:space="0" w:color="auto"/>
              <w:bottom w:val="single" w:sz="4" w:space="0" w:color="auto"/>
              <w:right w:val="single" w:sz="4" w:space="0" w:color="auto"/>
            </w:tcBorders>
            <w:hideMark/>
          </w:tcPr>
          <w:p w14:paraId="24756483" w14:textId="77777777" w:rsidR="00F446C9" w:rsidRPr="00280F56" w:rsidRDefault="00F446C9" w:rsidP="00C347A7">
            <w:pPr>
              <w:jc w:val="center"/>
            </w:pPr>
            <w:r w:rsidRPr="00280F56">
              <w:t>Licensed</w:t>
            </w:r>
          </w:p>
        </w:tc>
        <w:tc>
          <w:tcPr>
            <w:tcW w:w="2182" w:type="dxa"/>
            <w:tcBorders>
              <w:top w:val="single" w:sz="4" w:space="0" w:color="auto"/>
              <w:left w:val="single" w:sz="4" w:space="0" w:color="auto"/>
              <w:bottom w:val="single" w:sz="4" w:space="0" w:color="auto"/>
              <w:right w:val="single" w:sz="4" w:space="0" w:color="auto"/>
            </w:tcBorders>
            <w:hideMark/>
          </w:tcPr>
          <w:p w14:paraId="469DBAD3" w14:textId="77777777" w:rsidR="00F446C9" w:rsidRPr="00280F56" w:rsidRDefault="00F446C9" w:rsidP="00C347A7">
            <w:pPr>
              <w:jc w:val="center"/>
            </w:pPr>
            <w:r w:rsidRPr="00280F56">
              <w:t>Licenced</w:t>
            </w:r>
          </w:p>
        </w:tc>
        <w:tc>
          <w:tcPr>
            <w:tcW w:w="1907" w:type="dxa"/>
            <w:tcBorders>
              <w:top w:val="single" w:sz="4" w:space="0" w:color="auto"/>
              <w:left w:val="single" w:sz="4" w:space="0" w:color="auto"/>
              <w:bottom w:val="single" w:sz="4" w:space="0" w:color="auto"/>
              <w:right w:val="single" w:sz="4" w:space="0" w:color="auto"/>
            </w:tcBorders>
            <w:hideMark/>
          </w:tcPr>
          <w:p w14:paraId="2C150433" w14:textId="77777777" w:rsidR="00F446C9" w:rsidRPr="00280F56" w:rsidRDefault="00F446C9" w:rsidP="00C347A7">
            <w:pPr>
              <w:jc w:val="center"/>
            </w:pPr>
            <w:r w:rsidRPr="00280F56">
              <w:t>Licensed</w:t>
            </w:r>
          </w:p>
        </w:tc>
        <w:tc>
          <w:tcPr>
            <w:tcW w:w="2006" w:type="dxa"/>
            <w:tcBorders>
              <w:top w:val="single" w:sz="4" w:space="0" w:color="auto"/>
              <w:left w:val="single" w:sz="4" w:space="0" w:color="auto"/>
              <w:bottom w:val="single" w:sz="4" w:space="0" w:color="auto"/>
              <w:right w:val="single" w:sz="4" w:space="0" w:color="auto"/>
            </w:tcBorders>
            <w:hideMark/>
          </w:tcPr>
          <w:p w14:paraId="3D4EE04F" w14:textId="77777777" w:rsidR="00F446C9" w:rsidRPr="00280F56" w:rsidRDefault="00F446C9" w:rsidP="00C347A7">
            <w:pPr>
              <w:jc w:val="center"/>
            </w:pPr>
            <w:r w:rsidRPr="00280F56">
              <w:t>915 MHz</w:t>
            </w:r>
          </w:p>
        </w:tc>
      </w:tr>
      <w:tr w:rsidR="00F446C9" w:rsidRPr="00280F56" w14:paraId="51762685"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1B988F08" w14:textId="77777777" w:rsidR="00F446C9" w:rsidRPr="00280F56" w:rsidRDefault="00F446C9" w:rsidP="00C347A7">
            <w:pPr>
              <w:jc w:val="center"/>
            </w:pPr>
            <w:r w:rsidRPr="00280F56">
              <w:t>Range</w:t>
            </w:r>
          </w:p>
        </w:tc>
        <w:tc>
          <w:tcPr>
            <w:tcW w:w="2268" w:type="dxa"/>
            <w:tcBorders>
              <w:top w:val="single" w:sz="4" w:space="0" w:color="auto"/>
              <w:left w:val="single" w:sz="4" w:space="0" w:color="auto"/>
              <w:bottom w:val="single" w:sz="4" w:space="0" w:color="auto"/>
              <w:right w:val="single" w:sz="4" w:space="0" w:color="auto"/>
            </w:tcBorders>
            <w:hideMark/>
          </w:tcPr>
          <w:p w14:paraId="46B3E692" w14:textId="77777777" w:rsidR="00F446C9" w:rsidRPr="00280F56" w:rsidRDefault="00F446C9" w:rsidP="00C347A7">
            <w:pPr>
              <w:jc w:val="center"/>
            </w:pPr>
            <w:r w:rsidRPr="00280F56">
              <w:t>10 km</w:t>
            </w:r>
          </w:p>
        </w:tc>
        <w:tc>
          <w:tcPr>
            <w:tcW w:w="2182" w:type="dxa"/>
            <w:tcBorders>
              <w:top w:val="single" w:sz="4" w:space="0" w:color="auto"/>
              <w:left w:val="single" w:sz="4" w:space="0" w:color="auto"/>
              <w:bottom w:val="single" w:sz="4" w:space="0" w:color="auto"/>
              <w:right w:val="single" w:sz="4" w:space="0" w:color="auto"/>
            </w:tcBorders>
            <w:hideMark/>
          </w:tcPr>
          <w:p w14:paraId="7EA13F82" w14:textId="77777777" w:rsidR="00F446C9" w:rsidRPr="00280F56" w:rsidRDefault="00F446C9" w:rsidP="00C347A7">
            <w:pPr>
              <w:jc w:val="center"/>
            </w:pPr>
            <w:r w:rsidRPr="00280F56">
              <w:t>10 km</w:t>
            </w:r>
          </w:p>
        </w:tc>
        <w:tc>
          <w:tcPr>
            <w:tcW w:w="1907" w:type="dxa"/>
            <w:tcBorders>
              <w:top w:val="single" w:sz="4" w:space="0" w:color="auto"/>
              <w:left w:val="single" w:sz="4" w:space="0" w:color="auto"/>
              <w:bottom w:val="single" w:sz="4" w:space="0" w:color="auto"/>
              <w:right w:val="single" w:sz="4" w:space="0" w:color="auto"/>
            </w:tcBorders>
            <w:hideMark/>
          </w:tcPr>
          <w:p w14:paraId="0B0E6194" w14:textId="77777777" w:rsidR="00F446C9" w:rsidRPr="00280F56" w:rsidRDefault="00F446C9" w:rsidP="00C347A7">
            <w:pPr>
              <w:jc w:val="center"/>
            </w:pPr>
            <w:r w:rsidRPr="00280F56">
              <w:t>12 km</w:t>
            </w:r>
          </w:p>
        </w:tc>
        <w:tc>
          <w:tcPr>
            <w:tcW w:w="2006" w:type="dxa"/>
            <w:tcBorders>
              <w:top w:val="single" w:sz="4" w:space="0" w:color="auto"/>
              <w:left w:val="single" w:sz="4" w:space="0" w:color="auto"/>
              <w:bottom w:val="single" w:sz="4" w:space="0" w:color="auto"/>
              <w:right w:val="single" w:sz="4" w:space="0" w:color="auto"/>
            </w:tcBorders>
            <w:hideMark/>
          </w:tcPr>
          <w:p w14:paraId="41C22E47" w14:textId="77777777" w:rsidR="00F446C9" w:rsidRPr="00280F56" w:rsidRDefault="00F446C9" w:rsidP="00C347A7">
            <w:pPr>
              <w:jc w:val="center"/>
            </w:pPr>
            <w:r w:rsidRPr="00280F56">
              <w:t>5 km</w:t>
            </w:r>
          </w:p>
        </w:tc>
      </w:tr>
      <w:tr w:rsidR="00F446C9" w:rsidRPr="00280F56" w14:paraId="724C5808"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3CB09628" w14:textId="77777777" w:rsidR="00F446C9" w:rsidRPr="00280F56" w:rsidRDefault="00F446C9" w:rsidP="00C347A7">
            <w:pPr>
              <w:jc w:val="center"/>
            </w:pPr>
            <w:r w:rsidRPr="00280F56">
              <w:t>Transfer Rate</w:t>
            </w:r>
          </w:p>
        </w:tc>
        <w:tc>
          <w:tcPr>
            <w:tcW w:w="2268" w:type="dxa"/>
            <w:tcBorders>
              <w:top w:val="single" w:sz="4" w:space="0" w:color="auto"/>
              <w:left w:val="single" w:sz="4" w:space="0" w:color="auto"/>
              <w:bottom w:val="single" w:sz="4" w:space="0" w:color="auto"/>
              <w:right w:val="single" w:sz="4" w:space="0" w:color="auto"/>
            </w:tcBorders>
            <w:hideMark/>
          </w:tcPr>
          <w:p w14:paraId="5D7D4E34" w14:textId="77777777" w:rsidR="00F446C9" w:rsidRPr="00280F56" w:rsidRDefault="00F446C9" w:rsidP="00C347A7">
            <w:pPr>
              <w:jc w:val="center"/>
            </w:pPr>
            <w:r w:rsidRPr="00280F56">
              <w:t>2 Mbps</w:t>
            </w:r>
          </w:p>
        </w:tc>
        <w:tc>
          <w:tcPr>
            <w:tcW w:w="2182" w:type="dxa"/>
            <w:tcBorders>
              <w:top w:val="single" w:sz="4" w:space="0" w:color="auto"/>
              <w:left w:val="single" w:sz="4" w:space="0" w:color="auto"/>
              <w:bottom w:val="single" w:sz="4" w:space="0" w:color="auto"/>
              <w:right w:val="single" w:sz="4" w:space="0" w:color="auto"/>
            </w:tcBorders>
            <w:hideMark/>
          </w:tcPr>
          <w:p w14:paraId="2B2DFA48" w14:textId="77777777" w:rsidR="00F446C9" w:rsidRPr="00280F56" w:rsidRDefault="00F446C9" w:rsidP="00C347A7">
            <w:pPr>
              <w:jc w:val="center"/>
            </w:pPr>
            <w:r w:rsidRPr="00280F56">
              <w:t xml:space="preserve">300-400 </w:t>
            </w:r>
            <w:proofErr w:type="spellStart"/>
            <w:r w:rsidRPr="00280F56">
              <w:t>kbs</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DE76A62" w14:textId="77777777" w:rsidR="00F446C9" w:rsidRPr="00280F56" w:rsidRDefault="00F446C9" w:rsidP="00C347A7">
            <w:pPr>
              <w:jc w:val="center"/>
            </w:pPr>
            <w:r w:rsidRPr="00280F56">
              <w:t xml:space="preserve">20-127 </w:t>
            </w:r>
            <w:proofErr w:type="spellStart"/>
            <w:r w:rsidRPr="00280F56">
              <w:t>kbs</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51E8FD5A" w14:textId="77777777" w:rsidR="00F446C9" w:rsidRPr="00280F56" w:rsidRDefault="00F446C9" w:rsidP="00C347A7">
            <w:pPr>
              <w:jc w:val="center"/>
            </w:pPr>
            <w:r w:rsidRPr="00280F56">
              <w:t xml:space="preserve">50 </w:t>
            </w:r>
            <w:proofErr w:type="spellStart"/>
            <w:r w:rsidRPr="00280F56">
              <w:t>kbs</w:t>
            </w:r>
            <w:proofErr w:type="spellEnd"/>
          </w:p>
        </w:tc>
      </w:tr>
      <w:tr w:rsidR="00F446C9" w:rsidRPr="00280F56" w14:paraId="388026B4"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75DA3226" w14:textId="77777777" w:rsidR="00F446C9" w:rsidRPr="00280F56" w:rsidRDefault="00F446C9" w:rsidP="00C347A7">
            <w:pPr>
              <w:jc w:val="center"/>
            </w:pPr>
            <w:r w:rsidRPr="00280F56">
              <w:t>Power usage</w:t>
            </w:r>
          </w:p>
        </w:tc>
        <w:tc>
          <w:tcPr>
            <w:tcW w:w="2268" w:type="dxa"/>
            <w:tcBorders>
              <w:top w:val="single" w:sz="4" w:space="0" w:color="auto"/>
              <w:left w:val="single" w:sz="4" w:space="0" w:color="auto"/>
              <w:bottom w:val="single" w:sz="4" w:space="0" w:color="auto"/>
              <w:right w:val="single" w:sz="4" w:space="0" w:color="auto"/>
            </w:tcBorders>
            <w:hideMark/>
          </w:tcPr>
          <w:p w14:paraId="4EC2D6C3" w14:textId="77777777" w:rsidR="00F446C9" w:rsidRPr="00280F56" w:rsidRDefault="00F446C9" w:rsidP="00C347A7">
            <w:pPr>
              <w:jc w:val="center"/>
            </w:pPr>
            <w:r w:rsidRPr="00280F56">
              <w:t xml:space="preserve">250 </w:t>
            </w:r>
            <w:proofErr w:type="spellStart"/>
            <w:r w:rsidRPr="00280F56">
              <w:t>mW</w:t>
            </w:r>
            <w:proofErr w:type="spellEnd"/>
          </w:p>
        </w:tc>
        <w:tc>
          <w:tcPr>
            <w:tcW w:w="2182" w:type="dxa"/>
            <w:tcBorders>
              <w:top w:val="single" w:sz="4" w:space="0" w:color="auto"/>
              <w:left w:val="single" w:sz="4" w:space="0" w:color="auto"/>
              <w:bottom w:val="single" w:sz="4" w:space="0" w:color="auto"/>
              <w:right w:val="single" w:sz="4" w:space="0" w:color="auto"/>
            </w:tcBorders>
            <w:hideMark/>
          </w:tcPr>
          <w:p w14:paraId="23B5D387" w14:textId="77777777" w:rsidR="00F446C9" w:rsidRPr="00280F56" w:rsidRDefault="00F446C9" w:rsidP="00C347A7">
            <w:pPr>
              <w:jc w:val="center"/>
            </w:pPr>
            <w:r w:rsidRPr="00280F56">
              <w:t xml:space="preserve">220 </w:t>
            </w:r>
            <w:proofErr w:type="spellStart"/>
            <w:r w:rsidRPr="00280F56">
              <w:t>mW</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180AFF9" w14:textId="77777777" w:rsidR="00F446C9" w:rsidRPr="00280F56" w:rsidRDefault="00F446C9" w:rsidP="00C347A7">
            <w:pPr>
              <w:jc w:val="center"/>
            </w:pPr>
            <w:r w:rsidRPr="00280F56">
              <w:t xml:space="preserve">200 </w:t>
            </w:r>
            <w:proofErr w:type="spellStart"/>
            <w:r w:rsidRPr="00280F56">
              <w:t>mW</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10EB9357" w14:textId="77777777" w:rsidR="00F446C9" w:rsidRPr="00280F56" w:rsidRDefault="00F446C9" w:rsidP="00C347A7">
            <w:pPr>
              <w:jc w:val="center"/>
            </w:pPr>
            <w:r w:rsidRPr="00280F56">
              <w:t xml:space="preserve">125 </w:t>
            </w:r>
            <w:proofErr w:type="spellStart"/>
            <w:r w:rsidRPr="00280F56">
              <w:t>mW</w:t>
            </w:r>
            <w:proofErr w:type="spellEnd"/>
          </w:p>
        </w:tc>
      </w:tr>
      <w:tr w:rsidR="00F446C9" w:rsidRPr="00280F56" w14:paraId="1C66E3B4" w14:textId="77777777" w:rsidTr="008145B0">
        <w:trPr>
          <w:trHeight w:val="297"/>
        </w:trPr>
        <w:tc>
          <w:tcPr>
            <w:tcW w:w="1560" w:type="dxa"/>
            <w:tcBorders>
              <w:top w:val="single" w:sz="4" w:space="0" w:color="auto"/>
              <w:left w:val="single" w:sz="4" w:space="0" w:color="auto"/>
              <w:bottom w:val="single" w:sz="4" w:space="0" w:color="auto"/>
              <w:right w:val="single" w:sz="4" w:space="0" w:color="auto"/>
            </w:tcBorders>
            <w:hideMark/>
          </w:tcPr>
          <w:p w14:paraId="2759A6C7" w14:textId="77777777" w:rsidR="00F446C9" w:rsidRPr="00280F56" w:rsidRDefault="00F446C9" w:rsidP="00C347A7">
            <w:pPr>
              <w:jc w:val="center"/>
            </w:pPr>
            <w:r w:rsidRPr="00280F56">
              <w:t># clients</w:t>
            </w:r>
          </w:p>
        </w:tc>
        <w:tc>
          <w:tcPr>
            <w:tcW w:w="2268" w:type="dxa"/>
            <w:tcBorders>
              <w:top w:val="single" w:sz="4" w:space="0" w:color="auto"/>
              <w:left w:val="single" w:sz="4" w:space="0" w:color="auto"/>
              <w:bottom w:val="single" w:sz="4" w:space="0" w:color="auto"/>
              <w:right w:val="single" w:sz="4" w:space="0" w:color="auto"/>
            </w:tcBorders>
            <w:hideMark/>
          </w:tcPr>
          <w:p w14:paraId="355FDC89" w14:textId="77777777" w:rsidR="00F446C9" w:rsidRPr="00280F56" w:rsidRDefault="00F446C9" w:rsidP="00C347A7">
            <w:pPr>
              <w:jc w:val="center"/>
            </w:pPr>
            <w:r w:rsidRPr="00280F56">
              <w:t>55,000</w:t>
            </w:r>
          </w:p>
        </w:tc>
        <w:tc>
          <w:tcPr>
            <w:tcW w:w="2182" w:type="dxa"/>
            <w:tcBorders>
              <w:top w:val="single" w:sz="4" w:space="0" w:color="auto"/>
              <w:left w:val="single" w:sz="4" w:space="0" w:color="auto"/>
              <w:bottom w:val="single" w:sz="4" w:space="0" w:color="auto"/>
              <w:right w:val="single" w:sz="4" w:space="0" w:color="auto"/>
            </w:tcBorders>
            <w:hideMark/>
          </w:tcPr>
          <w:p w14:paraId="399C4F1C" w14:textId="77777777" w:rsidR="00F446C9" w:rsidRPr="00280F56" w:rsidRDefault="00F446C9" w:rsidP="00C347A7">
            <w:pPr>
              <w:jc w:val="center"/>
            </w:pPr>
            <w:r w:rsidRPr="00280F56">
              <w:t>55,000</w:t>
            </w:r>
          </w:p>
        </w:tc>
        <w:tc>
          <w:tcPr>
            <w:tcW w:w="1907" w:type="dxa"/>
            <w:tcBorders>
              <w:top w:val="single" w:sz="4" w:space="0" w:color="auto"/>
              <w:left w:val="single" w:sz="4" w:space="0" w:color="auto"/>
              <w:bottom w:val="single" w:sz="4" w:space="0" w:color="auto"/>
              <w:right w:val="single" w:sz="4" w:space="0" w:color="auto"/>
            </w:tcBorders>
            <w:hideMark/>
          </w:tcPr>
          <w:p w14:paraId="3C93A8C2" w14:textId="77777777" w:rsidR="00F446C9" w:rsidRPr="00280F56" w:rsidRDefault="00F446C9" w:rsidP="00C347A7">
            <w:pPr>
              <w:jc w:val="center"/>
            </w:pPr>
            <w:r w:rsidRPr="00280F56">
              <w:t>55,000</w:t>
            </w:r>
          </w:p>
        </w:tc>
        <w:tc>
          <w:tcPr>
            <w:tcW w:w="2006" w:type="dxa"/>
            <w:tcBorders>
              <w:top w:val="single" w:sz="4" w:space="0" w:color="auto"/>
              <w:left w:val="single" w:sz="4" w:space="0" w:color="auto"/>
              <w:bottom w:val="single" w:sz="4" w:space="0" w:color="auto"/>
              <w:right w:val="single" w:sz="4" w:space="0" w:color="auto"/>
            </w:tcBorders>
            <w:hideMark/>
          </w:tcPr>
          <w:p w14:paraId="07BDEE2D" w14:textId="77777777" w:rsidR="00F446C9" w:rsidRPr="00280F56" w:rsidRDefault="00F446C9" w:rsidP="00C347A7">
            <w:pPr>
              <w:jc w:val="center"/>
            </w:pPr>
            <w:r w:rsidRPr="00280F56">
              <w:t>10,000</w:t>
            </w:r>
          </w:p>
        </w:tc>
      </w:tr>
      <w:tr w:rsidR="00F446C9" w:rsidRPr="00280F56" w14:paraId="3370B3EB"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323A4270" w14:textId="77777777" w:rsidR="00F446C9" w:rsidRPr="00280F56" w:rsidRDefault="00F446C9" w:rsidP="00C347A7">
            <w:pPr>
              <w:jc w:val="center"/>
            </w:pPr>
            <w:r w:rsidRPr="00280F56">
              <w:t>Availability</w:t>
            </w:r>
          </w:p>
        </w:tc>
        <w:tc>
          <w:tcPr>
            <w:tcW w:w="2268" w:type="dxa"/>
            <w:tcBorders>
              <w:top w:val="single" w:sz="4" w:space="0" w:color="auto"/>
              <w:left w:val="single" w:sz="4" w:space="0" w:color="auto"/>
              <w:bottom w:val="single" w:sz="4" w:space="0" w:color="auto"/>
              <w:right w:val="single" w:sz="4" w:space="0" w:color="auto"/>
            </w:tcBorders>
            <w:hideMark/>
          </w:tcPr>
          <w:p w14:paraId="0013988F" w14:textId="77777777" w:rsidR="00F446C9" w:rsidRPr="00280F56" w:rsidRDefault="00F446C9" w:rsidP="00C347A7">
            <w:pPr>
              <w:jc w:val="center"/>
            </w:pPr>
            <w:r w:rsidRPr="00280F56">
              <w:t>Very high</w:t>
            </w:r>
          </w:p>
        </w:tc>
        <w:tc>
          <w:tcPr>
            <w:tcW w:w="2182" w:type="dxa"/>
            <w:tcBorders>
              <w:top w:val="single" w:sz="4" w:space="0" w:color="auto"/>
              <w:left w:val="single" w:sz="4" w:space="0" w:color="auto"/>
              <w:bottom w:val="single" w:sz="4" w:space="0" w:color="auto"/>
              <w:right w:val="single" w:sz="4" w:space="0" w:color="auto"/>
            </w:tcBorders>
            <w:hideMark/>
          </w:tcPr>
          <w:p w14:paraId="0AD05F93" w14:textId="77777777" w:rsidR="00F446C9" w:rsidRPr="00280F56" w:rsidRDefault="00F446C9" w:rsidP="00C347A7">
            <w:pPr>
              <w:jc w:val="center"/>
            </w:pPr>
            <w:r w:rsidRPr="00280F56">
              <w:t>Very high</w:t>
            </w:r>
          </w:p>
        </w:tc>
        <w:tc>
          <w:tcPr>
            <w:tcW w:w="1907" w:type="dxa"/>
            <w:tcBorders>
              <w:top w:val="single" w:sz="4" w:space="0" w:color="auto"/>
              <w:left w:val="single" w:sz="4" w:space="0" w:color="auto"/>
              <w:bottom w:val="single" w:sz="4" w:space="0" w:color="auto"/>
              <w:right w:val="single" w:sz="4" w:space="0" w:color="auto"/>
            </w:tcBorders>
            <w:hideMark/>
          </w:tcPr>
          <w:p w14:paraId="76EF31AA" w14:textId="77777777" w:rsidR="00F446C9" w:rsidRPr="00280F56" w:rsidRDefault="00F446C9" w:rsidP="00C347A7">
            <w:pPr>
              <w:jc w:val="center"/>
            </w:pPr>
            <w:r w:rsidRPr="00280F56">
              <w:t>Very high</w:t>
            </w:r>
          </w:p>
        </w:tc>
        <w:tc>
          <w:tcPr>
            <w:tcW w:w="2006" w:type="dxa"/>
            <w:tcBorders>
              <w:top w:val="single" w:sz="4" w:space="0" w:color="auto"/>
              <w:left w:val="single" w:sz="4" w:space="0" w:color="auto"/>
              <w:bottom w:val="single" w:sz="4" w:space="0" w:color="auto"/>
              <w:right w:val="single" w:sz="4" w:space="0" w:color="auto"/>
            </w:tcBorders>
            <w:hideMark/>
          </w:tcPr>
          <w:p w14:paraId="51513525" w14:textId="77777777" w:rsidR="00F446C9" w:rsidRPr="00280F56" w:rsidRDefault="00F446C9" w:rsidP="00C347A7">
            <w:pPr>
              <w:jc w:val="center"/>
            </w:pPr>
            <w:r w:rsidRPr="00280F56">
              <w:t>Limited</w:t>
            </w:r>
          </w:p>
        </w:tc>
      </w:tr>
      <w:tr w:rsidR="00F446C9" w:rsidRPr="00280F56" w14:paraId="7D166162" w14:textId="77777777" w:rsidTr="008145B0">
        <w:trPr>
          <w:trHeight w:val="532"/>
        </w:trPr>
        <w:tc>
          <w:tcPr>
            <w:tcW w:w="1560" w:type="dxa"/>
            <w:tcBorders>
              <w:top w:val="single" w:sz="4" w:space="0" w:color="auto"/>
              <w:left w:val="single" w:sz="4" w:space="0" w:color="auto"/>
              <w:bottom w:val="single" w:sz="4" w:space="0" w:color="auto"/>
              <w:right w:val="single" w:sz="4" w:space="0" w:color="auto"/>
            </w:tcBorders>
            <w:hideMark/>
          </w:tcPr>
          <w:p w14:paraId="05B3124B" w14:textId="77777777" w:rsidR="00F446C9" w:rsidRPr="00280F56" w:rsidRDefault="00F446C9" w:rsidP="00C347A7">
            <w:pPr>
              <w:jc w:val="center"/>
            </w:pPr>
            <w:r w:rsidRPr="00280F56">
              <w:t>Major Limitations</w:t>
            </w:r>
          </w:p>
        </w:tc>
        <w:tc>
          <w:tcPr>
            <w:tcW w:w="2268" w:type="dxa"/>
            <w:tcBorders>
              <w:top w:val="single" w:sz="4" w:space="0" w:color="auto"/>
              <w:left w:val="single" w:sz="4" w:space="0" w:color="auto"/>
              <w:bottom w:val="single" w:sz="4" w:space="0" w:color="auto"/>
              <w:right w:val="single" w:sz="4" w:space="0" w:color="auto"/>
            </w:tcBorders>
            <w:hideMark/>
          </w:tcPr>
          <w:p w14:paraId="41D18B82" w14:textId="77777777" w:rsidR="00F446C9" w:rsidRPr="00280F56" w:rsidRDefault="00F446C9" w:rsidP="00C347A7">
            <w:pPr>
              <w:jc w:val="center"/>
            </w:pPr>
            <w:r w:rsidRPr="00280F56">
              <w:t>Range</w:t>
            </w:r>
          </w:p>
        </w:tc>
        <w:tc>
          <w:tcPr>
            <w:tcW w:w="2182" w:type="dxa"/>
            <w:tcBorders>
              <w:top w:val="single" w:sz="4" w:space="0" w:color="auto"/>
              <w:left w:val="single" w:sz="4" w:space="0" w:color="auto"/>
              <w:bottom w:val="single" w:sz="4" w:space="0" w:color="auto"/>
              <w:right w:val="single" w:sz="4" w:space="0" w:color="auto"/>
            </w:tcBorders>
            <w:hideMark/>
          </w:tcPr>
          <w:p w14:paraId="1EE1BFEA" w14:textId="5C878763" w:rsidR="00F446C9" w:rsidRPr="00280F56" w:rsidRDefault="00F446C9" w:rsidP="00C347A7">
            <w:pPr>
              <w:jc w:val="center"/>
            </w:pPr>
            <w:r w:rsidRPr="00280F56">
              <w:t>Data rate</w:t>
            </w:r>
            <w:r w:rsidR="000E74AE">
              <w:t xml:space="preserve"> and</w:t>
            </w:r>
            <w:r w:rsidRPr="00280F56">
              <w:br/>
            </w:r>
            <w:r w:rsidR="000E74AE">
              <w:t>c</w:t>
            </w:r>
            <w:r w:rsidRPr="00280F56">
              <w:t>apacity</w:t>
            </w:r>
          </w:p>
        </w:tc>
        <w:tc>
          <w:tcPr>
            <w:tcW w:w="1907" w:type="dxa"/>
            <w:tcBorders>
              <w:top w:val="single" w:sz="4" w:space="0" w:color="auto"/>
              <w:left w:val="single" w:sz="4" w:space="0" w:color="auto"/>
              <w:bottom w:val="single" w:sz="4" w:space="0" w:color="auto"/>
              <w:right w:val="single" w:sz="4" w:space="0" w:color="auto"/>
            </w:tcBorders>
            <w:hideMark/>
          </w:tcPr>
          <w:p w14:paraId="558C24A3" w14:textId="5661CBBD" w:rsidR="00F446C9" w:rsidRPr="00280F56" w:rsidRDefault="00F446C9" w:rsidP="00C347A7">
            <w:pPr>
              <w:jc w:val="center"/>
            </w:pPr>
            <w:r w:rsidRPr="00280F56">
              <w:t>Range</w:t>
            </w:r>
            <w:r w:rsidR="000E74AE">
              <w:t xml:space="preserve"> and</w:t>
            </w:r>
            <w:r w:rsidRPr="00280F56">
              <w:br/>
            </w:r>
            <w:r w:rsidR="000E74AE">
              <w:t>d</w:t>
            </w:r>
            <w:r w:rsidRPr="00280F56">
              <w:t>ata rate</w:t>
            </w:r>
          </w:p>
        </w:tc>
        <w:tc>
          <w:tcPr>
            <w:tcW w:w="2006" w:type="dxa"/>
            <w:tcBorders>
              <w:top w:val="single" w:sz="4" w:space="0" w:color="auto"/>
              <w:left w:val="single" w:sz="4" w:space="0" w:color="auto"/>
              <w:bottom w:val="single" w:sz="4" w:space="0" w:color="auto"/>
              <w:right w:val="single" w:sz="4" w:space="0" w:color="auto"/>
            </w:tcBorders>
            <w:hideMark/>
          </w:tcPr>
          <w:p w14:paraId="7C6656A1" w14:textId="3695DF2B" w:rsidR="00F446C9" w:rsidRPr="00280F56" w:rsidRDefault="00F446C9" w:rsidP="00C347A7">
            <w:pPr>
              <w:jc w:val="center"/>
            </w:pPr>
            <w:r w:rsidRPr="00280F56">
              <w:t>Data rate</w:t>
            </w:r>
            <w:r w:rsidR="000E74AE">
              <w:t>,</w:t>
            </w:r>
            <w:r w:rsidRPr="00280F56">
              <w:br/>
            </w:r>
            <w:r w:rsidR="000E74AE">
              <w:t>c</w:t>
            </w:r>
            <w:r w:rsidRPr="00280F56">
              <w:t>apacity</w:t>
            </w:r>
            <w:r w:rsidR="000E74AE">
              <w:t xml:space="preserve"> and range</w:t>
            </w:r>
          </w:p>
        </w:tc>
      </w:tr>
      <w:tr w:rsidR="00F446C9" w:rsidRPr="00280F56" w14:paraId="6BDC173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hideMark/>
          </w:tcPr>
          <w:p w14:paraId="5EA2F964" w14:textId="0635F8A9" w:rsidR="00F446C9" w:rsidRPr="00280F56" w:rsidRDefault="008145B0" w:rsidP="00C347A7">
            <w:pPr>
              <w:jc w:val="center"/>
            </w:pPr>
            <w:r>
              <w:t xml:space="preserve">Recommended </w:t>
            </w:r>
            <w:r w:rsidR="00F446C9" w:rsidRPr="00280F56">
              <w:t>Applications</w:t>
            </w:r>
          </w:p>
        </w:tc>
        <w:tc>
          <w:tcPr>
            <w:tcW w:w="2268" w:type="dxa"/>
            <w:tcBorders>
              <w:top w:val="single" w:sz="4" w:space="0" w:color="auto"/>
              <w:left w:val="single" w:sz="4" w:space="0" w:color="auto"/>
              <w:bottom w:val="single" w:sz="4" w:space="0" w:color="auto"/>
              <w:right w:val="single" w:sz="4" w:space="0" w:color="auto"/>
            </w:tcBorders>
            <w:hideMark/>
          </w:tcPr>
          <w:p w14:paraId="2D4656DC" w14:textId="1FD1441C" w:rsidR="00F446C9" w:rsidRPr="00280F56" w:rsidRDefault="008145B0" w:rsidP="00C347A7">
            <w:r>
              <w:t xml:space="preserve">Where </w:t>
            </w:r>
            <w:r w:rsidR="00F446C9" w:rsidRPr="00280F56">
              <w:t>Video/Voice</w:t>
            </w:r>
            <w:r>
              <w:t xml:space="preserve"> are </w:t>
            </w:r>
            <w:r w:rsidR="00F446C9" w:rsidRPr="00280F56">
              <w:t>required</w:t>
            </w:r>
          </w:p>
        </w:tc>
        <w:tc>
          <w:tcPr>
            <w:tcW w:w="2182" w:type="dxa"/>
            <w:tcBorders>
              <w:top w:val="single" w:sz="4" w:space="0" w:color="auto"/>
              <w:left w:val="single" w:sz="4" w:space="0" w:color="auto"/>
              <w:bottom w:val="single" w:sz="4" w:space="0" w:color="auto"/>
              <w:right w:val="single" w:sz="4" w:space="0" w:color="auto"/>
            </w:tcBorders>
            <w:hideMark/>
          </w:tcPr>
          <w:p w14:paraId="7E7EEE1D" w14:textId="6C4F1A73" w:rsidR="00F446C9" w:rsidRPr="00280F56" w:rsidRDefault="008145B0" w:rsidP="00C347A7">
            <w:pPr>
              <w:jc w:val="center"/>
            </w:pPr>
            <w:r>
              <w:t xml:space="preserve">Where </w:t>
            </w:r>
            <w:r w:rsidR="00F446C9" w:rsidRPr="00280F56">
              <w:t xml:space="preserve">Images/Voice </w:t>
            </w:r>
            <w:r>
              <w:t xml:space="preserve">are </w:t>
            </w:r>
            <w:r w:rsidR="00F446C9" w:rsidRPr="00280F56">
              <w:t>required</w:t>
            </w:r>
          </w:p>
        </w:tc>
        <w:tc>
          <w:tcPr>
            <w:tcW w:w="1907" w:type="dxa"/>
            <w:tcBorders>
              <w:top w:val="single" w:sz="4" w:space="0" w:color="auto"/>
              <w:left w:val="single" w:sz="4" w:space="0" w:color="auto"/>
              <w:bottom w:val="single" w:sz="4" w:space="0" w:color="auto"/>
              <w:right w:val="single" w:sz="4" w:space="0" w:color="auto"/>
            </w:tcBorders>
            <w:hideMark/>
          </w:tcPr>
          <w:p w14:paraId="6681D794" w14:textId="1057B831" w:rsidR="00F446C9" w:rsidRPr="00280F56" w:rsidRDefault="008145B0" w:rsidP="00C347A7">
            <w:pPr>
              <w:jc w:val="center"/>
            </w:pPr>
            <w:r>
              <w:t xml:space="preserve">Where </w:t>
            </w:r>
            <w:r w:rsidR="00F446C9" w:rsidRPr="00280F56">
              <w:t xml:space="preserve">Images </w:t>
            </w:r>
            <w:r>
              <w:t xml:space="preserve">are </w:t>
            </w:r>
            <w:r w:rsidR="00F446C9" w:rsidRPr="00280F56">
              <w:t>required</w:t>
            </w:r>
          </w:p>
        </w:tc>
        <w:tc>
          <w:tcPr>
            <w:tcW w:w="2006" w:type="dxa"/>
            <w:tcBorders>
              <w:top w:val="single" w:sz="4" w:space="0" w:color="auto"/>
              <w:left w:val="single" w:sz="4" w:space="0" w:color="auto"/>
              <w:bottom w:val="single" w:sz="4" w:space="0" w:color="auto"/>
              <w:right w:val="single" w:sz="4" w:space="0" w:color="auto"/>
            </w:tcBorders>
            <w:hideMark/>
          </w:tcPr>
          <w:p w14:paraId="1E382B26" w14:textId="3A2EA8EF" w:rsidR="00F446C9" w:rsidRPr="00280F56" w:rsidRDefault="008145B0" w:rsidP="00C347A7">
            <w:pPr>
              <w:jc w:val="center"/>
            </w:pPr>
            <w:r>
              <w:t>For s</w:t>
            </w:r>
            <w:r w:rsidR="00F446C9" w:rsidRPr="00280F56">
              <w:t>mall datasets generated hourly.</w:t>
            </w:r>
          </w:p>
        </w:tc>
      </w:tr>
      <w:tr w:rsidR="000E74AE" w:rsidRPr="00280F56" w14:paraId="7C4E94D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tcPr>
          <w:p w14:paraId="525803CD" w14:textId="5F431FDE" w:rsidR="000E74AE" w:rsidRDefault="000E74AE" w:rsidP="00C347A7">
            <w:pPr>
              <w:jc w:val="center"/>
            </w:pPr>
            <w:r>
              <w:t>Farm Use</w:t>
            </w:r>
          </w:p>
        </w:tc>
        <w:tc>
          <w:tcPr>
            <w:tcW w:w="2268" w:type="dxa"/>
            <w:tcBorders>
              <w:top w:val="single" w:sz="4" w:space="0" w:color="auto"/>
              <w:left w:val="single" w:sz="4" w:space="0" w:color="auto"/>
              <w:bottom w:val="single" w:sz="4" w:space="0" w:color="auto"/>
              <w:right w:val="single" w:sz="4" w:space="0" w:color="auto"/>
            </w:tcBorders>
          </w:tcPr>
          <w:p w14:paraId="1596B168" w14:textId="4457999E" w:rsidR="000E74AE" w:rsidRDefault="000E74AE" w:rsidP="00C347A7">
            <w:r>
              <w:t>Not ideal</w:t>
            </w:r>
          </w:p>
        </w:tc>
        <w:tc>
          <w:tcPr>
            <w:tcW w:w="2182" w:type="dxa"/>
            <w:tcBorders>
              <w:top w:val="single" w:sz="4" w:space="0" w:color="auto"/>
              <w:left w:val="single" w:sz="4" w:space="0" w:color="auto"/>
              <w:bottom w:val="single" w:sz="4" w:space="0" w:color="auto"/>
              <w:right w:val="single" w:sz="4" w:space="0" w:color="auto"/>
            </w:tcBorders>
          </w:tcPr>
          <w:p w14:paraId="5120A5C4" w14:textId="06722525" w:rsidR="000E74AE" w:rsidRDefault="000E74AE" w:rsidP="00C347A7">
            <w:pPr>
              <w:jc w:val="center"/>
            </w:pPr>
            <w:r>
              <w:t>Ideal for large datasets if available</w:t>
            </w:r>
          </w:p>
        </w:tc>
        <w:tc>
          <w:tcPr>
            <w:tcW w:w="1907" w:type="dxa"/>
            <w:tcBorders>
              <w:top w:val="single" w:sz="4" w:space="0" w:color="auto"/>
              <w:left w:val="single" w:sz="4" w:space="0" w:color="auto"/>
              <w:bottom w:val="single" w:sz="4" w:space="0" w:color="auto"/>
              <w:right w:val="single" w:sz="4" w:space="0" w:color="auto"/>
            </w:tcBorders>
          </w:tcPr>
          <w:p w14:paraId="6C8438E0" w14:textId="416FAC53" w:rsidR="000E74AE" w:rsidRDefault="000E74AE" w:rsidP="00C347A7">
            <w:pPr>
              <w:jc w:val="center"/>
            </w:pPr>
            <w:r>
              <w:t>Ideal for medium sized datasets if available</w:t>
            </w:r>
          </w:p>
        </w:tc>
        <w:tc>
          <w:tcPr>
            <w:tcW w:w="2006" w:type="dxa"/>
            <w:tcBorders>
              <w:top w:val="single" w:sz="4" w:space="0" w:color="auto"/>
              <w:left w:val="single" w:sz="4" w:space="0" w:color="auto"/>
              <w:bottom w:val="single" w:sz="4" w:space="0" w:color="auto"/>
              <w:right w:val="single" w:sz="4" w:space="0" w:color="auto"/>
            </w:tcBorders>
          </w:tcPr>
          <w:p w14:paraId="2786E010" w14:textId="42F944FF" w:rsidR="000E74AE" w:rsidRDefault="000E74AE" w:rsidP="00C347A7">
            <w:pPr>
              <w:jc w:val="center"/>
            </w:pPr>
            <w:r>
              <w:t>Ideal for small datasets if available</w:t>
            </w:r>
          </w:p>
        </w:tc>
      </w:tr>
    </w:tbl>
    <w:p w14:paraId="593970A3" w14:textId="75744F1B" w:rsidR="00DB53A4" w:rsidRPr="00280F56" w:rsidRDefault="00DB53A4" w:rsidP="00C90D24">
      <w:pPr>
        <w:pStyle w:val="BodyText"/>
        <w:rPr>
          <w:lang w:eastAsia="en-NZ"/>
        </w:rPr>
      </w:pPr>
    </w:p>
    <w:p w14:paraId="05D2C590" w14:textId="28202A33" w:rsidR="00F446C9" w:rsidRPr="00280F56" w:rsidRDefault="00F446C9" w:rsidP="000C5E07">
      <w:pPr>
        <w:pStyle w:val="Heading5"/>
        <w:rPr>
          <w:rStyle w:val="Heading3Char"/>
          <w:noProof w:val="0"/>
          <w:lang w:eastAsia="en-US"/>
        </w:rPr>
      </w:pPr>
      <w:r w:rsidRPr="00280F56">
        <w:rPr>
          <w:lang w:eastAsia="en-NZ"/>
        </w:rPr>
        <w:t>Short Range</w:t>
      </w:r>
      <w:r w:rsidR="000C5E07">
        <w:rPr>
          <w:lang w:eastAsia="en-NZ"/>
        </w:rPr>
        <w:t xml:space="preserve"> RF options</w:t>
      </w:r>
    </w:p>
    <w:p w14:paraId="6C4FF3DE" w14:textId="3C7E66CE" w:rsidR="00B601E9" w:rsidRPr="00280F56" w:rsidRDefault="000C5E07" w:rsidP="00C90D24">
      <w:pPr>
        <w:pStyle w:val="BodyText"/>
        <w:rPr>
          <w:rFonts w:asciiTheme="minorHAnsi" w:hAnsiTheme="minorHAnsi"/>
          <w:szCs w:val="22"/>
          <w:lang w:eastAsia="en-NZ"/>
        </w:rPr>
      </w:pPr>
      <w:r>
        <w:rPr>
          <w:rFonts w:asciiTheme="minorHAnsi" w:hAnsiTheme="minorHAnsi"/>
          <w:szCs w:val="22"/>
          <w:lang w:eastAsia="en-NZ"/>
        </w:rPr>
        <w:br/>
      </w:r>
      <w:r w:rsidR="00DB53A4" w:rsidRPr="00280F56">
        <w:rPr>
          <w:lang w:eastAsia="en-NZ"/>
        </w:rPr>
        <w:t xml:space="preserve">ZigBee </w:t>
      </w:r>
      <w:r w:rsidR="008145B0">
        <w:rPr>
          <w:lang w:eastAsia="en-NZ"/>
        </w:rPr>
        <w:t xml:space="preserve">is based on the IEEE standard </w:t>
      </w:r>
      <w:r w:rsidR="00DB53A4" w:rsidRPr="00280F56">
        <w:rPr>
          <w:lang w:eastAsia="en-NZ"/>
        </w:rPr>
        <w:t xml:space="preserve">802.15.4 </w:t>
      </w:r>
      <w:r w:rsidR="00DB53A4" w:rsidRPr="00280F56">
        <w:rPr>
          <w:lang w:eastAsia="en-NZ"/>
        </w:rPr>
        <w:fldChar w:fldCharType="begin" w:fldLock="1"/>
      </w:r>
      <w:r w:rsidR="00B601E9" w:rsidRPr="00280F56">
        <w:rPr>
          <w:lang w:eastAsia="en-NZ"/>
        </w:rPr>
        <w:instrText>ADDIN CSL_CITATION {"citationItems":[{"id":"ITEM-1","itemData":{"author":[{"dropping-particle":"","family":"Baronti, P Pillai, P Chook, V.W.C Chessa, S Gotta, A Hu","given":"F","non-dropping-particle":"","parse-names":false,"suffix":""}],"container-title":"Computer Communications","id":"ITEM-1","issue":"7","issued":{"date-parts":[["2007"]]},"page":"1655-1695","title":"Wireless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2007)","plainTextFormattedCitation":"(Baronti, P Pillai, P Chook, V.W.C Chessa, S Gotta, A Hu, 2007)","previouslyFormattedCitation":"(Baronti, P Pillai, P Chook, V.W.C Chessa, S Gotta, A Hu, 2007)"},"properties":{"noteIndex":0},"schema":"https://github.com/citation-style-language/schema/raw/master/csl-citation.json"}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(Baronti, P Pillai, P Chook, V.W.C Chessa, S Gotta, A Hu, 2007)</w:t>
      </w:r>
      <w:r w:rsidR="00DB53A4" w:rsidRPr="00280F56">
        <w:rPr>
          <w:lang w:eastAsia="en-NZ"/>
        </w:rPr>
        <w:fldChar w:fldCharType="end"/>
      </w:r>
      <w:r w:rsidR="00DB53A4" w:rsidRPr="00280F56">
        <w:rPr>
          <w:lang w:eastAsia="en-NZ"/>
        </w:rPr>
        <w:t xml:space="preserve"> for small personal LAN communication with a range from 10-100m </w:t>
      </w:r>
      <w:r w:rsidR="008145B0">
        <w:rPr>
          <w:lang w:eastAsia="en-NZ"/>
        </w:rPr>
        <w:t>(</w:t>
      </w:r>
      <w:r w:rsidR="00DB53A4" w:rsidRPr="00280F56">
        <w:rPr>
          <w:lang w:eastAsia="en-NZ"/>
        </w:rPr>
        <w:t>for the standard variant</w:t>
      </w:r>
      <w:r w:rsidR="008145B0">
        <w:rPr>
          <w:lang w:eastAsia="en-NZ"/>
        </w:rPr>
        <w:t>)</w:t>
      </w:r>
      <w:r w:rsidR="00DB53A4" w:rsidRPr="00280F56">
        <w:rPr>
          <w:lang w:eastAsia="en-NZ"/>
        </w:rPr>
        <w:t xml:space="preserve"> </w:t>
      </w:r>
      <w:r w:rsidR="008145B0">
        <w:rPr>
          <w:lang w:eastAsia="en-NZ"/>
        </w:rPr>
        <w:t xml:space="preserve">or </w:t>
      </w:r>
      <w:r w:rsidR="00DB53A4" w:rsidRPr="00280F56">
        <w:rPr>
          <w:lang w:eastAsia="en-NZ"/>
        </w:rPr>
        <w:t xml:space="preserve">a practical range of 3.9km </w:t>
      </w:r>
      <w:r w:rsidR="008145B0">
        <w:rPr>
          <w:lang w:eastAsia="en-NZ"/>
        </w:rPr>
        <w:t>(</w:t>
      </w:r>
      <w:r w:rsidR="00DB53A4" w:rsidRPr="00280F56">
        <w:rPr>
          <w:lang w:eastAsia="en-NZ"/>
        </w:rPr>
        <w:t>for the long range Zigbee variant</w:t>
      </w:r>
      <w:r w:rsidR="008145B0">
        <w:rPr>
          <w:lang w:eastAsia="en-NZ"/>
        </w:rPr>
        <w:t xml:space="preserve"> - </w:t>
      </w:r>
      <w:r w:rsidR="00DB53A4" w:rsidRPr="00280F56">
        <w:rPr>
          <w:lang w:eastAsia="en-NZ"/>
        </w:rPr>
        <w:t>15km is advertised</w:t>
      </w:r>
      <w:r w:rsidR="008145B0">
        <w:rPr>
          <w:lang w:eastAsia="en-NZ"/>
        </w:rPr>
        <w:t xml:space="preserve">) </w:t>
      </w:r>
      <w:r w:rsidR="00DB53A4" w:rsidRPr="00280F56">
        <w:rPr>
          <w:lang w:eastAsia="en-NZ"/>
        </w:rPr>
        <w:fldChar w:fldCharType="begin" w:fldLock="1"/>
      </w:r>
      <w:r w:rsidR="00DB53A4" w:rsidRPr="00280F56">
        <w:rPr>
          <w:lang w:eastAsia="en-NZ"/>
        </w:rPr>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(Jawad et al., 2017)</w:t>
      </w:r>
      <w:r w:rsidR="00DB53A4" w:rsidRPr="00280F56">
        <w:rPr>
          <w:lang w:eastAsia="en-NZ"/>
        </w:rPr>
        <w:fldChar w:fldCharType="end"/>
      </w:r>
      <w:r w:rsidR="00DB53A4" w:rsidRPr="00280F56">
        <w:rPr>
          <w:lang w:eastAsia="en-NZ"/>
        </w:rPr>
        <w:t>. Maximum nodes are 65,000 which should be ample for even a large farm. Range limitations can be overcome by using repeaters. ZigBee requires line of sight communication which is a limiting factor but has low power requirements. Transmission rate varies from 20 to 250kbs. Zigbee is designed to support multi-hop networks. There are three types of devices in a Zigbee network; FFD (Fully functional device which can also act like a router), RFD (Reduced Functionality device) and a single coordinator. Routing traffic is in-band with the data.</w:t>
      </w:r>
      <w:r w:rsidR="008145B0">
        <w:rPr>
          <w:lang w:eastAsia="en-NZ"/>
        </w:rPr>
        <w:br/>
      </w:r>
      <w:r w:rsidR="00030A9C" w:rsidRPr="00280F56">
        <w:rPr>
          <w:lang w:eastAsia="en-NZ"/>
        </w:rPr>
        <w:lastRenderedPageBreak/>
        <w:t xml:space="preserve">Zigbee </w:t>
      </w:r>
      <w:r w:rsidR="00DB53A4" w:rsidRPr="00280F56">
        <w:rPr>
          <w:lang w:eastAsia="en-NZ"/>
        </w:rPr>
        <w:t>is a potential solution provided that the distance between stations does not exceed the line</w:t>
      </w:r>
      <w:r w:rsidR="008145B0">
        <w:rPr>
          <w:lang w:eastAsia="en-NZ"/>
        </w:rPr>
        <w:t>-</w:t>
      </w:r>
      <w:r w:rsidR="00DB53A4" w:rsidRPr="00280F56">
        <w:rPr>
          <w:lang w:eastAsia="en-NZ"/>
        </w:rPr>
        <w:t>of</w:t>
      </w:r>
      <w:r w:rsidR="008145B0">
        <w:rPr>
          <w:lang w:eastAsia="en-NZ"/>
        </w:rPr>
        <w:t>-</w:t>
      </w:r>
      <w:r w:rsidR="00DB53A4" w:rsidRPr="00280F56">
        <w:rPr>
          <w:lang w:eastAsia="en-NZ"/>
        </w:rPr>
        <w:t xml:space="preserve">sight </w:t>
      </w:r>
      <w:r w:rsidR="008145B0">
        <w:rPr>
          <w:lang w:eastAsia="en-NZ"/>
        </w:rPr>
        <w:t xml:space="preserve">(LOS) </w:t>
      </w:r>
      <w:r w:rsidR="00DB53A4" w:rsidRPr="00280F56">
        <w:rPr>
          <w:lang w:eastAsia="en-NZ"/>
        </w:rPr>
        <w:t xml:space="preserve">communication range. The main advantage of ZigBee is that it can use bursts which enables the rapid transmission of data </w:t>
      </w:r>
      <w:r w:rsidR="00B601E9" w:rsidRPr="00280F56">
        <w:rPr>
          <w:lang w:eastAsia="en-NZ"/>
        </w:rPr>
        <w:t>however</w:t>
      </w:r>
      <w:r w:rsidR="00A3634E">
        <w:rPr>
          <w:lang w:eastAsia="en-NZ"/>
        </w:rPr>
        <w:t>,</w:t>
      </w:r>
      <w:r w:rsidR="00B601E9" w:rsidRPr="00280F56">
        <w:rPr>
          <w:lang w:eastAsia="en-NZ"/>
        </w:rPr>
        <w:t xml:space="preserve"> it is a short</w:t>
      </w:r>
      <w:r w:rsidR="00A3634E">
        <w:rPr>
          <w:lang w:eastAsia="en-NZ"/>
        </w:rPr>
        <w:t>-</w:t>
      </w:r>
      <w:r w:rsidR="00B601E9" w:rsidRPr="00280F56">
        <w:rPr>
          <w:lang w:eastAsia="en-NZ"/>
        </w:rPr>
        <w:t>range protocol</w:t>
      </w:r>
      <w:r w:rsidR="00A3634E">
        <w:rPr>
          <w:lang w:eastAsia="en-NZ"/>
        </w:rPr>
        <w:t>,</w:t>
      </w:r>
      <w:r w:rsidR="00B601E9" w:rsidRPr="00280F56">
        <w:rPr>
          <w:lang w:eastAsia="en-NZ"/>
        </w:rPr>
        <w:t xml:space="preserve"> and an intermediary device would be needed</w:t>
      </w:r>
      <w:r w:rsidR="006247D2" w:rsidRPr="00280F56">
        <w:rPr>
          <w:lang w:eastAsia="en-NZ"/>
        </w:rPr>
        <w:t xml:space="preserve"> to communicate data back to the farmer</w:t>
      </w:r>
      <w:r w:rsidR="00B601E9" w:rsidRPr="00280F56">
        <w:rPr>
          <w:lang w:eastAsia="en-NZ"/>
        </w:rPr>
        <w:t xml:space="preserve">. </w:t>
      </w:r>
      <w:r w:rsidR="006247D2" w:rsidRPr="00280F56">
        <w:rPr>
          <w:lang w:eastAsia="en-NZ"/>
        </w:rPr>
        <w:t>Zigbee is a possible solution for communicat</w:t>
      </w:r>
      <w:r>
        <w:rPr>
          <w:lang w:eastAsia="en-NZ"/>
        </w:rPr>
        <w:t>ion</w:t>
      </w:r>
      <w:r w:rsidR="006247D2" w:rsidRPr="00280F56">
        <w:rPr>
          <w:lang w:eastAsia="en-NZ"/>
        </w:rPr>
        <w:t xml:space="preserve"> between cattle and to a very local transmission site but other devices will be needed to transmit data back to the farmer</w:t>
      </w:r>
      <w:r w:rsidR="00DB53A4" w:rsidRPr="00280F56">
        <w:rPr>
          <w:lang w:eastAsia="en-NZ"/>
        </w:rPr>
        <w:t>.</w:t>
      </w:r>
      <w:r w:rsidR="00DB53A4" w:rsidRPr="00280F56">
        <w:rPr>
          <w:lang w:eastAsia="en-NZ"/>
        </w:rPr>
        <w:br/>
      </w:r>
      <w:r w:rsidR="00030A9C" w:rsidRPr="00280F56">
        <w:rPr>
          <w:rFonts w:asciiTheme="minorHAnsi" w:hAnsiTheme="minorHAnsi"/>
          <w:szCs w:val="22"/>
          <w:lang w:eastAsia="en-NZ"/>
        </w:rPr>
        <w:br/>
      </w:r>
      <w:r w:rsidR="00B601E9" w:rsidRPr="00280F56">
        <w:rPr>
          <w:lang w:eastAsia="en-NZ"/>
        </w:rPr>
        <w:t xml:space="preserve">Dash7 </w:t>
      </w:r>
      <w:r w:rsidR="00B601E9" w:rsidRPr="00280F56">
        <w:rPr>
          <w:lang w:eastAsia="en-NZ"/>
        </w:rPr>
        <w:fldChar w:fldCharType="begin" w:fldLock="1"/>
      </w:r>
      <w:r w:rsidR="00B601E9" w:rsidRPr="00280F56">
        <w:rPr>
          <w:lang w:eastAsia="en-NZ"/>
        </w:rPr>
        <w:instrText>ADDIN CSL_CITATION {"citationItems":[{"id":"ITEM-1","itemData":{"URL":"https://dash7-alliance.org/","accessed":{"date-parts":[["2021","1","14"]]},"id":"ITEM-1","issued":{"date-parts":[["0"]]},"title":"DASH7 Alliance – An open specification","type":"webpage"},"uris":["http://www.mendeley.com/documents/?uuid=85f120ab-76df-3446-b24e-7d98b3718ee1"]}],"mendeley":{"formattedCitation":"(&lt;i&gt;DASH7 Alliance – An Open Specification&lt;/i&gt;, n.d.)","plainTextFormattedCitation":"(DASH7 Alliance – An Open Specification, n.d.)","previouslyFormattedCitation":"(&lt;i&gt;DASH7 Alliance – An Open Specification&lt;/i&gt;, n.d.)"},"properties":{"noteIndex":0},"schema":"https://github.com/citation-style-language/schema/raw/master/csl-citation.json"}</w:instrText>
      </w:r>
      <w:r w:rsidR="00B601E9" w:rsidRPr="00280F56">
        <w:rPr>
          <w:lang w:eastAsia="en-NZ"/>
        </w:rPr>
        <w:fldChar w:fldCharType="separate"/>
      </w:r>
      <w:r w:rsidR="00B601E9" w:rsidRPr="00280F56">
        <w:rPr>
          <w:noProof/>
          <w:lang w:eastAsia="en-NZ"/>
        </w:rPr>
        <w:t>(</w:t>
      </w:r>
      <w:r w:rsidR="00B601E9" w:rsidRPr="00280F56">
        <w:rPr>
          <w:i/>
          <w:noProof/>
          <w:lang w:eastAsia="en-NZ"/>
        </w:rPr>
        <w:t>DASH7 Alliance – An Open Specification</w:t>
      </w:r>
      <w:r w:rsidR="00B601E9" w:rsidRPr="00280F56">
        <w:rPr>
          <w:noProof/>
          <w:lang w:eastAsia="en-NZ"/>
        </w:rPr>
        <w:t>, n.d.)</w:t>
      </w:r>
      <w:r w:rsidR="00B601E9" w:rsidRPr="00280F56">
        <w:rPr>
          <w:lang w:eastAsia="en-NZ"/>
        </w:rPr>
        <w:fldChar w:fldCharType="end"/>
      </w:r>
      <w:r w:rsidR="00B601E9" w:rsidRPr="00280F56">
        <w:rPr>
          <w:lang w:eastAsia="en-NZ"/>
        </w:rPr>
        <w:t xml:space="preserve"> arose from military RFID use and primarily utilises the 433MHz band which gives it multi-km range. To improve performance</w:t>
      </w:r>
      <w:r w:rsidR="00BB76EE">
        <w:rPr>
          <w:lang w:eastAsia="en-NZ"/>
        </w:rPr>
        <w:t>,</w:t>
      </w:r>
      <w:r w:rsidR="00B601E9" w:rsidRPr="00280F56">
        <w:rPr>
          <w:lang w:eastAsia="en-NZ"/>
        </w:rPr>
        <w:t xml:space="preserve"> some network </w:t>
      </w:r>
      <w:r w:rsidR="00BB76EE">
        <w:rPr>
          <w:lang w:eastAsia="en-NZ"/>
        </w:rPr>
        <w:t>devices</w:t>
      </w:r>
      <w:r w:rsidR="00B601E9" w:rsidRPr="00280F56">
        <w:rPr>
          <w:lang w:eastAsia="en-NZ"/>
        </w:rPr>
        <w:t xml:space="preserve"> support the 868 and 915MHz unlicensed ranges as well. Bandwidth is either 25kHz or 200kHz which gives transfer rates of 9.6kbit/s, 55.55kbit/s or 166.7kbit/s. Max packet size is 256 bytes. </w:t>
      </w:r>
      <w:r w:rsidR="00B601E9" w:rsidRPr="00280F56">
        <w:rPr>
          <w:lang w:eastAsia="en-NZ"/>
        </w:rPr>
        <w:fldChar w:fldCharType="begin" w:fldLock="1"/>
      </w:r>
      <w:r w:rsidR="00B601E9" w:rsidRPr="00280F56">
        <w:rPr>
          <w:lang w:eastAsia="en-NZ"/>
        </w:rPr>
        <w:instrText>ADDIN CSL_CITATION {"citationItems":[{"id":"ITEM-1","itemData":{"abstract":"A new wireless sensor networking technology, DASH7 uses the ISO/IEC 18000-7 standard for active RFID. It operates in the 433 MHz unlicensed spectrum. DASH7 provides many advantages over other wireless technologies such as multi-year battery life, dynamic range of up to 2 Km (potentially farther) etc.DASH7 is the name of the technology promoted by the non-profit consortium called the DASH7 Alliance. DASH7 follows the ISO/IEC 18000-7 open standard for the license-free 433 MHzISM band air interface for wireless communications. 433 MHz was first reserved for military purpose but is now available for use worldwide. DASH7 networking technology was originally created for military use and is now being re-purposed for many commercial applications in place of wireless protocols like ZigBee or IEEE 802.15.4.","author":[{"dropping-particle":"","family":"Arsalan","given":"Mohammad","non-dropping-particle":"","parse-names":false,"suffix":""},{"dropping-particle":"","family":"Umair","given":"Ahmad","non-dropping-particle":"","parse-names":false,"suffix":""},{"dropping-particle":"","family":"Kumar Verma","given":"Varun","non-dropping-particle":"","parse-names":false,"suffix":""}],"container-title":"IOSR Journal of Electronics and Communication Engineering (IOSRJECE)","id":"ITEM-1","issue":"5","issued":{"date-parts":[["2018"]]},"number-of-pages":"8-11","title":"Dash7: Performance","type":"report","volume":"2"},"uris":["http://www.mendeley.com/documents/?uuid=eccf1c2a-5909-3aab-ab16-af9ea839b366"]}],"mendeley":{"formattedCitation":"(Arsalan et al., 2018)","plainTextFormattedCitation":"(Arsalan et al., 2018)","previouslyFormattedCitation":"(Arsalan et al., 2018)"},"properties":{"noteIndex":0},"schema":"https://github.com/citation-style-language/schema/raw/master/csl-citation.json"}</w:instrText>
      </w:r>
      <w:r w:rsidR="00B601E9" w:rsidRPr="00280F56">
        <w:rPr>
          <w:lang w:eastAsia="en-NZ"/>
        </w:rPr>
        <w:fldChar w:fldCharType="separate"/>
      </w:r>
      <w:r w:rsidR="00B601E9" w:rsidRPr="00280F56">
        <w:rPr>
          <w:noProof/>
          <w:lang w:eastAsia="en-NZ"/>
        </w:rPr>
        <w:t>(Arsalan et al., 2018)</w:t>
      </w:r>
      <w:r w:rsidR="00B601E9" w:rsidRPr="00280F56">
        <w:rPr>
          <w:lang w:eastAsia="en-NZ"/>
        </w:rPr>
        <w:fldChar w:fldCharType="end"/>
      </w:r>
      <w:r w:rsidR="00B601E9" w:rsidRPr="00280F56">
        <w:rPr>
          <w:lang w:eastAsia="en-NZ"/>
        </w:rPr>
        <w:t>. There are no retail providers of Dash7 devices in N</w:t>
      </w:r>
      <w:r w:rsidR="00A3634E">
        <w:rPr>
          <w:lang w:eastAsia="en-NZ"/>
        </w:rPr>
        <w:t>ew Zealand,</w:t>
      </w:r>
      <w:r w:rsidR="00B601E9" w:rsidRPr="00280F56">
        <w:rPr>
          <w:lang w:eastAsia="en-NZ"/>
        </w:rPr>
        <w:t xml:space="preserve"> so this technology is not recommended.</w:t>
      </w:r>
    </w:p>
    <w:p w14:paraId="712BD1C7" w14:textId="326F7F04" w:rsidR="00B601E9" w:rsidRPr="00280F56" w:rsidRDefault="00BB76EE" w:rsidP="00C90D24">
      <w:pPr>
        <w:pStyle w:val="BodyText"/>
        <w:rPr>
          <w:rFonts w:asciiTheme="minorHAnsi" w:hAnsiTheme="minorHAnsi"/>
          <w:szCs w:val="22"/>
          <w:lang w:eastAsia="en-US"/>
        </w:rPr>
      </w:pPr>
      <w:r w:rsidRPr="00280F56">
        <w:t>Wi-Fi</w:t>
      </w:r>
      <w:r w:rsidR="00B601E9" w:rsidRPr="00280F56">
        <w:t xml:space="preserve"> </w:t>
      </w:r>
      <w:proofErr w:type="spellStart"/>
      <w:r w:rsidR="00B601E9" w:rsidRPr="00280F56">
        <w:t>HaLow</w:t>
      </w:r>
      <w:proofErr w:type="spellEnd"/>
      <w:r w:rsidR="00B601E9" w:rsidRPr="00280F56">
        <w:t xml:space="preserve"> is based on the IEEE 802.11ah standard </w:t>
      </w:r>
      <w:r w:rsidR="00B601E9" w:rsidRPr="00280F56">
        <w:fldChar w:fldCharType="begin" w:fldLock="1"/>
      </w:r>
      <w:r w:rsidR="00B601E9" w:rsidRPr="00280F56">
        <w:instrText>ADDIN CSL_CITATION {"citationItems":[{"id":"ITEM-1","itemData":{"author":[{"dropping-particle":"","family":"Shanmuga Sundaram","given":"B","non-dropping-particle":"","parse-names":false,"suffix":""}],"container-title":"International Journal of Latest Research in Engineering and Technology","id":"ITEM-1","issued":{"date-parts":[["2016"]]},"title":"A quantitative analysis of 802.11ah wireless standard","type":"article-journal","volume":"2"},"uris":["http://www.mendeley.com/documents/?uuid=0b2192f3-8ca3-4787-83ef-f204e404b299"]}],"mendeley":{"formattedCitation":"(Shanmuga Sundaram, 2016)","plainTextFormattedCitation":"(Shanmuga Sundaram, 2016)","previouslyFormattedCitation":"(Shanmuga Sundaram, 2016)"},"properties":{"noteIndex":0},"schema":"https://github.com/citation-style-language/schema/raw/master/csl-citation.json"}</w:instrText>
      </w:r>
      <w:r w:rsidR="00B601E9" w:rsidRPr="00280F56">
        <w:fldChar w:fldCharType="separate"/>
      </w:r>
      <w:r w:rsidR="00B601E9" w:rsidRPr="00280F56">
        <w:rPr>
          <w:noProof/>
        </w:rPr>
        <w:t>(Shanmuga Sundaram, 2016)</w:t>
      </w:r>
      <w:r w:rsidR="00B601E9" w:rsidRPr="00280F56">
        <w:fldChar w:fldCharType="end"/>
      </w:r>
      <w:r w:rsidR="00B601E9" w:rsidRPr="00280F56">
        <w:t xml:space="preserve"> and consumes less power than standard </w:t>
      </w:r>
      <w:r w:rsidRPr="00280F56">
        <w:t>Wi-Fi</w:t>
      </w:r>
      <w:r w:rsidR="00B601E9" w:rsidRPr="00280F56">
        <w:t xml:space="preserve"> with a longer range; up to 750m using the “unlicensed” frequencies from 915-928MHz. Being a superset of </w:t>
      </w:r>
      <w:r w:rsidRPr="00280F56">
        <w:t>Wi-Fi</w:t>
      </w:r>
      <w:r w:rsidR="00B601E9" w:rsidRPr="00280F56">
        <w:t xml:space="preserve">, </w:t>
      </w:r>
      <w:r w:rsidRPr="00280F56">
        <w:t>Wi-Fi</w:t>
      </w:r>
      <w:r w:rsidR="00B601E9" w:rsidRPr="00280F56">
        <w:t xml:space="preserve"> </w:t>
      </w:r>
      <w:proofErr w:type="spellStart"/>
      <w:r w:rsidR="00B601E9" w:rsidRPr="00280F56">
        <w:t>Ha</w:t>
      </w:r>
      <w:r>
        <w:t>L</w:t>
      </w:r>
      <w:r w:rsidR="00B601E9" w:rsidRPr="00280F56">
        <w:t>ow</w:t>
      </w:r>
      <w:proofErr w:type="spellEnd"/>
      <w:r w:rsidR="00B601E9" w:rsidRPr="00280F56">
        <w:t xml:space="preserve"> supports IP based communication and is designed to support a lot of simultaneous clients (up to 8191 as 13 bits are used for an ID) in a star-shaped network with data transmission rates from 150kbs to 347Mbs. </w:t>
      </w:r>
      <w:r w:rsidR="000C5E07">
        <w:t xml:space="preserve">As such, </w:t>
      </w:r>
      <w:r>
        <w:t>Wi-Fi</w:t>
      </w:r>
      <w:r w:rsidR="000C5E07">
        <w:t xml:space="preserve"> </w:t>
      </w:r>
      <w:proofErr w:type="spellStart"/>
      <w:r w:rsidR="000C5E07">
        <w:t>HaLow</w:t>
      </w:r>
      <w:proofErr w:type="spellEnd"/>
      <w:r w:rsidR="000C5E07">
        <w:t xml:space="preserve"> is only possible for cattle monitoring. </w:t>
      </w:r>
      <w:r w:rsidR="00B601E9" w:rsidRPr="00280F56">
        <w:t xml:space="preserve">Up to 6960 stations can be simultaneously connected over 1km while transmitting 100 bytes of data every 60 seconds without packet loss when tuning TIM (12 groups) and RAW (2 slots) parameters. In terms of power efficiency, 802.11ah enables 500 IoT devices to turn on their radios 3% of the time when transmitting every 60 seconds </w:t>
      </w:r>
      <w:r w:rsidR="00B601E9" w:rsidRPr="00280F56">
        <w:fldChar w:fldCharType="begin" w:fldLock="1"/>
      </w:r>
      <w:r w:rsidR="00B601E9" w:rsidRPr="00280F56">
        <w:instrText>ADDIN CSL_CITATION {"citationItems":[{"id":"ITEM-1","itemData":{"DOI":"10.3390/s18020325","ISBN":"3247902457","ISSN":"14248220","PMID":"29360798","abstract":"So far, existing sub-GHz wireless communication technologies focused on low-bandwidth, long-range communication with large numbers of constrained devices. Although these characteristics are fine for many Internet of Things (IoT) applications, more demanding application requirements could not be met and legacy Internet technologies such as Transmission Control Protocol/Internet Protocol (TCP/IP) could not be used. This has changed with the advent of the new IEEE 802.11ah Wi-Fi standard, which is much more suitable for reliable bidirectional communication and high-throughput applications over a wide area (up to 1 km). The standard offers great possibilities for network performance optimization through a number of physical- and link-layer configurable features. However, given that the optimal configuration parameters depend on traffic patterns, the standard does not dictate how to determine them. Such a large number of configuration options can lead to sub-optimal or even incorrect configurations. Therefore, we investigated how two key mechanisms, Restricted Access Window (RAW) grouping and Traffic Indication Map (TIM) segmentation, influence scalability, throughput, latency and energy efficiency in the presence of bidirectional TCP/IP traffic. We considered both high-throughput video streaming traffic and large-scale reliable sensing traffic and investigated TCP behavior in both scenarios when the link layer introduces long delays. This article presents the relations between attainable throughput per station and attainable number of stations, as well as the influence of RAW, TIM and TCP parameters on both. We found that up to 20 continuously streaming IP-cameras can be reliably connected via IEEE 802.11ah with a maximum average data rate of 160 kbps, whereas 10 IP-cameras can achieve average data rates of up to 255 kbps over 200 m. Up to 6960 stations transmitting every 60 s can be connected over 1 km with no lost packets. The presented results enable the fine tuning of RAW and TIM parameters for throughput-demanding reliable applications (i.e., video streaming, firmware updates) on one hand, and very dense low-throughput reliable networks with bidirectional traffic on the other hand.","author":[{"dropping-particle":"","family":"Šljivo","given":"Amina","non-dropping-particle":"","parse-names":false,"suffix":""},{"dropping-particle":"","family":"Kerkhove","given":"Dwight","non-dropping-particle":"","parse-names":false,"suffix":""},{"dropping-particle":"","family":"Tian","given":"Le","non-dropping-particle":"","parse-names":false,"suffix":""},{"dropping-particle":"","family":"Famaey","given":"Jeroen","non-dropping-particle":"","parse-names":false,"suffix":""},{"dropping-particle":"","family":"Munteanu","given":"Adrian","non-dropping-particle":"","parse-names":false,"suffix":""},{"dropping-particle":"","family":"Moerman","given":"Ingrid","non-dropping-particle":"","parse-names":false,"suffix":""},{"dropping-particle":"","family":"Hoebeke","given":"Jeroen","non-dropping-particle":"","parse-names":false,"suffix":""},{"dropping-particle":"","family":"Poorter","given":"Eli","non-dropping-particle":"De","parse-names":false,"suffix":""}],"container-title":"Sensors (Switzerland)","id":"ITEM-1","issue":"2","issued":{"date-parts":[["2018"]]},"page":"1-28","title":"Performance evaluation of IEEE 802.11ah networks with high-throughput bidirectional traffic","type":"article-journal","volume":"18"},"uris":["http://www.mendeley.com/documents/?uuid=6a1d3735-e592-47ca-94be-05847e93e792"]}],"mendeley":{"formattedCitation":"(Šljivo et al., 2018)","plainTextFormattedCitation":"(Šljivo et al., 2018)","previouslyFormattedCitation":"(Šljivo et al., 2018)"},"properties":{"noteIndex":0},"schema":"https://github.com/citation-style-language/schema/raw/master/csl-citation.json"}</w:instrText>
      </w:r>
      <w:r w:rsidR="00B601E9" w:rsidRPr="00280F56">
        <w:fldChar w:fldCharType="separate"/>
      </w:r>
      <w:r w:rsidR="00B601E9" w:rsidRPr="00280F56">
        <w:rPr>
          <w:noProof/>
        </w:rPr>
        <w:t>(Šljivo et al., 2018)</w:t>
      </w:r>
      <w:r w:rsidR="00B601E9" w:rsidRPr="00280F56">
        <w:fldChar w:fldCharType="end"/>
      </w:r>
      <w:r w:rsidR="00B601E9" w:rsidRPr="00280F56">
        <w:t>. Wi</w:t>
      </w:r>
      <w:r>
        <w:t>-F</w:t>
      </w:r>
      <w:r w:rsidR="00B601E9" w:rsidRPr="00280F56">
        <w:t>i</w:t>
      </w:r>
      <w:r>
        <w:t xml:space="preserve"> </w:t>
      </w:r>
      <w:proofErr w:type="spellStart"/>
      <w:r w:rsidR="00B601E9" w:rsidRPr="00280F56">
        <w:t>HaLow</w:t>
      </w:r>
      <w:proofErr w:type="spellEnd"/>
      <w:r w:rsidR="00B601E9" w:rsidRPr="00280F56">
        <w:t xml:space="preserve"> is included here despite there being no retail supply of network cards in New Zealand as it has some distinct advantages that may make it worthwhile to source parts from overseas. One of these advantages is the multi</w:t>
      </w:r>
      <w:r w:rsidR="00A3634E">
        <w:t>-</w:t>
      </w:r>
      <w:r w:rsidR="00B601E9" w:rsidRPr="00280F56">
        <w:t>hop relay support integrated with the technology.</w:t>
      </w:r>
    </w:p>
    <w:p w14:paraId="3BFEC80C" w14:textId="1E11B12C" w:rsidR="00C90D24" w:rsidRPr="00280F56" w:rsidRDefault="00B601E9" w:rsidP="00C90D24">
      <w:pPr>
        <w:pStyle w:val="BodyText"/>
      </w:pPr>
      <w:r w:rsidRPr="00280F56">
        <w:t xml:space="preserve">Bluetooth V5 was released as an enhancement for IoT devices. The theoretical range (240m@125kbps) is 2 times that of Bluetooth Low Energy (mentioned below) but requires significantly more rf output power (from 10mW to 100mW) </w:t>
      </w:r>
      <w:r w:rsidRPr="00280F56">
        <w:fldChar w:fldCharType="begin" w:fldLock="1"/>
      </w:r>
      <w:r w:rsidRPr="00280F56">
        <w:instrText>ADDIN CSL_CITATION {"citationItems":[{"id":"ITEM-1","itemData":{"URL":"https://www.eedesignit.com/bluetooth-5-range-put-to-the-test/","accessed":{"date-parts":[["2021","1","6"]]},"author":[{"dropping-particle":"","family":"Team","given":"Editorial","non-dropping-particle":"","parse-names":false,"suffix":""}],"id":"ITEM-1","issued":{"date-parts":[["2019"]]},"title":"Bluetooth 5 range put to the test","type":"webpage"},"uris":["http://www.mendeley.com/documents/?uuid=78edf6f3-8a14-30ca-921b-3ef4059daf14"]}],"mendeley":{"formattedCitation":"(Team, 2019)","plainTextFormattedCitation":"(Team, 2019)","previouslyFormattedCitation":"(Team, 2019)"},"properties":{"noteIndex":0},"schema":"https://github.com/citation-style-language/schema/raw/master/csl-citation.json"}</w:instrText>
      </w:r>
      <w:r w:rsidRPr="00280F56">
        <w:fldChar w:fldCharType="separate"/>
      </w:r>
      <w:r w:rsidRPr="00280F56">
        <w:rPr>
          <w:noProof/>
        </w:rPr>
        <w:t>(Team, 2019)</w:t>
      </w:r>
      <w:r w:rsidRPr="00280F56">
        <w:fldChar w:fldCharType="end"/>
      </w:r>
      <w:r w:rsidR="00713165">
        <w:t>.</w:t>
      </w:r>
      <w:r w:rsidRPr="00280F56">
        <w:t xml:space="preserve"> The Bluetooth V5 protocol stack supports IP based communication natively which is an advantage</w:t>
      </w:r>
      <w:r w:rsidR="00713165">
        <w:t xml:space="preserve"> in designing a system</w:t>
      </w:r>
      <w:r w:rsidRPr="00280F56">
        <w:t>. There are four data transfer rates of 2Mbps, 1Mbps, 500kbps and 125kbps, with increased range at each reduction of rate.</w:t>
      </w:r>
      <w:r w:rsidRPr="00280F56">
        <w:br/>
      </w:r>
      <w:r w:rsidRPr="00280F56">
        <w:rPr>
          <w:lang w:eastAsia="en-NZ"/>
        </w:rPr>
        <w:t>For both power usage and connection speed advantages, Bluetooth is very attractive. Bluetooth 5 also includes mesh networking, making this a significant challenger to ZigBee.</w:t>
      </w:r>
      <w:r w:rsidR="006247D2" w:rsidRPr="00280F56">
        <w:rPr>
          <w:lang w:eastAsia="en-NZ"/>
        </w:rPr>
        <w:br/>
      </w:r>
      <w:r w:rsidR="00C90D24" w:rsidRPr="00280F56">
        <w:rPr>
          <w:lang w:eastAsia="en-NZ"/>
        </w:rPr>
        <w:br/>
      </w:r>
      <w:r w:rsidRPr="00280F56">
        <w:rPr>
          <w:lang w:eastAsia="en-NZ"/>
        </w:rPr>
        <w:t xml:space="preserve">RFID is short range only (less than 2m) but has extremely low power usage </w:t>
      </w:r>
      <w:r w:rsidR="00C90D24" w:rsidRPr="00280F56">
        <w:rPr>
          <w:lang w:eastAsia="en-NZ"/>
        </w:rPr>
        <w:fldChar w:fldCharType="begin" w:fldLock="1"/>
      </w:r>
      <w:r w:rsidR="00C90D24" w:rsidRPr="00280F56">
        <w:rPr>
          <w:lang w:eastAsia="en-NZ"/>
        </w:rPr>
        <w:instrText>ADDIN CSL_CITATION {"citationItems":[{"id":"ITEM-1","itemData":{"DOI":"10.3390/S22197523","ISSN":"1424-8220","PMID":"36236622","abstract":"RFID (radio frequency identification) technology appeared nearly 70 years ago. Deployed more widely only from the early 2000s, it is now booming and its development is still accelerating. As its name indicates, its original function was the identification (of objects, animals, people) and its applications were then essentially aimed at traceability, access control and logistics. If this type of use is still relevant today with more and more new application contexts and more and more efficient RFID tags, RFID has also evolved by integrating new capabilities. These new tags, known as augmented tags, include an information capture function. With the explosion of connected objects and the emergence of the Internet of Things (IoT), this old technology that is RFID still has a promising future and will probably be more and more present in our private and professional environments in all fields: logistics, industry, agriculture, building, health and even space.","author":[{"dropping-particle":"","family":"Duroc","given":"Yvan","non-dropping-particle":"","parse-names":false,"suffix":""}],"container-title":"Sensors 2022, Vol. 22, Page 7523","id":"ITEM-1","issue":"19","issued":{"date-parts":[["2022","10","4"]]},"page":"7523","publisher":"Multidisciplinary Digital Publishing Institute","title":"From Identification to Sensing: RFID Is One of the Key Technologies in the IoT Field","type":"article-journal","volume":"22"},"uris":["http://www.mendeley.com/documents/?uuid=93db4a64-ae91-31d9-ac4a-c8e802aecbed"]},{"id":"ITEM-2","itemData":{"DOI":"10.1109/CECNET.2012.6201508","ISBN":"9781457714153","abstract":"Radio frequency identification system (RFID) is an automatic technology and aids machines or computers to identify objects, record metadata or control individual target through radio waves. Connecting RFID reader to the terminal of Internet, the readers can identify, track and monitor the objects attached with tags globally, automatically, and in real time, if needed. This is the so-called Internet of Things (IoT). RFID is often seen as a prerequisite for the IoT. This paper introduces the technologies of RFID and IoT, discusses the applications and challenges of RFID technology used in IoT. © 2012 IEEE.","author":[{"dropping-particle":"","family":"Jia","given":"Xiaolin","non-dropping-particle":"","parse-names":false,"suffix":""},{"dropping-particle":"","family":"Feng","given":"Quanyuan","non-dropping-particle":"","parse-names":false,"suffix":""},{"dropping-particle":"","family":"Fan","given":"Taihua","non-dropping-particle":"","parse-names":false,"suffix":""},{"dropping-particle":"","family":"Lei","given":"Quanshui","non-dropping-particle":"","parse-names":false,"suffix":""}],"container-title":"2012 2nd International Conference on Consumer Electronics, Communications and Networks, CECNet 2012 - Proceedings","id":"ITEM-2","issued":{"date-parts":[["2012"]]},"page":"1282-1285","title":"RFID technology and its applications in Internet of Things (IoT)","type":"article-journal"},"uris":["http://www.mendeley.com/documents/?uuid=8d14b74b-9858-35e9-97ef-0d4e0b13b1dd"]},{"id":"ITEM-3","itemData":{"DOI":"10.3390/S20092495","ISSN":"1424-8220","PMID":"32354063","abstract":"Radio frequency identification (RFID) and wireless sensors networks (WSNs) are two fundamental pillars that enable the Internet of Things (IoT). RFID systems are able to identify and track devices, whilst WSNs cooperate to gather and provide information from interconnected sensors. This involves challenges, for example, in transforming RFID systems with identification capabilities into sensing and computational platforms, as well as considering them as architectures of wirelessly connected sensing tags. This, together with the latest advances in WSNs and with the integration of both technologies, has resulted in the opportunity to develop novel IoT applications. This paper presents a review of these two technologies and the obstacles and challenges that need to be overcome. Some of these challenges are the efficiency of the energy harvesting, communication interference, fault tolerance, higher capacities to handling data processing, cost feasibility, and an appropriate integration of these factors. Additionally, two emerging trends in IoT are reviewed: the combination of RFID and WSNs in order to exploit their advantages and complement their limitations, and wearable sensors, which enable new promising IoT applications.","author":[{"dropping-particle":"","family":"Landaluce","given":"Hugo","non-dropping-particle":"","parse-names":false,"suffix":""},{"dropping-particle":"","family":"Arjona","given":"Laura","non-dropping-particle":"","parse-names":false,"suffix":""},{"dropping-particle":"","family":"Perallos","given":"Asier","non-dropping-particle":"","parse-names":false,"suffix":""},{"dropping-particle":"","family":"Falcone","given":"Francisco","non-dropping-particle":"","parse-names":false,"suffix":""},{"dropping-particle":"","family":"Angulo","given":"Ignacio","non-dropping-particle":"","parse-names":false,"suffix":""},{"dropping-particle":"","family":"Muralter","given":"Florian","non-dropping-particle":"","parse-names":false,"suffix":""}],"container-title":"Sensors 2020, Vol. 20, Page 2495","id":"ITEM-3","issue":"9","issued":{"date-parts":[["2020","4","28"]]},"page":"2495","publisher":"Multidisciplinary Digital Publishing Institute","title":"A Review of IoT Sensing Applications and Challenges Using RFID and Wireless Sensor Networks","type":"article-journal","volume":"20"},"uris":["http://www.mendeley.com/documents/?uuid=0e04def9-ff6a-35f6-b46f-60ca3cdf4678"]}],"mendeley":{"formattedCitation":"(Duroc, 2022; Jia et al., 2012; Landaluce et al., 2020)","plainTextFormattedCitation":"(Duroc, 2022; Jia et al., 2012; Landaluce et al., 2020)","previouslyFormattedCitation":"(Duroc, 2022; Jia et al., 2012; Landaluce et al., 2020)"},"properties":{"noteIndex":0},"schema":"https://github.com/citation-style-language/schema/raw/master/csl-citation.json"}</w:instrText>
      </w:r>
      <w:r w:rsidR="00C90D24" w:rsidRPr="00280F56">
        <w:rPr>
          <w:lang w:eastAsia="en-NZ"/>
        </w:rPr>
        <w:fldChar w:fldCharType="separate"/>
      </w:r>
      <w:r w:rsidR="00C90D24" w:rsidRPr="00280F56">
        <w:rPr>
          <w:noProof/>
          <w:lang w:eastAsia="en-NZ"/>
        </w:rPr>
        <w:t xml:space="preserve">(Duroc, 2022; Jia et al., </w:t>
      </w:r>
      <w:r w:rsidR="00C90D24" w:rsidRPr="00280F56">
        <w:rPr>
          <w:noProof/>
          <w:lang w:eastAsia="en-NZ"/>
        </w:rPr>
        <w:lastRenderedPageBreak/>
        <w:t>2012; Landaluce et al., 2020)</w:t>
      </w:r>
      <w:r w:rsidR="00C90D24" w:rsidRPr="00280F56">
        <w:rPr>
          <w:lang w:eastAsia="en-NZ"/>
        </w:rPr>
        <w:fldChar w:fldCharType="end"/>
      </w:r>
      <w:r w:rsidR="00713165">
        <w:rPr>
          <w:lang w:eastAsia="en-NZ"/>
        </w:rPr>
        <w:t>.</w:t>
      </w:r>
      <w:r w:rsidR="00C90D24" w:rsidRPr="00280F56">
        <w:rPr>
          <w:lang w:eastAsia="en-NZ"/>
        </w:rPr>
        <w:t xml:space="preserve"> </w:t>
      </w:r>
      <w:r w:rsidRPr="00280F56">
        <w:rPr>
          <w:lang w:eastAsia="en-NZ"/>
        </w:rPr>
        <w:t>RFID tags are required for cattle identification in NZ</w:t>
      </w:r>
      <w:r w:rsidR="00C90D24" w:rsidRPr="00280F56">
        <w:rPr>
          <w:lang w:eastAsia="en-NZ"/>
        </w:rPr>
        <w:t xml:space="preserve"> </w:t>
      </w:r>
      <w:r w:rsidR="00C90D24" w:rsidRPr="00280F56">
        <w:rPr>
          <w:lang w:eastAsia="en-NZ"/>
        </w:rPr>
        <w:fldChar w:fldCharType="begin" w:fldLock="1"/>
      </w:r>
      <w:r w:rsidR="00D17BAE" w:rsidRPr="00280F56">
        <w:rPr>
          <w:lang w:eastAsia="en-NZ"/>
        </w:rPr>
        <w:instrText>ADDIN CSL_CITATION {"citationItems":[{"id":"ITEM-1","itemData":{"URL":"https://www.mpi.govt.nz/animals/national-animal-identification-tracing-nait-programme/","accessed":{"date-parts":[["2023","8","16"]]},"author":[{"dropping-particle":"","family":"NZ Government","given":"","non-dropping-particle":"","parse-names":false,"suffix":""}],"id":"ITEM-1","issued":{"date-parts":[["2018"]]},"title":"National Animal Identification and Tracing (NAIT) programme | NZ Government","type":"webpage"},"uris":["http://www.mendeley.com/documents/?uuid=3bae8634-7e2e-316d-bc1f-2461379455b9"]}],"mendeley":{"formattedCitation":"(NZ Government, 2018)","plainTextFormattedCitation":"(NZ Government, 2018)","previouslyFormattedCitation":"(NZ Government, 2018)"},"properties":{"noteIndex":0},"schema":"https://github.com/citation-style-language/schema/raw/master/csl-citation.json"}</w:instrText>
      </w:r>
      <w:r w:rsidR="00C90D24" w:rsidRPr="00280F56">
        <w:rPr>
          <w:lang w:eastAsia="en-NZ"/>
        </w:rPr>
        <w:fldChar w:fldCharType="separate"/>
      </w:r>
      <w:r w:rsidR="00C90D24" w:rsidRPr="00280F56">
        <w:rPr>
          <w:noProof/>
          <w:lang w:eastAsia="en-NZ"/>
        </w:rPr>
        <w:t>(NZ Government, 2018)</w:t>
      </w:r>
      <w:r w:rsidR="00C90D24" w:rsidRPr="00280F56">
        <w:rPr>
          <w:lang w:eastAsia="en-NZ"/>
        </w:rPr>
        <w:fldChar w:fldCharType="end"/>
      </w:r>
      <w:r w:rsidRPr="00280F56">
        <w:rPr>
          <w:lang w:eastAsia="en-NZ"/>
        </w:rPr>
        <w:t xml:space="preserve"> so these tags will be present, regardless of any other technologies chosen</w:t>
      </w:r>
      <w:r w:rsidR="00C90D24" w:rsidRPr="00280F56">
        <w:rPr>
          <w:lang w:eastAsia="en-NZ"/>
        </w:rPr>
        <w:t xml:space="preserve"> </w:t>
      </w:r>
      <w:r w:rsidR="00C90D24" w:rsidRPr="00280F56">
        <w:rPr>
          <w:lang w:eastAsia="en-NZ"/>
        </w:rPr>
        <w:fldChar w:fldCharType="begin" w:fldLock="1"/>
      </w:r>
      <w:r w:rsidR="00C90D24" w:rsidRPr="00280F56">
        <w:rPr>
          <w:lang w:eastAsia="en-NZ"/>
        </w:rPr>
        <w:instrText>ADDIN CSL_CITATION {"citationItems":[{"id":"ITEM-1","itemData":{"DOI":"10.1016/j.compag.2018.11.025","ISSN":"01681699","abstract":"Current recommendations for the provision of water points for grazing beef cattle in northern Australia are based on effective grazing distribution rather than cattle water point use. Scientific examination of cattle watering behaviour under varying conditions of climate, pasture and water availability (i.e. distances between water points) is required to inform water infrastructure development recommendations and maximise cattle productivity. This study assessed the potential of Radio Frequency IDentification (RFID) reader data from remote weighing technology to examine cattle visit times and time intervals between cattle visits to water points. Data from three cattle stations in northern Australia was used. Daily weather data (temperature, humidity, wind speed, cloud cover, solar exposure and rainfall) were obtained from official weather stations located at or near each experiment site. Linear mixed-effects models were used to detect variation in cattle behaviour within and between stations. The RFID reader data showed that most cattle visits to water points occurred during daylight hours (between 06:00 and 19:00 h) and within 48 h of a previous visit. The time of day that cattle visited water points did not differ between stations (P &gt; 0.05) but varied according to month (P = 0.001), period of day (P &lt; 0.001), time since last visit (P = 0.013) and cloud cover (P = 0.043). Time intervals between cattle visits to water points differed considerably between stations (P &lt; 0.002) and appeared to reflect seasonal conditions and water availability at each station. Time intervals between visits to water points also varied according to month (P &lt; 0.001), period of day (P &lt; 0.001), temperature-humidity index (P = 0.035) and cloud cover (P = 0.029). The results of the study show that RFID reader data is able to detect behavioural differences according to climate and water availability and is a suitable tool to study cattle water point use. Cattle water point use data could be used to aid mustering and trapping cattle, identify animals that fail to visit a water point, better understand pasture conditions, predict the amount and consistency of weight data collected from remote weighing technology, improve decision making by graziers and inform recommendations for the optimal number and distribution of water points.","author":[{"dropping-particle":"","family":"Williams","given":"Lauren R.","non-dropping-particle":"","parse-names":false,"suffix":""},{"dropping-particle":"","family":"Fox","given":"David R.","non-dropping-particle":"","parse-names":false,"suffix":""},{"dropping-particle":"","family":"Bishop-Hurley","given":"Greg J.","non-dropping-particle":"","parse-names":false,"suffix":""},{"dropping-particle":"","family":"Swain","given":"Dave L.","non-dropping-particle":"","parse-names":false,"suffix":""}],"container-title":"Computers and Electronics in Agriculture","id":"ITEM-1","issued":{"date-parts":[["2019","1","1"]]},"page":"193-202","publisher":"Elsevier B.V.","title":"Use of radio frequency identification (RFID) technology to record grazing beef cattle water point use","type":"article-journal","volume":"156"},"uris":["http://www.mendeley.com/documents/?uuid=793215b1-790d-3e09-a242-4a326a3a6191"]}],"mendeley":{"formattedCitation":"(Williams et al., 2019)","plainTextFormattedCitation":"(Williams et al., 2019)","previouslyFormattedCitation":"(Williams et al., 2019)"},"properties":{"noteIndex":0},"schema":"https://github.com/citation-style-language/schema/raw/master/csl-citation.json"}</w:instrText>
      </w:r>
      <w:r w:rsidR="00C90D24" w:rsidRPr="00280F56">
        <w:rPr>
          <w:lang w:eastAsia="en-NZ"/>
        </w:rPr>
        <w:fldChar w:fldCharType="separate"/>
      </w:r>
      <w:r w:rsidR="00C90D24" w:rsidRPr="00280F56">
        <w:rPr>
          <w:noProof/>
          <w:lang w:eastAsia="en-NZ"/>
        </w:rPr>
        <w:t>(Williams et al., 2019)</w:t>
      </w:r>
      <w:r w:rsidR="00C90D24" w:rsidRPr="00280F56">
        <w:rPr>
          <w:lang w:eastAsia="en-NZ"/>
        </w:rPr>
        <w:fldChar w:fldCharType="end"/>
      </w:r>
      <w:r w:rsidR="00C90D24" w:rsidRPr="00280F56">
        <w:rPr>
          <w:lang w:eastAsia="en-NZ"/>
        </w:rPr>
        <w:t>.</w:t>
      </w:r>
      <w:r w:rsidR="000E74AE">
        <w:rPr>
          <w:lang w:eastAsia="en-NZ"/>
        </w:rPr>
        <w:br/>
      </w:r>
      <w:r w:rsidR="000E74AE">
        <w:rPr>
          <w:lang w:eastAsia="en-NZ"/>
        </w:rPr>
        <w:br/>
      </w:r>
      <w:proofErr w:type="spellStart"/>
      <w:r w:rsidR="000E74AE">
        <w:rPr>
          <w:lang w:eastAsia="en-NZ"/>
        </w:rPr>
        <w:t>LoRaWAN</w:t>
      </w:r>
      <w:proofErr w:type="spellEnd"/>
      <w:r w:rsidR="000E74AE">
        <w:rPr>
          <w:lang w:eastAsia="en-NZ"/>
        </w:rPr>
        <w:t xml:space="preserve"> can be used as a short haul system but the other systems are more cost-effective, albeit with reduced range.</w:t>
      </w:r>
    </w:p>
    <w:p w14:paraId="529818E7" w14:textId="32DBBF9F" w:rsidR="00D2502A" w:rsidRPr="00280F56" w:rsidRDefault="00D2502A" w:rsidP="00352A0E">
      <w:pPr>
        <w:pStyle w:val="Caption"/>
      </w:pPr>
      <w:bookmarkStart w:id="24" w:name="_Toc146546615"/>
      <w:bookmarkStart w:id="25" w:name="_Toc146547282"/>
      <w:bookmarkStart w:id="26" w:name="_Toc147395974"/>
      <w:r w:rsidRPr="00280F56">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3</w:t>
      </w:r>
      <w:r w:rsidR="00961355">
        <w:fldChar w:fldCharType="end"/>
      </w:r>
      <w:r w:rsidRPr="00280F56">
        <w:t xml:space="preserve">  Short range communication protocols compared</w:t>
      </w:r>
      <w:bookmarkEnd w:id="24"/>
      <w:bookmarkEnd w:id="25"/>
      <w:bookmarkEnd w:id="26"/>
    </w:p>
    <w:tbl>
      <w:tblPr>
        <w:tblStyle w:val="TableGrid"/>
        <w:tblW w:w="9210" w:type="dxa"/>
        <w:tblLayout w:type="fixed"/>
        <w:tblLook w:val="04A0" w:firstRow="1" w:lastRow="0" w:firstColumn="1" w:lastColumn="0" w:noHBand="0" w:noVBand="1"/>
      </w:tblPr>
      <w:tblGrid>
        <w:gridCol w:w="1272"/>
        <w:gridCol w:w="702"/>
        <w:gridCol w:w="999"/>
        <w:gridCol w:w="1134"/>
        <w:gridCol w:w="1133"/>
        <w:gridCol w:w="1134"/>
        <w:gridCol w:w="1135"/>
        <w:gridCol w:w="1701"/>
      </w:tblGrid>
      <w:tr w:rsidR="00D2502A" w:rsidRPr="00280F56" w14:paraId="1B671D7F"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4240B5A4" w14:textId="77777777" w:rsidR="00D2502A" w:rsidRPr="00280F56" w:rsidRDefault="00D2502A" w:rsidP="00842CFB">
            <w:pPr>
              <w:rPr>
                <w:szCs w:val="22"/>
                <w:lang w:eastAsia="en-US"/>
              </w:rPr>
            </w:pPr>
            <w:r w:rsidRPr="00280F56">
              <w:t>Parameter</w:t>
            </w:r>
          </w:p>
        </w:tc>
        <w:tc>
          <w:tcPr>
            <w:tcW w:w="702" w:type="dxa"/>
            <w:tcBorders>
              <w:top w:val="single" w:sz="4" w:space="0" w:color="auto"/>
              <w:left w:val="single" w:sz="4" w:space="0" w:color="auto"/>
              <w:bottom w:val="single" w:sz="4" w:space="0" w:color="auto"/>
              <w:right w:val="single" w:sz="4" w:space="0" w:color="auto"/>
            </w:tcBorders>
            <w:hideMark/>
          </w:tcPr>
          <w:p w14:paraId="478537DC"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5CBCC03F" w14:textId="5DB0B324" w:rsidR="00D2502A" w:rsidRPr="00280F56" w:rsidRDefault="00D2502A" w:rsidP="00842CFB">
            <w:r w:rsidRPr="00280F56">
              <w:t>ZigBee</w:t>
            </w:r>
            <w:r w:rsidRPr="00280F56">
              <w:br/>
            </w:r>
            <w:r w:rsidR="00EB516C">
              <w:t>Default</w:t>
            </w:r>
          </w:p>
        </w:tc>
        <w:tc>
          <w:tcPr>
            <w:tcW w:w="1134" w:type="dxa"/>
            <w:tcBorders>
              <w:top w:val="single" w:sz="4" w:space="0" w:color="auto"/>
              <w:left w:val="single" w:sz="4" w:space="0" w:color="auto"/>
              <w:bottom w:val="single" w:sz="4" w:space="0" w:color="auto"/>
              <w:right w:val="single" w:sz="4" w:space="0" w:color="auto"/>
            </w:tcBorders>
            <w:hideMark/>
          </w:tcPr>
          <w:p w14:paraId="50281C1C" w14:textId="639E9A4C" w:rsidR="00D2502A" w:rsidRPr="00280F56" w:rsidRDefault="00D2502A" w:rsidP="00842CFB">
            <w:r w:rsidRPr="00280F56">
              <w:t>ZigBee</w:t>
            </w:r>
            <w:r w:rsidRPr="00280F56">
              <w:br/>
              <w:t>L</w:t>
            </w:r>
            <w:r w:rsidR="00EB516C">
              <w:t xml:space="preserve">ong </w:t>
            </w:r>
            <w:r w:rsidRPr="00280F56">
              <w:t>R</w:t>
            </w:r>
            <w:r w:rsidR="00EB516C">
              <w:t>ange</w:t>
            </w:r>
          </w:p>
        </w:tc>
        <w:tc>
          <w:tcPr>
            <w:tcW w:w="1133" w:type="dxa"/>
            <w:tcBorders>
              <w:top w:val="single" w:sz="4" w:space="0" w:color="auto"/>
              <w:left w:val="single" w:sz="4" w:space="0" w:color="auto"/>
              <w:bottom w:val="single" w:sz="4" w:space="0" w:color="auto"/>
              <w:right w:val="single" w:sz="4" w:space="0" w:color="auto"/>
            </w:tcBorders>
            <w:hideMark/>
          </w:tcPr>
          <w:p w14:paraId="2DCB353D" w14:textId="05A65900" w:rsidR="00D2502A" w:rsidRPr="00280F56" w:rsidRDefault="00D2502A" w:rsidP="00842CFB">
            <w:proofErr w:type="spellStart"/>
            <w:r w:rsidRPr="00280F56">
              <w:t>B</w:t>
            </w:r>
            <w:r w:rsidR="00EB516C">
              <w:t>luetooth</w:t>
            </w:r>
            <w:r w:rsidRPr="00280F56">
              <w:t>L</w:t>
            </w:r>
            <w:r w:rsidR="00EB516C">
              <w:t>ow</w:t>
            </w:r>
            <w:proofErr w:type="spellEnd"/>
            <w:r w:rsidR="00EB516C">
              <w:t xml:space="preserve"> </w:t>
            </w:r>
            <w:r w:rsidRPr="00280F56">
              <w:t>E</w:t>
            </w:r>
            <w:r w:rsidR="00EB516C">
              <w:t>nergy</w:t>
            </w:r>
          </w:p>
        </w:tc>
        <w:tc>
          <w:tcPr>
            <w:tcW w:w="1134" w:type="dxa"/>
            <w:tcBorders>
              <w:top w:val="single" w:sz="4" w:space="0" w:color="auto"/>
              <w:left w:val="single" w:sz="4" w:space="0" w:color="auto"/>
              <w:bottom w:val="single" w:sz="4" w:space="0" w:color="auto"/>
              <w:right w:val="single" w:sz="4" w:space="0" w:color="auto"/>
            </w:tcBorders>
            <w:hideMark/>
          </w:tcPr>
          <w:p w14:paraId="67C6418B" w14:textId="6B73AC83" w:rsidR="00D2502A" w:rsidRPr="00280F56" w:rsidRDefault="00D2502A" w:rsidP="00842CFB">
            <w:r w:rsidRPr="00280F56">
              <w:t>B</w:t>
            </w:r>
            <w:r w:rsidR="00EB516C">
              <w:t>luetoothVersion</w:t>
            </w:r>
            <w:r w:rsidRPr="00280F56">
              <w:t>5</w:t>
            </w:r>
          </w:p>
        </w:tc>
        <w:tc>
          <w:tcPr>
            <w:tcW w:w="1135" w:type="dxa"/>
            <w:tcBorders>
              <w:top w:val="single" w:sz="4" w:space="0" w:color="auto"/>
              <w:left w:val="single" w:sz="4" w:space="0" w:color="auto"/>
              <w:bottom w:val="single" w:sz="4" w:space="0" w:color="auto"/>
              <w:right w:val="single" w:sz="4" w:space="0" w:color="auto"/>
            </w:tcBorders>
            <w:hideMark/>
          </w:tcPr>
          <w:p w14:paraId="3BCD7046" w14:textId="77777777" w:rsidR="00D2502A" w:rsidRPr="00280F56" w:rsidRDefault="00D2502A" w:rsidP="00842CFB">
            <w:proofErr w:type="spellStart"/>
            <w:r w:rsidRPr="00280F56">
              <w:t>LoraWan</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53591428" w14:textId="77777777" w:rsidR="00D2502A" w:rsidRPr="00280F56" w:rsidRDefault="00D2502A" w:rsidP="00842CFB">
            <w:proofErr w:type="spellStart"/>
            <w:r w:rsidRPr="00280F56">
              <w:t>Wifi</w:t>
            </w:r>
            <w:proofErr w:type="spellEnd"/>
            <w:r w:rsidRPr="00280F56">
              <w:t xml:space="preserve"> </w:t>
            </w:r>
            <w:proofErr w:type="spellStart"/>
            <w:r w:rsidRPr="00280F56">
              <w:t>HaLow</w:t>
            </w:r>
            <w:proofErr w:type="spellEnd"/>
          </w:p>
        </w:tc>
      </w:tr>
      <w:tr w:rsidR="00D2502A" w:rsidRPr="00280F56" w14:paraId="15FDA8E8"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5DE3583E" w14:textId="77777777" w:rsidR="00D2502A" w:rsidRPr="00280F56" w:rsidRDefault="00D2502A" w:rsidP="00842CFB">
            <w:r w:rsidRPr="00280F56">
              <w:t>Standard</w:t>
            </w:r>
          </w:p>
        </w:tc>
        <w:tc>
          <w:tcPr>
            <w:tcW w:w="702" w:type="dxa"/>
            <w:tcBorders>
              <w:top w:val="single" w:sz="4" w:space="0" w:color="auto"/>
              <w:left w:val="single" w:sz="4" w:space="0" w:color="auto"/>
              <w:bottom w:val="single" w:sz="4" w:space="0" w:color="auto"/>
              <w:right w:val="single" w:sz="4" w:space="0" w:color="auto"/>
            </w:tcBorders>
            <w:hideMark/>
          </w:tcPr>
          <w:p w14:paraId="75BD2AD2"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7520B47F"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02B94FDF" w14:textId="77777777" w:rsidR="00D2502A" w:rsidRPr="00280F56" w:rsidRDefault="00D2502A" w:rsidP="00842CFB">
            <w:r w:rsidRPr="00280F56">
              <w:t>IEEE 802.15.4</w:t>
            </w:r>
          </w:p>
        </w:tc>
        <w:tc>
          <w:tcPr>
            <w:tcW w:w="1133" w:type="dxa"/>
            <w:tcBorders>
              <w:top w:val="single" w:sz="4" w:space="0" w:color="auto"/>
              <w:left w:val="single" w:sz="4" w:space="0" w:color="auto"/>
              <w:bottom w:val="single" w:sz="4" w:space="0" w:color="auto"/>
              <w:right w:val="single" w:sz="4" w:space="0" w:color="auto"/>
            </w:tcBorders>
            <w:hideMark/>
          </w:tcPr>
          <w:p w14:paraId="1A39C880"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35CD899B" w14:textId="77777777" w:rsidR="00D2502A" w:rsidRPr="00280F56" w:rsidRDefault="00D2502A" w:rsidP="00842CFB">
            <w:r w:rsidRPr="00280F56">
              <w:t>IEEE 802.15.4</w:t>
            </w:r>
          </w:p>
        </w:tc>
        <w:tc>
          <w:tcPr>
            <w:tcW w:w="1135" w:type="dxa"/>
            <w:tcBorders>
              <w:top w:val="single" w:sz="4" w:space="0" w:color="auto"/>
              <w:left w:val="single" w:sz="4" w:space="0" w:color="auto"/>
              <w:bottom w:val="single" w:sz="4" w:space="0" w:color="auto"/>
              <w:right w:val="single" w:sz="4" w:space="0" w:color="auto"/>
            </w:tcBorders>
            <w:hideMark/>
          </w:tcPr>
          <w:p w14:paraId="2924C525" w14:textId="77777777" w:rsidR="00D2502A" w:rsidRPr="00280F56" w:rsidRDefault="00D2502A" w:rsidP="00842CFB">
            <w:r w:rsidRPr="00280F56">
              <w:t>IEEE 802.15.4g</w:t>
            </w:r>
          </w:p>
        </w:tc>
        <w:tc>
          <w:tcPr>
            <w:tcW w:w="1701" w:type="dxa"/>
            <w:tcBorders>
              <w:top w:val="single" w:sz="4" w:space="0" w:color="auto"/>
              <w:left w:val="single" w:sz="4" w:space="0" w:color="auto"/>
              <w:bottom w:val="single" w:sz="4" w:space="0" w:color="auto"/>
              <w:right w:val="single" w:sz="4" w:space="0" w:color="auto"/>
            </w:tcBorders>
            <w:hideMark/>
          </w:tcPr>
          <w:p w14:paraId="02ABDB03" w14:textId="77777777" w:rsidR="00D2502A" w:rsidRPr="00280F56" w:rsidRDefault="00D2502A" w:rsidP="00842CFB">
            <w:r w:rsidRPr="00280F56">
              <w:t>IEEE 802.11ah</w:t>
            </w:r>
          </w:p>
        </w:tc>
      </w:tr>
      <w:tr w:rsidR="00D2502A" w:rsidRPr="00280F56" w14:paraId="17C1E16B"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F458335" w14:textId="77777777" w:rsidR="00D2502A" w:rsidRPr="00280F56" w:rsidRDefault="00D2502A" w:rsidP="00842CFB">
            <w:r w:rsidRPr="00280F56">
              <w:t>Frequency</w:t>
            </w:r>
          </w:p>
        </w:tc>
        <w:tc>
          <w:tcPr>
            <w:tcW w:w="702" w:type="dxa"/>
            <w:tcBorders>
              <w:top w:val="single" w:sz="4" w:space="0" w:color="auto"/>
              <w:left w:val="single" w:sz="4" w:space="0" w:color="auto"/>
              <w:bottom w:val="single" w:sz="4" w:space="0" w:color="auto"/>
              <w:right w:val="single" w:sz="4" w:space="0" w:color="auto"/>
            </w:tcBorders>
            <w:hideMark/>
          </w:tcPr>
          <w:p w14:paraId="68C75833" w14:textId="77777777" w:rsidR="00D2502A" w:rsidRPr="00280F56" w:rsidRDefault="00D2502A" w:rsidP="00842CFB">
            <w:r w:rsidRPr="00280F56">
              <w:t>433Mhz</w:t>
            </w:r>
          </w:p>
        </w:tc>
        <w:tc>
          <w:tcPr>
            <w:tcW w:w="999" w:type="dxa"/>
            <w:tcBorders>
              <w:top w:val="single" w:sz="4" w:space="0" w:color="auto"/>
              <w:left w:val="single" w:sz="4" w:space="0" w:color="auto"/>
              <w:bottom w:val="single" w:sz="4" w:space="0" w:color="auto"/>
              <w:right w:val="single" w:sz="4" w:space="0" w:color="auto"/>
            </w:tcBorders>
            <w:hideMark/>
          </w:tcPr>
          <w:p w14:paraId="428F9576"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1965B027" w14:textId="77777777" w:rsidR="00D2502A" w:rsidRPr="00280F56" w:rsidRDefault="00D2502A" w:rsidP="00842CFB">
            <w:r w:rsidRPr="00280F56">
              <w:t>915</w:t>
            </w:r>
            <w:r w:rsidRPr="00280F56">
              <w:br/>
              <w:t>MHz</w:t>
            </w:r>
          </w:p>
        </w:tc>
        <w:tc>
          <w:tcPr>
            <w:tcW w:w="1133" w:type="dxa"/>
            <w:tcBorders>
              <w:top w:val="single" w:sz="4" w:space="0" w:color="auto"/>
              <w:left w:val="single" w:sz="4" w:space="0" w:color="auto"/>
              <w:bottom w:val="single" w:sz="4" w:space="0" w:color="auto"/>
              <w:right w:val="single" w:sz="4" w:space="0" w:color="auto"/>
            </w:tcBorders>
            <w:hideMark/>
          </w:tcPr>
          <w:p w14:paraId="6D238B4D"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07A3FF97" w14:textId="77777777" w:rsidR="00D2502A" w:rsidRPr="00280F56" w:rsidRDefault="00D2502A" w:rsidP="00842CFB">
            <w:r w:rsidRPr="00280F56">
              <w:t>2.4 GHz</w:t>
            </w:r>
          </w:p>
        </w:tc>
        <w:tc>
          <w:tcPr>
            <w:tcW w:w="1135" w:type="dxa"/>
            <w:tcBorders>
              <w:top w:val="single" w:sz="4" w:space="0" w:color="auto"/>
              <w:left w:val="single" w:sz="4" w:space="0" w:color="auto"/>
              <w:bottom w:val="single" w:sz="4" w:space="0" w:color="auto"/>
              <w:right w:val="single" w:sz="4" w:space="0" w:color="auto"/>
            </w:tcBorders>
            <w:hideMark/>
          </w:tcPr>
          <w:p w14:paraId="3990E5A6" w14:textId="77777777" w:rsidR="00D2502A" w:rsidRPr="00280F56" w:rsidRDefault="00D2502A" w:rsidP="00842CFB">
            <w:r w:rsidRPr="00280F56">
              <w:t>915 MHz</w:t>
            </w:r>
          </w:p>
        </w:tc>
        <w:tc>
          <w:tcPr>
            <w:tcW w:w="1701" w:type="dxa"/>
            <w:tcBorders>
              <w:top w:val="single" w:sz="4" w:space="0" w:color="auto"/>
              <w:left w:val="single" w:sz="4" w:space="0" w:color="auto"/>
              <w:bottom w:val="single" w:sz="4" w:space="0" w:color="auto"/>
              <w:right w:val="single" w:sz="4" w:space="0" w:color="auto"/>
            </w:tcBorders>
            <w:hideMark/>
          </w:tcPr>
          <w:p w14:paraId="06C6E813" w14:textId="77777777" w:rsidR="00D2502A" w:rsidRPr="00280F56" w:rsidRDefault="00D2502A" w:rsidP="00842CFB">
            <w:r w:rsidRPr="00280F56">
              <w:t>915-930 MHz</w:t>
            </w:r>
          </w:p>
        </w:tc>
      </w:tr>
      <w:tr w:rsidR="00D2502A" w:rsidRPr="00280F56" w14:paraId="3F2C9AC3"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03F18869" w14:textId="77777777" w:rsidR="00D2502A" w:rsidRPr="00280F56" w:rsidRDefault="00D2502A" w:rsidP="00842CFB">
            <w:r w:rsidRPr="00280F56">
              <w:t>Range</w:t>
            </w:r>
          </w:p>
        </w:tc>
        <w:tc>
          <w:tcPr>
            <w:tcW w:w="702" w:type="dxa"/>
            <w:tcBorders>
              <w:top w:val="single" w:sz="4" w:space="0" w:color="auto"/>
              <w:left w:val="single" w:sz="4" w:space="0" w:color="auto"/>
              <w:bottom w:val="single" w:sz="4" w:space="0" w:color="auto"/>
              <w:right w:val="single" w:sz="4" w:space="0" w:color="auto"/>
            </w:tcBorders>
            <w:hideMark/>
          </w:tcPr>
          <w:p w14:paraId="640AE302" w14:textId="77777777" w:rsidR="00D2502A" w:rsidRPr="00280F56" w:rsidRDefault="00D2502A" w:rsidP="00842CFB">
            <w:r w:rsidRPr="00280F56">
              <w:t>2m</w:t>
            </w:r>
          </w:p>
        </w:tc>
        <w:tc>
          <w:tcPr>
            <w:tcW w:w="999" w:type="dxa"/>
            <w:tcBorders>
              <w:top w:val="single" w:sz="4" w:space="0" w:color="auto"/>
              <w:left w:val="single" w:sz="4" w:space="0" w:color="auto"/>
              <w:bottom w:val="single" w:sz="4" w:space="0" w:color="auto"/>
              <w:right w:val="single" w:sz="4" w:space="0" w:color="auto"/>
            </w:tcBorders>
            <w:hideMark/>
          </w:tcPr>
          <w:p w14:paraId="10B3ACC7" w14:textId="77777777" w:rsidR="00D2502A" w:rsidRPr="00280F56" w:rsidRDefault="00D2502A" w:rsidP="00842CFB">
            <w:r w:rsidRPr="00280F56">
              <w:t>60 m</w:t>
            </w:r>
            <w:r w:rsidRPr="00280F56">
              <w:br/>
            </w:r>
          </w:p>
        </w:tc>
        <w:tc>
          <w:tcPr>
            <w:tcW w:w="1134" w:type="dxa"/>
            <w:tcBorders>
              <w:top w:val="single" w:sz="4" w:space="0" w:color="auto"/>
              <w:left w:val="single" w:sz="4" w:space="0" w:color="auto"/>
              <w:bottom w:val="single" w:sz="4" w:space="0" w:color="auto"/>
              <w:right w:val="single" w:sz="4" w:space="0" w:color="auto"/>
            </w:tcBorders>
            <w:hideMark/>
          </w:tcPr>
          <w:p w14:paraId="57F81B18" w14:textId="77777777" w:rsidR="00D2502A" w:rsidRPr="00280F56" w:rsidRDefault="00D2502A" w:rsidP="00842CFB">
            <w:r w:rsidRPr="00280F56">
              <w:t>14km /</w:t>
            </w:r>
            <w:r w:rsidRPr="00280F56">
              <w:br/>
              <w:t>6.5km</w:t>
            </w:r>
          </w:p>
        </w:tc>
        <w:tc>
          <w:tcPr>
            <w:tcW w:w="1133" w:type="dxa"/>
            <w:tcBorders>
              <w:top w:val="single" w:sz="4" w:space="0" w:color="auto"/>
              <w:left w:val="single" w:sz="4" w:space="0" w:color="auto"/>
              <w:bottom w:val="single" w:sz="4" w:space="0" w:color="auto"/>
              <w:right w:val="single" w:sz="4" w:space="0" w:color="auto"/>
            </w:tcBorders>
            <w:hideMark/>
          </w:tcPr>
          <w:p w14:paraId="64344886" w14:textId="77777777" w:rsidR="00D2502A" w:rsidRPr="00280F56" w:rsidRDefault="00D2502A" w:rsidP="00842CFB">
            <w:r w:rsidRPr="00280F56">
              <w:t>10m</w:t>
            </w:r>
          </w:p>
        </w:tc>
        <w:tc>
          <w:tcPr>
            <w:tcW w:w="1134" w:type="dxa"/>
            <w:tcBorders>
              <w:top w:val="single" w:sz="4" w:space="0" w:color="auto"/>
              <w:left w:val="single" w:sz="4" w:space="0" w:color="auto"/>
              <w:bottom w:val="single" w:sz="4" w:space="0" w:color="auto"/>
              <w:right w:val="single" w:sz="4" w:space="0" w:color="auto"/>
            </w:tcBorders>
            <w:hideMark/>
          </w:tcPr>
          <w:p w14:paraId="44CF3098" w14:textId="77777777" w:rsidR="00D2502A" w:rsidRPr="00280F56" w:rsidRDefault="00D2502A" w:rsidP="00842CFB">
            <w:r w:rsidRPr="00280F56">
              <w:t>750m</w:t>
            </w:r>
          </w:p>
        </w:tc>
        <w:tc>
          <w:tcPr>
            <w:tcW w:w="1135" w:type="dxa"/>
            <w:tcBorders>
              <w:top w:val="single" w:sz="4" w:space="0" w:color="auto"/>
              <w:left w:val="single" w:sz="4" w:space="0" w:color="auto"/>
              <w:bottom w:val="single" w:sz="4" w:space="0" w:color="auto"/>
              <w:right w:val="single" w:sz="4" w:space="0" w:color="auto"/>
            </w:tcBorders>
            <w:hideMark/>
          </w:tcPr>
          <w:p w14:paraId="5B8810FB" w14:textId="77777777" w:rsidR="00D2502A" w:rsidRPr="00280F56" w:rsidRDefault="00D2502A" w:rsidP="00842CFB">
            <w:r w:rsidRPr="00280F56">
              <w:t>5km</w:t>
            </w:r>
          </w:p>
        </w:tc>
        <w:tc>
          <w:tcPr>
            <w:tcW w:w="1701" w:type="dxa"/>
            <w:tcBorders>
              <w:top w:val="single" w:sz="4" w:space="0" w:color="auto"/>
              <w:left w:val="single" w:sz="4" w:space="0" w:color="auto"/>
              <w:bottom w:val="single" w:sz="4" w:space="0" w:color="auto"/>
              <w:right w:val="single" w:sz="4" w:space="0" w:color="auto"/>
            </w:tcBorders>
            <w:hideMark/>
          </w:tcPr>
          <w:p w14:paraId="0E005E41" w14:textId="77777777" w:rsidR="00D2502A" w:rsidRPr="00280F56" w:rsidRDefault="00D2502A" w:rsidP="00842CFB">
            <w:r w:rsidRPr="00280F56">
              <w:t>1km</w:t>
            </w:r>
          </w:p>
        </w:tc>
      </w:tr>
      <w:tr w:rsidR="00D2502A" w:rsidRPr="00280F56" w14:paraId="3D7E802A"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D39F8B1" w14:textId="77777777" w:rsidR="00D2502A" w:rsidRPr="00280F56" w:rsidRDefault="00D2502A" w:rsidP="00842CFB">
            <w:r w:rsidRPr="00280F56">
              <w:t>Data rate</w:t>
            </w:r>
          </w:p>
        </w:tc>
        <w:tc>
          <w:tcPr>
            <w:tcW w:w="702" w:type="dxa"/>
            <w:tcBorders>
              <w:top w:val="single" w:sz="4" w:space="0" w:color="auto"/>
              <w:left w:val="single" w:sz="4" w:space="0" w:color="auto"/>
              <w:bottom w:val="single" w:sz="4" w:space="0" w:color="auto"/>
              <w:right w:val="single" w:sz="4" w:space="0" w:color="auto"/>
            </w:tcBorders>
            <w:hideMark/>
          </w:tcPr>
          <w:p w14:paraId="24066D94" w14:textId="77777777" w:rsidR="00D2502A" w:rsidRPr="00280F56" w:rsidRDefault="00D2502A" w:rsidP="00842CFB">
            <w:r w:rsidRPr="00280F56">
              <w:t>n/a</w:t>
            </w:r>
          </w:p>
        </w:tc>
        <w:tc>
          <w:tcPr>
            <w:tcW w:w="999" w:type="dxa"/>
            <w:tcBorders>
              <w:top w:val="single" w:sz="4" w:space="0" w:color="auto"/>
              <w:left w:val="single" w:sz="4" w:space="0" w:color="auto"/>
              <w:bottom w:val="single" w:sz="4" w:space="0" w:color="auto"/>
              <w:right w:val="single" w:sz="4" w:space="0" w:color="auto"/>
            </w:tcBorders>
            <w:hideMark/>
          </w:tcPr>
          <w:p w14:paraId="25A680FD" w14:textId="77777777" w:rsidR="00D2502A" w:rsidRPr="00280F56" w:rsidRDefault="00D2502A" w:rsidP="00842CFB">
            <w:r w:rsidRPr="00280F56">
              <w:t>250</w:t>
            </w:r>
            <w:r w:rsidRPr="00280F56">
              <w:br/>
            </w:r>
            <w:proofErr w:type="spellStart"/>
            <w:r w:rsidRPr="00280F56">
              <w:t>kbs</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FAF228D" w14:textId="77777777" w:rsidR="00D2502A" w:rsidRPr="00280F56" w:rsidRDefault="00D2502A" w:rsidP="00842CFB">
            <w:r w:rsidRPr="00280F56">
              <w:t>10 / 200</w:t>
            </w:r>
            <w:r w:rsidRPr="00280F56">
              <w:br/>
            </w:r>
            <w:proofErr w:type="spellStart"/>
            <w:r w:rsidRPr="00280F56">
              <w:t>kbs</w:t>
            </w:r>
            <w:proofErr w:type="spellEnd"/>
          </w:p>
        </w:tc>
        <w:tc>
          <w:tcPr>
            <w:tcW w:w="1133" w:type="dxa"/>
            <w:tcBorders>
              <w:top w:val="single" w:sz="4" w:space="0" w:color="auto"/>
              <w:left w:val="single" w:sz="4" w:space="0" w:color="auto"/>
              <w:bottom w:val="single" w:sz="4" w:space="0" w:color="auto"/>
              <w:right w:val="single" w:sz="4" w:space="0" w:color="auto"/>
            </w:tcBorders>
            <w:hideMark/>
          </w:tcPr>
          <w:p w14:paraId="7CCD87B6" w14:textId="77777777" w:rsidR="00D2502A" w:rsidRPr="00280F56" w:rsidRDefault="00D2502A" w:rsidP="00842CFB">
            <w:r w:rsidRPr="00280F56">
              <w:t>1 Mbps</w:t>
            </w:r>
          </w:p>
        </w:tc>
        <w:tc>
          <w:tcPr>
            <w:tcW w:w="1134" w:type="dxa"/>
            <w:tcBorders>
              <w:top w:val="single" w:sz="4" w:space="0" w:color="auto"/>
              <w:left w:val="single" w:sz="4" w:space="0" w:color="auto"/>
              <w:bottom w:val="single" w:sz="4" w:space="0" w:color="auto"/>
              <w:right w:val="single" w:sz="4" w:space="0" w:color="auto"/>
            </w:tcBorders>
            <w:hideMark/>
          </w:tcPr>
          <w:p w14:paraId="73DC4122" w14:textId="77777777" w:rsidR="00D2502A" w:rsidRPr="00280F56" w:rsidRDefault="00D2502A" w:rsidP="00842CFB">
            <w:r w:rsidRPr="00280F56">
              <w:t>125kbps-2 Mbps</w:t>
            </w:r>
          </w:p>
        </w:tc>
        <w:tc>
          <w:tcPr>
            <w:tcW w:w="1135" w:type="dxa"/>
            <w:tcBorders>
              <w:top w:val="single" w:sz="4" w:space="0" w:color="auto"/>
              <w:left w:val="single" w:sz="4" w:space="0" w:color="auto"/>
              <w:bottom w:val="single" w:sz="4" w:space="0" w:color="auto"/>
              <w:right w:val="single" w:sz="4" w:space="0" w:color="auto"/>
            </w:tcBorders>
            <w:hideMark/>
          </w:tcPr>
          <w:p w14:paraId="63BBA478" w14:textId="77777777" w:rsidR="00D2502A" w:rsidRPr="00280F56" w:rsidRDefault="00D2502A" w:rsidP="00842CFB">
            <w:r w:rsidRPr="00280F56">
              <w:t>50 kbps</w:t>
            </w:r>
          </w:p>
        </w:tc>
        <w:tc>
          <w:tcPr>
            <w:tcW w:w="1701" w:type="dxa"/>
            <w:tcBorders>
              <w:top w:val="single" w:sz="4" w:space="0" w:color="auto"/>
              <w:left w:val="single" w:sz="4" w:space="0" w:color="auto"/>
              <w:bottom w:val="single" w:sz="4" w:space="0" w:color="auto"/>
              <w:right w:val="single" w:sz="4" w:space="0" w:color="auto"/>
            </w:tcBorders>
            <w:hideMark/>
          </w:tcPr>
          <w:p w14:paraId="30A177D2" w14:textId="77777777" w:rsidR="00D2502A" w:rsidRPr="00280F56" w:rsidRDefault="00D2502A" w:rsidP="00842CFB">
            <w:r w:rsidRPr="00280F56">
              <w:t xml:space="preserve">150 </w:t>
            </w:r>
            <w:proofErr w:type="spellStart"/>
            <w:r w:rsidRPr="00280F56">
              <w:t>kbs</w:t>
            </w:r>
            <w:proofErr w:type="spellEnd"/>
            <w:r w:rsidRPr="00280F56">
              <w:t xml:space="preserve"> (1km range) – 80Mbps</w:t>
            </w:r>
          </w:p>
        </w:tc>
      </w:tr>
      <w:tr w:rsidR="00D2502A" w:rsidRPr="00280F56" w14:paraId="27BCEA74"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907B309" w14:textId="77777777" w:rsidR="00D2502A" w:rsidRPr="00280F56" w:rsidRDefault="00D2502A" w:rsidP="00842CFB">
            <w:r w:rsidRPr="00280F56">
              <w:t>Power use</w:t>
            </w:r>
          </w:p>
        </w:tc>
        <w:tc>
          <w:tcPr>
            <w:tcW w:w="702" w:type="dxa"/>
            <w:tcBorders>
              <w:top w:val="single" w:sz="4" w:space="0" w:color="auto"/>
              <w:left w:val="single" w:sz="4" w:space="0" w:color="auto"/>
              <w:bottom w:val="single" w:sz="4" w:space="0" w:color="auto"/>
              <w:right w:val="single" w:sz="4" w:space="0" w:color="auto"/>
            </w:tcBorders>
          </w:tcPr>
          <w:p w14:paraId="776C29B2"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B88922B" w14:textId="77777777" w:rsidR="00D2502A" w:rsidRPr="00280F56" w:rsidRDefault="00D2502A" w:rsidP="00842CFB">
            <w:r w:rsidRPr="00280F56">
              <w:t>36.9</w:t>
            </w:r>
            <w:r w:rsidRPr="00280F56">
              <w:br/>
              <w:t xml:space="preserve">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115C42E2" w14:textId="77777777" w:rsidR="00D2502A" w:rsidRPr="00280F56" w:rsidRDefault="00D2502A" w:rsidP="00842CFB">
            <w:r w:rsidRPr="00280F56">
              <w:t>&lt;250mW</w:t>
            </w:r>
          </w:p>
        </w:tc>
        <w:tc>
          <w:tcPr>
            <w:tcW w:w="1133" w:type="dxa"/>
            <w:tcBorders>
              <w:top w:val="single" w:sz="4" w:space="0" w:color="auto"/>
              <w:left w:val="single" w:sz="4" w:space="0" w:color="auto"/>
              <w:bottom w:val="single" w:sz="4" w:space="0" w:color="auto"/>
              <w:right w:val="single" w:sz="4" w:space="0" w:color="auto"/>
            </w:tcBorders>
            <w:hideMark/>
          </w:tcPr>
          <w:p w14:paraId="1B7E819D" w14:textId="77777777" w:rsidR="00D2502A" w:rsidRPr="00280F56" w:rsidRDefault="00D2502A" w:rsidP="00842CFB">
            <w:r w:rsidRPr="00280F56">
              <w:t xml:space="preserve">10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5F3F2FA3" w14:textId="77777777" w:rsidR="00D2502A" w:rsidRPr="00280F56" w:rsidRDefault="00D2502A" w:rsidP="00842CFB">
            <w:r w:rsidRPr="00280F56">
              <w:t xml:space="preserve">10 </w:t>
            </w:r>
            <w:proofErr w:type="spellStart"/>
            <w:r w:rsidRPr="00280F56">
              <w:t>mW</w:t>
            </w:r>
            <w:proofErr w:type="spellEnd"/>
          </w:p>
        </w:tc>
        <w:tc>
          <w:tcPr>
            <w:tcW w:w="1135" w:type="dxa"/>
            <w:tcBorders>
              <w:top w:val="single" w:sz="4" w:space="0" w:color="auto"/>
              <w:left w:val="single" w:sz="4" w:space="0" w:color="auto"/>
              <w:bottom w:val="single" w:sz="4" w:space="0" w:color="auto"/>
              <w:right w:val="single" w:sz="4" w:space="0" w:color="auto"/>
            </w:tcBorders>
            <w:hideMark/>
          </w:tcPr>
          <w:p w14:paraId="1613649F" w14:textId="77777777" w:rsidR="00D2502A" w:rsidRPr="00280F56" w:rsidRDefault="00D2502A" w:rsidP="00842CFB">
            <w:r w:rsidRPr="00280F56">
              <w:t xml:space="preserve">125 </w:t>
            </w:r>
            <w:proofErr w:type="spellStart"/>
            <w:r w:rsidRPr="00280F56">
              <w:t>mW</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0107EA87" w14:textId="77777777" w:rsidR="00D2502A" w:rsidRPr="00280F56" w:rsidRDefault="00D2502A" w:rsidP="00842CFB">
            <w:r w:rsidRPr="00280F56">
              <w:t>11mW</w:t>
            </w:r>
          </w:p>
        </w:tc>
      </w:tr>
      <w:tr w:rsidR="00D2502A" w:rsidRPr="00280F56" w14:paraId="223336B1"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157B1A78" w14:textId="77777777" w:rsidR="00D2502A" w:rsidRPr="00280F56" w:rsidRDefault="00D2502A" w:rsidP="00842CFB">
            <w:r w:rsidRPr="00280F56">
              <w:t>Network size</w:t>
            </w:r>
          </w:p>
        </w:tc>
        <w:tc>
          <w:tcPr>
            <w:tcW w:w="702" w:type="dxa"/>
            <w:tcBorders>
              <w:top w:val="single" w:sz="4" w:space="0" w:color="auto"/>
              <w:left w:val="single" w:sz="4" w:space="0" w:color="auto"/>
              <w:bottom w:val="single" w:sz="4" w:space="0" w:color="auto"/>
              <w:right w:val="single" w:sz="4" w:space="0" w:color="auto"/>
            </w:tcBorders>
          </w:tcPr>
          <w:p w14:paraId="2EB320A9"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28F8B1ED" w14:textId="77777777" w:rsidR="00D2502A" w:rsidRPr="00280F56" w:rsidRDefault="00D2502A" w:rsidP="00842CFB">
            <w:r w:rsidRPr="00280F56">
              <w:t>65,000</w:t>
            </w:r>
          </w:p>
        </w:tc>
        <w:tc>
          <w:tcPr>
            <w:tcW w:w="1134" w:type="dxa"/>
            <w:tcBorders>
              <w:top w:val="single" w:sz="4" w:space="0" w:color="auto"/>
              <w:left w:val="single" w:sz="4" w:space="0" w:color="auto"/>
              <w:bottom w:val="single" w:sz="4" w:space="0" w:color="auto"/>
              <w:right w:val="single" w:sz="4" w:space="0" w:color="auto"/>
            </w:tcBorders>
            <w:hideMark/>
          </w:tcPr>
          <w:p w14:paraId="67CE879B" w14:textId="77777777" w:rsidR="00D2502A" w:rsidRPr="00280F56" w:rsidRDefault="00D2502A" w:rsidP="00842CFB">
            <w:r w:rsidRPr="00280F56">
              <w:t>65,000</w:t>
            </w:r>
          </w:p>
        </w:tc>
        <w:tc>
          <w:tcPr>
            <w:tcW w:w="1133" w:type="dxa"/>
            <w:tcBorders>
              <w:top w:val="single" w:sz="4" w:space="0" w:color="auto"/>
              <w:left w:val="single" w:sz="4" w:space="0" w:color="auto"/>
              <w:bottom w:val="single" w:sz="4" w:space="0" w:color="auto"/>
              <w:right w:val="single" w:sz="4" w:space="0" w:color="auto"/>
            </w:tcBorders>
            <w:hideMark/>
          </w:tcPr>
          <w:p w14:paraId="793537D5" w14:textId="77777777" w:rsidR="00D2502A" w:rsidRPr="00280F56" w:rsidRDefault="00D2502A" w:rsidP="00842CFB">
            <w:r w:rsidRPr="00280F56">
              <w:t>App-defined</w:t>
            </w:r>
          </w:p>
        </w:tc>
        <w:tc>
          <w:tcPr>
            <w:tcW w:w="1134" w:type="dxa"/>
            <w:tcBorders>
              <w:top w:val="single" w:sz="4" w:space="0" w:color="auto"/>
              <w:left w:val="single" w:sz="4" w:space="0" w:color="auto"/>
              <w:bottom w:val="single" w:sz="4" w:space="0" w:color="auto"/>
              <w:right w:val="single" w:sz="4" w:space="0" w:color="auto"/>
            </w:tcBorders>
            <w:hideMark/>
          </w:tcPr>
          <w:p w14:paraId="09ABEBE8" w14:textId="77777777" w:rsidR="00D2502A" w:rsidRPr="00280F56" w:rsidRDefault="00D2502A" w:rsidP="00842CFB">
            <w:r w:rsidRPr="00280F56">
              <w:t>App-defined</w:t>
            </w:r>
          </w:p>
        </w:tc>
        <w:tc>
          <w:tcPr>
            <w:tcW w:w="1135" w:type="dxa"/>
            <w:tcBorders>
              <w:top w:val="single" w:sz="4" w:space="0" w:color="auto"/>
              <w:left w:val="single" w:sz="4" w:space="0" w:color="auto"/>
              <w:bottom w:val="single" w:sz="4" w:space="0" w:color="auto"/>
              <w:right w:val="single" w:sz="4" w:space="0" w:color="auto"/>
            </w:tcBorders>
            <w:hideMark/>
          </w:tcPr>
          <w:p w14:paraId="2385CAC5" w14:textId="77777777" w:rsidR="00D2502A" w:rsidRPr="00280F56" w:rsidRDefault="00D2502A" w:rsidP="00842CFB">
            <w:r w:rsidRPr="00280F56">
              <w:t>10,000</w:t>
            </w:r>
          </w:p>
        </w:tc>
        <w:tc>
          <w:tcPr>
            <w:tcW w:w="1701" w:type="dxa"/>
            <w:tcBorders>
              <w:top w:val="single" w:sz="4" w:space="0" w:color="auto"/>
              <w:left w:val="single" w:sz="4" w:space="0" w:color="auto"/>
              <w:bottom w:val="single" w:sz="4" w:space="0" w:color="auto"/>
              <w:right w:val="single" w:sz="4" w:space="0" w:color="auto"/>
            </w:tcBorders>
            <w:hideMark/>
          </w:tcPr>
          <w:p w14:paraId="5EC0B6D7" w14:textId="77777777" w:rsidR="00D2502A" w:rsidRPr="00280F56" w:rsidRDefault="00D2502A" w:rsidP="00842CFB">
            <w:r w:rsidRPr="00280F56">
              <w:t>8,191 per AP</w:t>
            </w:r>
          </w:p>
        </w:tc>
      </w:tr>
      <w:tr w:rsidR="00D2502A" w:rsidRPr="00280F56" w14:paraId="47C050A0"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1C5DCF3" w14:textId="77777777" w:rsidR="00D2502A" w:rsidRPr="00280F56" w:rsidRDefault="00D2502A" w:rsidP="00842CFB">
            <w:r w:rsidRPr="00280F56">
              <w:t>Network topologies</w:t>
            </w:r>
          </w:p>
        </w:tc>
        <w:tc>
          <w:tcPr>
            <w:tcW w:w="702" w:type="dxa"/>
            <w:tcBorders>
              <w:top w:val="single" w:sz="4" w:space="0" w:color="auto"/>
              <w:left w:val="single" w:sz="4" w:space="0" w:color="auto"/>
              <w:bottom w:val="single" w:sz="4" w:space="0" w:color="auto"/>
              <w:right w:val="single" w:sz="4" w:space="0" w:color="auto"/>
            </w:tcBorders>
          </w:tcPr>
          <w:p w14:paraId="3EBA160B"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3EC6D94" w14:textId="301C032C"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4" w:type="dxa"/>
            <w:tcBorders>
              <w:top w:val="single" w:sz="4" w:space="0" w:color="auto"/>
              <w:left w:val="single" w:sz="4" w:space="0" w:color="auto"/>
              <w:bottom w:val="single" w:sz="4" w:space="0" w:color="auto"/>
              <w:right w:val="single" w:sz="4" w:space="0" w:color="auto"/>
            </w:tcBorders>
            <w:hideMark/>
          </w:tcPr>
          <w:p w14:paraId="2034887B" w14:textId="03970B15"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3" w:type="dxa"/>
            <w:tcBorders>
              <w:top w:val="single" w:sz="4" w:space="0" w:color="auto"/>
              <w:left w:val="single" w:sz="4" w:space="0" w:color="auto"/>
              <w:bottom w:val="single" w:sz="4" w:space="0" w:color="auto"/>
              <w:right w:val="single" w:sz="4" w:space="0" w:color="auto"/>
            </w:tcBorders>
            <w:hideMark/>
          </w:tcPr>
          <w:p w14:paraId="1A6495A0" w14:textId="77777777" w:rsidR="00D2502A" w:rsidRPr="00280F56" w:rsidRDefault="00D2502A" w:rsidP="00842CFB">
            <w:r w:rsidRPr="00280F56">
              <w:t>Star</w:t>
            </w:r>
          </w:p>
        </w:tc>
        <w:tc>
          <w:tcPr>
            <w:tcW w:w="1134" w:type="dxa"/>
            <w:tcBorders>
              <w:top w:val="single" w:sz="4" w:space="0" w:color="auto"/>
              <w:left w:val="single" w:sz="4" w:space="0" w:color="auto"/>
              <w:bottom w:val="single" w:sz="4" w:space="0" w:color="auto"/>
              <w:right w:val="single" w:sz="4" w:space="0" w:color="auto"/>
            </w:tcBorders>
            <w:hideMark/>
          </w:tcPr>
          <w:p w14:paraId="1FCCE4C8" w14:textId="77777777" w:rsidR="00D2502A" w:rsidRPr="00280F56" w:rsidRDefault="00D2502A" w:rsidP="00842CFB">
            <w:r w:rsidRPr="00280F56">
              <w:t>Star</w:t>
            </w:r>
          </w:p>
        </w:tc>
        <w:tc>
          <w:tcPr>
            <w:tcW w:w="1135" w:type="dxa"/>
            <w:tcBorders>
              <w:top w:val="single" w:sz="4" w:space="0" w:color="auto"/>
              <w:left w:val="single" w:sz="4" w:space="0" w:color="auto"/>
              <w:bottom w:val="single" w:sz="4" w:space="0" w:color="auto"/>
              <w:right w:val="single" w:sz="4" w:space="0" w:color="auto"/>
            </w:tcBorders>
            <w:hideMark/>
          </w:tcPr>
          <w:p w14:paraId="12719557" w14:textId="77777777" w:rsidR="00D2502A" w:rsidRPr="00280F56" w:rsidRDefault="00D2502A" w:rsidP="00842CFB">
            <w:r w:rsidRPr="00280F56">
              <w:t>Star of stars</w:t>
            </w:r>
          </w:p>
        </w:tc>
        <w:tc>
          <w:tcPr>
            <w:tcW w:w="1701" w:type="dxa"/>
            <w:tcBorders>
              <w:top w:val="single" w:sz="4" w:space="0" w:color="auto"/>
              <w:left w:val="single" w:sz="4" w:space="0" w:color="auto"/>
              <w:bottom w:val="single" w:sz="4" w:space="0" w:color="auto"/>
              <w:right w:val="single" w:sz="4" w:space="0" w:color="auto"/>
            </w:tcBorders>
            <w:hideMark/>
          </w:tcPr>
          <w:p w14:paraId="2A7AE56D" w14:textId="22BD1786" w:rsidR="00D2502A" w:rsidRPr="00280F56" w:rsidRDefault="00D2502A" w:rsidP="00842CFB">
            <w:r w:rsidRPr="00280F56">
              <w:t>Star</w:t>
            </w:r>
            <w:r w:rsidR="00EB516C">
              <w:t xml:space="preserve"> and </w:t>
            </w:r>
            <w:r w:rsidRPr="00280F56">
              <w:t>Relays</w:t>
            </w:r>
          </w:p>
        </w:tc>
      </w:tr>
      <w:tr w:rsidR="00D2502A" w:rsidRPr="00280F56" w14:paraId="135CA5F6"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7E1F5A6" w14:textId="77777777" w:rsidR="00D2502A" w:rsidRPr="00280F56" w:rsidRDefault="00D2502A" w:rsidP="00842CFB">
            <w:r w:rsidRPr="00280F56">
              <w:t>Native IP</w:t>
            </w:r>
          </w:p>
        </w:tc>
        <w:tc>
          <w:tcPr>
            <w:tcW w:w="702" w:type="dxa"/>
            <w:tcBorders>
              <w:top w:val="single" w:sz="4" w:space="0" w:color="auto"/>
              <w:left w:val="single" w:sz="4" w:space="0" w:color="auto"/>
              <w:bottom w:val="single" w:sz="4" w:space="0" w:color="auto"/>
              <w:right w:val="single" w:sz="4" w:space="0" w:color="auto"/>
            </w:tcBorders>
          </w:tcPr>
          <w:p w14:paraId="7299ADE1"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CB08302" w14:textId="77777777" w:rsidR="00D2502A" w:rsidRPr="00280F56" w:rsidRDefault="00D2502A" w:rsidP="00842CFB">
            <w:r w:rsidRPr="00280F56">
              <w:t>No</w:t>
            </w:r>
          </w:p>
        </w:tc>
        <w:tc>
          <w:tcPr>
            <w:tcW w:w="1134" w:type="dxa"/>
            <w:tcBorders>
              <w:top w:val="single" w:sz="4" w:space="0" w:color="auto"/>
              <w:left w:val="single" w:sz="4" w:space="0" w:color="auto"/>
              <w:bottom w:val="single" w:sz="4" w:space="0" w:color="auto"/>
              <w:right w:val="single" w:sz="4" w:space="0" w:color="auto"/>
            </w:tcBorders>
            <w:hideMark/>
          </w:tcPr>
          <w:p w14:paraId="6A9E975A" w14:textId="77777777" w:rsidR="00D2502A" w:rsidRPr="00280F56" w:rsidRDefault="00D2502A" w:rsidP="00842CFB">
            <w:r w:rsidRPr="00280F56">
              <w:t>No</w:t>
            </w:r>
          </w:p>
        </w:tc>
        <w:tc>
          <w:tcPr>
            <w:tcW w:w="1133" w:type="dxa"/>
            <w:tcBorders>
              <w:top w:val="single" w:sz="4" w:space="0" w:color="auto"/>
              <w:left w:val="single" w:sz="4" w:space="0" w:color="auto"/>
              <w:bottom w:val="single" w:sz="4" w:space="0" w:color="auto"/>
              <w:right w:val="single" w:sz="4" w:space="0" w:color="auto"/>
            </w:tcBorders>
            <w:hideMark/>
          </w:tcPr>
          <w:p w14:paraId="6121374D" w14:textId="77777777" w:rsidR="00D2502A" w:rsidRPr="00280F56" w:rsidRDefault="00D2502A" w:rsidP="00842CFB">
            <w:r w:rsidRPr="00280F56">
              <w:t>NIC-Specific</w:t>
            </w:r>
          </w:p>
        </w:tc>
        <w:tc>
          <w:tcPr>
            <w:tcW w:w="1134" w:type="dxa"/>
            <w:tcBorders>
              <w:top w:val="single" w:sz="4" w:space="0" w:color="auto"/>
              <w:left w:val="single" w:sz="4" w:space="0" w:color="auto"/>
              <w:bottom w:val="single" w:sz="4" w:space="0" w:color="auto"/>
              <w:right w:val="single" w:sz="4" w:space="0" w:color="auto"/>
            </w:tcBorders>
            <w:hideMark/>
          </w:tcPr>
          <w:p w14:paraId="52537C7C" w14:textId="77777777" w:rsidR="00D2502A" w:rsidRPr="00280F56" w:rsidRDefault="00D2502A" w:rsidP="00842CFB">
            <w:r w:rsidRPr="00280F56">
              <w:t>NIC-Specific</w:t>
            </w:r>
          </w:p>
        </w:tc>
        <w:tc>
          <w:tcPr>
            <w:tcW w:w="1135" w:type="dxa"/>
            <w:tcBorders>
              <w:top w:val="single" w:sz="4" w:space="0" w:color="auto"/>
              <w:left w:val="single" w:sz="4" w:space="0" w:color="auto"/>
              <w:bottom w:val="single" w:sz="4" w:space="0" w:color="auto"/>
              <w:right w:val="single" w:sz="4" w:space="0" w:color="auto"/>
            </w:tcBorders>
            <w:hideMark/>
          </w:tcPr>
          <w:p w14:paraId="67DB7005" w14:textId="77777777" w:rsidR="00D2502A" w:rsidRPr="00280F56" w:rsidRDefault="00D2502A" w:rsidP="00842CFB">
            <w:r w:rsidRPr="00280F56">
              <w:t>No</w:t>
            </w:r>
          </w:p>
        </w:tc>
        <w:tc>
          <w:tcPr>
            <w:tcW w:w="1701" w:type="dxa"/>
            <w:tcBorders>
              <w:top w:val="single" w:sz="4" w:space="0" w:color="auto"/>
              <w:left w:val="single" w:sz="4" w:space="0" w:color="auto"/>
              <w:bottom w:val="single" w:sz="4" w:space="0" w:color="auto"/>
              <w:right w:val="single" w:sz="4" w:space="0" w:color="auto"/>
            </w:tcBorders>
            <w:hideMark/>
          </w:tcPr>
          <w:p w14:paraId="68655AE3" w14:textId="77777777" w:rsidR="00D2502A" w:rsidRPr="00280F56" w:rsidRDefault="00D2502A" w:rsidP="00842CFB">
            <w:r w:rsidRPr="00280F56">
              <w:t>Yes</w:t>
            </w:r>
          </w:p>
        </w:tc>
      </w:tr>
      <w:tr w:rsidR="00D2502A" w:rsidRPr="00280F56" w14:paraId="5EFAF027"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64578CA1" w14:textId="77777777" w:rsidR="00D2502A" w:rsidRPr="00280F56" w:rsidRDefault="00D2502A" w:rsidP="00842CFB">
            <w:r w:rsidRPr="00280F56">
              <w:t>Limitations</w:t>
            </w:r>
          </w:p>
        </w:tc>
        <w:tc>
          <w:tcPr>
            <w:tcW w:w="702" w:type="dxa"/>
            <w:tcBorders>
              <w:top w:val="single" w:sz="4" w:space="0" w:color="auto"/>
              <w:left w:val="single" w:sz="4" w:space="0" w:color="auto"/>
              <w:bottom w:val="single" w:sz="4" w:space="0" w:color="auto"/>
              <w:right w:val="single" w:sz="4" w:space="0" w:color="auto"/>
            </w:tcBorders>
          </w:tcPr>
          <w:p w14:paraId="0DBAFA85"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592987B9" w14:textId="77777777" w:rsidR="00D2502A" w:rsidRPr="00280F56" w:rsidRDefault="00D2502A" w:rsidP="00842CFB">
            <w:r w:rsidRPr="00280F56">
              <w:t>Line of sight</w:t>
            </w:r>
          </w:p>
        </w:tc>
        <w:tc>
          <w:tcPr>
            <w:tcW w:w="1134" w:type="dxa"/>
            <w:tcBorders>
              <w:top w:val="single" w:sz="4" w:space="0" w:color="auto"/>
              <w:left w:val="single" w:sz="4" w:space="0" w:color="auto"/>
              <w:bottom w:val="single" w:sz="4" w:space="0" w:color="auto"/>
              <w:right w:val="single" w:sz="4" w:space="0" w:color="auto"/>
            </w:tcBorders>
            <w:hideMark/>
          </w:tcPr>
          <w:p w14:paraId="2948A205" w14:textId="77777777" w:rsidR="00D2502A" w:rsidRPr="00280F56" w:rsidRDefault="00D2502A" w:rsidP="00842CFB">
            <w:r w:rsidRPr="00280F56">
              <w:t>Power usage</w:t>
            </w:r>
          </w:p>
        </w:tc>
        <w:tc>
          <w:tcPr>
            <w:tcW w:w="1133" w:type="dxa"/>
            <w:tcBorders>
              <w:top w:val="single" w:sz="4" w:space="0" w:color="auto"/>
              <w:left w:val="single" w:sz="4" w:space="0" w:color="auto"/>
              <w:bottom w:val="single" w:sz="4" w:space="0" w:color="auto"/>
              <w:right w:val="single" w:sz="4" w:space="0" w:color="auto"/>
            </w:tcBorders>
            <w:hideMark/>
          </w:tcPr>
          <w:p w14:paraId="627C5D2D" w14:textId="77777777" w:rsidR="00D2502A" w:rsidRPr="00280F56" w:rsidRDefault="00D2502A" w:rsidP="00842CFB">
            <w:r w:rsidRPr="00280F56">
              <w:t>Short range</w:t>
            </w:r>
          </w:p>
        </w:tc>
        <w:tc>
          <w:tcPr>
            <w:tcW w:w="1134" w:type="dxa"/>
            <w:tcBorders>
              <w:top w:val="single" w:sz="4" w:space="0" w:color="auto"/>
              <w:left w:val="single" w:sz="4" w:space="0" w:color="auto"/>
              <w:bottom w:val="single" w:sz="4" w:space="0" w:color="auto"/>
              <w:right w:val="single" w:sz="4" w:space="0" w:color="auto"/>
            </w:tcBorders>
            <w:hideMark/>
          </w:tcPr>
          <w:p w14:paraId="580F6C80" w14:textId="77777777" w:rsidR="00D2502A" w:rsidRPr="00280F56" w:rsidRDefault="00D2502A" w:rsidP="00842CFB">
            <w:r w:rsidRPr="00280F56">
              <w:t>No mesh support</w:t>
            </w:r>
          </w:p>
        </w:tc>
        <w:tc>
          <w:tcPr>
            <w:tcW w:w="1135" w:type="dxa"/>
            <w:tcBorders>
              <w:top w:val="single" w:sz="4" w:space="0" w:color="auto"/>
              <w:left w:val="single" w:sz="4" w:space="0" w:color="auto"/>
              <w:bottom w:val="single" w:sz="4" w:space="0" w:color="auto"/>
              <w:right w:val="single" w:sz="4" w:space="0" w:color="auto"/>
            </w:tcBorders>
            <w:hideMark/>
          </w:tcPr>
          <w:p w14:paraId="62C24C94" w14:textId="77777777" w:rsidR="00D2502A" w:rsidRPr="00280F56" w:rsidRDefault="00D2502A" w:rsidP="00842CFB">
            <w:r w:rsidRPr="00280F56">
              <w:t>Data rate, capacity</w:t>
            </w:r>
          </w:p>
        </w:tc>
        <w:tc>
          <w:tcPr>
            <w:tcW w:w="1701" w:type="dxa"/>
            <w:tcBorders>
              <w:top w:val="single" w:sz="4" w:space="0" w:color="auto"/>
              <w:left w:val="single" w:sz="4" w:space="0" w:color="auto"/>
              <w:bottom w:val="single" w:sz="4" w:space="0" w:color="auto"/>
              <w:right w:val="single" w:sz="4" w:space="0" w:color="auto"/>
            </w:tcBorders>
            <w:hideMark/>
          </w:tcPr>
          <w:p w14:paraId="5300C10D" w14:textId="77777777" w:rsidR="00D2502A" w:rsidRPr="00280F56" w:rsidRDefault="00D2502A" w:rsidP="00842CFB">
            <w:r w:rsidRPr="00280F56">
              <w:t>Limited devices</w:t>
            </w:r>
          </w:p>
        </w:tc>
      </w:tr>
      <w:tr w:rsidR="000E74AE" w:rsidRPr="00280F56" w14:paraId="468190E0" w14:textId="77777777" w:rsidTr="00EB516C">
        <w:tc>
          <w:tcPr>
            <w:tcW w:w="1272" w:type="dxa"/>
            <w:tcBorders>
              <w:top w:val="single" w:sz="4" w:space="0" w:color="auto"/>
              <w:left w:val="single" w:sz="4" w:space="0" w:color="auto"/>
              <w:bottom w:val="single" w:sz="4" w:space="0" w:color="auto"/>
              <w:right w:val="single" w:sz="4" w:space="0" w:color="auto"/>
            </w:tcBorders>
          </w:tcPr>
          <w:p w14:paraId="23A2A2A0" w14:textId="06D651BD" w:rsidR="000E74AE" w:rsidRPr="00280F56" w:rsidRDefault="000E74AE" w:rsidP="00842CFB">
            <w:r>
              <w:t>Farm use ideals</w:t>
            </w:r>
          </w:p>
        </w:tc>
        <w:tc>
          <w:tcPr>
            <w:tcW w:w="702" w:type="dxa"/>
            <w:tcBorders>
              <w:top w:val="single" w:sz="4" w:space="0" w:color="auto"/>
              <w:left w:val="single" w:sz="4" w:space="0" w:color="auto"/>
              <w:bottom w:val="single" w:sz="4" w:space="0" w:color="auto"/>
              <w:right w:val="single" w:sz="4" w:space="0" w:color="auto"/>
            </w:tcBorders>
          </w:tcPr>
          <w:p w14:paraId="31458714" w14:textId="77777777" w:rsidR="000E74AE" w:rsidRPr="00280F56" w:rsidRDefault="000E74AE" w:rsidP="00842CFB"/>
        </w:tc>
        <w:tc>
          <w:tcPr>
            <w:tcW w:w="999" w:type="dxa"/>
            <w:tcBorders>
              <w:top w:val="single" w:sz="4" w:space="0" w:color="auto"/>
              <w:left w:val="single" w:sz="4" w:space="0" w:color="auto"/>
              <w:bottom w:val="single" w:sz="4" w:space="0" w:color="auto"/>
              <w:right w:val="single" w:sz="4" w:space="0" w:color="auto"/>
            </w:tcBorders>
          </w:tcPr>
          <w:p w14:paraId="535BD186" w14:textId="2B8E4F54" w:rsidR="000E74AE" w:rsidRPr="00280F56" w:rsidRDefault="000E74AE" w:rsidP="00842CFB">
            <w:r>
              <w:t>Not ideal</w:t>
            </w:r>
            <w:r w:rsidR="00A3634E">
              <w:t xml:space="preserve"> as line of sight.</w:t>
            </w:r>
          </w:p>
        </w:tc>
        <w:tc>
          <w:tcPr>
            <w:tcW w:w="1134" w:type="dxa"/>
            <w:tcBorders>
              <w:top w:val="single" w:sz="4" w:space="0" w:color="auto"/>
              <w:left w:val="single" w:sz="4" w:space="0" w:color="auto"/>
              <w:bottom w:val="single" w:sz="4" w:space="0" w:color="auto"/>
              <w:right w:val="single" w:sz="4" w:space="0" w:color="auto"/>
            </w:tcBorders>
          </w:tcPr>
          <w:p w14:paraId="0481D18F" w14:textId="494BB426" w:rsidR="000E74AE" w:rsidRPr="00280F56" w:rsidRDefault="000E74AE" w:rsidP="00842CFB">
            <w:r>
              <w:t>For small datasets only</w:t>
            </w:r>
          </w:p>
        </w:tc>
        <w:tc>
          <w:tcPr>
            <w:tcW w:w="1133" w:type="dxa"/>
            <w:tcBorders>
              <w:top w:val="single" w:sz="4" w:space="0" w:color="auto"/>
              <w:left w:val="single" w:sz="4" w:space="0" w:color="auto"/>
              <w:bottom w:val="single" w:sz="4" w:space="0" w:color="auto"/>
              <w:right w:val="single" w:sz="4" w:space="0" w:color="auto"/>
            </w:tcBorders>
          </w:tcPr>
          <w:p w14:paraId="03510031" w14:textId="6EECD163" w:rsidR="000E74AE" w:rsidRPr="00280F56" w:rsidRDefault="000E74AE" w:rsidP="00842CFB">
            <w:r>
              <w:t>Not ideal</w:t>
            </w:r>
            <w:r w:rsidR="00A3634E">
              <w:t xml:space="preserve"> as range is short</w:t>
            </w:r>
          </w:p>
        </w:tc>
        <w:tc>
          <w:tcPr>
            <w:tcW w:w="1134" w:type="dxa"/>
            <w:tcBorders>
              <w:top w:val="single" w:sz="4" w:space="0" w:color="auto"/>
              <w:left w:val="single" w:sz="4" w:space="0" w:color="auto"/>
              <w:bottom w:val="single" w:sz="4" w:space="0" w:color="auto"/>
              <w:right w:val="single" w:sz="4" w:space="0" w:color="auto"/>
            </w:tcBorders>
          </w:tcPr>
          <w:p w14:paraId="558115D7" w14:textId="35BE7053" w:rsidR="000E74AE" w:rsidRPr="00280F56" w:rsidRDefault="000E74AE" w:rsidP="00842CFB">
            <w:r>
              <w:t>Only useful for animal to collector site use</w:t>
            </w:r>
          </w:p>
        </w:tc>
        <w:tc>
          <w:tcPr>
            <w:tcW w:w="1135" w:type="dxa"/>
            <w:tcBorders>
              <w:top w:val="single" w:sz="4" w:space="0" w:color="auto"/>
              <w:left w:val="single" w:sz="4" w:space="0" w:color="auto"/>
              <w:bottom w:val="single" w:sz="4" w:space="0" w:color="auto"/>
              <w:right w:val="single" w:sz="4" w:space="0" w:color="auto"/>
            </w:tcBorders>
          </w:tcPr>
          <w:p w14:paraId="542FC23B" w14:textId="235B6F4C" w:rsidR="000E74AE" w:rsidRPr="00280F56" w:rsidRDefault="000E74AE" w:rsidP="00842CFB">
            <w:r>
              <w:t>Not ideal</w:t>
            </w:r>
            <w:r w:rsidR="00A3634E">
              <w:t xml:space="preserve"> for short-range but is good for long-range.</w:t>
            </w:r>
          </w:p>
        </w:tc>
        <w:tc>
          <w:tcPr>
            <w:tcW w:w="1701" w:type="dxa"/>
            <w:tcBorders>
              <w:top w:val="single" w:sz="4" w:space="0" w:color="auto"/>
              <w:left w:val="single" w:sz="4" w:space="0" w:color="auto"/>
              <w:bottom w:val="single" w:sz="4" w:space="0" w:color="auto"/>
              <w:right w:val="single" w:sz="4" w:space="0" w:color="auto"/>
            </w:tcBorders>
          </w:tcPr>
          <w:p w14:paraId="473B3C35" w14:textId="6A584E1C" w:rsidR="000E74AE" w:rsidRPr="00280F56" w:rsidRDefault="000E74AE" w:rsidP="00842CFB">
            <w:r>
              <w:t>Ideal but imported cards may be expensive and not supported in NZ</w:t>
            </w:r>
          </w:p>
        </w:tc>
      </w:tr>
    </w:tbl>
    <w:p w14:paraId="1AEA8E60" w14:textId="75681D9A" w:rsidR="00030A9C" w:rsidRPr="00280F56" w:rsidRDefault="00D2502A" w:rsidP="00352A0E">
      <w:pPr>
        <w:pStyle w:val="Caption"/>
      </w:pPr>
      <w:r w:rsidRPr="00280F56">
        <w:br/>
      </w:r>
      <w:bookmarkStart w:id="27" w:name="_Toc146547283"/>
      <w:r w:rsidR="008145B0">
        <w:t xml:space="preserve">The choice of short range RF solution for an alpine farm will depend on the amount of data transmitted and the number of animals. </w:t>
      </w:r>
      <w:r w:rsidR="000E74AE">
        <w:t xml:space="preserve">Wifi HaLow is an interesting option but it’s cost and lack of support </w:t>
      </w:r>
      <w:r w:rsidR="00EB516C">
        <w:t xml:space="preserve">(at present) </w:t>
      </w:r>
      <w:r w:rsidR="000E74AE">
        <w:t>makes recommending Bluetooth V5</w:t>
      </w:r>
      <w:r w:rsidR="00EB516C">
        <w:t xml:space="preserve"> an easy choice.</w:t>
      </w:r>
      <w:bookmarkEnd w:id="27"/>
    </w:p>
    <w:p w14:paraId="38A4E553" w14:textId="77777777" w:rsidR="00030A9C" w:rsidRPr="00280F56" w:rsidRDefault="00030A9C">
      <w:pPr>
        <w:rPr>
          <w:rFonts w:ascii="Calibri" w:hAnsi="Calibri"/>
          <w:b/>
          <w:bCs/>
          <w:szCs w:val="20"/>
        </w:rPr>
      </w:pPr>
      <w:r w:rsidRPr="00280F56">
        <w:br w:type="page"/>
      </w:r>
    </w:p>
    <w:p w14:paraId="0F0CCF7E" w14:textId="488E403C" w:rsidR="00F446C9" w:rsidRPr="00280F56" w:rsidRDefault="00D2502A" w:rsidP="00352A0E">
      <w:pPr>
        <w:pStyle w:val="Caption"/>
      </w:pPr>
      <w:bookmarkStart w:id="28" w:name="_Toc146546616"/>
      <w:bookmarkStart w:id="29" w:name="_Toc146547284"/>
      <w:bookmarkStart w:id="30" w:name="_Toc147395975"/>
      <w:r w:rsidRPr="00280F56">
        <w:lastRenderedPageBreak/>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4</w:t>
      </w:r>
      <w:r w:rsidR="00961355">
        <w:fldChar w:fldCharType="end"/>
      </w:r>
      <w:r w:rsidRPr="00280F56">
        <w:t xml:space="preserve">  Communication proto</w:t>
      </w:r>
      <w:r w:rsidR="00713165">
        <w:t>c</w:t>
      </w:r>
      <w:r w:rsidRPr="00280F56">
        <w:t>ol</w:t>
      </w:r>
      <w:r w:rsidR="00424FD0" w:rsidRPr="00280F56">
        <w:t xml:space="preserve"> options available on a range of microcomputers</w:t>
      </w:r>
      <w:bookmarkEnd w:id="28"/>
      <w:bookmarkEnd w:id="29"/>
      <w:bookmarkEnd w:id="30"/>
    </w:p>
    <w:p w14:paraId="5CD41A87" w14:textId="2BF11499" w:rsidR="00D2502A" w:rsidRPr="00280F56" w:rsidRDefault="00D2502A" w:rsidP="00352A0E">
      <w:pPr>
        <w:pStyle w:val="Caption"/>
      </w:pPr>
    </w:p>
    <w:tbl>
      <w:tblPr>
        <w:tblStyle w:val="TableGrid"/>
        <w:tblW w:w="0" w:type="auto"/>
        <w:jc w:val="center"/>
        <w:tblLook w:val="04A0" w:firstRow="1" w:lastRow="0" w:firstColumn="1" w:lastColumn="0" w:noHBand="0" w:noVBand="1"/>
      </w:tblPr>
      <w:tblGrid>
        <w:gridCol w:w="1051"/>
        <w:gridCol w:w="459"/>
        <w:gridCol w:w="746"/>
        <w:gridCol w:w="787"/>
        <w:gridCol w:w="776"/>
        <w:gridCol w:w="954"/>
        <w:gridCol w:w="981"/>
        <w:gridCol w:w="762"/>
      </w:tblGrid>
      <w:tr w:rsidR="00D2502A" w:rsidRPr="00280F56" w14:paraId="659FF0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00A950B" w14:textId="77777777" w:rsidR="00D2502A" w:rsidRPr="00280F56" w:rsidRDefault="00D2502A">
            <w:pPr>
              <w:rPr>
                <w:szCs w:val="22"/>
                <w:lang w:eastAsia="en-US"/>
              </w:rPr>
            </w:pPr>
            <w:r w:rsidRPr="00280F56">
              <w:t>Comms option</w:t>
            </w:r>
          </w:p>
        </w:tc>
        <w:tc>
          <w:tcPr>
            <w:tcW w:w="459" w:type="dxa"/>
            <w:tcBorders>
              <w:top w:val="single" w:sz="4" w:space="0" w:color="auto"/>
              <w:left w:val="single" w:sz="4" w:space="0" w:color="auto"/>
              <w:bottom w:val="single" w:sz="4" w:space="0" w:color="auto"/>
              <w:right w:val="single" w:sz="4" w:space="0" w:color="auto"/>
            </w:tcBorders>
            <w:hideMark/>
          </w:tcPr>
          <w:p w14:paraId="4104A555" w14:textId="77777777" w:rsidR="00D2502A" w:rsidRPr="00280F56" w:rsidRDefault="00D2502A">
            <w:r w:rsidRPr="00280F56">
              <w:t>Pi V4</w:t>
            </w:r>
          </w:p>
        </w:tc>
        <w:tc>
          <w:tcPr>
            <w:tcW w:w="746" w:type="dxa"/>
            <w:tcBorders>
              <w:top w:val="single" w:sz="4" w:space="0" w:color="auto"/>
              <w:left w:val="single" w:sz="4" w:space="0" w:color="auto"/>
              <w:bottom w:val="single" w:sz="4" w:space="0" w:color="auto"/>
              <w:right w:val="single" w:sz="4" w:space="0" w:color="auto"/>
            </w:tcBorders>
            <w:hideMark/>
          </w:tcPr>
          <w:p w14:paraId="6A477BA7" w14:textId="77777777" w:rsidR="00D2502A" w:rsidRPr="00280F56" w:rsidRDefault="00D2502A">
            <w:r w:rsidRPr="00280F56">
              <w:t>Rock</w:t>
            </w:r>
            <w:r w:rsidRPr="00280F56">
              <w:br/>
              <w:t>Pro64</w:t>
            </w:r>
          </w:p>
        </w:tc>
        <w:tc>
          <w:tcPr>
            <w:tcW w:w="787" w:type="dxa"/>
            <w:tcBorders>
              <w:top w:val="single" w:sz="4" w:space="0" w:color="auto"/>
              <w:left w:val="single" w:sz="4" w:space="0" w:color="auto"/>
              <w:bottom w:val="single" w:sz="4" w:space="0" w:color="auto"/>
              <w:right w:val="single" w:sz="4" w:space="0" w:color="auto"/>
            </w:tcBorders>
            <w:hideMark/>
          </w:tcPr>
          <w:p w14:paraId="535FA456" w14:textId="77777777" w:rsidR="00D2502A" w:rsidRPr="00280F56" w:rsidRDefault="00D2502A">
            <w:r w:rsidRPr="00280F56">
              <w:t>Jetson</w:t>
            </w:r>
            <w:r w:rsidRPr="00280F56">
              <w:br/>
              <w:t>Nano</w:t>
            </w:r>
          </w:p>
        </w:tc>
        <w:tc>
          <w:tcPr>
            <w:tcW w:w="776" w:type="dxa"/>
            <w:tcBorders>
              <w:top w:val="single" w:sz="4" w:space="0" w:color="auto"/>
              <w:left w:val="single" w:sz="4" w:space="0" w:color="auto"/>
              <w:bottom w:val="single" w:sz="4" w:space="0" w:color="auto"/>
              <w:right w:val="single" w:sz="4" w:space="0" w:color="auto"/>
            </w:tcBorders>
            <w:hideMark/>
          </w:tcPr>
          <w:p w14:paraId="17305BF3" w14:textId="77777777" w:rsidR="00D2502A" w:rsidRPr="00280F56" w:rsidRDefault="00D2502A">
            <w:r w:rsidRPr="00280F56">
              <w:t>Tinker</w:t>
            </w:r>
            <w:r w:rsidRPr="00280F56">
              <w:br/>
            </w:r>
            <w:proofErr w:type="spellStart"/>
            <w:r w:rsidRPr="00280F56">
              <w:t>EdgeT</w:t>
            </w:r>
            <w:proofErr w:type="spellEnd"/>
          </w:p>
        </w:tc>
        <w:tc>
          <w:tcPr>
            <w:tcW w:w="954" w:type="dxa"/>
            <w:tcBorders>
              <w:top w:val="single" w:sz="4" w:space="0" w:color="auto"/>
              <w:left w:val="single" w:sz="4" w:space="0" w:color="auto"/>
              <w:bottom w:val="single" w:sz="4" w:space="0" w:color="auto"/>
              <w:right w:val="single" w:sz="4" w:space="0" w:color="auto"/>
            </w:tcBorders>
            <w:hideMark/>
          </w:tcPr>
          <w:p w14:paraId="3544318D" w14:textId="77777777" w:rsidR="00D2502A" w:rsidRPr="00280F56" w:rsidRDefault="00D2502A">
            <w:r w:rsidRPr="00280F56">
              <w:t>Arduino</w:t>
            </w:r>
            <w:r w:rsidRPr="00280F56">
              <w:br/>
              <w:t>MegaR3</w:t>
            </w:r>
          </w:p>
        </w:tc>
        <w:tc>
          <w:tcPr>
            <w:tcW w:w="981" w:type="dxa"/>
            <w:tcBorders>
              <w:top w:val="single" w:sz="4" w:space="0" w:color="auto"/>
              <w:left w:val="single" w:sz="4" w:space="0" w:color="auto"/>
              <w:bottom w:val="single" w:sz="4" w:space="0" w:color="auto"/>
              <w:right w:val="single" w:sz="4" w:space="0" w:color="auto"/>
            </w:tcBorders>
            <w:hideMark/>
          </w:tcPr>
          <w:p w14:paraId="142DB183" w14:textId="77777777" w:rsidR="00D2502A" w:rsidRPr="00280F56" w:rsidRDefault="00D2502A">
            <w:proofErr w:type="spellStart"/>
            <w:r w:rsidRPr="00280F56">
              <w:t>Microbit</w:t>
            </w:r>
            <w:proofErr w:type="spellEnd"/>
          </w:p>
        </w:tc>
        <w:tc>
          <w:tcPr>
            <w:tcW w:w="762" w:type="dxa"/>
            <w:tcBorders>
              <w:top w:val="single" w:sz="4" w:space="0" w:color="auto"/>
              <w:left w:val="single" w:sz="4" w:space="0" w:color="auto"/>
              <w:bottom w:val="single" w:sz="4" w:space="0" w:color="auto"/>
              <w:right w:val="single" w:sz="4" w:space="0" w:color="auto"/>
            </w:tcBorders>
            <w:hideMark/>
          </w:tcPr>
          <w:p w14:paraId="37FFA66A" w14:textId="77777777" w:rsidR="00D2502A" w:rsidRPr="00280F56" w:rsidRDefault="00D2502A">
            <w:r w:rsidRPr="00280F56">
              <w:t>ESP32</w:t>
            </w:r>
          </w:p>
        </w:tc>
      </w:tr>
      <w:tr w:rsidR="00D2502A" w:rsidRPr="00280F56" w14:paraId="1A99E4F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43D456E1" w14:textId="77777777" w:rsidR="00D2502A" w:rsidRPr="00280F56" w:rsidRDefault="00D2502A">
            <w:r w:rsidRPr="00280F56">
              <w:t>GPS</w:t>
            </w:r>
          </w:p>
        </w:tc>
        <w:tc>
          <w:tcPr>
            <w:tcW w:w="459" w:type="dxa"/>
            <w:tcBorders>
              <w:top w:val="single" w:sz="4" w:space="0" w:color="auto"/>
              <w:left w:val="single" w:sz="4" w:space="0" w:color="auto"/>
              <w:bottom w:val="single" w:sz="4" w:space="0" w:color="auto"/>
              <w:right w:val="single" w:sz="4" w:space="0" w:color="auto"/>
            </w:tcBorders>
            <w:hideMark/>
          </w:tcPr>
          <w:p w14:paraId="4415D9B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154D40FB"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4FC2A351"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790034DC"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7F8E558"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283198A"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3A77A24B" w14:textId="77777777" w:rsidR="00D2502A" w:rsidRPr="00280F56" w:rsidRDefault="00D2502A">
            <w:r w:rsidRPr="00280F56">
              <w:t>O</w:t>
            </w:r>
          </w:p>
        </w:tc>
      </w:tr>
      <w:tr w:rsidR="00D2502A" w:rsidRPr="00280F56" w14:paraId="73C8B766"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CF0FF9E" w14:textId="77777777" w:rsidR="00D2502A" w:rsidRPr="00280F56" w:rsidRDefault="00D2502A">
            <w:r w:rsidRPr="00280F56">
              <w:t>802.11ah</w:t>
            </w:r>
          </w:p>
        </w:tc>
        <w:tc>
          <w:tcPr>
            <w:tcW w:w="459" w:type="dxa"/>
            <w:tcBorders>
              <w:top w:val="single" w:sz="4" w:space="0" w:color="auto"/>
              <w:left w:val="single" w:sz="4" w:space="0" w:color="auto"/>
              <w:bottom w:val="single" w:sz="4" w:space="0" w:color="auto"/>
              <w:right w:val="single" w:sz="4" w:space="0" w:color="auto"/>
            </w:tcBorders>
            <w:hideMark/>
          </w:tcPr>
          <w:p w14:paraId="648B12DC" w14:textId="77777777" w:rsidR="00D2502A" w:rsidRPr="00280F56" w:rsidRDefault="00D2502A">
            <w:r w:rsidRPr="00280F56">
              <w:t>O</w:t>
            </w:r>
          </w:p>
        </w:tc>
        <w:tc>
          <w:tcPr>
            <w:tcW w:w="746" w:type="dxa"/>
            <w:tcBorders>
              <w:top w:val="single" w:sz="4" w:space="0" w:color="auto"/>
              <w:left w:val="single" w:sz="4" w:space="0" w:color="auto"/>
              <w:bottom w:val="single" w:sz="4" w:space="0" w:color="auto"/>
              <w:right w:val="single" w:sz="4" w:space="0" w:color="auto"/>
            </w:tcBorders>
            <w:hideMark/>
          </w:tcPr>
          <w:p w14:paraId="465F602E" w14:textId="77777777" w:rsidR="00D2502A" w:rsidRPr="00280F56" w:rsidRDefault="00D2502A">
            <w:r w:rsidRPr="00280F56">
              <w:t>O</w:t>
            </w:r>
          </w:p>
        </w:tc>
        <w:tc>
          <w:tcPr>
            <w:tcW w:w="787" w:type="dxa"/>
            <w:tcBorders>
              <w:top w:val="single" w:sz="4" w:space="0" w:color="auto"/>
              <w:left w:val="single" w:sz="4" w:space="0" w:color="auto"/>
              <w:bottom w:val="single" w:sz="4" w:space="0" w:color="auto"/>
              <w:right w:val="single" w:sz="4" w:space="0" w:color="auto"/>
            </w:tcBorders>
            <w:hideMark/>
          </w:tcPr>
          <w:p w14:paraId="53F9B1E1" w14:textId="77777777" w:rsidR="00D2502A" w:rsidRPr="00280F56" w:rsidRDefault="00D2502A">
            <w:r w:rsidRPr="00280F56">
              <w:t>O</w:t>
            </w:r>
          </w:p>
        </w:tc>
        <w:tc>
          <w:tcPr>
            <w:tcW w:w="776" w:type="dxa"/>
            <w:tcBorders>
              <w:top w:val="single" w:sz="4" w:space="0" w:color="auto"/>
              <w:left w:val="single" w:sz="4" w:space="0" w:color="auto"/>
              <w:bottom w:val="single" w:sz="4" w:space="0" w:color="auto"/>
              <w:right w:val="single" w:sz="4" w:space="0" w:color="auto"/>
            </w:tcBorders>
            <w:hideMark/>
          </w:tcPr>
          <w:p w14:paraId="2D29F788"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3E09DA5F" w14:textId="77777777" w:rsidR="00D2502A" w:rsidRPr="00280F56" w:rsidRDefault="00D2502A">
            <w:r w:rsidRPr="00280F56">
              <w:t>O</w:t>
            </w:r>
          </w:p>
        </w:tc>
        <w:tc>
          <w:tcPr>
            <w:tcW w:w="981" w:type="dxa"/>
            <w:tcBorders>
              <w:top w:val="single" w:sz="4" w:space="0" w:color="auto"/>
              <w:left w:val="single" w:sz="4" w:space="0" w:color="auto"/>
              <w:bottom w:val="single" w:sz="4" w:space="0" w:color="auto"/>
              <w:right w:val="single" w:sz="4" w:space="0" w:color="auto"/>
            </w:tcBorders>
            <w:hideMark/>
          </w:tcPr>
          <w:p w14:paraId="1B0B50AC"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1C228804" w14:textId="77777777" w:rsidR="00D2502A" w:rsidRPr="00280F56" w:rsidRDefault="00D2502A">
            <w:r w:rsidRPr="00280F56">
              <w:t>O</w:t>
            </w:r>
          </w:p>
        </w:tc>
      </w:tr>
      <w:tr w:rsidR="00D2502A" w:rsidRPr="00280F56" w14:paraId="3EBFC5A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7630BBDD" w14:textId="77777777" w:rsidR="00D2502A" w:rsidRPr="00280F56" w:rsidRDefault="00D2502A">
            <w:r w:rsidRPr="00280F56">
              <w:t>BT 5</w:t>
            </w:r>
          </w:p>
        </w:tc>
        <w:tc>
          <w:tcPr>
            <w:tcW w:w="459" w:type="dxa"/>
            <w:tcBorders>
              <w:top w:val="single" w:sz="4" w:space="0" w:color="auto"/>
              <w:left w:val="single" w:sz="4" w:space="0" w:color="auto"/>
              <w:bottom w:val="single" w:sz="4" w:space="0" w:color="auto"/>
              <w:right w:val="single" w:sz="4" w:space="0" w:color="auto"/>
            </w:tcBorders>
            <w:hideMark/>
          </w:tcPr>
          <w:p w14:paraId="46A3F835" w14:textId="77777777" w:rsidR="00D2502A" w:rsidRPr="00280F56" w:rsidRDefault="00D2502A">
            <w:pPr>
              <w:rPr>
                <w:highlight w:val="green"/>
              </w:rPr>
            </w:pPr>
            <w:r w:rsidRPr="00280F56">
              <w:rPr>
                <w:highlight w:val="green"/>
              </w:rPr>
              <w:t>I</w:t>
            </w:r>
          </w:p>
        </w:tc>
        <w:tc>
          <w:tcPr>
            <w:tcW w:w="746" w:type="dxa"/>
            <w:tcBorders>
              <w:top w:val="single" w:sz="4" w:space="0" w:color="auto"/>
              <w:left w:val="single" w:sz="4" w:space="0" w:color="auto"/>
              <w:bottom w:val="single" w:sz="4" w:space="0" w:color="auto"/>
              <w:right w:val="single" w:sz="4" w:space="0" w:color="auto"/>
            </w:tcBorders>
            <w:hideMark/>
          </w:tcPr>
          <w:p w14:paraId="1B75EAE3"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15C0D3F2"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218F9759"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CAE0029"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5A48DBAA"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3820007E" w14:textId="77777777" w:rsidR="00D2502A" w:rsidRPr="00280F56" w:rsidRDefault="00D2502A">
            <w:r w:rsidRPr="00280F56">
              <w:t>O</w:t>
            </w:r>
          </w:p>
        </w:tc>
      </w:tr>
      <w:tr w:rsidR="00D2502A" w:rsidRPr="00280F56" w14:paraId="4019161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E0E7660" w14:textId="77777777" w:rsidR="00D2502A" w:rsidRPr="00280F56" w:rsidRDefault="00D2502A">
            <w:r w:rsidRPr="00280F56">
              <w:t>BT BLE</w:t>
            </w:r>
          </w:p>
        </w:tc>
        <w:tc>
          <w:tcPr>
            <w:tcW w:w="459" w:type="dxa"/>
            <w:tcBorders>
              <w:top w:val="single" w:sz="4" w:space="0" w:color="auto"/>
              <w:left w:val="single" w:sz="4" w:space="0" w:color="auto"/>
              <w:bottom w:val="single" w:sz="4" w:space="0" w:color="auto"/>
              <w:right w:val="single" w:sz="4" w:space="0" w:color="auto"/>
            </w:tcBorders>
            <w:hideMark/>
          </w:tcPr>
          <w:p w14:paraId="6BE0317D"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12D788D7" w14:textId="77777777" w:rsidR="00D2502A" w:rsidRPr="00280F56" w:rsidRDefault="00D2502A">
            <w:r w:rsidRPr="00280F56">
              <w:t>I</w:t>
            </w:r>
          </w:p>
        </w:tc>
        <w:tc>
          <w:tcPr>
            <w:tcW w:w="787" w:type="dxa"/>
            <w:tcBorders>
              <w:top w:val="single" w:sz="4" w:space="0" w:color="auto"/>
              <w:left w:val="single" w:sz="4" w:space="0" w:color="auto"/>
              <w:bottom w:val="single" w:sz="4" w:space="0" w:color="auto"/>
              <w:right w:val="single" w:sz="4" w:space="0" w:color="auto"/>
            </w:tcBorders>
            <w:hideMark/>
          </w:tcPr>
          <w:p w14:paraId="71A96077"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09E6B68F" w14:textId="77777777" w:rsidR="00D2502A" w:rsidRPr="00280F56" w:rsidRDefault="00D2502A">
            <w:r w:rsidRPr="00280F56">
              <w:t>I</w:t>
            </w:r>
          </w:p>
        </w:tc>
        <w:tc>
          <w:tcPr>
            <w:tcW w:w="954" w:type="dxa"/>
            <w:tcBorders>
              <w:top w:val="single" w:sz="4" w:space="0" w:color="auto"/>
              <w:left w:val="single" w:sz="4" w:space="0" w:color="auto"/>
              <w:bottom w:val="single" w:sz="4" w:space="0" w:color="auto"/>
              <w:right w:val="single" w:sz="4" w:space="0" w:color="auto"/>
            </w:tcBorders>
            <w:hideMark/>
          </w:tcPr>
          <w:p w14:paraId="72F6533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6EE2E820"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11F005BE" w14:textId="77777777" w:rsidR="00D2502A" w:rsidRPr="00280F56" w:rsidRDefault="00D2502A">
            <w:r w:rsidRPr="00280F56">
              <w:t>I</w:t>
            </w:r>
          </w:p>
        </w:tc>
      </w:tr>
      <w:tr w:rsidR="00D2502A" w:rsidRPr="00280F56" w14:paraId="4D8CB884"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D70BEC1" w14:textId="77777777" w:rsidR="00D2502A" w:rsidRPr="00280F56" w:rsidRDefault="00D2502A">
            <w:r w:rsidRPr="00280F56">
              <w:t>ZigBee Std</w:t>
            </w:r>
          </w:p>
        </w:tc>
        <w:tc>
          <w:tcPr>
            <w:tcW w:w="459" w:type="dxa"/>
            <w:tcBorders>
              <w:top w:val="single" w:sz="4" w:space="0" w:color="auto"/>
              <w:left w:val="single" w:sz="4" w:space="0" w:color="auto"/>
              <w:bottom w:val="single" w:sz="4" w:space="0" w:color="auto"/>
              <w:right w:val="single" w:sz="4" w:space="0" w:color="auto"/>
            </w:tcBorders>
            <w:hideMark/>
          </w:tcPr>
          <w:p w14:paraId="0952C28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6FCF19C"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70CDB53A"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1EAE5DD2"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251FC8F"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E52C76D"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8B97366" w14:textId="77777777" w:rsidR="00D2502A" w:rsidRPr="00280F56" w:rsidRDefault="00D2502A">
            <w:r w:rsidRPr="00280F56">
              <w:t>O</w:t>
            </w:r>
          </w:p>
        </w:tc>
      </w:tr>
      <w:tr w:rsidR="00D2502A" w:rsidRPr="00280F56" w14:paraId="5D942432"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A8F7D17" w14:textId="77777777" w:rsidR="00D2502A" w:rsidRPr="00280F56" w:rsidRDefault="00D2502A">
            <w:r w:rsidRPr="00280F56">
              <w:t>ZigBee LR</w:t>
            </w:r>
          </w:p>
        </w:tc>
        <w:tc>
          <w:tcPr>
            <w:tcW w:w="459" w:type="dxa"/>
            <w:tcBorders>
              <w:top w:val="single" w:sz="4" w:space="0" w:color="auto"/>
              <w:left w:val="single" w:sz="4" w:space="0" w:color="auto"/>
              <w:bottom w:val="single" w:sz="4" w:space="0" w:color="auto"/>
              <w:right w:val="single" w:sz="4" w:space="0" w:color="auto"/>
            </w:tcBorders>
            <w:hideMark/>
          </w:tcPr>
          <w:p w14:paraId="5DBEACBA"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76F53F72"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98FFD7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3FC6EAA"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662E49D2"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18D2E3D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6D7C88AC" w14:textId="77777777" w:rsidR="00D2502A" w:rsidRPr="00280F56" w:rsidRDefault="00D2502A">
            <w:r w:rsidRPr="00280F56">
              <w:t>O</w:t>
            </w:r>
          </w:p>
        </w:tc>
      </w:tr>
      <w:tr w:rsidR="00D2502A" w:rsidRPr="00280F56" w14:paraId="0CEAB3DB"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73D79CB" w14:textId="77777777" w:rsidR="00D2502A" w:rsidRPr="00280F56" w:rsidRDefault="00D2502A">
            <w:r w:rsidRPr="00280F56">
              <w:t>433MHz</w:t>
            </w:r>
          </w:p>
        </w:tc>
        <w:tc>
          <w:tcPr>
            <w:tcW w:w="459" w:type="dxa"/>
            <w:tcBorders>
              <w:top w:val="single" w:sz="4" w:space="0" w:color="auto"/>
              <w:left w:val="single" w:sz="4" w:space="0" w:color="auto"/>
              <w:bottom w:val="single" w:sz="4" w:space="0" w:color="auto"/>
              <w:right w:val="single" w:sz="4" w:space="0" w:color="auto"/>
            </w:tcBorders>
            <w:hideMark/>
          </w:tcPr>
          <w:p w14:paraId="2C761C3E"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A26328A"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66DC4E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2C28AE69"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FB7C4B8"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80280C4"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312A257" w14:textId="77777777" w:rsidR="00D2502A" w:rsidRPr="00280F56" w:rsidRDefault="00D2502A">
            <w:r w:rsidRPr="00280F56">
              <w:t>O</w:t>
            </w:r>
          </w:p>
        </w:tc>
      </w:tr>
      <w:tr w:rsidR="00D2502A" w:rsidRPr="00280F56" w14:paraId="0AB8487E"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302A0A4" w14:textId="77777777" w:rsidR="00D2502A" w:rsidRPr="00280F56" w:rsidRDefault="00D2502A">
            <w:proofErr w:type="spellStart"/>
            <w:r w:rsidRPr="00280F56">
              <w:t>LoraWan</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36D9836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5191E4DF"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65062789"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38279B85"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6286149B"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CD16F9A" w14:textId="77777777" w:rsidR="00D2502A" w:rsidRPr="00280F56" w:rsidRDefault="00D2502A">
            <w:r w:rsidRPr="00280F56">
              <w:t>M</w:t>
            </w:r>
          </w:p>
        </w:tc>
        <w:tc>
          <w:tcPr>
            <w:tcW w:w="762" w:type="dxa"/>
            <w:tcBorders>
              <w:top w:val="single" w:sz="4" w:space="0" w:color="auto"/>
              <w:left w:val="single" w:sz="4" w:space="0" w:color="auto"/>
              <w:bottom w:val="single" w:sz="4" w:space="0" w:color="auto"/>
              <w:right w:val="single" w:sz="4" w:space="0" w:color="auto"/>
            </w:tcBorders>
            <w:hideMark/>
          </w:tcPr>
          <w:p w14:paraId="19B33300" w14:textId="77777777" w:rsidR="00D2502A" w:rsidRPr="00280F56" w:rsidRDefault="00D2502A">
            <w:r w:rsidRPr="00280F56">
              <w:t>M</w:t>
            </w:r>
          </w:p>
        </w:tc>
      </w:tr>
      <w:tr w:rsidR="00D2502A" w:rsidRPr="00280F56" w14:paraId="0717AF2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AC1B3CF" w14:textId="77777777" w:rsidR="00D2502A" w:rsidRPr="00280F56" w:rsidRDefault="00D2502A">
            <w:proofErr w:type="spellStart"/>
            <w:r w:rsidRPr="00280F56">
              <w:t>NbIOT</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541BE237"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CC245E6"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5400744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307A8F75"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68DE3B0A"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08BF009"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3845759" w14:textId="77777777" w:rsidR="00D2502A" w:rsidRPr="00280F56" w:rsidRDefault="00D2502A">
            <w:r w:rsidRPr="00280F56">
              <w:t>O</w:t>
            </w:r>
          </w:p>
        </w:tc>
      </w:tr>
      <w:tr w:rsidR="00D2502A" w:rsidRPr="00280F56" w14:paraId="4A2BAF19"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32A71906" w14:textId="77777777" w:rsidR="00D2502A" w:rsidRPr="00280F56" w:rsidRDefault="00D2502A">
            <w:r w:rsidRPr="00280F56">
              <w:t>Cat-M1</w:t>
            </w:r>
          </w:p>
        </w:tc>
        <w:tc>
          <w:tcPr>
            <w:tcW w:w="459" w:type="dxa"/>
            <w:tcBorders>
              <w:top w:val="single" w:sz="4" w:space="0" w:color="auto"/>
              <w:left w:val="single" w:sz="4" w:space="0" w:color="auto"/>
              <w:bottom w:val="single" w:sz="4" w:space="0" w:color="auto"/>
              <w:right w:val="single" w:sz="4" w:space="0" w:color="auto"/>
            </w:tcBorders>
            <w:hideMark/>
          </w:tcPr>
          <w:p w14:paraId="4F77DB50"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42567A0"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6A053D9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6199DBA"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7FC4E5C6"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FAFCAC6"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602F2DB" w14:textId="77777777" w:rsidR="00D2502A" w:rsidRPr="00280F56" w:rsidRDefault="00D2502A">
            <w:r w:rsidRPr="00280F56">
              <w:t>O</w:t>
            </w:r>
          </w:p>
        </w:tc>
      </w:tr>
      <w:tr w:rsidR="00D2502A" w:rsidRPr="00280F56" w14:paraId="36287B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08E92F5F" w14:textId="77777777" w:rsidR="00D2502A" w:rsidRPr="00280F56" w:rsidRDefault="00D2502A">
            <w:r w:rsidRPr="00280F56">
              <w:t>LTE-M</w:t>
            </w:r>
          </w:p>
        </w:tc>
        <w:tc>
          <w:tcPr>
            <w:tcW w:w="459" w:type="dxa"/>
            <w:tcBorders>
              <w:top w:val="single" w:sz="4" w:space="0" w:color="auto"/>
              <w:left w:val="single" w:sz="4" w:space="0" w:color="auto"/>
              <w:bottom w:val="single" w:sz="4" w:space="0" w:color="auto"/>
              <w:right w:val="single" w:sz="4" w:space="0" w:color="auto"/>
            </w:tcBorders>
            <w:hideMark/>
          </w:tcPr>
          <w:p w14:paraId="74CB087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2C104C25"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0845E09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7BC6B136"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10895E1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00EAE9A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4F136578" w14:textId="77777777" w:rsidR="00D2502A" w:rsidRPr="00280F56" w:rsidRDefault="00D2502A">
            <w:r w:rsidRPr="00280F56">
              <w:t>O</w:t>
            </w:r>
          </w:p>
        </w:tc>
      </w:tr>
    </w:tbl>
    <w:p w14:paraId="4C2E2866" w14:textId="7C347D08" w:rsidR="00713165" w:rsidRDefault="00713165" w:rsidP="00283CB1">
      <w:pPr>
        <w:pStyle w:val="BodyText"/>
      </w:pPr>
      <w:r w:rsidRPr="00280F56">
        <w:t>Key: I=Inbuilt, M=Module available in NZ,</w:t>
      </w:r>
      <w:r w:rsidR="00A3634E">
        <w:t xml:space="preserve"> </w:t>
      </w:r>
      <w:r w:rsidRPr="00280F56">
        <w:t>O=Module available from Overseas and X=Not Suitable</w:t>
      </w:r>
      <w:r w:rsidR="00424FD0" w:rsidRPr="00280F56">
        <w:br/>
      </w:r>
      <w:r w:rsidR="00D2502A" w:rsidRPr="00280F56">
        <w:br/>
      </w:r>
      <w:r w:rsidR="000F1774" w:rsidRPr="00280F56">
        <w:t xml:space="preserve">If reliable frequent communication is not possible extra storage may need to be provisioned on the </w:t>
      </w:r>
      <w:r w:rsidR="00C90D24" w:rsidRPr="00280F56">
        <w:t>s</w:t>
      </w:r>
      <w:r w:rsidR="000F1774" w:rsidRPr="00280F56">
        <w:t>ensor device to act as a data buffer, raising the costs and lowering the battery life of each sensor unit.</w:t>
      </w:r>
    </w:p>
    <w:p w14:paraId="73A15A3F" w14:textId="39123EF3" w:rsidR="00713165" w:rsidRDefault="00713165" w:rsidP="00713165">
      <w:pPr>
        <w:pStyle w:val="Heading4"/>
      </w:pPr>
      <w:r>
        <w:t>1.1.2.2 Data Mule</w:t>
      </w:r>
    </w:p>
    <w:p w14:paraId="55AB4172" w14:textId="5E7B4085" w:rsidR="00EB516C" w:rsidRDefault="00713165" w:rsidP="00713165">
      <w:pPr>
        <w:pStyle w:val="BodyText"/>
      </w:pPr>
      <w:r>
        <w:br/>
      </w:r>
      <w:r w:rsidRPr="00280F56">
        <w:t>To avoid the monthly costs and possible infrastructure investments in RF backhaul technology, a</w:t>
      </w:r>
      <w:r>
        <w:t>n</w:t>
      </w:r>
      <w:r w:rsidRPr="00280F56">
        <w:t xml:space="preserve"> </w:t>
      </w:r>
      <w:r>
        <w:t xml:space="preserve">autonomous </w:t>
      </w:r>
      <w:r w:rsidRPr="00280F56">
        <w:t>travelling device (rather than the actual farmer) could visit the herd, download the data</w:t>
      </w:r>
      <w:r w:rsidR="00A3634E">
        <w:t>,</w:t>
      </w:r>
      <w:r w:rsidRPr="00280F56">
        <w:t xml:space="preserve"> and upload this data on return. This concept is called a “data mule” as the device is purely a carrier for data in a similar manner as the </w:t>
      </w:r>
      <w:r w:rsidR="00EB516C">
        <w:t xml:space="preserve">(humorous) </w:t>
      </w:r>
      <w:r w:rsidRPr="00280F56">
        <w:t xml:space="preserve">ethernet over avian carrier protocol </w:t>
      </w:r>
      <w:r w:rsidRPr="00280F56">
        <w:fldChar w:fldCharType="begin" w:fldLock="1"/>
      </w:r>
      <w:r w:rsidRPr="00280F56">
        <w:instrText>ADDIN CSL_CITATION {"citationItems":[{"id":"ITEM-1","itemData":{"author":[{"dropping-particle":"","family":"Waitzman","given":"D","non-dropping-particle":"","parse-names":false,"suffix":""}],"id":"ITEM-1","issued":{"date-parts":[["1990"]]},"title":"RFC 1149","type":"patent"},"uris":["http://www.mendeley.com/documents/?uuid=09cbbd2a-89b8-427f-bbd6-bd19c1dbc2ae"]}],"mendeley":{"formattedCitation":"(Waitzman, 1990)","plainTextFormattedCitation":"(Waitzman, 1990)","previouslyFormattedCitation":"(Waitzman, 1990)"},"properties":{"noteIndex":0},"schema":"https://github.com/citation-style-language/schema/raw/master/csl-citation.json"}</w:instrText>
      </w:r>
      <w:r w:rsidRPr="00280F56">
        <w:fldChar w:fldCharType="separate"/>
      </w:r>
      <w:r w:rsidRPr="00280F56">
        <w:rPr>
          <w:noProof/>
        </w:rPr>
        <w:t>(Waitzman, 1990)</w:t>
      </w:r>
      <w:r w:rsidRPr="00280F56">
        <w:fldChar w:fldCharType="end"/>
      </w:r>
      <w:r>
        <w:t>.</w:t>
      </w:r>
      <w:r w:rsidRPr="00280F56">
        <w:t xml:space="preserve"> At the time of writing, this approach would incur significant range limitations </w:t>
      </w:r>
      <w:r w:rsidR="00EB516C">
        <w:t xml:space="preserve">due to current battery technology </w:t>
      </w:r>
      <w:r w:rsidRPr="00280F56">
        <w:t xml:space="preserve">and requires efficient pathfinding requirements of the device, along with the requirement that the device distinguish between animals and other obstacles. The device would need to navigate close enough to each animal to read the passively powered RFID sensor information without being trampled and/or startling the animal and obtain data from the other sensors on the animal. Most research on data mules in a rural context has concentrated </w:t>
      </w:r>
      <w:r w:rsidR="00A3634E">
        <w:t xml:space="preserve">on </w:t>
      </w:r>
      <w:r w:rsidRPr="00280F56">
        <w:t xml:space="preserve">the use of </w:t>
      </w:r>
      <w:r>
        <w:t>u</w:t>
      </w:r>
      <w:r w:rsidRPr="00280F56">
        <w:t xml:space="preserve">nattended </w:t>
      </w:r>
      <w:r>
        <w:t>a</w:t>
      </w:r>
      <w:r w:rsidRPr="00280F56">
        <w:t xml:space="preserve">erial </w:t>
      </w:r>
      <w:r>
        <w:t>v</w:t>
      </w:r>
      <w:r w:rsidRPr="00280F56">
        <w:t xml:space="preserve">ehicles (UAV or “drone”) as these significantly reduce the issues involved in efficiently traversing terrain and avoiding obstacles between the various sensor locations. This approach is not feasible at present in New Zealand as the current civil aviation laws in the country prohibit autonomous operation and require an operator to have line-of-sight visibility of a drone at all times </w:t>
      </w:r>
      <w:r w:rsidR="00A3634E">
        <w:t xml:space="preserve">unless an expensive license is obtained. </w:t>
      </w:r>
      <w:r w:rsidRPr="00280F56">
        <w:fldChar w:fldCharType="begin" w:fldLock="1"/>
      </w:r>
      <w:r w:rsidRPr="00280F56">
        <w:instrText>ADDIN CSL_CITATION {"citationItems":[{"id":"ITEM-1","itemData":{"author":[{"dropping-particle":"","family":"Aviation Authority of New Zealand","given":"Civil","non-dropping-particle":"","parse-names":false,"suffix":""}],"id":"ITEM-1","issued":{"date-parts":[["2015"]]},"title":"Published by the Civil Aviation Authority of New Zealand Unmanned Aircraft Operator Certification","type":"article-journal"},"uris":["http://www.mendeley.com/documents/?uuid=bd583914-4ad3-3713-8d6e-2b445d66c9aa"]}],"mendeley":{"formattedCitation":"(Aviation Authority of New Zealand, 2015)","plainTextFormattedCitation":"(Aviation Authority of New Zealand, 2015)","previouslyFormattedCitation":"(Aviation Authority of New Zealand, 2015)"},"properties":{"noteIndex":0},"schema":"https://github.com/citation-style-language/schema/raw/master/csl-citation.json"}</w:instrText>
      </w:r>
      <w:r w:rsidRPr="00280F56">
        <w:fldChar w:fldCharType="separate"/>
      </w:r>
      <w:r w:rsidRPr="00280F56">
        <w:rPr>
          <w:noProof/>
        </w:rPr>
        <w:t>(Aviation Authority of New Zealand, 2015)</w:t>
      </w:r>
      <w:r w:rsidRPr="00280F56">
        <w:fldChar w:fldCharType="end"/>
      </w:r>
      <w:r w:rsidR="00A3634E">
        <w:t xml:space="preserve"> </w:t>
      </w:r>
    </w:p>
    <w:p w14:paraId="078B3877" w14:textId="706DD460" w:rsidR="006009DB" w:rsidRPr="006009DB" w:rsidRDefault="00713165" w:rsidP="00713165">
      <w:pPr>
        <w:pStyle w:val="BodyText"/>
        <w:rPr>
          <w:rStyle w:val="Heading4Char"/>
        </w:rPr>
      </w:pPr>
      <w:r w:rsidRPr="00280F56">
        <w:lastRenderedPageBreak/>
        <w:t xml:space="preserve">An unmanned ground vehicle (UGV or “rover”) could be utilised </w:t>
      </w:r>
      <w:r w:rsidR="00EB516C">
        <w:t xml:space="preserve">to visit each animal </w:t>
      </w:r>
      <w:r w:rsidRPr="00280F56">
        <w:t xml:space="preserve">however these face issues </w:t>
      </w:r>
      <w:r>
        <w:t xml:space="preserve">of more difficult route planning </w:t>
      </w:r>
      <w:r w:rsidRPr="00280F56">
        <w:t xml:space="preserve">and obstacle avoidance </w:t>
      </w:r>
      <w:r>
        <w:t>concerns</w:t>
      </w:r>
      <w:r w:rsidRPr="00280F56">
        <w:t xml:space="preserve">. </w:t>
      </w:r>
      <w:r w:rsidR="006009DB">
        <w:t xml:space="preserve">As such, using a rover data mule to visit individual animals </w:t>
      </w:r>
      <w:r w:rsidRPr="00280F56">
        <w:t>is not addressed in this project.</w:t>
      </w:r>
      <w:r w:rsidRPr="00280F56">
        <w:br/>
      </w:r>
      <w:r w:rsidR="006009DB">
        <w:br/>
      </w:r>
      <w:r w:rsidR="006009DB">
        <w:rPr>
          <w:rStyle w:val="Heading4Char"/>
        </w:rPr>
        <w:t xml:space="preserve">1.1.2.3 </w:t>
      </w:r>
      <w:r w:rsidR="006009DB" w:rsidRPr="006009DB">
        <w:rPr>
          <w:rStyle w:val="Heading4Char"/>
        </w:rPr>
        <w:t>Hybrid of RF Short-Range and Data Mule solution</w:t>
      </w:r>
    </w:p>
    <w:p w14:paraId="51347F90" w14:textId="726885D2" w:rsidR="006009DB" w:rsidRPr="00280F56" w:rsidRDefault="00713165" w:rsidP="00713165">
      <w:pPr>
        <w:pStyle w:val="BodyText"/>
      </w:pPr>
      <w:r w:rsidRPr="00280F56">
        <w:t xml:space="preserve">Beef cattle tend to revisit feed and water lots </w:t>
      </w:r>
      <w:r w:rsidRPr="00280F56">
        <w:fldChar w:fldCharType="begin" w:fldLock="1"/>
      </w:r>
      <w:r w:rsidRPr="00280F56">
        <w:instrText>ADDIN CSL_CITATION {"citationItems":[{"id":"ITEM-1","itemData":{"URL":"http://www.sciquest.org.nz/elibrary/download/142531/BRIEF+COMMUNICATION%3A+Walking+distance+and+energy+expenditure+of+beef+cows+grazing+on+hill+country+in+winter?","abstract":"Walking distance and energy expenditure of beef cows grazing on hill country in winter","accessed":{"date-parts":[["2020","11","24"]]},"author":[{"dropping-particle":"","family":"Martina","given":"NP","non-dropping-particle":"","parse-names":false,"suffix":""},{"dropping-particle":"","family":"Hicksona","given":"RE","non-dropping-particle":"","parse-names":false,"suffix":""},{"dropping-particle":"","family":"Draganovab","given":"I","non-dropping-particle":"","parse-names":false,"suffix":""},{"dropping-particle":"","family":"Horneb","given":"D","non-dropping-particle":"","parse-names":false,"suffix":""},{"dropping-particle":"","family":"Kenyona","given":"PR","non-dropping-particle":"","parse-names":false,"suffix":""},{"dropping-particle":"","family":"Morris","given":"ST","non-dropping-particle":"","parse-names":false,"suffix":""}],"container-title":"Proceedings of the New Zealand Society of Animal Production","id":"ITEM-1","issued":{"date-parts":[["2015"]]},"page":"164-166","title":"Walking distance and energy expenditure of beef cows grazing on hill country in winter","type":"webpage"},"uris":["http://www.mendeley.com/documents/?uuid=c1112843-832b-41d4-a5cd-4f7fc9af3814"]},{"id":"ITEM-2","itemData":{"DOI":"10.1017/S0021859600023649","ISSN":"1469-5146","abstract":"1. The grazing habits of Aberdeen-Angus and Hereford beef cows, on pasture without supplementary feed, were studied over continuous periods of 24 hr. during the months of July, August and September. The pastures were from 3 to 7 acres in extent and contained a good growth of Kentucky bluegrass and wild white clover, with an average moisture content of 72 %.2. During each 24 hr. period the cows spent from 7 to 8 hr. only in grazing, whatever the length of the herbage. Of this time, only some 5 hr. could be counted as actually employed in gathering herbage, as the remainder was spent in walking short distances and in selecting the area to be grazed. On the average 60 % of the grazing was performed by day, when the average distance travelled was 2 miles, and 40 % by night, when the cows travelled only about half a mile. With a dense sward of from 4 to 5 in. in height, representing about 4500 lb. green herbage to the acre, each cow was able to consume about 150 lb. of green herbage, or 32 lb. of dry matter, daily. As the amount of green herbage decreased through grazing to 2200 and 1100 lb. respectively, the daily intake was correspondingly reduced to 90 lb. (20 lb. dry matter) and 45 lb. (10 lb. dry matter). On a pasture containing about 5000 lb. green herbage of about 10 in. in height, the average daily intake was only 70 lb. (20 lb. dry matter).3. Records were made also (the average figure for the 24 hr. period being given in parentheses) of time spent in lying down (12 hr.); time spent in cudding (7 hr.); frequency of defaecation (12); amount of manure (46 lb., covering an area of 8 sq. ft.); frequency of urination (9); frequency of drinking (once only, usually in late afternoon); and frequency of suckling calf (3, each for about 15 min. at 8 hr. intervals).4. The application of the results to pasture management is discussed.","author":[{"dropping-particle":"","family":"Johnstone-Wallace","given":"D. B.","non-dropping-particle":"","parse-names":false,"suffix":""},{"dropping-particle":"","family":"Kennedy","given":"Keith","non-dropping-particle":"","parse-names":false,"suffix":""}],"container-title":"The Journal of Agricultural Science","id":"ITEM-2","issue":"4","issued":{"date-parts":[["1944"]]},"page":"190-197","publisher":"Cambridge University Press","title":"Grazing management practices and their relationship to the behaviour and grazing habits of cattle","type":"article-journal","volume":"34"},"uris":["http://www.mendeley.com/documents/?uuid=b01c5b22-d6dd-3d7d-93eb-a9429e5700d0"]}],"mendeley":{"formattedCitation":"(Johnstone-Wallace &amp; Kennedy, 1944; Martina et al., 2015)","plainTextFormattedCitation":"(Johnstone-Wallace &amp; Kennedy, 1944; Martina et al., 2015)","previouslyFormattedCitation":"(Johnstone-Wallace &amp; Kennedy, 1944; Martina et al., 2015)"},"properties":{"noteIndex":0},"schema":"https://github.com/citation-style-language/schema/raw/master/csl-citation.json"}</w:instrText>
      </w:r>
      <w:r w:rsidRPr="00280F56">
        <w:fldChar w:fldCharType="separate"/>
      </w:r>
      <w:r w:rsidRPr="00280F56">
        <w:rPr>
          <w:noProof/>
        </w:rPr>
        <w:t>(Johnstone-Wallace &amp; Kennedy, 1944; Martina et al., 2015)</w:t>
      </w:r>
      <w:r w:rsidRPr="00280F56">
        <w:fldChar w:fldCharType="end"/>
      </w:r>
      <w:r w:rsidRPr="00280F56">
        <w:t xml:space="preserve"> so a hybrid of </w:t>
      </w:r>
      <w:r w:rsidR="006009DB">
        <w:t xml:space="preserve">the RF short-range </w:t>
      </w:r>
      <w:r w:rsidRPr="00280F56">
        <w:t>option</w:t>
      </w:r>
      <w:r w:rsidR="006009DB">
        <w:t xml:space="preserve"> and a rover-based data mule </w:t>
      </w:r>
      <w:r w:rsidRPr="00280F56">
        <w:t xml:space="preserve">could be implemented where cattle visit a solar-powered data-aggregation feed/water site and transmit their data by one of the </w:t>
      </w:r>
      <w:r w:rsidR="00EB516C">
        <w:t xml:space="preserve">short </w:t>
      </w:r>
      <w:r w:rsidRPr="00280F56">
        <w:t>range</w:t>
      </w:r>
      <w:r w:rsidR="00EB516C">
        <w:t xml:space="preserve"> RF options </w:t>
      </w:r>
      <w:r w:rsidRPr="00280F56">
        <w:t>(Bluetooth</w:t>
      </w:r>
      <w:r w:rsidR="00EB516C">
        <w:t xml:space="preserve"> version 5</w:t>
      </w:r>
      <w:r w:rsidRPr="00280F56">
        <w:t xml:space="preserve"> for example) </w:t>
      </w:r>
      <w:r w:rsidRPr="00280F56">
        <w:fldChar w:fldCharType="begin" w:fldLock="1"/>
      </w:r>
      <w:r w:rsidRPr="00280F56">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Pr="00280F56">
        <w:fldChar w:fldCharType="separate"/>
      </w:r>
      <w:r w:rsidRPr="00280F56">
        <w:rPr>
          <w:noProof/>
        </w:rPr>
        <w:t>(Jawad et al., 2017)</w:t>
      </w:r>
      <w:r w:rsidRPr="00280F56">
        <w:fldChar w:fldCharType="end"/>
      </w:r>
      <w:r w:rsidRPr="00280F56">
        <w:t xml:space="preserve"> and then, a </w:t>
      </w:r>
      <w:r w:rsidR="006009DB">
        <w:t xml:space="preserve">rover </w:t>
      </w:r>
      <w:r w:rsidRPr="00280F56">
        <w:t xml:space="preserve">data mule can be used to deliver the data from the aggregation point to the farmer at regular intervals. An advantage of this method is that photographs of animals can be taken when they visit the site to enable a visual inspection of animal health and scales to measure animal weight could also be implemented. Each </w:t>
      </w:r>
      <w:r w:rsidR="006009DB">
        <w:t xml:space="preserve">data-collection </w:t>
      </w:r>
      <w:r w:rsidRPr="00280F56">
        <w:t xml:space="preserve">site’s </w:t>
      </w:r>
      <w:r w:rsidR="006009DB">
        <w:t xml:space="preserve">short-range RF </w:t>
      </w:r>
      <w:r w:rsidRPr="00280F56">
        <w:t>infrastructure will need to be repeated for every feed/water site where observations are required. The data will need to be stored for as long as it takes for a communications link to transfer the data or for a data mule to visit the site. It is envisaged that a maximum period of at least once every 24 hours would provide timely data.</w:t>
      </w:r>
    </w:p>
    <w:p w14:paraId="78D2A385" w14:textId="0FC6E950" w:rsidR="00952362" w:rsidRDefault="00416E6A" w:rsidP="00952362">
      <w:pPr>
        <w:pStyle w:val="Heading3"/>
        <w:rPr>
          <w:noProof w:val="0"/>
        </w:rPr>
      </w:pPr>
      <w:bookmarkStart w:id="31" w:name="_Toc147396102"/>
      <w:bookmarkEnd w:id="19"/>
      <w:r w:rsidRPr="00280F56">
        <w:rPr>
          <w:noProof w:val="0"/>
        </w:rPr>
        <w:t>Utilising a</w:t>
      </w:r>
      <w:r w:rsidR="0094417A" w:rsidRPr="00280F56">
        <w:rPr>
          <w:noProof w:val="0"/>
        </w:rPr>
        <w:t xml:space="preserve"> </w:t>
      </w:r>
      <w:r w:rsidRPr="00280F56">
        <w:rPr>
          <w:noProof w:val="0"/>
        </w:rPr>
        <w:t>rover</w:t>
      </w:r>
      <w:r w:rsidR="00030A9C" w:rsidRPr="00280F56">
        <w:rPr>
          <w:noProof w:val="0"/>
        </w:rPr>
        <w:t xml:space="preserve"> as a data mule</w:t>
      </w:r>
      <w:bookmarkEnd w:id="31"/>
    </w:p>
    <w:p w14:paraId="753C2830" w14:textId="03E43151" w:rsidR="00375FB6" w:rsidRDefault="006009DB" w:rsidP="00375FB6">
      <w:pPr>
        <w:pStyle w:val="BodyText"/>
      </w:pPr>
      <w:r>
        <w:t>The main difficult</w:t>
      </w:r>
      <w:r w:rsidR="00EB516C">
        <w:t>ies</w:t>
      </w:r>
      <w:r>
        <w:t xml:space="preserve"> in using a </w:t>
      </w:r>
      <w:r w:rsidR="00921EE4" w:rsidRPr="00280F56">
        <w:t xml:space="preserve">rover </w:t>
      </w:r>
      <w:r>
        <w:t xml:space="preserve">as </w:t>
      </w:r>
      <w:r w:rsidR="00921EE4" w:rsidRPr="00280F56">
        <w:t xml:space="preserve">a data mule are </w:t>
      </w:r>
      <w:r w:rsidR="00416E6A" w:rsidRPr="00280F56">
        <w:t xml:space="preserve">ensuring </w:t>
      </w:r>
      <w:r w:rsidR="007C1FE1" w:rsidRPr="00280F56">
        <w:t xml:space="preserve">reliability, </w:t>
      </w:r>
      <w:r w:rsidR="00921EE4" w:rsidRPr="00280F56">
        <w:t>effective range/battery life, efficient sensor data capture/storage</w:t>
      </w:r>
      <w:r w:rsidR="004D3C62" w:rsidRPr="00280F56">
        <w:t xml:space="preserve">, efficient route planning </w:t>
      </w:r>
      <w:r w:rsidR="00921EE4" w:rsidRPr="00280F56">
        <w:t xml:space="preserve">and obstacle avoidance </w:t>
      </w:r>
      <w:r w:rsidR="00921EE4" w:rsidRPr="00280F56">
        <w:fldChar w:fldCharType="begin" w:fldLock="1"/>
      </w:r>
      <w:r w:rsidR="00D40BA6" w:rsidRPr="00280F56">
        <w:instrText>ADDIN CSL_CITATION {"citationItems":[{"id":"ITEM-1","itemData":{"DOI":"10.1007/s10098-010-0313-5","abstract":"Unmanned vehicles have already proved invaluable in environmental field studies by providing levels of spatial-temporal sampling resolution which could have not been attained before. Recent trends show that the levels of spatial-temporal sampling resolutions attained with individual vehicles are feasible for wide areas through the operation of persistent vehicle networks. The possibility of persistent sampling over wide areas has the potential to revolutionize environmental field studies. The roles of unmanned vehicle systems in future environmental field studies are discussed in the light of the recent technological developments and trends, along with the major challenges associated to this vision. The discussion is illustrated with examples of developments from the","author":[{"dropping-particle":"","family":"Borges De Sousa","given":"J","non-dropping-particle":"","parse-names":false,"suffix":""},{"dropping-particle":"","family":"Andrade Gonçalves","given":"• G","non-dropping-particle":"","parse-names":false,"suffix":""}],"id":"ITEM-1","issued":{"date-parts":[["2010"]]},"title":"Unmanned vehicles for environmental data collection","type":"article-journal"},"uris":["http://www.mendeley.com/documents/?uuid=86fd873f-5054-3ca4-bf16-677941346f50"]},{"id":"ITEM-2","itemData":{"abstract":"Grazed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FARMING","type":"article-journal"},"uris":["http://www.mendeley.com/documents/?uuid=549f1153-5ef5-3340-8f0e-1fad14c1dad9"]},{"id":"ITEM-3","itemData":{"author":[{"dropping-particle":"","family":"Petterson","given":"Timothy Clarrie","non-dropping-particle":"","parse-names":false,"suffix":""}],"id":"ITEM-3","issued":{"date-parts":[["2020"]]},"title":"Development of an electric vehicle for autonomous use on a New Zealand dairy farm","type":"article-journal"},"uris":["http://www.mendeley.com/documents/?uuid=08c50bad-38e3-36d2-a8c1-284ba5d08018"]},{"id":"ITEM-4","itemData":{"DOI":"10.1145/3330180.3330191","ISBN":"9781450362474","abstract":"A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-4","issued":{"date-parts":[["2019"]]},"title":"Development of a Prototype of Autonomous Vehicle for Agriculture Applications","type":"article-journal"},"uris":["http://www.mendeley.com/documents/?uuid=57dbea81-fcba-3161-93fa-c5aa4a573a70"]}],"mendeley":{"formattedCitation":"(Borges De Sousa &amp; Andrade Gonçalves, 2010; Chemhengcharoen et al., 2019; Manderson &amp; Hunt, 2013; Petterson, 2020)","plainTextFormattedCitation":"(Borges De Sousa &amp; Andrade Gonçalves, 2010; Chemhengcharoen et al., 2019; Manderson &amp; Hunt, 2013; Petterson, 2020)","previouslyFormattedCitation":"(Borges De Sousa &amp; Andrade Gonçalves, 2010; Chemhengcharoen et al., 2019; Manderson &amp; Hunt, 2013; Petterson, 2020)"},"properties":{"noteIndex":0},"schema":"https://github.com/citation-style-language/schema/raw/master/csl-citation.json"}</w:instrText>
      </w:r>
      <w:r w:rsidR="00921EE4" w:rsidRPr="00280F56">
        <w:fldChar w:fldCharType="separate"/>
      </w:r>
      <w:r w:rsidR="00D40BA6" w:rsidRPr="00280F56">
        <w:rPr>
          <w:noProof/>
        </w:rPr>
        <w:t>(Borges De Sousa &amp; Andrade Gonçalves, 2010; Chemhengcharoen et al., 2019; Manderson &amp; Hunt, 2013; Petterson, 2020)</w:t>
      </w:r>
      <w:r w:rsidR="00921EE4" w:rsidRPr="00280F56">
        <w:fldChar w:fldCharType="end"/>
      </w:r>
      <w:r w:rsidR="00921EE4" w:rsidRPr="00280F56">
        <w:t>.</w:t>
      </w:r>
      <w:r w:rsidR="00EB516C">
        <w:t xml:space="preserve"> </w:t>
      </w:r>
      <w:r w:rsidR="00B301B7">
        <w:br/>
        <w:t xml:space="preserve">Reliability </w:t>
      </w:r>
      <w:r w:rsidR="00B301B7">
        <w:fldChar w:fldCharType="begin" w:fldLock="1"/>
      </w:r>
      <w:r w:rsidR="00B301B7">
        <w:instrText>ADDIN CSL_CITATION {"citationItems":[{"id":"ITEM-1","itemData":{"author":[{"dropping-particle":"","family":"Nguyen-Huu","given":"Phuoc-Nguyen","non-dropping-particle":"","parse-names":false,"suffix":""},{"dropping-particle":"","family":"Titus","given":"Joshua","non-dropping-particle":"","parse-names":false,"suffix":""}],"id":"ITEM-1","issued":{"date-parts":[["2009"]]},"title":"Reliability and Failure in Unmanned Ground Vehicle (UGV)","type":"report"},"uris":["http://www.mendeley.com/documents/?uuid=6b47409e-125c-3018-b45a-a23752caf143"]}],"mendeley":{"formattedCitation":"(Nguyen-Huu &amp; Titus, 2009)","plainTextFormattedCitation":"(Nguyen-Huu &amp; Titus, 2009)","previouslyFormattedCitation":"(Nguyen-Huu &amp; Titus, 2009)"},"properties":{"noteIndex":0},"schema":"https://github.com/citation-style-language/schema/raw/master/csl-citation.json"}</w:instrText>
      </w:r>
      <w:r w:rsidR="00B301B7">
        <w:fldChar w:fldCharType="separate"/>
      </w:r>
      <w:r w:rsidR="00B301B7" w:rsidRPr="00B301B7">
        <w:rPr>
          <w:noProof/>
        </w:rPr>
        <w:t>(Nguyen-Huu &amp; Titus, 2009)</w:t>
      </w:r>
      <w:r w:rsidR="00B301B7">
        <w:fldChar w:fldCharType="end"/>
      </w:r>
      <w:r w:rsidR="00B301B7">
        <w:t xml:space="preserve">, Battery life </w:t>
      </w:r>
      <w:r w:rsidR="00B301B7">
        <w:fldChar w:fldCharType="begin" w:fldLock="1"/>
      </w:r>
      <w:r w:rsidR="00375FB6">
        <w:instrText>ADDIN CSL_CITATION {"citationItems":[{"id":"ITEM-1","itemData":{"URL":"https://www.pocket-lint.com/gadgets/news/130380-future-batteries-coming-soon-charge-in-seconds-last-months-and-power-over-the-air","accessed":{"date-parts":[["2022","7","14"]]},"author":[{"dropping-particle":"","family":"Hall","given":"Chris","non-dropping-particle":"","parse-names":false,"suffix":""}],"id":"ITEM-1","issued":{"date-parts":[["2021"]]},"title":"Future batteries, coming soon: Charge in seconds, last months a","type":"webpage"},"uris":["http://www.mendeley.com/documents/?uuid=95a2504d-faf1-3c49-a61a-82acc671da26"]},{"id":"ITEM-2","itemData":{"URL":"https://energyindustryreview.com/analysis/battery-technology-a-new-era-emerging/","accessed":{"date-parts":[["2022","7","14"]]},"author":[{"dropping-particle":"","family":"Zogopoulos","given":"Evgenios","non-dropping-particle":"","parse-names":false,"suffix":""}],"container-title":"Energy Industry Review","id":"ITEM-2","issued":{"date-parts":[["2021"]]},"title":"Battery Technology: A New Era Emerging | Energy Industry Review","type":"webpage"},"uris":["http://www.mendeley.com/documents/?uuid=d9deb3ae-140e-39fa-a03e-24dd89e3bb6d"]}],"mendeley":{"formattedCitation":"(Hall, 2021; Zogopoulos, 2021)","plainTextFormattedCitation":"(Hall, 2021; Zogopoulos, 2021)","previouslyFormattedCitation":"(Hall, 2021; Zogopoulos, 2021)"},"properties":{"noteIndex":0},"schema":"https://github.com/citation-style-language/schema/raw/master/csl-citation.json"}</w:instrText>
      </w:r>
      <w:r w:rsidR="00B301B7">
        <w:fldChar w:fldCharType="separate"/>
      </w:r>
      <w:r w:rsidR="00B301B7" w:rsidRPr="00B301B7">
        <w:rPr>
          <w:noProof/>
        </w:rPr>
        <w:t>(Hall, 2021; Zogopoulos, 2021)</w:t>
      </w:r>
      <w:r w:rsidR="00B301B7">
        <w:fldChar w:fldCharType="end"/>
      </w:r>
      <w:r w:rsidR="00B301B7">
        <w:t xml:space="preserve"> and Data storage methodologies and systems are improving all the time so the current limitations of these will not be addressed as it is assumed they will be alleviated in the near future. </w:t>
      </w:r>
      <w:r w:rsidR="00B301B7">
        <w:br/>
        <w:t>Route planning and obstacle avoidance are somewhat related as an efficient route planning system must also address any potential obstacles.</w:t>
      </w:r>
      <w:r w:rsidR="00B301B7">
        <w:br/>
        <w:t xml:space="preserve">The route planning problem is generally treated as an NP-Neighbourhood solution </w:t>
      </w:r>
      <w:r w:rsidR="00375FB6">
        <w:fldChar w:fldCharType="begin" w:fldLock="1"/>
      </w:r>
      <w:r w:rsidR="00FB7970">
        <w:instrText>ADDIN CSL_CITATION {"citationItems":[{"id":"ITEM-1","itemData":{"DOI":"10.1145/1993042.1993043","ISSN":"15504859","abstract":"We study the problem of planning the motion of data mules for collecting the data from stationary sensor nodes in wireless sensor networks. Use of data mules significantly reduces energy consumptio...","author":[{"dropping-particle":"","family":"Sugihara","given":"Ryo","non-dropping-particle":"","parse-names":false,"suffix":""},{"dropping-particle":"","family":"Gupta","given":"Rajesh K.","non-dropping-particle":"","parse-names":false,"suffix":""}],"container-title":"ACM Transactions on Sensor Networks (TOSN)","id":"ITEM-1","issue":"1","issued":{"date-parts":[["2011","8","1"]]},"page":"27","publisher":"\n\t\tACM\n\t\tPUB27\n\t\tNew York, NY, USA\n\t","title":"Path Planning of Data Mules in Sensor Networks","type":"article-journal","volume":"8"},"uris":["http://www.mendeley.com/documents/?uuid=d9a493fd-743a-3bbc-9d86-3518725410ac"]},{"id":"ITEM-2","itemData":{"DOI":"10.1016/J.ARTINT.2003.12.001","ISSN":"0004-3702","abstract":"Heuristic search methods promise to find shortest paths for path-planning problems faster than uninformed search methods. Incremental search methods, on the other hand, promise to find shortest paths for series of similar path-planning problems faster than is possible by solving each path-planning problem from scratch. In this article, we develop Lifelong Planning A* (LPA*), an incremental version of A* that combines ideas from the artificial intelligence and the algorithms literature. It repeatedly finds shortest paths from a given start vertex to a given goal vertex while the edge costs of a graph change or vertices are added or deleted. Its first search is the same as that of a version of A* that breaks ties in favor of vertices with smaller g-values but many of the subsequent searches are potentially faster because it reuses those parts of the previous search tree that are identical to the new one. We present analytical results that demonstrate its similarity to A* and experimental results that demonstrate its potential advantage in two different domains if the path-planning problems change only slightly and the changes are close to the goal. © 2004 Published by Elsevier B.V.","author":[{"dropping-particle":"","family":"Koenig","given":"Sven","non-dropping-particle":"","parse-names":false,"suffix":""},{"dropping-particle":"","family":"Likhachev","given":"Maxim","non-dropping-particle":"","parse-names":false,"suffix":""},{"dropping-particle":"","family":"Furcy","given":"David","non-dropping-particle":"","parse-names":false,"suffix":""}],"container-title":"Artificial Intelligence","id":"ITEM-2","issue":"1-2","issued":{"date-parts":[["2004","5","1"]]},"page":"93-146","publisher":"Elsevier","title":"Lifelong Planning A</w:instrText>
      </w:r>
      <w:r w:rsidR="00FB7970">
        <w:rPr>
          <w:rFonts w:ascii="Cambria Math" w:hAnsi="Cambria Math" w:cs="Cambria Math"/>
        </w:rPr>
        <w:instrText>∗</w:instrText>
      </w:r>
      <w:r w:rsidR="00FB7970">
        <w:instrText>","type":"article-journal","volume":"155"},"uris":["http://www.mendeley.com/documents/?uuid=5a59721b-6913-3206-b007-25a0ec3b079e"]},{"id":"ITEM-3","itemData":{"DOI":"10.1371/JOURNAL.PONE.0122827","ISSN":"19326203","PMID":"25992655","abstract":"Many swarm optimization algorithms have been introduced since the early 60's, Evolutionary Programming to the most recent, Grey Wolf Optimization. All of these algorithms have demonstrated their potential to solve many optimization problems. This paper provides an in-depth survey of well-known optimization algorithms. Selected algorithms are briefly explained and compared with each other comprehensively through experiments conducted using thirty well-known benchmark functions. Their advantages and disadvantages are also discussed. A number of statistical tests are then carried out to determine the significant performances. The results indicate the overall advantage of Differential Evolution (DE) and is closely followed by Particle Swarm Optimization (PSO), compared with other considered approaches.","author":[{"dropping-particle":"","family":"Ab Wahab","given":"Mohd Nadhir","non-dropping-particle":"","parse-names":false,"suffix":""},{"dropping-particle":"","family":"Nefti-Meziani","given":"Samia","non-dropping-particle":"","parse-names":false,"suffix":""},{"dropping-particle":"","family":"Atyabi","given":"Adham","non-dropping-particle":"","parse-names":false,"suffix":""}],"container-title":"PLoS ONE","id":"ITEM-3","issue":"5","issued":{"date-parts":[["2015","5","18"]]},"publisher":"Public Library of Science","title":"A comprehensive review of swarm optimization algorithms","type":"article-journal","volume":"10"},"uris":["http://www.mendeley.com/documents/?uuid=b2076abe-be46-3d8c-b8bd-739a6f325c89"]}],"mendeley":{"formattedCitation":"(Ab Wahab et al., 2015; Koenig et al., 2004; Sugihara &amp; Gupta, 2011)","plainTextFormattedCitation":"(Ab Wahab et al., 2015; Koenig et al., 2004; Sugihara &amp; Gupta, 2011)","previouslyFormattedCitation":"(Ab Wahab et al., 2015; Koenig et al., 2004; Sugihara &amp; Gupta, 2011)"},"properties":{"noteIndex":0},"schema":"https://github.com/citation-style-language/schema/raw/master/csl-citation.json"}</w:instrText>
      </w:r>
      <w:r w:rsidR="00375FB6">
        <w:fldChar w:fldCharType="separate"/>
      </w:r>
      <w:r w:rsidR="00FB7970" w:rsidRPr="00FB7970">
        <w:rPr>
          <w:noProof/>
        </w:rPr>
        <w:t>(Ab Wahab et al., 2015; Koenig et al., 2004; Sugihara &amp; Gupta, 2011)</w:t>
      </w:r>
      <w:r w:rsidR="00375FB6">
        <w:fldChar w:fldCharType="end"/>
      </w:r>
      <w:r w:rsidR="00375FB6">
        <w:t xml:space="preserve"> however the presence of potential obstacles requires that the route-planning system adjust a planned route dynamically to account for a new localised route to avoid the obstacle and continue</w:t>
      </w:r>
      <w:r w:rsidR="00FB7970">
        <w:t xml:space="preserve"> </w:t>
      </w:r>
      <w:r w:rsidR="00FB7970">
        <w:fldChar w:fldCharType="begin" w:fldLock="1"/>
      </w:r>
      <w:r w:rsidR="00E15419">
        <w:instrText>ADDIN CSL_CITATION {"citationItems":[{"id":"ITEM-1","itemData":{"DOI":"10.1007/S10846-013-9837-3","ISSN":"15730409","abstract":"This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Applications","id":"ITEM-1","issue":"3-4","issued":{"date-parts":[["2014"]]},"page":"893-914","publisher":"Kluwer Academic Publishers","title":"Sensor-based motion planning of wheeled mobile robots in unknown dynamic environments","type":"article-journal","volume":"74"},"uris":["http://www.mendeley.com/documents/?uuid=9260f92c-c884-3d07-baa3-f96ed839279a"]}],"mendeley":{"formattedCitation":"(Masehian &amp; Katebi, 2014)","plainTextFormattedCitation":"(Masehian &amp; Katebi, 2014)","previouslyFormattedCitation":"(Masehian &amp; Katebi, 2014)"},"properties":{"noteIndex":0},"schema":"https://github.com/citation-style-language/schema/raw/master/csl-citation.json"}</w:instrText>
      </w:r>
      <w:r w:rsidR="00FB7970">
        <w:fldChar w:fldCharType="separate"/>
      </w:r>
      <w:r w:rsidR="00FB7970" w:rsidRPr="00FB7970">
        <w:rPr>
          <w:noProof/>
        </w:rPr>
        <w:t>(Masehian &amp; Katebi, 2014)</w:t>
      </w:r>
      <w:r w:rsidR="00FB7970">
        <w:fldChar w:fldCharType="end"/>
      </w:r>
      <w:r w:rsidR="00375FB6">
        <w:t xml:space="preserve">. </w:t>
      </w:r>
      <w:r w:rsidR="00375FB6">
        <w:br/>
        <w:t>To avoid obstacles the rover must first be able to detect them</w:t>
      </w:r>
      <w:r w:rsidR="00FB7970">
        <w:t>,</w:t>
      </w:r>
      <w:r w:rsidR="00375FB6">
        <w:t xml:space="preserve"> and the following section outlines possible detection sensors and their limitations.</w:t>
      </w:r>
    </w:p>
    <w:p w14:paraId="4280BD53" w14:textId="755ABDD9" w:rsidR="00952362" w:rsidRPr="00280F56" w:rsidRDefault="00952362" w:rsidP="00375FB6">
      <w:pPr>
        <w:pStyle w:val="Heading3"/>
      </w:pPr>
      <w:bookmarkStart w:id="32" w:name="_Toc147396103"/>
      <w:r w:rsidRPr="00280F56">
        <w:lastRenderedPageBreak/>
        <w:t>Obstacle Avoidance</w:t>
      </w:r>
      <w:bookmarkEnd w:id="32"/>
    </w:p>
    <w:p w14:paraId="07399FAB" w14:textId="49A19D31" w:rsidR="00121E32" w:rsidRPr="00280F56" w:rsidRDefault="004B3066" w:rsidP="004B3066">
      <w:pPr>
        <w:pStyle w:val="BodyText"/>
      </w:pPr>
      <w:r w:rsidRPr="00280F56">
        <w:t xml:space="preserve">As a rover traverses the terrain, it is essential that it avoids objects that could cause damage to itself and/or vegetation. Animal (including human) object avoidance is paramount. Despite considerable research into rover obstacle avoidance </w:t>
      </w:r>
      <w:r w:rsidRPr="00280F56">
        <w:fldChar w:fldCharType="begin" w:fldLock="1"/>
      </w:r>
      <w:r w:rsidR="00D40BA6" w:rsidRPr="00280F56">
        <w:instrText>ADDIN CSL_CITATION {"citationItems":[{"id":"ITEM-1","itemData":{"DOI":"10.1007/S40430-021-02827-7","ISSN":"18063691","abstract":"Finding the shortest path to the destination is a vital need for autonomous mobile robots. In this article, a smart adaptive particle swarm optimization (APSO) algorithm is proposed for robot path planning. It allows the robot to reach the target point with the shortest possible path and to avoid the obstacles safely in uncertain environments. A new objective function is derived with distance function and a path smoothening parameter is integrated to avoid sharp turns. The results of the proposed method rely on computer simulation and real robot experimentation in different environments. It is proved that they are in good agreement. A comparative study between the proposed algorithm and various other algorithms is also presented. The results showed that the proposed smart algorithm is capable of successfully avoiding various types of obstacles including the local minima situation.","author":[{"dropping-particle":"","family":"Mohanty","given":"Prases K.","non-dropping-particle":"","parse-names":false,"suffix":""},{"dropping-particle":"","family":"Dewang","given":"Harshal S.","non-dropping-particle":"","parse-names":false,"suffix":""}],"container-title":"Journal of the Brazilian Society of Mechanical Sciences and Engineering","id":"ITEM-1","issue":"2","issued":{"date-parts":[["2021","2","1"]]},"publisher":"Springer Science and Business Media Deutschland GmbH","title":"A smart path planner for wheeled mobile robots using adaptive particle swarm optimization","type":"article-journal","volume":"43"},"uris":["http://www.mendeley.com/documents/?uuid=01debdb1-fa87-3b6e-865d-c907f3c61238"]},{"id":"ITEM-2","itemData":{"DOI":"10.1109/ICIA.2006.305871","abstract":"Reinforcement learning (RL) is a learning technique based on trial and error. Q-learning is a method of RL algorithms. It has been applied widely in the adaptive path planning for the autonomous mobile robot. In order to decrease the learning space and increase the learning convergent speed, this paper adopts Q-layered learning method to divide the task of searching optimal path into three basic behaviors (or subtasks), namely static obstacle-avoidance, dynamic obstacle-avoidance and goal approaching. Especially in the learning for the static obstacle-avoidance behavior, a novel priority Q search method (PQA) is used to avoid the blindly search of the random search algorithm (RA) which is always used to select actions in Q-learning. PQA uses the sum of weighted vectors pointing away from obstacles to predict the magnitude of the reinforcement reward receiving from the possible state-action after executing the action. Robot controller will select an action based on the result at the next executing time. At last PQA and RA are both simulated in two different environments. The learning results show that learn steps are fewer by PQA than by RA under same environment to achieve the task. And in the total learning periods PQA has the higher task complete percent. PQA is an effective way to solve the problem of the path planning under dynamic and unknown environment. © 2006 IEEE.","author":[{"dropping-particle":"","family":"Yibin","given":"Li","non-dropping-particle":"","parse-names":false,"suffix":""},{"dropping-particle":"","family":"Caihong","given":"Li","non-dropping-particle":"","parse-names":false,"suffix":""},{"dropping-particle":"","family":"Zijian","given":"Zhang","non-dropping-particle":"","parse-names":false,"suffix":""}],"container-title":"Proceedings of IEEE ICIA 2006 - 2006 IEEE International Conference on Information Acquisition","id":"ITEM-2","issued":{"date-parts":[["2006"]]},"page":"983-987","title":"Q-learning based method of adaptive path planning for mobile robot","type":"article-journal"},"uris":["http://www.mendeley.com/documents/?uuid=68497fdb-dbf6-3017-8506-8dd7f9657d38"]},{"id":"ITEM-3","itemData":{"abstract":"In this paper we present recent advances in developing and validating the safeguarded teleoperation approach to time-delayed remote driving. This approach shares control of the rover using a command fusion strategy: In benign situations, users remotely drive the rover; in hazardous situations, a safeguarding system running on-board the rover overwrites user commands to ensure vehicle safety. This strategy satisfies users, because it allows them to drive (except in hazardous situations), while maintaining the integrity of the rover and mission. We present results from experiments on untrained teleoperators with and without safeguarding , which reveal needs to be met by future user interfaces. We describe three technical advances in safeguarding: improving the accuracy of dead reckoning by a factor of 2, speeding up the controller by a factor of 18, and developing an area-based rather than a path-based obstacle avoidance planner in order to circumvent map merging problems. Finally, we discuss a field trial validating the approach in a 10 km traverse, demonstrating the effectiveness of safeguarding, even with malicious drivers.","author":[{"dropping-particle":"","family":"Krotkov","given":"Eric","non-dropping-particle":"","parse-names":false,"suffix":""},{"dropping-particle":"","family":"Simmons","given":"Reid","non-dropping-particle":"","parse-names":false,"suffix":""},{"dropping-particle":"","family":"Cozman","given":"Fabio","non-dropping-particle":"","parse-names":false,"suffix":""},{"dropping-particle":"","family":"Koenig","given":"Sven","non-dropping-particle":"","parse-names":false,"suffix":""}],"id":"ITEM-3","issued":{"date-parts":[["0"]]},"title":"Safeguarded Teleoperation for Lunar Rovers: From Human Factors to Field Trials","type":"article-journal"},"uris":["http://www.mendeley.com/documents/?uuid=d240dc89-13cd-3211-a607-9ecdeb5151bd"]},{"id":"ITEM-4","itemData":{"DOI":"10.1007/S00170-015-7512-5","ISSN":"14333015","abstract":"In this paper, a new hybrid intelligent motion planning approach to mobile robot navigation is presented. In this new hybrid methodology, the invasive weed optimization (IWO) algorithm is used for training the premise parameters, and the least square estimation (LSE) method is used for training the consequent part of the adaptive neuro-fuzzy inference system (ANFIS). In this proposed navigational model, different kinds of sensor-extracted information, such as front obstacle distance (FOD), right obstacle distance (ROD), left obstacle distance (LOD), heading angle (HA), left wheel velocity (LWV), and right wheel velocity (RWV), are given input to the hybrid controller, in order to calculate the suitable steering angle (SA) for the robot. Using the IWO algorithm, the obtained root mean of squared error (RMSE) for the training data set in the ANFIS is 0.0013. The simulation results are verified by the real-time experimental results, using the Khepera III mobile robot to show the versatility and effectiveness of the proposed hybrid navigational algorithm. The results obtained using the proposed hybrid algorithm are validated by comparison with the results from other intelligent algorithms. Finally, it is proved that the proposed hybrid navigational controller can be implemented in the robot for navigation in any complex environments.","author":[{"dropping-particle":"","family":"Parhi","given":"Dayal R.","non-dropping-particle":"","parse-names":false,"suffix":""},{"dropping-particle":"","family":"Mohanty","given":"Prases K.","non-dropping-particle":"","parse-names":false,"suffix":""}],"container-title":"International Journal of Advanced Manufacturing Technology","id":"ITEM-4","issue":"9-12","issued":{"date-parts":[["2016","4","1"]]},"page":"1607-1625","publisher":"Springer-Verlag London Ltd","title":"IWO-based adaptive neuro-fuzzy controller for mobile robot navigation in cluttered environments","type":"article-journal","volume":"83"},"uris":["http://www.mendeley.com/documents/?uuid=84300343-239c-3029-947e-53655599b8d0"]},{"id":"ITEM-5","itemData":{"DOI":"10.3390/MACHINES6020018","ISSN":"2075-1702","abstract":"Artificial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18","id":"ITEM-5","issue":"2","issued":{"date-parts":[["2018","4","24"]]},"page":"18","publisher":"Multidisciplinary Digital Publishing Institute","title":"Obstacle Avoidance System for Unmanned Ground Vehicles by Using Ultrasonic Sensors","type":"article-journal","volume":"6"},"uris":["http://www.mendeley.com/documents/?uuid=c5265f34-6d46-3d1f-8b1b-a7cd3e136f1f"]},{"id":"ITEM-6","itemData":{"DOI":"10.1177/1729881419891661","ISSN":"17298814","abstract":"This article considers a robot path planning problem originated from a robot factory inspection scenario. In the problem, the robot is in a dynamic uncertain environment, that is, a moving target object and several static and dynamic obstacles. An inertial positioning strategy is proposed to enable the robot to predict the position of the target in advance. From this predicted position, the robot path is generated by cubic spline interpolation, and then an improved particle swarm optimization algorithm with a random positive feedback factor in velocity updating optimizes the path. The experimental results show that the proposed method can successfully avoid the obstacles and reach the target object. In addition, the inertial positioning strategy and the improvement of particle swarm optimization can effectively shorten the path of the robot.","author":[{"dropping-particle":"","family":"Li","given":"Wen","non-dropping-particle":"","parse-names":false,"suffix":""},{"dropping-particle":"","family":"Tan","given":"Mao","non-dropping-particle":"","parse-names":false,"suffix":""},{"dropping-particle":"","family":"Wang","given":"Ling","non-dropping-particle":"","parse-names":false,"suffix":""},{"dropping-particle":"","family":"Wang","given":"Qiuzhen","non-dropping-particle":"","parse-names":false,"suffix":""}],"container-title":"International Journal of Advanced Robotic Systems","id":"ITEM-6","issue":"6","issued":{"date-parts":[["2019"]]},"publisher":"SAGE Publications Inc.","title":"A cubic spline method combing improved particle swarm optimization for robot path planning in dynamic uncertain environment","type":"article-journal","volume":"16"},"uris":["http://www.mendeley.com/documents/?uuid=f99c7585-ce40-3a99-8c12-a69f758bd1c9"]},{"id":"ITEM-7","itemData":{"DOI":"10.1007/S10846-013-9837-3","ISSN":"15730409","abstract":"This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Applications","id":"ITEM-7","issue":"3-4","issued":{"date-parts":[["2014"]]},"page":"893-914","publisher":"Kluwer Academic Publishers","title":"Sensor-based motion planning of wheeled mobile robots in unknown dynamic environments","type":"article-journal","volume":"74"},"uris":["http://www.mendeley.com/documents/?uuid=9260f92c-c884-3d07-baa3-f96ed839279a"]},{"id":"ITEM-8","itemData":{"DOI":"10.26634/JEE.12.2.14169","ISSN":"0973-8835","abstract":"The cost of fuel is getting increased and the effect of gases being emitted from the burnt fuel is weakening the ozone layer. Carbon emission has also become a big challenge in today's world. Therefore, by using solar power, we can reduce carbon footprints. Lawn mowers are becoming popular now-a-days. Grass cutting being a tedious work for human beings, can be simplified by using an automatic grass cutter, which can be performed without a physical person being present. While cutting the grass, there are some obstacles, which obstruct the cutting of grass and sometimes the blades of the machine get damaged, so it is necessary to avoid obstacles. For that we have to identify the obstacles first and then we have to change the path of the lawn mower. Supplying power to the lawn mower is a big issue while designing the model. In this paper, the authors have used a solar panel to charge the battery and the power stored in the battery is utilized to power the electric motors, which will rotate the blades to cut the grass.","author":[{"dropping-particle":"V.","family":"KISHORE","given":"P. S.","non-dropping-particle":"","parse-names":false,"suffix":""},{"dropping-particle":"","family":"P. SURESH","given":"KUMAR","non-dropping-particle":"","parse-names":false,"suffix":""},{"dropping-particle":"","family":"SMRUTI","given":"DASH","non-dropping-particle":"","parse-names":false,"suffix":""},{"dropping-particle":"","family":"RAMESH","given":"K.","non-dropping-particle":"","parse-names":false,"suffix":""}],"container-title":"i-manager’s Journal on Electrical Engineering","id":"ITEM-8","issue":"2","issued":{"date-parts":[["2018"]]},"page":"1","publisher":"i-manager Publications","title":"SOLAR POWERED OBSTACLE AVOIDING LAWN MOWER","type":"article-journal","volume":"12"},"uris":["http://www.mendeley.com/documents/?uuid=55546c61-7f04-3106-b6e6-33c9f144dd68"]},{"id":"ITEM-9","itemData":{"abstract":"The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P","non-dropping-particle":"","parse-names":false,"suffix":""}],"id":"ITEM-9","issued":{"date-parts":[["0"]]},"title":"Rover Visual Obstacle Avoidance","type":"article-journal"},"uris":["http://www.mendeley.com/documents/?uuid=6971de11-d796-3dfa-b00b-2e462699e68c"]},{"id":"ITEM-10","itemData":{"DOI":"10.1145/3352593.3352615","ISBN":"9781450366502","abstract":"There has been a recent demand for algorithms to plan the motion on 3D terrain for applications in space exploration, rescue and relief, unmanned vehicles, defense applications etc. Conventional path planning algorithms in 2D cannot be used in 3D as the work space cannot be divided into obstacles and free space. A few algorithms have been proposed for articulated rovers in 3D and they all require optimization to find the wheel and ground terrain contact and hence cannot be used in real time. In this paper, a new method is proposed to find the path in the CG space of a 10 DOF rover without the need for optimization. This CG space planning method can operate in real time. The CG space is the collection of possible CG points of the rover on a given terrain that is similar to the C-space in robot motion planning. The terrain geometry used for generating the CG position of rover is obtained using a Microsoft Kinect V2. A multivariable optimization process is used to extract the CG locus data of the rover as a discrete point cloud to generate CG space. Then using RRT* algorithm, the feasible path to reach a goal location from an initial point avoiding obstacles has been found out. During the motion planning for 10 DOF rover, RRT</w:instrText>
      </w:r>
      <w:r w:rsidR="00D40BA6" w:rsidRPr="00280F56">
        <w:rPr>
          <w:rFonts w:ascii="Cambria Math" w:hAnsi="Cambria Math" w:cs="Cambria Math"/>
        </w:rPr>
        <w:instrText>∗</w:instrText>
      </w:r>
      <w:r w:rsidR="00D40BA6" w:rsidRPr="00280F56">
        <w:instrText xml:space="preserve"> algorithm directly samples a node from the CG locus data. It searches globally for an optimal path via two optimizing features in the extend function. Simulations on different types of terrains with different obstacle shapes show the usefulness of the method.","author":[{"dropping-particle":"","family":"Katiyar","given":"Shubhi","non-dropping-particle":"","parse-names":false,"suffix":""},{"dropping-particle":"","family":"Dutta","given":"Ashish","non-dropping-particle":"","parse-names":false,"suffix":""}],"container-title":"ACM International Conference Proceeding Series","id":"ITEM-10","issued":{"date-parts":[["2019","7","2"]]},"publisher":"Association for Computing Machinery","title":"Path Planning and Obstacle Avoidance in CG Space of a 10 DOF Rover using RRT","type":"article-journal"},"uris":["http://www.mendeley.com/documents/?uuid=7056cef2-ce3a-3a30-a0ee-9992b3df8cd3"]},{"id":"ITEM-11","itemData":{"abstract":"We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-11","issued":{"date-parts":[["0"]]},"title":"Obstacle Avoidance and Safeguarding for a Lunar Rover","type":"article-journal"},"uris":["http://www.mendeley.com/documents/?uuid=7d95636f-c7ec-33d9-acaa-30f263a05692"]},{"id":"ITEM-12","itemData":{"DOI":"10.2478/AMA-2018-0024","ISSN":"18984088","abstract":"Nowadays many public and private institutions begin space studies projects. Among many problems to solve there is a planet exploration. Now rovers are controlled directly from the Earth, e.g. Opportunity. Missions must be planned on the Earth using simulators. Much better will be when the mission planner could set the target area and work to do and the rover will perform it independently. The solution is to make it autonomous. Without need of external path planning the rover can cover a much longer distance. To make autonomous rovers real it is necessary to implement a target leaded obstacle avoidance algorithm. Solutions based on graph algorithms use a lot of computing power. The others use intelligent methods such as neural networks or fuzzy logic but their efficiency in a very complex environment is quite low. This work presents an obstacle avoidance algorithm which uses the genetic path finding algorithm. The actual version is based on the 2D map which is built by the robot and the 2nd degree B-spline is used for the path model. The performance in the most cases is high using only one processor thread. The GA can be also easily multithreaded. Another feature of the algorithm is that, due to the GA random nature, the chosen path can differ each time on the same map. The paper shows the results of the simulation tests. The maps have the various complexity levels. On every map one hundred tests were carried out. The algorithm brought the robot to the target successfully in the majority of runs.","author":[{"dropping-particle":"","family":"Kwaśniewski","given":"Konrad K.","non-dropping-particle":"","parse-names":false,"suffix":""},{"dropping-particle":"","family":"Gosiewski","given":"Zdzisław","non-dropping-particle":"","parse-names":false,"suffix":""}],"container-title":"Acta Mechanica et Automatica","id":"ITEM-12","issue":"2","issued":{"date-parts":[["2018","6","1"]]},"page":"151-159","publisher":"De Gruyter Open Ltd","title":"Genetic algorithm for mobile robot route planning with obstacle avoidance","type":"article-journal","volume":"12"},"uris":["http://www.mendeley.com/documents/?uuid=106ad8a2-5dde-34a9-80ff-650ecf9dd0a0"]},{"id":"ITEM-13","itemData":{"DOI":"10.1016/j.ifacol.2019.12.328","ISSN":"24058963","abstract":"This paper presents experimental validation results of autonomous collision avoidance algorithms using an unmanned surface vehicle (USV). For autonomous collision avoidance while following given waypoints, the existing line-of-sight (LOS) guidance and velocity obstacle (VO) algorithms are modifed and applied to this USV. The proposed collision avoidance algorithm considers the rule 13 to 17 in the international collision regulations (COLREGs) and provides a rule-compliant evasive path. The performance and practical validity of the developed autonomous navigation and collision avoidance capabilities are demonstrated and discussed using the results of real-sea experiments conducted with the USV M-Searcher, developed by the Agency for Defense Development, Republic of Korea.","author":[{"dropping-particle":"","family":"Cho","given":"Yonghoon","non-dropping-particle":"","parse-names":false,"suffix":""},{"dropping-particle":"","family":"Han","given":"Jungwook","non-dropping-particle":"","parse-names":false,"suffix":""},{"dropping-particle":"","family":"Kim","given":"Jinwhan","non-dropping-particle":"","parse-names":false,"suffix":""},{"dropping-particle":"","family":"Lee","given":"Philyeob","non-dropping-particle":"","parse-names":false,"suffix":""},{"dropping-particle":"","family":"Park","given":"Shin Bae","non-dropping-particle":"","parse-names":false,"suffix":""}],"container-title":"IFAC-PapersOnLine","id":"ITEM-13","issue":"21","issued":{"date-parts":[["2019"]]},"page":"329-334","publisher":"Elsevier B.V.","title":"Experimental validation of a velocity obstacle based collision avoidance algorithm for unmanned surface vehicles","type":"article-journal","volume":"52"},"uris":["http://www.mendeley.com/documents/?uuid=5b8cb6fb-0436-3154-8635-40904c1a812a"]},{"id":"ITEM-14","itemData":{"DOI":"10.1016/J.OCEANENG.2015.06.055","ISSN":"0029-8018","abstract":"Abstract Unmanned surface vehicles (USVs) are important autonomous marine robots that have been extensively studied and gradually applied. However, the autonomy of USVs is still restricted by the performance of autonomous navigation technology. At present, various local obstacle avoidance algorithms have been proposed for USVs. However, the majority of algorithm results have only been verified by simulations, with only a few demonstrated by low-speed USVs (≤5 knots) in the sea. Therefore, the issues of obstacle avoidance for high-speed USVs in complicated obstacles environments have to be studied. This paper presents a novel general local reactive obstacle avoidance algorithm for high-speed USVs. In this algorithm, the direction steady-state model and the translational velocity model are proposed for the base normal motion and base motion control characteristics of high-speed vessels. During navigation, USV motion depends on the guidance angle and guidance translational velocity. The validity of the proposed algorithm is verified by experiments in simulations and sea trials on a high-speed USV (≥20 knots) in real marine environments. Results show that the algorithm adapts to the characteristics of high-speed USVs and can guide high-speed USVs (≥20 knots) in realizing safe navigation in real marine environments.","author":[{"dropping-particle":"","family":"Tang","given":"Pingpeng","non-dropping-particle":"","parse-names":false,"suffix":""},{"dropping-particle":"","family":"Zhang","given":"Rubo","non-dropping-particle":"","parse-names":false,"suffix":""},{"dropping-particle":"","family":"Liu","given":"Deli","non-dropping-particle":"","parse-names":false,"suffix":""},{"dropping-particle":"","family":"Huang","given":"Lihua","non-dropping-particle":"","parse-names":false,"suffix":""},{"dropping-particle":"","family":"Liu","given":"Guanqun","non-dropping-particle":"","parse-names":false,"suffix":""},{"dropping-particle":"","family":"Deng","given":"Tingquan","non-dropping-particle":"","parse-names":false,"suffix":""}],"container-title":"Ocean Engineering","id":"ITEM-14","issued":{"date-parts":[["2015","9","15"]]},"page":"128-140","publisher":"Pergamon","title":"Local reactive obstacle avoidance approach for high-speed unmanned surface vehicle","type":"article-journal","volume":"106"},"uris":["http://www.mendeley.com/documents/?uuid=39c4a380-0179-3d1a-8f0e-b9cf918322bd"]},{"id":"ITEM-15","itemData":{"DOI":"10.1016/J.IFACOL.2018.05.081","ISSN":"24058963","abstract":"The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N.","non-dropping-particle":"","parse-names":false,"suffix":""}],"id":"ITEM-15","issue":"1","issued":{"date-parts":[["2018","1","1"]]},"page":"480-485","publisher":"Elsevier B.V.","title":"Vision-based Control for Aerial Obstacle Avoidance in Forest Environments","type":"article-journal","volume":"51"},"uris":["http://www.mendeley.com/documents/?uuid=b5204b22-f425-30af-bb53-228349e46188"]},{"id":"ITEM-16","itemData":{"DOI":"10.3390/AGRONOMY11061069","ISSN":"2073-4395","abstract":"Over the last decade, Unmanned Aerial Vehicles (UAVs), also known as drones, have been broadly utilized in various agricultural fields, such as crop management, crop monitoring, seed sowing, and pesticide spraying. Nonetheless, autonomy is still a crucial limitation faced by the Internet of Things (IoT) UAV systems, especially when used as sprayer UAVs, where data needs to be captured and preprocessed for robust real-time obstacle detection and collision avoidance. Moreover, because of the objective and operational difference between general UAVs and sprayer UAVs, not every obstacle detection and collision avoidance method will be sufficient for sprayer UAVs. In this regard, this article seeks to review the most relevant developments on all correlated branches of the obstacle avoidance scenarios for agricultural sprayer UAVs, including a UAV sprayer’s structural details. Furthermore, the most relevant open challenges for current UAV sprayer solutions are enumerated, thus paving the way for future researchers to define a roadmap for devising new-generation, affordable autonomous sprayer UAV solutions. Agricultural UAV sprayers require data-intensive algorithms for the processing of the images acquired, and expertise in the field of autonomous flight is usually needed. The present study concludes that UAV sprayers are still facing obstacle detection challenges due to their dynamic operating and loading conditions.","author":[{"dropping-particle":"","family":"Ahmed","given":"Shibbir","non-dropping-particle":"","parse-names":false,"suffix":""},{"dropping-particle":"","family":"Qiu","given":"Baijing","non-dropping-particle":"","parse-names":false,"suffix":""},{"dropping-particle":"","family":"Ahmad","given":"Fiaz","non-dropping-particle":"","parse-names":false,"suffix":""},{"dropping-particle":"","family":"Kong","given":"Chun Wei","non-dropping-particle":"","parse-names":false,"suffix":""},{"dropping-particle":"","family":"Xin","given":"Huang","non-dropping-particle":"","parse-names":false,"suffix":""}],"container-title":"Agronomy 2021, Vol. 11, Page 1069","id":"ITEM-16","issue":"6","issued":{"date-parts":[["2021","5","26"]]},"page":"1069","publisher":"Multidisciplinary Digital Publishing Institute","title":"A State-of-the-Art Analysis of Obstacle Avoidance Methods from the Perspective of an Agricultural Sprayer UAV’s Operation Scenario","type":"article-journal","volume":"11"},"uris":["http://www.mendeley.com/documents/?uuid=dd0c57ed-65a1-3a63-9b9b-97512b31fc5d"]},{"id":"ITEM-17","itemData":{"abstract":"The development of field robotic, including autonomous surface vessel (ASV) is progressing toward swarming agents operation. It is essential that swarming ASVs to acquire collision avoidance (CA) capability as they are moving together within a confined space. Optimal Reciprocal Collision Avoidance (ORCA) is one of the prominent collision avoidance technique based on Velocity Obstacle (VO) principle for swarming agents application. However, the issue is most predecessors implement ORCA on holonomic agent while ASV is a non-holonomic agents. In addition implementation of ORCA to ASV has to consider the mechanics of a boat, such as back position rudder and no brakes. Along with that, the water surface environment such as wave and maritime traffic system, COLREGS are also factors to consider. Therefore, this research verifies whether ORCA technique is applicable for implementation on ASVs system and measuring the success performance of collision avoidance. The main objective of this research is to develop a swarm collision avoidance technique for ASVs based on ORCA computation as well as observing the differences performance of the technique as the ASVs simulation scenarios are manipulated. In order to achieve the objectives, it takes the measure of designing the swarming ASVs architecture as to comply with ORCA implementation. Furthermore, ASVs model was analysed in kinematic modelling and control system block diagram to identify its motion behaviour. Thus the model was built into simulation tests to implement swarming ASVs' with ORCA collision avoidance technique. As results, ORCA implementation had successful avoid collision in default two and four agents scenario. Changing the communication range directly affects the feasibility of ORCA while other parameters, such as speed and update rate may do so at certain combination. Wave effect is still tolerable for the ASVs' capability as long as it is below the force 98-140N and 6Hz frequency of the simulation tests. Within selected wave parameter tests, 70-98N and 1Hz, the ASVs were recorded to have 30% chance of collision and 97.5-100% of mission success. iii </w:instrText>
      </w:r>
      <w:dir w:val="rtl">
        <w:r w:rsidR="00D40BA6" w:rsidRPr="00280F56">
          <w:instrText>ا</w:instrText>
        </w:r>
        <w:r w:rsidR="00D40BA6" w:rsidRPr="00280F56">
          <w:rPr>
            <w:rFonts w:hint="cs"/>
          </w:rPr>
          <w:instrText>ﻟﺒﺤﺚ</w:instrText>
        </w:r>
        <w:r w:rsidR="00D40BA6" w:rsidRPr="00280F56">
          <w:rPr>
            <w:rFonts w:hint="cs"/>
          </w:rPr>
          <w:instrText>‬</w:instrText>
        </w:r>
        <w:r w:rsidR="00D40BA6" w:rsidRPr="00280F56">
          <w:instrText xml:space="preserve"> </w:instrText>
        </w:r>
        <w:dir w:val="rtl">
          <w:r w:rsidR="00D40BA6" w:rsidRPr="00280F56">
            <w:rPr>
              <w:rFonts w:hint="cs"/>
            </w:rPr>
            <w:instrText>ﺧﻼﺻﺔ</w:instrText>
          </w:r>
          <w:r w:rsidR="00D40BA6" w:rsidRPr="00280F56">
            <w:rPr>
              <w:rFonts w:hint="cs"/>
            </w:rPr>
            <w:instrText>‬</w:instrText>
          </w:r>
          <w:r w:rsidR="00D40BA6" w:rsidRPr="00280F56">
            <w:instrText xml:space="preserve"> ABSTRACT IN ARABIC </w:instrText>
          </w:r>
          <w:dir w:val="rtl">
            <w:r w:rsidR="00D40BA6" w:rsidRPr="00280F56">
              <w:rPr>
                <w:rFonts w:hint="cs"/>
              </w:rPr>
              <w:instrText>ﻳﺒﻮ</w:instrText>
            </w:r>
            <w:r w:rsidR="00D40BA6" w:rsidRPr="00280F56">
              <w:rPr>
                <w:rFonts w:hint="eastAsia"/>
              </w:rPr>
              <w:instrText>رت</w:instrText>
            </w:r>
            <w:r w:rsidR="00D40BA6" w:rsidRPr="00280F56">
              <w:rPr>
                <w:rFonts w:hint="eastAsia"/>
              </w:rPr>
              <w:instrText>‬</w:instrText>
            </w:r>
            <w:r w:rsidR="00D40BA6" w:rsidRPr="00280F56">
              <w:instrText xml:space="preserve"> </w:instrText>
            </w:r>
            <w:dir w:val="rtl">
              <w:r w:rsidR="00D40BA6" w:rsidRPr="00280F56">
                <w:instrText>ا</w:instrText>
              </w:r>
              <w:r w:rsidR="00D40BA6" w:rsidRPr="00280F56">
                <w:rPr>
                  <w:rFonts w:hint="cs"/>
                </w:rPr>
                <w:instrText>ﻟﺮ</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ﳎ</w:instrText>
                </w:r>
                <w:r w:rsidR="00D40BA6" w:rsidRPr="00280F56">
                  <w:rPr>
                    <w:rFonts w:cs="Calibri"/>
                  </w:rPr>
                  <w:instrText>ﺎ</w:instrText>
                </w:r>
                <w:r w:rsidR="00D40BA6" w:rsidRPr="00280F56">
                  <w:rPr>
                    <w:rFonts w:hint="eastAsia"/>
                  </w:rPr>
                  <w:instrText>ل</w:instrText>
                </w:r>
                <w:r w:rsidR="00D40BA6" w:rsidRPr="00280F56">
                  <w:rPr>
                    <w:rFonts w:hint="eastAsia"/>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instrText>ا</w:instrText>
                    </w:r>
                    <w:r w:rsidR="00D40BA6" w:rsidRPr="00280F56">
                      <w:rPr>
                        <w:rFonts w:hint="cs"/>
                      </w:rPr>
                      <w:instrText>ﻟﺘﻄﻮ</w:instrText>
                    </w:r>
                    <w:r w:rsidR="00D40BA6" w:rsidRPr="00280F56">
                      <w:rPr>
                        <w:rFonts w:hint="eastAsia"/>
                      </w:rPr>
                      <w:instrText>ر</w:instrText>
                    </w:r>
                    <w:r w:rsidR="00D40BA6" w:rsidRPr="00280F56">
                      <w:rPr>
                        <w:rFonts w:hint="eastAsia"/>
                      </w:rPr>
                      <w:instrText>‬</w:instrText>
                    </w:r>
                    <w:r w:rsidR="00D40BA6" w:rsidRPr="00280F56">
                      <w:instrText xml:space="preserve">) (robotic </w:instrText>
                    </w:r>
                    <w:dir w:val="rtl">
                      <w:r w:rsidR="00D40BA6" w:rsidRPr="00280F56">
                        <w:instrText>ذ</w:instrText>
                      </w:r>
                      <w:r w:rsidR="00D40BA6" w:rsidRPr="00280F56">
                        <w:rPr>
                          <w:rFonts w:hint="cs"/>
                        </w:rPr>
                        <w:instrText>ﻟﻚ</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rPr>
                              <w:rFonts w:ascii="Courier New" w:hAnsi="Courier New" w:cs="Courier New"/>
                            </w:rPr>
                            <w:instrText>ﲟ</w:instrText>
                          </w:r>
                          <w:r w:rsidR="00D40BA6" w:rsidRPr="00280F56">
                            <w:rPr>
                              <w:rFonts w:cs="Calibri"/>
                            </w:rPr>
                            <w:instrText>ﺎ</w:instrText>
                          </w:r>
                          <w:r w:rsidR="00D40BA6" w:rsidRPr="00280F56">
                            <w:rPr>
                              <w:rFonts w:cs="Calibri"/>
                            </w:rPr>
                            <w:instrText>‬</w:instrText>
                          </w:r>
                          <w:r w:rsidR="00D40BA6" w:rsidRPr="00280F56">
                            <w:instrText xml:space="preserve"> autonomous surface vessel (ASV) </w:instrText>
                          </w:r>
                          <w:dir w:val="rtl">
                            <w:r w:rsidR="00D40BA6" w:rsidRPr="00280F56">
                              <w:instrText>ا</w:instrText>
                            </w:r>
                            <w:r w:rsidR="00D40BA6" w:rsidRPr="00280F56">
                              <w:rPr>
                                <w:rFonts w:hint="cs"/>
                              </w:rPr>
                              <w:instrText>ﻟ</w:instrText>
                            </w:r>
                            <w:r w:rsidR="00D40BA6" w:rsidRPr="00280F56">
                              <w:rPr>
                                <w:rFonts w:ascii="Courier New" w:hAnsi="Courier New" w:cs="Courier New"/>
                              </w:rPr>
                              <w:instrText>ﱴ</w:instrText>
                            </w:r>
                            <w:r w:rsidR="00D40BA6" w:rsidRPr="00280F56">
                              <w:rPr>
                                <w:rFonts w:cs="Calibri"/>
                              </w:rPr>
                              <w:instrText>‬</w:instrText>
                            </w:r>
                            <w:r w:rsidR="00D40BA6" w:rsidRPr="00280F56">
                              <w:instrText xml:space="preserve"> </w:instrText>
                            </w:r>
                            <w:dir w:val="rtl">
                              <w:r w:rsidR="00D40BA6" w:rsidRPr="00280F56">
                                <w:rPr>
                                  <w:rFonts w:hint="cs"/>
                                </w:rPr>
                                <w:instrText>ﺗﺘﺠﻪ</w:instrText>
                              </w:r>
                              <w:r w:rsidR="00D40BA6" w:rsidRPr="00280F56">
                                <w:rPr>
                                  <w:rFonts w:hint="cs"/>
                                </w:rPr>
                                <w:instrText>‬</w:instrText>
                              </w:r>
                              <w:r w:rsidR="00D40BA6" w:rsidRPr="00280F56">
                                <w:instrText>","author":[{"dropping-particle":"","family":"Irsyad Bin Sahalan","given":"Muhammad","non-dropping-particle":"","parse-names":false,"suffix":""}],"id":"ITEM-17","issued":{"date-parts":[["2018"]]},"title":"DEVELOPMENT OF OBSTACLE AVOIDANCE TECHNIQUE FOR MULTI AGENT AUTONOMOUS SURFACE VESSEL USING OPTIMAL RECIPROCAL COLLISION AVOIDANCE","type":"article-journal"},"uris":["http://www.mendeley.com/documents/?uuid=d44a0955-a4a8-35aa-a3d6-18620b065adb"]},{"id":"ITEM-18","itemData":{"DOI":"10.1145/3478586","ISBN":"9781450389716","abstract":"Dynamic path planning is a core research content for intelligent robots. This NP-hard problem is complex enough for an algorithm to plan a realistic path for a velocity-bound point robot in a dynamic environment. This paper presents a new CG-Space based real-time dynamic path planning method for finding the obstacle-free path for 10 DOF rocker-bogie type wheeled mobile robot (Rover) traversing over a 3D uneven terrain with dynamic and static obstacles. CG-Space is the locus of the center of gravity location of Rover while moving on a 3D terrain. A swarm intelligence-based Particle Swarm Optimization (PSO) method has been modified to plan an optimum collision-free path over CG-Space of Rover with dynamic obstacles. Dynamic replanning using a modified penalty in the PSO objective function can handle the randomly moving obstacles of varying sizes and shapes in real-time. Simulations demonstrate that the Rover can obtain the target location in 3D uneven dynamic environments with fixed and randomly moving obstacles. This 3D dynamic replanning study will benefit the cooperative sensing in multiple Rover systems and target tracking in cluttered environments.","author":[{"dropping-particle":"","family":"Katiyar","given":"Shubhi","non-dropping-particle":"","parse-names":false,"suffix":""},{"dropping-particle":"","family":"Dutta","given":"Ashish","non-dropping-particle":"","parse-names":false,"suffix":""}],"container-title":"Advances in Robotics - 5th International Conference of The Robotics Society","id":"ITEM-18","issued":{"date-parts":[["0"]]},"publisher":"ACM","publisher-place":"New York, NY, USA","title":"PSO Based Path Planning and Dynamic Obstacle Avoidance in CG Space of a 10 DOF Rover; PSO Based Path Planning and Dynamic Obstacle Avoidance in CG Space of a 10 DOF Rover","type":"article-journal"},"uris":["http://www.mendeley.com/documents/?uuid=fc825ab4-bb20-3175-adb0-0295d4ab3181"]},{"id":"ITEM-19","itemData":{"author":[{"dropping-particle":"","family":"Moeller","given":"Ryan","non-dropping-particle":"","parse-names":false,"suffix":""}],"id":"ITEM-19","issued":{"date-parts":[["2020"]]},"title":"GPS-Guided Autonomous Robot with Obstacle Avoidance and Path Optimization Agricultural Robot-Potato Virus Y View project GPS-Guided Autonomous Robot with Obstacle Avoidance and Path Optimization","type":"article-journal"},"uris":["http://www.mendeley.com/documents/?uuid=03fa9887-251e-34cc-bbbe-0ef463fba0e0"]}],"mendeley":{"formattedCitation":"(Ahmed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2006)","plainTextFormattedCitation":"(Ahmed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2006)","previouslyFormattedCitation":"(Ahmed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2006)"},"properties":{"noteIndex":0},"schema":"https://github.com/citation-style-language/schema/raw/master/csl-citation.json"}</w:instrText>
                              </w:r>
                              <w:r w:rsidRPr="00280F56">
                                <w:fldChar w:fldCharType="separate"/>
                              </w:r>
                              <w:r w:rsidR="00D40BA6" w:rsidRPr="00280F56">
                                <w:rPr>
                                  <w:noProof/>
                                </w:rPr>
                                <w:t>(Ahmed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w:t>
                              </w:r>
                              <w:r w:rsidRPr="00280F56">
                                <w:fldChar w:fldCharType="end"/>
                              </w:r>
                              <w:r w:rsidRPr="00280F56">
                                <w:t xml:space="preserve">, there has been surprisingly little research undertaken on obstacle avoidance in an agricultural context with its unique challenges </w:t>
                              </w:r>
                              <w:r w:rsidRPr="00280F56">
                                <w:fldChar w:fldCharType="begin" w:fldLock="1"/>
                              </w:r>
                              <w:r w:rsidR="00D40BA6" w:rsidRPr="00280F56">
                                <w:instrText>ADDIN CSL_CITATION {"citationItems":[{"id":"ITEM-1","itemData":{"DOI":"10.1145/3330180.3330191","ISBN":"9781450362474","abstract":"A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-1","issued":{"date-parts":[["2019"]]},"title":"Development of a Prototype of Autonomous Vehicle for Agriculture Applications","type":"article-journal"},"uris":["http://www.mendeley.com/documents/?uuid=57dbea81-fcba-3161-93fa-c5aa4a573a70"]},{"id":"ITEM-2","itemData":{"DOI":"10.1023/A:1008879310128","ISSN":"1573-7527","abstract":"Given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6:2","id":"ITEM-2","issue":"2","issued":{"date-parts":[["1999"]]},"page":"113-130","publisher":"Springer","title":"Improved Rover State Estimation in Challenging Terrain","type":"article-journal","volume":"6"},"uris":["http://www.mendeley.com/documents/?uuid=fe8ebfcc-f710-3655-8f4e-a642c0910bbf"]},{"id":"ITEM-3","itemData":{"abstract":"Mobile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-4","issued":{"date-parts":[["0"]]},"title":"Off-Road Obstacle Avoidance through End-to-End Learning","type":"article-journal"},"uris":["http://www.mendeley.com/documents/?uuid=26fc8407-517b-3c11-a007-7f45e5b68b93"]},{"id":"ITEM-5","itemData":{"abstract":"In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-5","issued":{"date-parts":[["2005"]]},"title":"Stereo-Vision-Based Obstacle Avoidance in Rough Outdoor Terrain","type":"article-journal"},"uris":["http://www.mendeley.com/documents/?uuid=41c5871b-e69d-3c07-9943-7fa459f9b94a"]},{"id":"ITEM-6","itemData":{"DOI":"10.1002/ROB.20118","ISSN":"15564959","abstract":"Unmanned ground vehicles have important applications in high speed rough terrain scenarios. In these scenarios, unexpected and dangerous situations can occur that require rapid hazard avoidance maneuvers. At high speeds, there is limited time to perform navigation and hazard avoidance calculations based on detailed vehicle and terrain models. This paper presents a method for high speed hazard avoidance based on the \"trajectory space,\" which is a compact model-based representation of a robot's dynamic performance limits in rough, natural terrain. Simulation and experimental results on a small gasoline-powered unmanned ground vehicle demonstrate the method's effectiveness on sloped and rough terrain. © 2006 Wiley Periodicals, Inc.","author":[{"dropping-particle":"","family":"Spenko","given":"Matthew","non-dropping-particle":"","parse-names":false,"suffix":""},{"dropping-particle":"","family":"Kuroda","given":"Yoji","non-dropping-particle":"","parse-names":false,"suffix":""},{"dropping-particle":"","family":"Dubowsky","given":"Steven","non-dropping-particle":"","parse-names":false,"suffix":""},{"dropping-particle":"","family":"Iagnemma","given":"Karl","non-dropping-particle":"","parse-names":false,"suffix":""}],"container-title":"Journal of Field Robotics","id":"ITEM-6","issue":"5","issued":{"date-parts":[["2006","5"]]},"page":"311-331","title":"Hazard avoidance for high-speed mobile robots in rough terrain","type":"article-journal","volume":"23"},"uris":["http://www.mendeley.com/documents/?uuid=ac4c2deb-8e97-331e-893d-ba606becddc6"]}],"mendeley":{"formattedCitation":"(Blanche et al., n.d.; Chemhengcharoen et al., 2019; Hoffman et al., 1999; Lecun et al., n.d.; Schäfer et al., 2005; Spenko et al., 2006)","plainTextFormattedCitation":"(Blanche et al., n.d.; Chemhengcharoen et al., 2019; Hoffman et al., 1999; Lecun et al., n.d.; Schäfer et al., 2005; Spenko et al., 2006)","previouslyFormattedCitation":"(Blanche et al., n.d.; Chemhengcharoen et al., 2019; Hoffman et al., 1999; Lecun et al., n.d.; Schäfer et al., 2005; Spenko et al., 2006)"},"properties":{"noteIndex":0},"schema":"https://github.com/citation-style-language/schema/raw/master/csl-citation.json"}</w:instrText>
                              </w:r>
                              <w:r w:rsidRPr="00280F56">
                                <w:fldChar w:fldCharType="separate"/>
                              </w:r>
                              <w:r w:rsidR="00D40BA6" w:rsidRPr="00280F56">
                                <w:rPr>
                                  <w:noProof/>
                                </w:rPr>
                                <w:t>(Blanche et al., n.d.; Chemhengcharoen et al., 2019; Hoffman et al., 1999; Lecun et al., n.d.; Schäfer et al., 2005; Spenko et al., 2006)</w:t>
                              </w:r>
                              <w:r w:rsidRPr="00280F56">
                                <w:fldChar w:fldCharType="end"/>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dir>
                          </w:dir>
                        </w:dir>
                      </w:dir>
                    </w:dir>
                  </w:dir>
                </w:dir>
              </w:dir>
            </w:dir>
          </w:dir>
        </w:dir>
      </w:dir>
    </w:p>
    <w:p w14:paraId="201551CA" w14:textId="77777777" w:rsidR="00121E32" w:rsidRPr="00280F56" w:rsidRDefault="00121E32" w:rsidP="00121E32">
      <w:pPr>
        <w:pStyle w:val="Heading4"/>
        <w:rPr>
          <w:noProof w:val="0"/>
        </w:rPr>
      </w:pPr>
      <w:r w:rsidRPr="00280F56">
        <w:rPr>
          <w:noProof w:val="0"/>
        </w:rPr>
        <w:t>Obstacle Types</w:t>
      </w:r>
    </w:p>
    <w:p w14:paraId="3677BF4D" w14:textId="63DC7721" w:rsidR="004B3066" w:rsidRPr="00280F56" w:rsidRDefault="00121E32" w:rsidP="004B3066">
      <w:pPr>
        <w:pStyle w:val="BodyText"/>
      </w:pPr>
      <w:r w:rsidRPr="00280F56">
        <w:br/>
      </w:r>
      <w:r w:rsidR="004B3066" w:rsidRPr="00280F56">
        <w:t xml:space="preserve">Obstacles can be defined as either static (fixed location) or dynamic (mobile). </w:t>
      </w:r>
      <w:r w:rsidR="004B3066" w:rsidRPr="00280F56">
        <w:br/>
        <w:t>Many obstacle-avoidance systems treat all objects as dynamic objects, a safe default, but this approach requires significant processing power and prevents a rover from passing these objects closer than it might otherwise, reducing rover range.</w:t>
      </w:r>
      <w:r w:rsidR="004D3C62" w:rsidRPr="00280F56">
        <w:t xml:space="preserve"> </w:t>
      </w:r>
      <w:r w:rsidR="004B3066" w:rsidRPr="00280F56">
        <w:br/>
        <w:t>Where systems do distinguish between static and dynamic obstacles, this is often determined when these are scanned (</w:t>
      </w:r>
      <w:r w:rsidR="00375FB6">
        <w:t>“</w:t>
      </w:r>
      <w:r w:rsidR="004B3066" w:rsidRPr="00280F56">
        <w:t>is the object moving right now?</w:t>
      </w:r>
      <w:r w:rsidR="00375FB6">
        <w:t>”</w:t>
      </w:r>
      <w:r w:rsidR="004B3066" w:rsidRPr="00280F56">
        <w:t xml:space="preserve">) which offers little processing benefit over the purely dynamic approach. Static objects can be </w:t>
      </w:r>
      <w:r w:rsidR="004D3C62" w:rsidRPr="00280F56">
        <w:t>pre</w:t>
      </w:r>
      <w:r w:rsidR="004B3066" w:rsidRPr="00280F56">
        <w:t xml:space="preserve">defined </w:t>
      </w:r>
      <w:r w:rsidR="004D3C62" w:rsidRPr="00280F56">
        <w:t xml:space="preserve">before the rover ventures on its run </w:t>
      </w:r>
      <w:r w:rsidR="004B3066" w:rsidRPr="00280F56">
        <w:t>when an aerial map is loaded to form an initial route, but a map may not identify all objects.</w:t>
      </w:r>
      <w:r w:rsidR="004E53CB" w:rsidRPr="00280F56">
        <w:br/>
        <w:t>Classifying obstacles via a static map loaded at initialisation on site and classifying obstacles and updating this map as the robot passes each object would provide the best efficiencies.</w:t>
      </w:r>
      <w:r w:rsidR="004B3066" w:rsidRPr="00280F56">
        <w:br/>
      </w:r>
      <w:r w:rsidR="004B3066" w:rsidRPr="00280F56">
        <w:br/>
      </w:r>
      <w:r w:rsidR="004E53CB" w:rsidRPr="00280F56">
        <w:t>To avoid an object we need to know</w:t>
      </w:r>
      <w:r w:rsidR="00C94263" w:rsidRPr="00280F56">
        <w:t xml:space="preserve"> what types of obstacle are expected and </w:t>
      </w:r>
      <w:r w:rsidR="004E53CB" w:rsidRPr="00280F56">
        <w:t xml:space="preserve">how to identify </w:t>
      </w:r>
      <w:r w:rsidR="00C94263" w:rsidRPr="00280F56">
        <w:t>them</w:t>
      </w:r>
      <w:r w:rsidR="004E53CB" w:rsidRPr="00280F56">
        <w:t>.</w:t>
      </w:r>
      <w:r w:rsidR="004E53CB" w:rsidRPr="00280F56">
        <w:br/>
      </w:r>
      <w:r w:rsidR="004B3066" w:rsidRPr="00280F56">
        <w:t>The nature of rural obstacles will depend on the topology of the farm, but in New Zealand, will likely comprise of:</w:t>
      </w:r>
      <w:r w:rsidR="004B3066" w:rsidRPr="00280F56">
        <w:br/>
        <w:t>1. Various veg</w:t>
      </w:r>
      <w:r w:rsidR="00375FB6">
        <w:t>et</w:t>
      </w:r>
      <w:r w:rsidR="004B3066" w:rsidRPr="00280F56">
        <w:t xml:space="preserve">ation types of various lengths, some of which </w:t>
      </w:r>
      <w:r w:rsidR="004D3C62" w:rsidRPr="00280F56">
        <w:t>may</w:t>
      </w:r>
      <w:r w:rsidR="004B3066" w:rsidRPr="00280F56">
        <w:t xml:space="preserve"> be considerably taller than the rover, along with trees and shrubs at various stages of growth.</w:t>
      </w:r>
      <w:r w:rsidR="004B3066" w:rsidRPr="00280F56">
        <w:br/>
        <w:t>2. Various soil types, ranging from very sandy to extremely clay-heavy, which retain water differently, so the rover must be able to distinguish between dry or boggy conditions and ideally differentiate between deep and low-lying pools of water.</w:t>
      </w:r>
      <w:r w:rsidR="004B3066" w:rsidRPr="00280F56">
        <w:br/>
        <w:t>3. Rocks and stones, which are numerous on NZ farms and the rover must decide to either climb or circumnavigate these obstacles.</w:t>
      </w:r>
      <w:r w:rsidR="004B3066" w:rsidRPr="00280F56">
        <w:br/>
        <w:t>4. Various weather conditions - sun, snow, rain, ice</w:t>
      </w:r>
      <w:r w:rsidR="00A3634E">
        <w:t>,</w:t>
      </w:r>
      <w:r w:rsidR="004B3066" w:rsidRPr="00280F56">
        <w:t xml:space="preserve"> and fog. </w:t>
      </w:r>
      <w:r w:rsidR="004B3066" w:rsidRPr="00280F56">
        <w:br/>
      </w:r>
      <w:r w:rsidR="004B3066" w:rsidRPr="00280F56">
        <w:lastRenderedPageBreak/>
        <w:t xml:space="preserve">5. The terrain gradient which needs to be </w:t>
      </w:r>
      <w:r w:rsidR="00A3634E" w:rsidRPr="00280F56">
        <w:t>traversable</w:t>
      </w:r>
      <w:r w:rsidR="004B3066" w:rsidRPr="00280F56">
        <w:t xml:space="preserve"> or avoided. </w:t>
      </w:r>
      <w:r w:rsidR="004B3066" w:rsidRPr="00280F56">
        <w:br/>
        <w:t>6. Rabbit warren holes and/or other large depressions which need to be avoided.</w:t>
      </w:r>
      <w:r w:rsidR="004B3066" w:rsidRPr="00280F56">
        <w:br/>
        <w:t>7. Farm fencing, where the rover must either stay within the defined boundary and/or detect and utilise methods to pass through fences, gates, cattle</w:t>
      </w:r>
      <w:r w:rsidR="00F307EF">
        <w:t>-</w:t>
      </w:r>
      <w:r w:rsidR="004B3066" w:rsidRPr="00280F56">
        <w:t>stops, etc.</w:t>
      </w:r>
      <w:r w:rsidR="004B3066" w:rsidRPr="00280F56">
        <w:br/>
        <w:t>8. Humans, animals</w:t>
      </w:r>
      <w:r w:rsidR="00F307EF">
        <w:t>,</w:t>
      </w:r>
      <w:r w:rsidR="004B3066" w:rsidRPr="00280F56">
        <w:t xml:space="preserve"> and any farm equipment, which must be avoided wherever they are.</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p>
    <w:p w14:paraId="0CB8CFC2" w14:textId="4EC3438F" w:rsidR="004B3066" w:rsidRPr="00280F56" w:rsidRDefault="004B3066" w:rsidP="00121E32">
      <w:pPr>
        <w:pStyle w:val="Heading4"/>
        <w:rPr>
          <w:noProof w:val="0"/>
        </w:rPr>
      </w:pPr>
      <w:bookmarkStart w:id="33" w:name="_Toc137371634"/>
      <w:r w:rsidRPr="00280F56">
        <w:rPr>
          <w:noProof w:val="0"/>
        </w:rPr>
        <w:t>Typical Obstacle-detection sensors</w:t>
      </w:r>
      <w:bookmarkEnd w:id="33"/>
      <w:r w:rsidR="00C94263" w:rsidRPr="00280F56">
        <w:rPr>
          <w:noProof w:val="0"/>
        </w:rPr>
        <w:br/>
      </w:r>
    </w:p>
    <w:p w14:paraId="2F48CE32" w14:textId="327D8F0C" w:rsidR="00121E32" w:rsidRPr="00280F56" w:rsidRDefault="004B3066" w:rsidP="00121E32">
      <w:pPr>
        <w:pStyle w:val="BodyText"/>
      </w:pPr>
      <w:r w:rsidRPr="00280F56">
        <w:t>Sensor classification falls broadly under two functional axes: proprioceptive/exteroceptive and passive/active</w:t>
      </w:r>
      <w:r w:rsidRPr="00280F56" w:rsidDel="00850B8A">
        <w:t xml:space="preserve"> </w:t>
      </w:r>
      <w:r w:rsidRPr="00280F56">
        <w:t xml:space="preserve"> </w:t>
      </w:r>
      <w:r w:rsidRPr="00280F56">
        <w:fldChar w:fldCharType="begin" w:fldLock="1"/>
      </w:r>
      <w:r w:rsidR="00D40BA6" w:rsidRPr="00280F56">
        <w:instrText>ADDIN CSL_CITATION {"citationItems":[{"id":"ITEM-1","itemData":{"URL":"https://mitpress.mit.edu/books/introduction-autonomous-mobile-robots-second-edition","abstract":"Mobile robots range from the Mars Pathfinder mission's teleoperated Sojourner to the cleaning robots in the Paris Metro. This text offers students and other interested readers an introduction to the fundamentals of mobile robotics, spanning the mechanical, motor, sensory, perceptual, and cognitive layers the field comprises. The text focuses on mobility itself, offering an overview of the mechanisms that allow a mobile robot to move through a real world environment to perform its tasks, including locomotion, sensing, localization, and motion planning. It synthesizes material from such fields as kinematics, control theory, signal analysis, computer vision, information theory, artificial intelligence, and probability theory. The book presents the techniques and technology that enable mobility in a series of interacting modules. Each chapter treats a different aspect of mobility, as the book moves from low-level to high-level details. It covers all aspects of mobile robotics, including software and hardware design considerations, related technologies, and algorithmic techniques. This second edition has been revised and updated throughout, with 130 pages of new material on such topics as locomotion, perception, localization, and planning and navigation. Problem sets have been added at the end of each chapter. Bringing together all aspects of mobile robotics into one volume, Introduction to Autonomous Mobile Robots can serve as a textbook or a working tool for beginning practitioners. Curriculum developed by Dr. Robert King, Colorado School of Mines, and Dr. James Conrad, University of North Carolina-Charlotte, to accompany the National Instruments LabVIEW Robotics Starter Kit, are available. Included are 13 (6 by Dr. King and 7 by Dr. Conrad) laboratory exercises for using the LabVIEW Robotics Starter Kit to teach mobile robotics concepts.","accessed":{"date-parts":[["2022","7","5"]]},"author":[{"dropping-particle":"","family":"Siegwart","given":"Roland","non-dropping-particle":"","parse-names":false,"suffix":""},{"dropping-particle":"","family":"Nourbakhsh","given":"Illah Reza","non-dropping-particle":"","parse-names":false,"suffix":""},{"dropping-particle":"","family":"Scaramuzza","given":"Davide","non-dropping-particle":"","parse-names":false,"suffix":""}],"id":"ITEM-1","issued":{"date-parts":[["2011"]]},"title":"Introduction to Autonomous Mobile Robots, Second Edition | The MIT Press","type":"webpage"},"uris":["http://www.mendeley.com/documents/?uuid=9b12face-2246-3eff-8ace-f22770a99213"]}],"mendeley":{"formattedCitation":"(Siegwart et al., 2011)","plainTextFormattedCitation":"(Siegwart et al., 2011)","previouslyFormattedCitation":"(Siegwart et al., 2011)"},"properties":{"noteIndex":0},"schema":"https://github.com/citation-style-language/schema/raw/master/csl-citation.json"}</w:instrText>
      </w:r>
      <w:r w:rsidRPr="00280F56">
        <w:fldChar w:fldCharType="separate"/>
      </w:r>
      <w:r w:rsidR="00D40BA6" w:rsidRPr="00280F56">
        <w:rPr>
          <w:noProof/>
        </w:rPr>
        <w:t>(Siegwart et al., 2011)</w:t>
      </w:r>
      <w:r w:rsidRPr="00280F56">
        <w:fldChar w:fldCharType="end"/>
      </w:r>
      <w:r w:rsidR="00375FB6">
        <w:t>.</w:t>
      </w:r>
      <w:r w:rsidRPr="00280F56">
        <w:br/>
        <w:t xml:space="preserve">Proprioceptive sensors detect the rover’s state such as position, orientation and speed via velocity sensors </w:t>
      </w:r>
      <w:r w:rsidRPr="00280F56">
        <w:fldChar w:fldCharType="begin" w:fldLock="1"/>
      </w:r>
      <w:r w:rsidR="00BC41C9" w:rsidRPr="00280F56">
        <w:instrText>ADDIN CSL_CITATION {"citationItems":[{"id":"ITEM-1","itemData":{"DOI":"10.1109/TIE.2007.899936","ISSN":"02780046","abstract":"Knowledge of velocity is crucial to certain industrial applications involving high-bandwidth modeling and control. In conventional approaches, the velocities obtained from encoders or tachometers are quite noisy, and low-pass filters are usually engaged to generate usable velocity signals. The low-pass filter, however, causes significant phase lag that can severely affect both modeling and control accuracy in the mid- and high-frequency ranges. In this paper, two approaches using a combination of an encoder and an imperfect accelerometer are proposed to estimate velocities with high bandwidth. The two approaches, namely the two-channel approach and the observer-based approach, estimate velocities by applying proper frequency weightings to the encoder and accelerometer signals. The encoder mainly contributes to the low-frequency components of velocity estimation, and the accelerometer mainly contributes to the high-frequency components of velocity estimation. An adaptive mechanism for estimating the accelerometer gain is also presented. The effectiveness of the two velocity estimation approaches is verified experimentally with respect to a one-degree-of-freedom robot performing both rigid contact modeling and control. Extension to 3-D applications is discussed. © 2007 IEEE.","author":[{"dropping-particle":"","family":"Zhu","given":"Wen Hong","non-dropping-particle":"","parse-names":false,"suffix":""},{"dropping-particle":"","family":"Lamarche","given":"Tom","non-dropping-particle":"","parse-names":false,"suffix":""}],"container-title":"IEEE Transactions on Industrial Electronics","id":"ITEM-1","issue":"5","issued":{"date-parts":[["2007","10"]]},"page":"2706-2715","title":"Velocity estimation by using position and acceleration sensors","type":"article-journal","volume":"54"},"uris":["http://www.mendeley.com/documents/?uuid=febaf939-8390-3068-8956-5f72faba2f73"]}],"mendeley":{"formattedCitation":"(W. H. Zhu &amp; Lamarche, 2007)","plainTextFormattedCitation":"(W. H. Zhu &amp; Lamarche, 2007)","previouslyFormattedCitation":"(W. H. Zhu &amp; Lamarche, 2007)"},"properties":{"noteIndex":0},"schema":"https://github.com/citation-style-language/schema/raw/master/csl-citation.json"}</w:instrText>
      </w:r>
      <w:r w:rsidRPr="00280F56">
        <w:fldChar w:fldCharType="separate"/>
      </w:r>
      <w:r w:rsidR="00BC41C9" w:rsidRPr="00280F56">
        <w:rPr>
          <w:noProof/>
        </w:rPr>
        <w:t>(W. H. Zhu &amp; Lamarche, 2007)</w:t>
      </w:r>
      <w:r w:rsidRPr="00280F56">
        <w:fldChar w:fldCharType="end"/>
      </w:r>
      <w:r w:rsidRPr="00280F56">
        <w:t xml:space="preserve">, inclinometers/gyroscopes </w:t>
      </w:r>
      <w:r w:rsidRPr="00280F56">
        <w:fldChar w:fldCharType="begin" w:fldLock="1"/>
      </w:r>
      <w:r w:rsidR="00D40BA6" w:rsidRPr="00280F56">
        <w:instrText>ADDIN CSL_CITATION {"citationItems":[{"id":"ITEM-1","itemData":{"DOI":"10.1109/86.506403","ISSN":"10636528","PMID":"8798073","abstract":"Tilt sensors, or inclinometers have been investigated for the control of Functional Electrical Stimulation (FES) to improve the gait of persons who had a stroke or incomplete spinal cord injury (SCI). Different types of tilt sensors were studied for their characteristics and their performance in measuring the angular displacement of leg segments during gait. Signal patterns of the lower leg with inertial tilt sensors were identified with control subjects and subjects with footdrop who are being stimulated during level walking. To minimize acceleration responses when the foot swings or hits the ground, we use low-pass filtering (1.5-2 Hz). A finite state approach allows the sensor fixed on the shank to effectively detect the step intention in a population of stroke and incomplete SCI subjects and to control the FES. When the lower leg tilts backward, the common peroneal nerve is stimulated to bring the foot up and forward. We have designed a miniature footdrop stimulator with a magnetoresistive tilt sensor built in, so no external sensor cables are required. The thresholds to turn the stimulator on and off can be adjusted, as well as the maximum period of stimulation and the minimum interval between periods of stimulation. This device features several important advantages over traditional AFO's or stimulators controlled by foot switches. Initial trials with stroke and SCI subjects have demonstrated substantial gait improvement for some subjects, while most liked the good cosmesis and ease of using the device with a tilt sensor.","author":[{"dropping-particle":"","family":"Dai","given":"R.","non-dropping-particle":"","parse-names":false,"suffix":""},{"dropping-particle":"","family":"Stein","given":"R. B.","non-dropping-particle":"","parse-names":false,"suffix":""},{"dropping-particle":"","family":"Andrews","given":"B. J.","non-dropping-particle":"","parse-names":false,"suffix":""},{"dropping-particle":"","family":"James","given":"K. B.","non-dropping-particle":"","parse-names":false,"suffix":""},{"dropping-particle":"","family":"Wieler","given":"M.","non-dropping-particle":"","parse-names":false,"suffix":""}],"container-title":"IEEE Transactions on Rehabilitation Engineering","id":"ITEM-1","issue":"2","issued":{"date-parts":[["1996","6"]]},"page":"63-72","publisher":"IEEE","title":"Application of tilt sensors in functional electrical stimulation","type":"article-journal","volume":"4"},"uris":["http://www.mendeley.com/documents/?uuid=85d952d1-6368-36b4-a374-36a895242f2c"]}],"mendeley":{"formattedCitation":"(Dai et al., 1996)","plainTextFormattedCitation":"(Dai et al., 1996)","previouslyFormattedCitation":"(Dai et al., 1996)"},"properties":{"noteIndex":0},"schema":"https://github.com/citation-style-language/schema/raw/master/csl-citation.json"}</w:instrText>
      </w:r>
      <w:r w:rsidRPr="00280F56">
        <w:fldChar w:fldCharType="separate"/>
      </w:r>
      <w:r w:rsidR="00D40BA6" w:rsidRPr="00280F56">
        <w:rPr>
          <w:noProof/>
        </w:rPr>
        <w:t>(Dai et al., 1996)</w:t>
      </w:r>
      <w:r w:rsidRPr="00280F56">
        <w:fldChar w:fldCharType="end"/>
      </w:r>
      <w:r w:rsidRPr="00280F56">
        <w:t xml:space="preserve"> , position sensors </w:t>
      </w:r>
      <w:r w:rsidRPr="00280F56">
        <w:fldChar w:fldCharType="begin" w:fldLock="1"/>
      </w:r>
      <w:r w:rsidR="00D40BA6"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navigation","type":"article-journal"},"uris":["http://www.mendeley.com/documents/?uuid=c9413182-2fe2-30ec-9325-21495231be3a"]}],"mendeley":{"formattedCitation":"(Chao et al., 2013)","plainTextFormattedCitation":"(Chao et al., 2013)","previouslyFormattedCitation":"(Chao et al., 2013)"},"properties":{"noteIndex":0},"schema":"https://github.com/citation-style-language/schema/raw/master/csl-citation.json"}</w:instrText>
      </w:r>
      <w:r w:rsidRPr="00280F56">
        <w:fldChar w:fldCharType="separate"/>
      </w:r>
      <w:r w:rsidR="00D40BA6" w:rsidRPr="00280F56">
        <w:rPr>
          <w:noProof/>
        </w:rPr>
        <w:t>(Chao et al., 2013)</w:t>
      </w:r>
      <w:r w:rsidRPr="00280F56">
        <w:fldChar w:fldCharType="end"/>
      </w:r>
      <w:r w:rsidRPr="00280F56">
        <w:t xml:space="preserve">, heading sensors  or accelerometers </w:t>
      </w:r>
      <w:r w:rsidRPr="00280F56">
        <w:fldChar w:fldCharType="begin" w:fldLock="1"/>
      </w:r>
      <w:r w:rsidR="00D40BA6" w:rsidRPr="00280F56">
        <w:instrText>ADDIN CSL_CITATION {"citationItems":[{"id":"ITEM-1","itemData":{"DOI":"10.1109/54.808209","ISSN":"07407475","abstract":"Capacitive based microelectromechanical systems (MEMS) accelerometers are devices that measure acceleration based on a change in capacitance due to a moving plate or sensing element. These devices have been implemented in many commercial applications, such as automobile air bags, navigation, and instrumentation. These devices have been employed in these and many other applications because they generally offer more sensitivity (more mV/g) and more resolution than similar piezoresistive accelerometers. For most commercial applications, the maximum g-sensing level (MGSL) employed in capacitive accelerometers is 500 gn. However, in many applications, there can be high-frequency components to an acceleration profile that are much higher than the MGSL of an accelerometer. For example, in vibration monitoring of a hard drive, the peak acceleration can be as high as 10 kgn. The response and recovery times of an accelerometer to such shock over range are important in many critical applications. In this article, three commercial MEMS-based capacitive accelerometers (Silicon Designs, Inc. 1220, Analog Devices ADXL, 181-1000, and Endevco 7290A-100) are evaluated below and above their respective MGSLs. The output of these devices is compared to that of an Endevco piezoresistive 7270-A accelerometer and an Endevco 2270 comparison standard accelerometer. The emphasis on this investigation is to determine the response of these devices to high-g shock levels and to evaluate their failure modes","author":[{"dropping-particle":"","family":"Beliveau","given":"A.","non-dropping-particle":"","parse-names":false,"suffix":""},{"dropping-particle":"","family":"Spencer","given":"G.T.","non-dropping-particle":"","parse-names":false,"suffix":""},{"dropping-particle":"","family":"Thomas","given":"K.A.","non-dropping-particle":"","parse-names":false,"suffix":""},{"dropping-particle":"","family":"Roberson","given":"S.L.","non-dropping-particle":"","parse-names":false,"suffix":""}],"container-title":"IEEE Design &amp; Test of Computers","id":"ITEM-1","issue":"4","issued":{"date-parts":[["1999"]]},"page":"48-56","publisher":"Institute of Electrical and Electronics Engineers (IEEE)","title":"Evaluation of MEMS capacitive accelerometers","type":"article-journal","volume":"16"},"uris":["http://www.mendeley.com/documents/?uuid=4709ba6b-523f-3980-839c-ba69f1b87564"]}],"mendeley":{"formattedCitation":"(Beliveau et al., 1999)","plainTextFormattedCitation":"(Beliveau et al., 1999)","previouslyFormattedCitation":"(Beliveau et al., 1999)"},"properties":{"noteIndex":0},"schema":"https://github.com/citation-style-language/schema/raw/master/csl-citation.json"}</w:instrText>
      </w:r>
      <w:r w:rsidRPr="00280F56">
        <w:fldChar w:fldCharType="separate"/>
      </w:r>
      <w:r w:rsidR="00D40BA6" w:rsidRPr="00280F56">
        <w:rPr>
          <w:noProof/>
        </w:rPr>
        <w:t>(Beliveau et al., 1999)</w:t>
      </w:r>
      <w:r w:rsidRPr="00280F56">
        <w:fldChar w:fldCharType="end"/>
      </w:r>
      <w:r w:rsidRPr="00280F56">
        <w:t>, etc.</w:t>
      </w:r>
      <w:r w:rsidRPr="00280F56">
        <w:br/>
        <w:t xml:space="preserve">Exteroceptive sensors collect information from the environment around the rover via such sensors as time-of-flight </w:t>
      </w:r>
      <w:r w:rsidRPr="00280F56">
        <w:fldChar w:fldCharType="begin" w:fldLock="1"/>
      </w:r>
      <w:r w:rsidR="00D40BA6" w:rsidRPr="00280F56">
        <w:instrText>ADDIN CSL_CITATION {"citationItems":[{"id":"ITEM-1","itemData":{"DOI":"10.1109/JSEN.2010.2101060","ISSN":"1530437X","abstract":"This paper reviews the state-of-the art in the field of lock-in time-of-flight (ToF) cameras, their advantages, their limitations, the existing calibration methods, and the way they are being used, sometimes in combination with other sensors. Even though lock-in ToF cameras provide neither higher resolution nor larger ambiguity-free range compared to other range map estimation systems, advantages such as registered depth and intensity data at a high frame rate, compact design, low weight, and reduced power consumption have motivated their increasing usage in several research areas, such as computer graphics, machine vision, and robotics. © 2006 IEEE.","author":[{"dropping-particle":"","family":"Foix","given":"Sergi","non-dropping-particle":"","parse-names":false,"suffix":""},{"dropping-particle":"","family":"Alenyà","given":"Guillem","non-dropping-particle":"","parse-names":false,"suffix":""},{"dropping-particle":"","family":"Torras","given":"Carme","non-dropping-particle":"","parse-names":false,"suffix":""}],"container-title":"IEEE Sensors Journal","id":"ITEM-1","issue":"9","issued":{"date-parts":[["2011"]]},"page":"1917-1926","title":"Lock-in time-of-flight (ToF) cameras: A survey","type":"article-journal","volume":"11"},"uris":["http://www.mendeley.com/documents/?uuid=f1f3cf63-cf3f-38bc-b609-6252d22aa564"]}],"mendeley":{"formattedCitation":"(Foix et al., 2011)","plainTextFormattedCitation":"(Foix et al., 2011)","previouslyFormattedCitation":"(Foix et al., 2011)"},"properties":{"noteIndex":0},"schema":"https://github.com/citation-style-language/schema/raw/master/csl-citation.json"}</w:instrText>
      </w:r>
      <w:r w:rsidRPr="00280F56">
        <w:fldChar w:fldCharType="separate"/>
      </w:r>
      <w:r w:rsidR="00D40BA6" w:rsidRPr="00280F56">
        <w:rPr>
          <w:noProof/>
        </w:rPr>
        <w:t>(Foix et al., 2011)</w:t>
      </w:r>
      <w:r w:rsidRPr="00280F56">
        <w:fldChar w:fldCharType="end"/>
      </w:r>
      <w:r w:rsidRPr="00280F56">
        <w:t xml:space="preserve">, lidar </w:t>
      </w:r>
      <w:r w:rsidRPr="00280F56">
        <w:fldChar w:fldCharType="begin" w:fldLock="1"/>
      </w:r>
      <w:r w:rsidR="00D40BA6" w:rsidRPr="00280F56">
        <w:instrText>ADDIN CSL_CITATION {"citationItems":[{"id":"ITEM-1","itemData":{"DOI":"10.1016/J.RSE.2014.11.001","ISSN":"0034-4257","abstract":"Distribution of land cover has a profound impact on the climate and environment; mapping the land cover patterns from global, regional to local scales are important for scientists and authorities to yield better monitoring of the changing world. Satellite remote sensing has been demonstrated as an efficient tool to monitor the land cover patterns for a large spatial extent. Nevertheless, the demand on land cover maps at a finer scale (especially in urban areas) has been raised with evidence by numerous biophysical and socio-economic studies. This paper reviews the small-footprint LiDAR sensor - one of the latest high resolution airborne remote sensing technologies, and its application on urban land cover classification. While most of the early researches focus on the analysis of geometric components of 3D LiDAR data point clouds, there has been an increasing interest in investigating the use of intensity data, waveform data and multi-sensor data to facilitate land cover classification and object recognition in urban environment. In this paper, the advancement of airborne LiDAR technology, including data configuration, feature spaces, classification techniques, and radiometric calibration/correction is reviewed and discussed. The review mainly focuses on the LiDAR studies conducted during the last decade with an emphasis on identification of the approach, analysis of pros and cons, investigating the overall accuracy of the technology, and how the classification results can serve as an input for different urban environmental analyses. Finally, several promising directions for future LiDAR research are highlighted, in hope that it will pave the way for the applications of urban environmental modeling and assessment at a finer scale and a greater extent.","author":[{"dropping-particle":"","family":"Yan","given":"Wai Yeung","non-dropping-particle":"","parse-names":false,"suffix":""},{"dropping-particle":"","family":"Shaker","given":"Ahmed","non-dropping-particle":"","parse-names":false,"suffix":""},{"dropping-particle":"","family":"El-Ashmawy","given":"Nagwa","non-dropping-particle":"","parse-names":false,"suffix":""}],"container-title":"Remote Sensing of Environment","id":"ITEM-1","issued":{"date-parts":[["2015","3","1"]]},"page":"295-310","publisher":"Elsevier","title":"Urban land cover classification using airborne LiDAR data: A review","type":"article-journal","volume":"158"},"uris":["http://www.mendeley.com/documents/?uuid=ce699c67-f3a1-3ad4-b226-fa593d17002c"]}],"mendeley":{"formattedCitation":"(Yan et al., 2015)","plainTextFormattedCitation":"(Yan et al., 2015)","previouslyFormattedCitation":"(Yan et al., 2015)"},"properties":{"noteIndex":0},"schema":"https://github.com/citation-style-language/schema/raw/master/csl-citation.json"}</w:instrText>
      </w:r>
      <w:r w:rsidRPr="00280F56">
        <w:fldChar w:fldCharType="separate"/>
      </w:r>
      <w:r w:rsidR="00D40BA6" w:rsidRPr="00280F56">
        <w:rPr>
          <w:noProof/>
        </w:rPr>
        <w:t>(Yan et al., 2015)</w:t>
      </w:r>
      <w:r w:rsidRPr="00280F56">
        <w:fldChar w:fldCharType="end"/>
      </w:r>
      <w:r w:rsidRPr="00280F56">
        <w:t xml:space="preserve">, laser </w:t>
      </w:r>
      <w:r w:rsidRPr="00280F56">
        <w:fldChar w:fldCharType="begin" w:fldLock="1"/>
      </w:r>
      <w:r w:rsidR="00D40BA6" w:rsidRPr="00280F56">
        <w:instrText>ADDIN CSL_CITATION {"citationItems":[{"id":"ITEM-1","itemData":{"DOI":"10.3390/S19081924","ISSN":"1424-8220","PMID":"31022844","abstract":"Laser sensors can be used to measure distances to objects and their related parameters (displacements, position, surface profiles and velocities). Laser sensors are based on many different optical techniques, such as triangulation, time-of-flight, confocal and interferometric sensors. As laser sensor technology has improved, the size and cost of sensors have decreased, which has led to the widespread use of laser sensors in many areas. In addition to traditional manufacturing industry applications, laser sensors are increasingly used in robotics, surveillance, autonomous driving and biomedical areas. This paper outlines some of the recent efforts made towards laser sensors for displacement, distance and position.","author":[{"dropping-particle":"","family":"Suh","given":"Young Soo","non-dropping-particle":"","parse-names":false,"suffix":""}],"container-title":"Sensors (Basel, Switzerland)","id":"ITEM-1","issue":"8","issued":{"date-parts":[["2019","4","2"]]},"publisher":"Sensors (Basel)","title":"Laser Sensors for Displacement, Distance and Position","type":"article-journal","volume":"19"},"uris":["http://www.mendeley.com/documents/?uuid=54bf725c-59e6-3c77-9d79-47b0df8886d3"]}],"mendeley":{"formattedCitation":"(Suh, 2019)","plainTextFormattedCitation":"(Suh, 2019)","previouslyFormattedCitation":"(Suh, 2019)"},"properties":{"noteIndex":0},"schema":"https://github.com/citation-style-language/schema/raw/master/csl-citation.json"}</w:instrText>
      </w:r>
      <w:r w:rsidRPr="00280F56">
        <w:fldChar w:fldCharType="separate"/>
      </w:r>
      <w:r w:rsidR="00D40BA6" w:rsidRPr="00280F56">
        <w:rPr>
          <w:noProof/>
        </w:rPr>
        <w:t>(Suh, 2019)</w:t>
      </w:r>
      <w:r w:rsidRPr="00280F56">
        <w:fldChar w:fldCharType="end"/>
      </w:r>
      <w:r w:rsidRPr="00280F56">
        <w:t xml:space="preserve">, sonar </w:t>
      </w:r>
      <w:r w:rsidRPr="00280F56">
        <w:fldChar w:fldCharType="begin" w:fldLock="1"/>
      </w:r>
      <w:r w:rsidR="00D40BA6" w:rsidRPr="00280F56">
        <w:instrText>ADDIN CSL_CITATION {"citationItems":[{"id":"ITEM-1","itemData":{"DOI":"10.1109/IROS.2005.1545284","ISBN":"0780389123","abstract":"Sonar sensor is an attractive tool for the SLAM of mobile robot because of their economic aspects. This cheap sensor gives relatively accurate range readings if disregarding angular uncertainty and specular reflections. However, these defects make feature detection difficult for the most part of the SLAM. This paper proposes a robust sonar feature detection algorithm. This algorithm gives feature detection methods for both point features and line features. The point feature detection method is based on the TBF [1] scheme. Moreover, three additional processes improve the performance of feature detection as follows; 1) stable intersections, 2) efficient sliding window update and 3) removal of the false point features on the wall. The line feature detection method is based on the basic property of adjacent sonar sensors. Along the line feature, three adjacent sonar sensors give similar range readings. Using this sensor property, we propose a novel algorithm for line feature detection, which is simple and the feature can be obtained by using only current sensor data. The proposed feature detection algorithm gives a good solution for the SLAM of mobile robots because it gives an accurate feature information for both the point and line features even with sensor errors. Furthermore, a sufficient number of features are available to correct mobile robot pose. Experimental results of the EKF-based SLAM demonstrate the performance of the proposed feature detection algorithm in a home-like environment. © 2005 IEEE.","author":[{"dropping-particle":"","family":"Choit","given":"Jinwoo","non-dropping-particle":"","parse-names":false,"suffix":""},{"dropping-particle":"","family":"Ahnt","given":"Sunghwan","non-dropping-particle":"","parse-names":false,"suffix":""},{"dropping-particle":"","family":"Chungt","given":"Wan Kyun","non-dropping-particle":"","parse-names":false,"suffix":""}],"container-title":"2005 IEEE/RSJ International Conference on Intelligent Robots and Systems, IROS","id":"ITEM-1","issued":{"date-parts":[["2005"]]},"page":"2083-2088","title":"Robust sonar feature detection for the slam of mobile robot","type":"article-journal"},"uris":["http://www.mendeley.com/documents/?uuid=1bb2f5e9-fba7-3702-8f24-a5ef60881d26"]}],"mendeley":{"formattedCitation":"(Choit et al., 2005)","plainTextFormattedCitation":"(Choit et al., 2005)","previouslyFormattedCitation":"(Choit et al., 2005)"},"properties":{"noteIndex":0},"schema":"https://github.com/citation-style-language/schema/raw/master/csl-citation.json"}</w:instrText>
      </w:r>
      <w:r w:rsidRPr="00280F56">
        <w:fldChar w:fldCharType="separate"/>
      </w:r>
      <w:r w:rsidR="00D40BA6" w:rsidRPr="00280F56">
        <w:rPr>
          <w:noProof/>
        </w:rPr>
        <w:t>(Choit et al., 2005)</w:t>
      </w:r>
      <w:r w:rsidRPr="00280F56">
        <w:fldChar w:fldCharType="end"/>
      </w:r>
      <w:r w:rsidRPr="00280F56">
        <w:t xml:space="preserve">, microwave radar </w:t>
      </w:r>
      <w:r w:rsidRPr="00280F56">
        <w:fldChar w:fldCharType="begin" w:fldLock="1"/>
      </w:r>
      <w:r w:rsidR="00D40BA6" w:rsidRPr="00280F56">
        <w:instrText>ADDIN CSL_CITATION {"citationItems":[{"id":"ITEM-1","itemData":{"DOI":"10.1109/TMTT.2017.2650911","ISSN":"00189480","abstract":"This paper reviews recent progress of portable short-range noncontact microwave radar systems for motion detection, positioning, and imaging applications. With the continuous advancements of modern semiconductor technologies and embedded computing, many functionalities that could only be achieved by bulky radar systems in the past are now integrated into portable devices with integrated circuit chips and printed circuits boards. These portable solutions are able to provide high motion detection sensitivity, excellent signal-to-noise ratio, and satisfactory range detection capability. Assisted by on-board signal processing algorithms, they can play important roles in various areas, such as health and elderly care, veterinary monitoring, human-computer interaction, structural monitoring, indoor tracking, and wind engineering. This paper reviews some system architectures and practical implementations for typical wireless sensing applications. It also discusses potential future developments for the next-generation portable smart radar systems.","author":[{"dropping-particle":"","family":"Li","given":"Changzhi","non-dropping-particle":"","parse-names":false,"suffix":""},{"dropping-particle":"","family":"Peng","given":"Zhengyu","non-dropping-particle":"","parse-names":false,"suffix":""},{"dropping-particle":"","family":"Huang","given":"Tien Yu","non-dropping-particle":"","parse-names":false,"suffix":""},{"dropping-particle":"","family":"Fan","given":"Tenglong","non-dropping-particle":"","parse-names":false,"suffix":""},{"dropping-particle":"","family":"Wang","given":"Fu Kang","non-dropping-particle":"","parse-names":false,"suffix":""},{"dropping-particle":"","family":"Horng","given":"Tzyy Sheng","non-dropping-particle":"","parse-names":false,"suffix":""},{"dropping-particle":"","family":"Munoz-Ferreras","given":"Jose Maria","non-dropping-particle":"","parse-names":false,"suffix":""},{"dropping-particle":"","family":"Gomez-Garcia","given":"Roberto","non-dropping-particle":"","parse-names":false,"suffix":""},{"dropping-particle":"","family":"Ran","given":"Lixin","non-dropping-particle":"","parse-names":false,"suffix":""},{"dropping-particle":"","family":"Lin","given":"Jenshan","non-dropping-particle":"","parse-names":false,"suffix":""}],"container-title":"IEEE Transactions on Microwave Theory and Techniques","id":"ITEM-1","issue":"5","issued":{"date-parts":[["2017","5","1"]]},"page":"1692-1706","publisher":"Institute of Electrical and Electronics Engineers Inc.","title":"A Review on Recent Progress of Portable Short-Range Noncontact Microwave Radar Systems","type":"article-journal","volume":"65"},"uris":["http://www.mendeley.com/documents/?uuid=48b3721b-1a68-3867-a0db-5c7b726f6303"]}],"mendeley":{"formattedCitation":"(C. Li et al., 2017)","plainTextFormattedCitation":"(C. Li et al., 2017)","previouslyFormattedCitation":"(C. Li et al., 2017)"},"properties":{"noteIndex":0},"schema":"https://github.com/citation-style-language/schema/raw/master/csl-citation.json"}</w:instrText>
      </w:r>
      <w:r w:rsidRPr="00280F56">
        <w:fldChar w:fldCharType="separate"/>
      </w:r>
      <w:r w:rsidR="00D40BA6" w:rsidRPr="00280F56">
        <w:rPr>
          <w:noProof/>
        </w:rPr>
        <w:t>(C. Li et al., 2017)</w:t>
      </w:r>
      <w:r w:rsidRPr="00280F56">
        <w:fldChar w:fldCharType="end"/>
      </w:r>
      <w:r w:rsidRPr="00280F56">
        <w:t xml:space="preserve">, and cameras </w:t>
      </w:r>
      <w:r w:rsidRPr="00280F56">
        <w:fldChar w:fldCharType="begin" w:fldLock="1"/>
      </w:r>
      <w:r w:rsidR="00D40BA6" w:rsidRPr="00280F56">
        <w:instrText>ADDIN CSL_CITATION {"citationItems":[{"id":"ITEM-1","itemData":{"DOI":"10.1109/ITSC.2014.6957799","ISBN":"9781479960781","abstract":"One of the most important features for any intelligent ground vehicle is based on how is reliable and complete the perception of the environment and the capability to discriminate what an obstacle is. Obstacle Detection (OD) is one of the most widely discussed topics in literature. Many approaches have been presented for different application fields and scenarios; in last years most of them have been revisited using stereo vision or 2D/3D sensor technologies. In this paper we present a brief survey about Obstacle Detection techniques based on stereo vision for intelligent ground vehicles, describing and comparing the most interesting approaches. In order to provide a generic overview of these techniques, it has been decided to focus the study only on the algorithms that have provided a major contribution through real-time experiments in unsupervised scenarios.","author":[{"dropping-particle":"","family":"Bernini","given":"Nicola","non-dropping-particle":"","parse-names":false,"suffix":""},{"dropping-particle":"","family":"Bertozzi","given":"Massimo","non-dropping-particle":"","parse-names":false,"suffix":""},{"dropping-particle":"","family":"Castangia","given":"Luca","non-dropping-particle":"","parse-names":false,"suffix":""},{"dropping-particle":"","family":"Patander","given":"Marco","non-dropping-particle":"","parse-names":false,"suffix":""},{"dropping-particle":"","family":"Sabbatelli","given":"Mario","non-dropping-particle":"","parse-names":false,"suffix":""}],"container-title":"2014 17th IEEE International Conference on Intelligent Transportation Systems, ITSC 2014","id":"ITEM-1","issued":{"date-parts":[["2014","11","14"]]},"page":"873-878","publisher":"Institute of Electrical and Electronics Engineers Inc.","title":"Real-time obstacle detection using stereo vision for autonomous ground vehicles: A survey","type":"article-journal"},"uris":["http://www.mendeley.com/documents/?uuid=7dc741dc-d2e8-3a93-be8d-9041e03d79d1"]}],"mendeley":{"formattedCitation":"(Bernini et al., 2014)","plainTextFormattedCitation":"(Bernini et al., 2014)","previouslyFormattedCitation":"(Bernini et al., 2014)"},"properties":{"noteIndex":0},"schema":"https://github.com/citation-style-language/schema/raw/master/csl-citation.json"}</w:instrText>
      </w:r>
      <w:r w:rsidRPr="00280F56">
        <w:fldChar w:fldCharType="separate"/>
      </w:r>
      <w:r w:rsidR="00D40BA6" w:rsidRPr="00280F56">
        <w:rPr>
          <w:noProof/>
        </w:rPr>
        <w:t>(Bernini et al., 2014)</w:t>
      </w:r>
      <w:r w:rsidRPr="00280F56">
        <w:fldChar w:fldCharType="end"/>
      </w:r>
      <w:r w:rsidRPr="00280F56">
        <w:t>.</w:t>
      </w:r>
      <w:r w:rsidRPr="00280F56">
        <w:br/>
        <w:t>The other axis delineates between passive and active sensors.</w:t>
      </w:r>
      <w:r w:rsidRPr="00280F56">
        <w:br/>
        <w:t xml:space="preserve">A passive sensor such as a CCD camera </w:t>
      </w:r>
      <w:r w:rsidRPr="00280F56">
        <w:fldChar w:fldCharType="begin" w:fldLock="1"/>
      </w:r>
      <w:r w:rsidR="00D40BA6" w:rsidRPr="00280F56">
        <w:instrText>ADDIN CSL_CITATION {"citationItems":[{"id":"ITEM-1","itemData":{"DOI":"10.1109/JEDS.2014.2306412","ISSN":"21686734","abstract":"The pinned photodiode is the primary photodetector structure used in most CCD and CMOS image sensors. This paper reviews the development, physics, and technology of the pinned photodiode.","author":[{"dropping-particle":"","family":"Fossum","given":"Eric R.","non-dropping-particle":"","parse-names":false,"suffix":""},{"dropping-particle":"","family":"Hondongwa","given":"Donald B.","non-dropping-particle":"","parse-names":false,"suffix":""}],"container-title":"IEEE Journal of the Electron Devices Society","id":"ITEM-1","issue":"3","issued":{"date-parts":[["2014","5","1"]]},"page":"33-43","publisher":"Institute of Electrical and Electronics Engineers Inc.","title":"A review of the pinned photodiode for CCD and CMOS image sensors","type":"article-journal","volume":"2"},"uris":["http://www.mendeley.com/documents/?uuid=9b2bf400-4e51-3b48-b3c4-2900400430ae"]}],"mendeley":{"formattedCitation":"(Fossum &amp; Hondongwa, 2014)","plainTextFormattedCitation":"(Fossum &amp; Hondongwa, 2014)","previouslyFormattedCitation":"(Fossum &amp; Hondongwa, 2014)"},"properties":{"noteIndex":0},"schema":"https://github.com/citation-style-language/schema/raw/master/csl-citation.json"}</w:instrText>
      </w:r>
      <w:r w:rsidRPr="00280F56">
        <w:fldChar w:fldCharType="separate"/>
      </w:r>
      <w:r w:rsidR="00D40BA6" w:rsidRPr="00280F56">
        <w:rPr>
          <w:noProof/>
        </w:rPr>
        <w:t>(Fossum &amp; Hondongwa, 2014)</w:t>
      </w:r>
      <w:r w:rsidRPr="00280F56">
        <w:fldChar w:fldCharType="end"/>
      </w:r>
      <w:r w:rsidRPr="00280F56">
        <w:t xml:space="preserve"> or thermal camera </w:t>
      </w:r>
      <w:r w:rsidRPr="00280F56">
        <w:fldChar w:fldCharType="begin" w:fldLock="1"/>
      </w:r>
      <w:r w:rsidR="00D40BA6" w:rsidRPr="00280F56">
        <w:instrText>ADDIN CSL_CITATION {"citationItems":[{"id":"ITEM-1","itemData":{"URL":"https://patents.google.com/patent/US5994699A/en","accessed":{"date-parts":[["2022","7","5"]]},"author":[{"dropping-particle":"","family":"Akagawa","given":"Keiichi","non-dropping-particle":"","parse-names":false,"suffix":""}],"id":"ITEM-1","issued":{"date-parts":[["1996"]]},"title":"US5994699A - Thermal camera for infrared imaging - Google Patents","type":"webpage"},"uris":["http://www.mendeley.com/documents/?uuid=3be436d7-4068-314e-a5b4-2cf2ba17e534"]}],"mendeley":{"formattedCitation":"(Akagawa, 1996)","plainTextFormattedCitation":"(Akagawa, 1996)","previouslyFormattedCitation":"(Akagawa, 1996)"},"properties":{"noteIndex":0},"schema":"https://github.com/citation-style-language/schema/raw/master/csl-citation.json"}</w:instrText>
      </w:r>
      <w:r w:rsidRPr="00280F56">
        <w:fldChar w:fldCharType="separate"/>
      </w:r>
      <w:r w:rsidR="00D40BA6" w:rsidRPr="00280F56">
        <w:rPr>
          <w:noProof/>
        </w:rPr>
        <w:t>(Akagawa, 1996)</w:t>
      </w:r>
      <w:r w:rsidRPr="00280F56">
        <w:fldChar w:fldCharType="end"/>
      </w:r>
      <w:r w:rsidRPr="00280F56">
        <w:t xml:space="preserve"> receives environmental information energy whereas an active sensor generates and emits energy and measures the response. Passive sensors use less power but often require more processing time to process resulting datasets.</w:t>
      </w:r>
      <w:r w:rsidRPr="00280F56">
        <w:br/>
        <w:t>Active sensors tend to require less processing time and have further range but require power to emit the signals and can be influenced by other sources of similar energy.</w:t>
      </w:r>
      <w:r w:rsidRPr="00280F56">
        <w:br/>
      </w:r>
      <w:r w:rsidRPr="00280F56">
        <w:br/>
      </w:r>
      <w:r w:rsidRPr="00280F56">
        <w:rPr>
          <w:noProof/>
        </w:rPr>
        <w:drawing>
          <wp:inline distT="0" distB="0" distL="0" distR="0" wp14:anchorId="2276620B" wp14:editId="329C17D0">
            <wp:extent cx="5760085" cy="26987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60085" cy="2698750"/>
                    </a:xfrm>
                    <a:prstGeom prst="rect">
                      <a:avLst/>
                    </a:prstGeom>
                  </pic:spPr>
                </pic:pic>
              </a:graphicData>
            </a:graphic>
          </wp:inline>
        </w:drawing>
      </w:r>
    </w:p>
    <w:p w14:paraId="0B755B39" w14:textId="34C17848" w:rsidR="004B3066" w:rsidRPr="00280F56" w:rsidRDefault="00121E32" w:rsidP="00352A0E">
      <w:pPr>
        <w:pStyle w:val="Caption"/>
      </w:pPr>
      <w:bookmarkStart w:id="34" w:name="_Toc146547285"/>
      <w:bookmarkStart w:id="35" w:name="_Toc147396022"/>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w:t>
      </w:r>
      <w:r w:rsidR="005C2817">
        <w:fldChar w:fldCharType="end"/>
      </w:r>
      <w:r w:rsidRPr="00280F56">
        <w:t xml:space="preserve">  </w:t>
      </w:r>
      <w:r w:rsidR="00375FB6">
        <w:t xml:space="preserve">Obstacle detecting </w:t>
      </w:r>
      <w:r w:rsidRPr="00280F56">
        <w:t>Sensor Types</w:t>
      </w:r>
      <w:bookmarkEnd w:id="34"/>
      <w:r w:rsidR="003D7295">
        <w:t xml:space="preserve"> (Image from author).</w:t>
      </w:r>
      <w:bookmarkEnd w:id="35"/>
    </w:p>
    <w:p w14:paraId="1FD486F3" w14:textId="08BD17A2" w:rsidR="004B3066" w:rsidRPr="00280F56" w:rsidRDefault="005E6285" w:rsidP="00121E32">
      <w:pPr>
        <w:pStyle w:val="BodyText"/>
      </w:pPr>
      <w:r w:rsidRPr="00280F56">
        <w:lastRenderedPageBreak/>
        <w:t xml:space="preserve">Radio detection and ranging </w:t>
      </w:r>
      <w:r w:rsidR="00375FB6">
        <w:t>(</w:t>
      </w:r>
      <w:r w:rsidR="004B3066" w:rsidRPr="00280F56">
        <w:t>R</w:t>
      </w:r>
      <w:r w:rsidR="00375FB6">
        <w:t>ADAR)</w:t>
      </w:r>
      <w:r w:rsidR="004B3066" w:rsidRPr="00280F56">
        <w:t xml:space="preserve"> is an active system often utilised on full-size vehicles as it has a long range and can cope with dusty conditions. </w:t>
      </w:r>
      <w:r w:rsidRPr="00280F56">
        <w:t xml:space="preserve">The system works by emitting radio signals and timing how long it takes for the signal to return after being bounced off an obstacle. </w:t>
      </w:r>
      <w:r w:rsidR="004B3066" w:rsidRPr="00280F56">
        <w:t xml:space="preserve">Rain and snow can cause attenuation, but in a </w:t>
      </w:r>
      <w:r w:rsidRPr="00280F56">
        <w:t xml:space="preserve">large </w:t>
      </w:r>
      <w:r w:rsidR="004B3066" w:rsidRPr="00280F56">
        <w:t xml:space="preserve">vehicle, power </w:t>
      </w:r>
      <w:r w:rsidR="006247D2" w:rsidRPr="00280F56">
        <w:t>may</w:t>
      </w:r>
      <w:r w:rsidR="004B3066" w:rsidRPr="00280F56">
        <w:t xml:space="preserve"> be boosted to compensate for this. The data returned is of high resolution (normally a point</w:t>
      </w:r>
      <w:proofErr w:type="gramStart"/>
      <w:r w:rsidR="004B3066" w:rsidRPr="00280F56">
        <w:t>)</w:t>
      </w:r>
      <w:proofErr w:type="gramEnd"/>
      <w:r w:rsidR="004B3066" w:rsidRPr="00280F56">
        <w:t xml:space="preserve"> but categorisation of an object is not possible without further processing.</w:t>
      </w:r>
    </w:p>
    <w:p w14:paraId="40FA56FE" w14:textId="45790D22" w:rsidR="004B3066" w:rsidRPr="00280F56" w:rsidRDefault="004B3066" w:rsidP="004B3066">
      <w:pPr>
        <w:pStyle w:val="BodyText"/>
      </w:pPr>
      <w:r w:rsidRPr="00280F56">
        <w:t xml:space="preserve">Forward looking </w:t>
      </w:r>
      <w:r w:rsidR="00375FB6">
        <w:t>ultra-wideband (</w:t>
      </w:r>
      <w:r w:rsidRPr="00280F56">
        <w:t>UWB</w:t>
      </w:r>
      <w:r w:rsidR="00375FB6">
        <w:t>)</w:t>
      </w:r>
      <w:r w:rsidRPr="00280F56">
        <w:t xml:space="preserve"> </w:t>
      </w:r>
      <w:r w:rsidR="00375FB6">
        <w:t>RADAR</w:t>
      </w:r>
      <w:r w:rsidRPr="00280F56">
        <w:t xml:space="preserve"> can penetrate grasses </w:t>
      </w:r>
      <w:r w:rsidRPr="00280F56">
        <w:fldChar w:fldCharType="begin" w:fldLock="1"/>
      </w:r>
      <w:r w:rsidR="00D40BA6" w:rsidRPr="00280F56">
        <w:instrText>ADDIN CSL_CITATION {"citationItems":[{"id":"ITEM-1","itemData":{"DOI":"10.1117/12.488581","ISSN":"0277786X","abstract":"The U.S. Army Research Laboratory (ARL), as part of a customer and mission-funded exploratory development program, has been evaluating low-frequency, ultra-wideband (UWB) imaging radar for forward imaging to support the Army's vision for increased mobility and survivability of unmanned ground vehicle missions. As part of the program to improve the radar system and imaging capability, ARL has incorporated a differential global positioning system (DGPS) for motion compensation into the radar system. The use of DGPS can greatly increase positional accuracy, thereby allowing us to improve our ability to focus better images for the detection of small targets such as plastic mines and other concealed objects buried underground. The ability of UWB radar technology to detect concealed objects could provide an important obstacle avoidance capability for robotic vehicles, which would improve the speed and maneuverability of these vehicles and consequently increase the survivability of the U.S. forces.\n\nThis paper details the integration and discusses the significance of integrating a DGPS into the radar system for forward imaging. It also compares the difference between DGPS and the motion compensation data collected by the use of the original theodolite-based system.","author":[{"dropping-particle":"","family":"Wong","given":"David C.","non-dropping-particle":"","parse-names":false,"suffix":""},{"dropping-particle":"","family":"Bui","given":"Khang","non-dropping-particle":"","parse-names":false,"suffix":""},{"dropping-particle":"","family":"Nguyen","given":"Lam H.","non-dropping-particle":"","parse-names":false,"suffix":""},{"dropping-particle":"","family":"Smith","given":"Gregory","non-dropping-particle":"","parse-names":false,"suffix":""},{"dropping-particle":"","family":"Ton","given":"Tuan T.","non-dropping-particle":"","parse-names":false,"suffix":""}],"container-title":"https://doi.org/10.1117/12.488581","id":"ITEM-1","issued":{"date-parts":[["2003","9","30"]]},"page":"529-538","publisher":"SPIE","title":"Integration of differential global positioning system with ultrawideband synthetic aperture radar for forward imaging","type":"article-journal","volume":"5083"},"uris":["http://www.mendeley.com/documents/?uuid=46836561-0260-38cb-b3b6-5fcbb151ba89"]}],"mendeley":{"formattedCitation":"(Wong et al., 2003)","plainTextFormattedCitation":"(Wong et al., 2003)","previouslyFormattedCitation":"(Wong et al., 2003)"},"properties":{"noteIndex":0},"schema":"https://github.com/citation-style-language/schema/raw/master/csl-citation.json"}</w:instrText>
      </w:r>
      <w:r w:rsidRPr="00280F56">
        <w:fldChar w:fldCharType="separate"/>
      </w:r>
      <w:r w:rsidR="00D40BA6" w:rsidRPr="00280F56">
        <w:rPr>
          <w:noProof/>
        </w:rPr>
        <w:t>(Wong et al., 2003)</w:t>
      </w:r>
      <w:r w:rsidRPr="00280F56">
        <w:fldChar w:fldCharType="end"/>
      </w:r>
      <w:r w:rsidRPr="00280F56">
        <w:t xml:space="preserve"> to determine rocks hidden behind tall grass, etc. but developing a data model for the reflected nature of holes such as rabbit warrens may be indistinguishable from background noise and may not measure far enough ahead of the rover for the rover to be able to avoid the obstacle. This is an aspect of object avoidance that does not appear to be well-researched</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00F307EF">
        <w:t>,</w:t>
      </w:r>
      <w:r w:rsidRPr="00280F56">
        <w:t xml:space="preserve"> besides Wong’s work</w:t>
      </w:r>
      <w:r w:rsidR="00F307EF">
        <w:t>,</w:t>
      </w:r>
      <w:r w:rsidRPr="00280F56">
        <w:t xml:space="preserve"> but is a project more suited to an RF engineer to design the required antennae </w:t>
      </w:r>
      <w:proofErr w:type="gramStart"/>
      <w:r w:rsidRPr="00280F56">
        <w:t>array</w:t>
      </w:r>
      <w:r w:rsidR="00F307EF">
        <w:t>,</w:t>
      </w:r>
      <w:r w:rsidR="007E573A" w:rsidRPr="00280F56">
        <w:t xml:space="preserve"> and</w:t>
      </w:r>
      <w:proofErr w:type="gramEnd"/>
      <w:r w:rsidR="007E573A" w:rsidRPr="00280F56">
        <w:t xml:space="preserve"> is out of scope for this project</w:t>
      </w:r>
      <w:r w:rsidRPr="00280F56">
        <w:t>.</w:t>
      </w:r>
      <w:r w:rsidR="00121E32" w:rsidRPr="00280F56">
        <w:br/>
      </w:r>
      <w:r w:rsidR="00121E32" w:rsidRPr="00280F56">
        <w:br/>
      </w:r>
      <w:r w:rsidR="005E6285" w:rsidRPr="00280F56">
        <w:t xml:space="preserve">Sonic navigation and ranging </w:t>
      </w:r>
      <w:r w:rsidR="00375FB6">
        <w:t xml:space="preserve">(SONAR) </w:t>
      </w:r>
      <w:r w:rsidRPr="00280F56">
        <w:t xml:space="preserve">(typically an active ultrasonic sensor) </w:t>
      </w:r>
      <w:r w:rsidR="005E6285" w:rsidRPr="00280F56">
        <w:t xml:space="preserve">works like </w:t>
      </w:r>
      <w:r w:rsidR="00375FB6">
        <w:t>RADAR</w:t>
      </w:r>
      <w:r w:rsidR="005E6285" w:rsidRPr="00280F56">
        <w:t xml:space="preserve"> but the system emits sound rather than radio waves. S</w:t>
      </w:r>
      <w:r w:rsidR="00375FB6">
        <w:t>ONAR</w:t>
      </w:r>
      <w:r w:rsidR="005E6285" w:rsidRPr="00280F56">
        <w:t xml:space="preserve"> </w:t>
      </w:r>
      <w:r w:rsidRPr="00280F56">
        <w:t xml:space="preserve">suffers from environmental constraints such as wind, temperature and humidity which effect the measurement accuracy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Ultrasonic sensors are also limited to the speed of sound (the signal attenuates heavily in air) and thus have limitations on their range</w:t>
      </w:r>
      <w:r w:rsidR="00F968EF">
        <w:t xml:space="preserve"> and sensing rate</w:t>
      </w:r>
      <w:r w:rsidRPr="00280F56">
        <w:t>. The wavelength is approximately 4mm and so can miss some narrow surfaces such as a narrow bush branch</w:t>
      </w:r>
      <w:r w:rsidR="00375FB6">
        <w:t xml:space="preserve"> or a fence wire</w:t>
      </w:r>
      <w:r w:rsidRPr="00280F56">
        <w:t xml:space="preserve">, etc. As </w:t>
      </w:r>
      <w:r w:rsidR="00375FB6">
        <w:t>SONAR</w:t>
      </w:r>
      <w:r w:rsidRPr="00280F56">
        <w:t xml:space="preserve"> uses reflection, </w:t>
      </w:r>
      <w:r w:rsidR="005E6285" w:rsidRPr="00280F56">
        <w:t xml:space="preserve">like </w:t>
      </w:r>
      <w:r w:rsidR="00375FB6">
        <w:t>RADAR</w:t>
      </w:r>
      <w:r w:rsidR="005E6285" w:rsidRPr="00280F56">
        <w:t xml:space="preserve">, </w:t>
      </w:r>
      <w:r w:rsidRPr="00280F56">
        <w:t xml:space="preserve">any surfaces at oblique angles (soft edges) to the rover may not reflect back </w:t>
      </w:r>
      <w:r w:rsidRPr="00280F56">
        <w:fldChar w:fldCharType="begin" w:fldLock="1"/>
      </w:r>
      <w:r w:rsidR="00D40BA6" w:rsidRPr="00280F56">
        <w:instrText>ADDIN CSL_CITATION {"citationItems":[{"id":"ITEM-1","itemData":{"abstract":", water proofing of ultrasonic sensors, parallel ultrasonic sensor, outdoor sonar sensing Ultrasonic or sonar sensors are widely used for range finding for indoor and outdoor applications in robotics. However, for outdoors applications, they pose different environmental challenges. Ultrasonic sensor can be used both in air and underwater. It emits acoustic pulses in a cone shaped form in its surroundings and waits for the echoes from the objects nearby that lie within its working range. Ultrasonic sensors have convincing advantages over other sensors. However, sonar sensors have different practical limitations as well which need to be carefully dealt with while working with these sensors. Ultrasonic sensors have several applications in electronics and robotics including obstacle detection and avoidance, mapping and navigation, object recognition and identification. Ultrasonic sensors are widely used in automatic car parking systems in modern vehicles, where two to four sensors are mounted in rear bumper for detecting obstacles up to 2.5 meter and assisting the driver about the parallel parking. The thesis is mainly divided into two parts. In the first part, background studies and literature review is presented which describes sonar sensing principle, applications, advantages, limitations and outdoor sensing challenges. In the second part, a sonar system for obstacle detection for a mobile machine is implemented and its tests and results are discussed. The study indicates the testing of ultrasonic sensors for obstacles detection for an autonomous mobile vehicle outdoor. The sensors were tested both on static frame and on real machine detecting different obstacles from 60 cm up to five meters. The results are better when the object is in front or moving along the axis of the sensor. The sensors are connected in series and are in ranging mode all the time. The experimental results show that the environmental factors like, air turbulence and temperature change affect the speed of sound in air and measuring range. The ranging value is better indoors than the outdoors for same obstacles. However, the results are better on less windy day and also when the surface is strong reflector. It is noted that the results get improved when a cone made of paper or plastic is wrapped around the transducer. The sensor is protected with a water proof casing made of PVC plastic material and it is noted that the casing made of aluminum does not yield good results as compared …","author":[{"dropping-particle":"","family":"Mubarak","given":"Muhammad Nauman","non-dropping-particle":"","parse-names":false,"suffix":""}],"id":"ITEM-1","issued":{"date-parts":[["2013"]]},"title":"Degree Programme in Machine Automation Mubarak, Muhammad Nauman: Outdoor Obstacle Detection using Ultrasonic sensors for an autonomous vehicle ensuring safe operations","type":"article-journal"},"uris":["http://www.mendeley.com/documents/?uuid=7885c169-7b36-3848-aac0-2575bca10d05"]}],"mendeley":{"formattedCitation":"(Mubarak, 2013)","plainTextFormattedCitation":"(Mubarak, 2013)","previouslyFormattedCitation":"(Mubarak, 2013)"},"properties":{"noteIndex":0},"schema":"https://github.com/citation-style-language/schema/raw/master/csl-citation.json"}</w:instrText>
      </w:r>
      <w:r w:rsidRPr="00280F56">
        <w:fldChar w:fldCharType="separate"/>
      </w:r>
      <w:r w:rsidR="00D40BA6" w:rsidRPr="00280F56">
        <w:rPr>
          <w:noProof/>
        </w:rPr>
        <w:t>(Mubarak, 2013)</w:t>
      </w:r>
      <w:r w:rsidRPr="00280F56">
        <w:fldChar w:fldCharType="end"/>
      </w:r>
      <w:r w:rsidRPr="00280F56">
        <w:t xml:space="preserve"> and reflections from multiple objects may also confuse a sensor. Vegetation tends to confuse a sonar system as well, particularly if the grass is blowing in a wind. The wide beam angle reduces directional resolution (overlapping ultrasonic sensors have been used to reduce this limit). </w:t>
      </w:r>
      <w:r w:rsidRPr="00280F56">
        <w:fldChar w:fldCharType="begin" w:fldLock="1"/>
      </w:r>
      <w:r w:rsidR="00D40BA6" w:rsidRPr="00280F56">
        <w:instrText>ADDIN CSL_CITATION {"citationItems":[{"id":"ITEM-1","itemData":{"DOI":"10.1007/978-3-540-30301-5","ISBN":"9783540303015","abstract":"Sonar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Robotics","id":"ITEM-1","issue":"January 2008","issued":{"date-parts":[["2008"]]},"title":"Sonar Sensing","type":"article-journal"},"uris":["http://www.mendeley.com/documents/?uuid=9abac4f1-d8fe-4fc0-97ae-8701eedc02e6"]}],"mendeley":{"formattedCitation":"(Kleeman &amp; Kuc, 2008)","plainTextFormattedCitation":"(Kleeman &amp; Kuc, 2008)","previouslyFormattedCitation":"(Kleeman &amp; Kuc, 2008)"},"properties":{"noteIndex":0},"schema":"https://github.com/citation-style-language/schema/raw/master/csl-citation.json"}</w:instrText>
      </w:r>
      <w:r w:rsidRPr="00280F56">
        <w:fldChar w:fldCharType="separate"/>
      </w:r>
      <w:r w:rsidR="00D40BA6" w:rsidRPr="00280F56">
        <w:rPr>
          <w:noProof/>
        </w:rPr>
        <w:t>(Kleeman &amp; Kuc, 2008)</w:t>
      </w:r>
      <w:r w:rsidRPr="00280F56">
        <w:fldChar w:fldCharType="end"/>
      </w:r>
      <w:r w:rsidRPr="00280F56">
        <w:t>. S</w:t>
      </w:r>
      <w:r w:rsidR="00F968EF">
        <w:t>ONAR</w:t>
      </w:r>
      <w:r w:rsidRPr="00280F56">
        <w:t xml:space="preserve">’s main advantages are price and that, being sound based, </w:t>
      </w:r>
      <w:r w:rsidR="00F968EF">
        <w:t xml:space="preserve">it is </w:t>
      </w:r>
      <w:r w:rsidRPr="00280F56">
        <w:t>immune to visibility issues such as dust, fog and night.</w:t>
      </w:r>
      <w:r w:rsidRPr="00280F56">
        <w:br/>
      </w:r>
      <w:r w:rsidRPr="00280F56">
        <w:br/>
      </w:r>
      <w:r w:rsidR="005E6285" w:rsidRPr="00280F56">
        <w:t xml:space="preserve">Light detection and ranging </w:t>
      </w:r>
      <w:r w:rsidR="00F968EF">
        <w:t xml:space="preserve">(LIDAR) </w:t>
      </w:r>
      <w:r w:rsidRPr="00280F56">
        <w:t xml:space="preserve">has been used effectively in many rover deployments and is the method of choice for many household vacuum cleaner robots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L</w:t>
      </w:r>
      <w:r w:rsidR="00F968EF">
        <w:t>IDAR</w:t>
      </w:r>
      <w:r w:rsidRPr="00280F56">
        <w:t xml:space="preserve"> is an active light (</w:t>
      </w:r>
      <w:r w:rsidR="005E6285" w:rsidRPr="00280F56">
        <w:t>light amplification by stimulated emission of radiation or “</w:t>
      </w:r>
      <w:r w:rsidRPr="00280F56">
        <w:t>laser</w:t>
      </w:r>
      <w:r w:rsidR="005E6285" w:rsidRPr="00280F56">
        <w:t>”</w:t>
      </w:r>
      <w:r w:rsidRPr="00280F56">
        <w:t xml:space="preserve">) reflection system and is less affected by background solar radiation or night but is affected by dust, fog, rain, ice and snow </w:t>
      </w:r>
      <w:r w:rsidRPr="00280F56">
        <w:fldChar w:fldCharType="begin" w:fldLock="1"/>
      </w:r>
      <w:r w:rsidR="00D40BA6" w:rsidRPr="00280F56">
        <w:instrText>ADDIN CSL_CITATION {"citationItems":[{"id":"ITEM-1","itemData":{"abstract":"The Urban Search and Rescue Simulation used for RoboCup lacks realistic response of laser range finders on smoke. In this paper, the behavior of a Hokuyo and Sick laser range finder in a smoky environment is studied. The behavior of the lasers is among others a function of the visibility level, and in this article this function is quantified into an explicit model. This model is implemented in a simulation environment which is the basis of the Virtual Robot competition of the RoboCup Rescue League. The behavior of both real and virtual laser range finders is compared in a number of validation tests. The validation tests show that the behavior of the laser range finders in the simulation is consistent with the real world.","author":[{"dropping-particle":"","family":"Formsma","given":"Okke","non-dropping-particle":"","parse-names":false,"suffix":""},{"dropping-particle":"","family":"Dijkshoorn","given":"Nick","non-dropping-particle":"","parse-names":false,"suffix":""},{"dropping-particle":"","family":"Noort","given":"Sander","non-dropping-particle":"Van","parse-names":false,"suffix":""},{"dropping-particle":"","family":"Visser","given":"Arnoud","non-dropping-particle":"","parse-names":false,"suffix":""}],"id":"ITEM-1","issued":{"date-parts":[["2010"]]},"title":"Realistic Simulation of Laser Range Finder Behavior in a Smoky Environment","type":"article-journal"},"uris":["http://www.mendeley.com/documents/?uuid=e139f371-6979-31f9-835f-2c59b6445b76"]}],"mendeley":{"formattedCitation":"(Formsma et al., 2010)","plainTextFormattedCitation":"(Formsma et al., 2010)","previouslyFormattedCitation":"(Formsma et al., 2010)"},"properties":{"noteIndex":0},"schema":"https://github.com/citation-style-language/schema/raw/master/csl-citation.json"}</w:instrText>
      </w:r>
      <w:r w:rsidRPr="00280F56">
        <w:fldChar w:fldCharType="separate"/>
      </w:r>
      <w:r w:rsidR="00D40BA6" w:rsidRPr="00280F56">
        <w:rPr>
          <w:noProof/>
        </w:rPr>
        <w:t>(Formsma et al., 2010)</w:t>
      </w:r>
      <w:r w:rsidRPr="00280F56">
        <w:fldChar w:fldCharType="end"/>
      </w:r>
      <w:r w:rsidRPr="00280F56">
        <w:t xml:space="preserve">.  360degree </w:t>
      </w:r>
      <w:r w:rsidR="00F968EF">
        <w:t>LIDARs</w:t>
      </w:r>
      <w:r w:rsidRPr="00280F56">
        <w:t xml:space="preserve"> are a relatively cheap form of object detection, enabling edge detection of an object, but only scan in a single dimension, missing objects higher or lower than the narrow scan angle. Scanning vertically while a motor rotates the lidar unit provides a complete view</w:t>
      </w:r>
      <w:r w:rsidR="005E6285" w:rsidRPr="00280F56">
        <w:t>point</w:t>
      </w:r>
      <w:r w:rsidRPr="00280F56">
        <w:t xml:space="preserve"> but reduces scanning time, limiting predictive ability. Wind effects on grass may also </w:t>
      </w:r>
      <w:r w:rsidRPr="00280F56">
        <w:lastRenderedPageBreak/>
        <w:t xml:space="preserve">confuse the sensor. Maximum range is about 80m with an accuracy of +/- 50mm over a range of 20m </w:t>
      </w:r>
      <w:r w:rsidRPr="00280F56">
        <w:fldChar w:fldCharType="begin" w:fldLock="1"/>
      </w:r>
      <w:r w:rsidR="00D40BA6" w:rsidRPr="00280F56">
        <w:instrText>ADDIN CSL_CITATION {"citationItems":[{"id":"ITEM-1","itemData":{"DOI":"10.1002/ROB.20127","ISSN":"15564959","abstract":"This paper describes the development of an autonomous vehicle system that participated in the 2005 DARPA Grand Challenge event. After a brief description of the event, the architecture, based on version 3.2 of the Department of Defense Joint Architecture for Unmanned Systems, and the design of the system are presented in detail. In particular, the \"smart sensor\" concept is introduced which provided a standardized means for each sensor to present data for rapid integration and arbitration. Information about the vehicle design, system localization, perception sensors, and the dynamic planning algorithms that were used is then presented in detail. Subsequently, testing results and performance results are presented. © 2006 Wiley Periodicals, Inc.","author":[{"dropping-particle":"","family":"Crane","given":"Carl D.","non-dropping-particle":"","parse-names":false,"suffix":""},{"dropping-particle":"","family":"Armstrong","given":"David G.","non-dropping-particle":"","parse-names":false,"suffix":""},{"dropping-particle":"","family":"Touchton","given":"Robert","non-dropping-particle":"","parse-names":false,"suffix":""},{"dropping-particle":"","family":"Galluzzo","given":"Tom","non-dropping-particle":"","parse-names":false,"suffix":""},{"dropping-particle":"","family":"Solanki","given":"Sanjay","non-dropping-particle":"","parse-names":false,"suffix":""},{"dropping-particle":"","family":"Lee","given":"Jaesang","non-dropping-particle":"","parse-names":false,"suffix":""},{"dropping-particle":"","family":"Kent","given":"Daniel","non-dropping-particle":"","parse-names":false,"suffix":""},{"dropping-particle":"","family":"Ahmed","given":"Maryum","non-dropping-particle":"","parse-names":false,"suffix":""},{"dropping-particle":"","family":"Montane","given":"Roberto","non-dropping-particle":"","parse-names":false,"suffix":""},{"dropping-particle":"","family":"Ridgeway","given":"Shannon","non-dropping-particle":"","parse-names":false,"suffix":""},{"dropping-particle":"","family":"Velat","given":"Steve","non-dropping-particle":"","parse-names":false,"suffix":""},{"dropping-particle":"","family":"Garcia","given":"Greg","non-dropping-particle":"","parse-names":false,"suffix":""},{"dropping-particle":"","family":"Griffis","given":"Michael","non-dropping-particle":"","parse-names":false,"suffix":""},{"dropping-particle":"","family":"Gray","given":"Sarah","non-dropping-particle":"","parse-names":false,"suffix":""},{"dropping-particle":"","family":"Washburn","given":"John","non-dropping-particle":"","parse-names":false,"suffix":""},{"dropping-particle":"","family":"Routson","given":"Gregory","non-dropping-particle":"","parse-names":false,"suffix":""}],"container-title":"Journal of Field Robotics","id":"ITEM-1","issue":"8","issued":{"date-parts":[["2006","8"]]},"page":"599-623","title":"Field report: Team CIMAR's NaviGATOR: An unmanned ground vehicle for the 2005 DARPA Grand Challenge","type":"article-journal","volume":"23"},"uris":["http://www.mendeley.com/documents/?uuid=bf01ece6-0cbc-3c80-9dda-f444e6473f3e"]}],"mendeley":{"formattedCitation":"(Crane et al., 2006)","plainTextFormattedCitation":"(Crane et al., 2006)","previouslyFormattedCitation":"(Crane et al., 2006)"},"properties":{"noteIndex":0},"schema":"https://github.com/citation-style-language/schema/raw/master/csl-citation.json"}</w:instrText>
      </w:r>
      <w:r w:rsidRPr="00280F56">
        <w:fldChar w:fldCharType="separate"/>
      </w:r>
      <w:r w:rsidR="00D40BA6" w:rsidRPr="00280F56">
        <w:rPr>
          <w:noProof/>
        </w:rPr>
        <w:t>(Crane et al., 2006)</w:t>
      </w:r>
      <w:r w:rsidRPr="00280F56">
        <w:fldChar w:fldCharType="end"/>
      </w:r>
      <w:r w:rsidRPr="00280F56">
        <w:t xml:space="preserve"> but </w:t>
      </w:r>
      <w:r w:rsidR="007E573A" w:rsidRPr="00280F56">
        <w:t>consumer</w:t>
      </w:r>
      <w:r w:rsidRPr="00280F56">
        <w:t xml:space="preserve">-level </w:t>
      </w:r>
      <w:r w:rsidR="00F968EF">
        <w:t>LIDAR</w:t>
      </w:r>
      <w:r w:rsidRPr="00280F56">
        <w:t xml:space="preserve"> units tend to have a range of 12m </w:t>
      </w:r>
      <w:r w:rsidRPr="00280F56">
        <w:fldChar w:fldCharType="begin" w:fldLock="1"/>
      </w:r>
      <w:r w:rsidR="00D40BA6" w:rsidRPr="00280F56">
        <w:instrText>ADDIN CSL_CITATION {"citationItems":[{"id":"ITEM-1","itemData":{"URL":"https://www.adafruit.com/product/4010","accessed":{"date-parts":[["2022","5","10"]]},"author":[{"dropping-particle":"","family":"Adafruit","given":"","non-dropping-particle":"","parse-names":false,"suffix":""}],"id":"ITEM-1","issued":{"date-parts":[["2022"]]},"title":"Slamtec RPLIDAR A1 - 360 Laser Range Scanner : ID 4010 : $99.95 : Adafruit Industries, Unique &amp; fun DIY electronics and kits","type":"webpage"},"uris":["http://www.mendeley.com/documents/?uuid=c97672a4-792c-3e1a-8765-2f87f195d258"]}],"mendeley":{"formattedCitation":"(Adafruit, 2022)","plainTextFormattedCitation":"(Adafruit, 2022)","previouslyFormattedCitation":"(Adafruit, 2022)"},"properties":{"noteIndex":0},"schema":"https://github.com/citation-style-language/schema/raw/master/csl-citation.json"}</w:instrText>
      </w:r>
      <w:r w:rsidRPr="00280F56">
        <w:fldChar w:fldCharType="separate"/>
      </w:r>
      <w:r w:rsidR="00D40BA6" w:rsidRPr="00280F56">
        <w:rPr>
          <w:noProof/>
        </w:rPr>
        <w:t>(Adafruit, 2022)</w:t>
      </w:r>
      <w:r w:rsidRPr="00280F56">
        <w:fldChar w:fldCharType="end"/>
      </w:r>
      <w:r w:rsidR="00F968EF">
        <w:t>.</w:t>
      </w:r>
      <w:r w:rsidRPr="00280F56">
        <w:br/>
      </w:r>
      <w:r w:rsidRPr="00280F56">
        <w:br/>
        <w:t xml:space="preserve">Far-infra-red </w:t>
      </w:r>
      <w:r w:rsidR="00F968EF">
        <w:t xml:space="preserve">(FIR) </w:t>
      </w:r>
      <w:r w:rsidRPr="00280F56">
        <w:t xml:space="preserve">passive camera sensors have long range and are immune to most environmental factors such as rain, snow, etc. and </w:t>
      </w:r>
      <w:r w:rsidR="005E6285" w:rsidRPr="00280F56">
        <w:t xml:space="preserve">provide </w:t>
      </w:r>
      <w:r w:rsidRPr="00280F56">
        <w:t>improve</w:t>
      </w:r>
      <w:r w:rsidR="005E6285" w:rsidRPr="00280F56">
        <w:t>d</w:t>
      </w:r>
      <w:r w:rsidRPr="00280F56">
        <w:t xml:space="preserve"> resolution at night. They suffer from high cost and moderately high computer processing power required to analyse the visual data, along with low resolution (compared to a </w:t>
      </w:r>
      <w:r w:rsidR="005E6285" w:rsidRPr="00280F56">
        <w:t xml:space="preserve">conventional </w:t>
      </w:r>
      <w:r w:rsidRPr="00280F56">
        <w:t xml:space="preserve">camera) and </w:t>
      </w:r>
      <w:r w:rsidR="005E6285" w:rsidRPr="00280F56">
        <w:t xml:space="preserve">only produce </w:t>
      </w:r>
      <w:r w:rsidRPr="00280F56">
        <w:t xml:space="preserve">grey-scale images. Distinguishing objects in cold environments may be difficult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xml:space="preserve">. Matthies and Rankin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rPr>
          <w:noProof/>
        </w:rPr>
        <w:t>(L. Matthies &amp; Rankin, 2003)</w:t>
      </w:r>
      <w:r w:rsidRPr="00280F56">
        <w:fldChar w:fldCharType="end"/>
      </w:r>
      <w:r w:rsidRPr="00280F56">
        <w:t xml:space="preserve"> found that thermal signatures are effective at determining depressions and other holes in the ground, although their approach worked best at night and would need to take solar radiation into account for daylight use. Other Infra-red systems (ty</w:t>
      </w:r>
      <w:r w:rsidR="00F968EF">
        <w:t>p</w:t>
      </w:r>
      <w:r w:rsidRPr="00280F56">
        <w:t xml:space="preserve">ically active systems) are more effected by environmental conditions, especially solar radiation from the sun. </w:t>
      </w:r>
    </w:p>
    <w:p w14:paraId="0BC4ED4C" w14:textId="0C675FC3" w:rsidR="004B3066" w:rsidRPr="00280F56" w:rsidRDefault="00F968EF" w:rsidP="004B3066">
      <w:pPr>
        <w:pStyle w:val="BodyText"/>
      </w:pPr>
      <w:r>
        <w:t>FIR p</w:t>
      </w:r>
      <w:r w:rsidR="004B3066" w:rsidRPr="00280F56">
        <w:t xml:space="preserve">assive camera systems can be used as rangefinders </w:t>
      </w:r>
      <w:r w:rsidR="004B3066" w:rsidRPr="00280F56">
        <w:fldChar w:fldCharType="begin" w:fldLock="1"/>
      </w:r>
      <w:r w:rsidR="00D40BA6" w:rsidRPr="00280F56">
        <w:instrText>ADDIN CSL_CITATION {"citationItems":[{"id":"ITEM-1","itemData":{"abstract":"The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P","non-dropping-particle":"","parse-names":false,"suffix":""}],"id":"ITEM-1","issued":{"date-parts":[["0"]]},"title":"Rover Visual Obstacle Avoidance","type":"article-journal"},"uris":["http://www.mendeley.com/documents/?uuid=6971de11-d796-3dfa-b00b-2e462699e68c"]},{"id":"ITEM-2","itemData":{"DOI":"10.14257/ijfgcn.2016.9.8.11","ISSN":"2233-7857","abstract":"In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Networking","id":"ITEM-2","issue":"8","issued":{"date-parts":[["2016"]]},"page":"111-120","title":"Mobile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Sonar","type":"article-journal","volume":"9"},"uris":["http://www.mendeley.com/documents/?uuid=c6e02da3-7e81-3f8f-8940-6a6662879db4"]},{"id":"ITEM-3","itemData":{"abstract":"In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-3","issued":{"date-parts":[["2005"]]},"title":"Stereo-Vision-Based Obstacle Avoidance in Rough Outdoor Terrain","type":"article-journal"},"uris":["http://www.mendeley.com/documents/?uuid=41c5871b-e69d-3c07-9943-7fa459f9b94a"]},{"id":"ITEM-4","itemData":{"DOI":"10.3390/S20226532","ISSN":"1424-8220","PMID":"33203155","abstract":"Perception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6532","id":"ITEM-4","issue":"22","issued":{"date-parts":[["2020","11","15"]]},"page":"6532","publisher":"Multidisciplinary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Review","type":"article-journal","volume":"20"},"uris":["http://www.mendeley.com/documents/?uuid=b8fc81c0-fb89-3cf8-82f6-b74c83370620"]},{"id":"ITEM-5","itemData":{"DOI":"10.1088/1757-899X/806/1/012025","abstract":"Obstacles within the field are the main external source of safety hazard in field operation of agricultural machineries. Autonomous obstacle avoidance is a critical technology to be solved for the robotization of field operation by agricultural machineries. For this technology, a critical premise is to timely and accurately perceive static and dynamic information of field obstacles. Firstly, this paper describes main detection parameters of field obstacles. Whereafter, by compared with other detection technologies, applicability of binocular vision-based detection technology in field obstacle detection is analyzed. Afterwards, this paper summarizes the whole process of binocular vision-based obstacle detection into three steps. For step one, main detecting methods for locating obstacles in images, main principles of these methods and their applicability in field operation scene are discussed. For step two, main existing methods for detecting spatial position parameters of obstacles based on detection results of step one and their application status in field operation scene are summarized. For step three, typical target tracking methods for obtaining the motion state of obstacles are compared and summarized, and their reference value for future research is pointed out. At last, the main challenges of detecting obstacles in field scene based on binocular vision are summarized.","author":[{"dropping-particle":"","family":"Huang","given":"Shifu","non-dropping-particle":"","parse-names":false,"suffix":""},{"dropping-particle":"","family":"Qin","given":"Hengfeng","non-dropping-particle":"","parse-names":false,"suffix":""},{"dropping-particle":"","family":"Zhou -","given":"Zhaofeng","non-dropping-particle":"","parse-names":false,"suffix":""},{"dropping-particle":"","family":"Liu","given":"Zhenyu","non-dropping-particle":"","parse-names":false,"suffix":""},{"dropping-particle":"","family":"Liu","given":"Xia","non-dropping-particle":"","parse-names":false,"suffix":""},{"dropping-particle":"","family":"Duan","given":"Guifang","non-dropping-particle":"","parse-names":false,"suffix":""},{"dropping-particle":"","family":"-","given":"Al","non-dropping-particle":"","parse-names":false,"suffix":""},{"dropping-particle":"","family":"Li","given":"Xiao","non-dropping-particle":"","parse-names":false,"suffix":""},{"dropping-particle":"","family":"Liu","given":"Wei","non-dropping-particle":"","parse-names":false,"suffix":""},{"dropping-particle":"","family":"Pan","given":"Yi","non-dropping-particle":"","parse-names":false,"suffix":""},{"dropping-particle":"","family":"Wang","given":"Qiao","non-dropping-particle":"","parse-names":false,"suffix":""},{"dropping-particle":"","family":"Meng","given":"Zhijun","non-dropping-particle":"","parse-names":false,"suffix":""},{"dropping-particle":"","family":"Liu","given":"Hui","non-dropping-particle":"","parse-names":false,"suffix":""}],"container-title":"IOP Conference Series: Materials Science and Engineering","id":"ITEM-5","issued":{"date-parts":[["2020"]]},"title":"Review on Application of Binocular Vision Technology in Field Obstacle Detection You may also like Vision measurement for flat parts based on local line-angle contour segmentation Precise pose and radius estimation of circular target based on binocular vi","type":"paper-conference"},"uris":["http://www.mendeley.com/documents/?uuid=9422ca8b-38d5-3543-b8e2-07ce18d28655"]},{"id":"ITEM-6","itemData":{"DOI":"10.1088/1742-6596/2070/1/012121","abstract":"The growing need for automation has a significant impact on our daily lives. Automating the essentials of our society like transportation system has plenty of applications like unmanned ground vehicles in military, wheel chair for disabled, domestic robots, etc., There are driving, braking, obstacle tackling etc., to a transportation system that can be automated. This paper particularly focuses on automating the obstacle avoidance which provides intelligence to the vehicle and ensures a high degree of safety and is performed using image processing algorithms. Edge based detection, image segmentation, and Machine Learning based method are the three image processing techniques used to detect and avoid obstacles. Haar cascade classifier is the machine learning method where Haar cascade analysis is performed for better accurate results with justifying graphs and parametric values obtained. A comparison of the three image processing algorithms is also tabulated considering obstacle size, colour, familiarities and environmental lightings and the best image processing algorithm is inferred.","author":[{"dropping-particle":"","family":"Rajavarshini","given":"R","non-dropping-particle":"","parse-names":false,"suffix":""},{"dropping-particle":"","family":"Shruthi","given":"S","non-dropping-particle":"","parse-names":false,"suffix":""},{"dropping-particle":"","family":"Mahanth","given":"P","non-dropping-particle":"","parse-names":false,"suffix":""},{"dropping-particle":"","family":"Kumar","given":"Boddu Chaitanya","non-dropping-particle":"","parse-names":false,"suffix":""},{"dropping-particle":"","family":"Suyampulingam","given":"A","non-dropping-particle":"","parse-names":false,"suffix":""}],"container-title":"Journal of Physics, Conference Series","id":"ITEM-6","issue":"1","issued":{"date-parts":[["2021"]]},"page":"1-10","title":"Comparative analysis of image processing techniques for obstacle avoidance and path deduction","type":"article-journal","volume":"2070"},"uris":["http://www.mendeley.com/documents/?uuid=b2bad7f0-5022-3e95-af56-dc916581e40b"]},{"id":"ITEM-7","itemData":{"DOI":"10.1134/S1054661816010065","ISSN":"1555-6212","abstract":"Deep learning methods for image classification and object detection are overviewed. In particular we consider such deep models as autoencoders, restricted Boltzmann machines and convolutional neural networks. Existing software packages for deep learning problems are compared.","author":[{"dropping-particle":"","family":"Druzhkov","given":"P. N.","non-dropping-particle":"","parse-names":false,"suffix":""},{"dropping-particle":"","family":"Kustikova","given":"V. D.","non-dropping-particle":"","parse-names":false,"suffix":""}],"container-title":"Pattern Recognition and Image Analysis 2016 26:1","id":"ITEM-7","issue":"1","issued":{"date-parts":[["2016","7","23"]]},"page":"9-15","publisher":"Springer","title":"A survey of deep learning methods and software tools for image classification and object detection","type":"article-journal","volume":"26"},"uris":["http://www.mendeley.com/documents/?uuid=d6d21b71-0683-35f7-81b7-a47aa20ae687"]}],"mendeley":{"formattedCitation":"(Druzhkov &amp; Kustikova, 2016; Gao et al., 2016; S. Huang et al., 2020; Mohammed et al., 2020; Moravec, n.d.; Rajavarshini et al., 2021; Schäfer et al., 2005)","plainTextFormattedCitation":"(Druzhkov &amp; Kustikova, 2016; Gao et al., 2016; S. Huang et al., 2020; Mohammed et al., 2020; Moravec, n.d.; Rajavarshini et al., 2021; Schäfer et al., 2005)","previouslyFormattedCitation":"(Druzhkov &amp; Kustikova, 2016; Gao et al., 2016; S. Huang et al., 2020; Mohammed et al., 2020; Moravec, n.d.; Rajavarshini et al., 2021; Schäfer et al., 2005)"},"properties":{"noteIndex":0},"schema":"https://github.com/citation-style-language/schema/raw/master/csl-citation.json"}</w:instrText>
      </w:r>
      <w:r w:rsidR="004B3066" w:rsidRPr="00280F56">
        <w:fldChar w:fldCharType="separate"/>
      </w:r>
      <w:r w:rsidR="00D40BA6" w:rsidRPr="00280F56">
        <w:rPr>
          <w:noProof/>
        </w:rPr>
        <w:t>(Druzhkov &amp; Kustikova, 2016; Gao et al., 2016; S. Huang et al., 2020; Mohammed et al., 2020; Moravec, n.d.; Rajavarshini et al., 2021; Schäfer et al., 2005)</w:t>
      </w:r>
      <w:r w:rsidR="004B3066" w:rsidRPr="00280F56">
        <w:fldChar w:fldCharType="end"/>
      </w:r>
      <w:r w:rsidR="004B3066" w:rsidRPr="00280F56">
        <w:t>. Backlighting and lens flare are the main issues with using cameras besides their limitation of daylight-only use</w:t>
      </w:r>
      <w:r w:rsidR="005E6285" w:rsidRPr="00280F56">
        <w:t>, without additional lighting</w:t>
      </w:r>
      <w:r w:rsidR="004B3066" w:rsidRPr="00280F56">
        <w:t>.</w:t>
      </w:r>
      <w:r w:rsidR="004B3066" w:rsidRPr="00280F56">
        <w:br/>
      </w:r>
      <w:r>
        <w:br/>
      </w:r>
      <w:r w:rsidR="004B3066" w:rsidRPr="00280F56">
        <w:t>Monocular cameras use the size and shape difference between succes</w:t>
      </w:r>
      <w:r>
        <w:t>s</w:t>
      </w:r>
      <w:r w:rsidR="004B3066" w:rsidRPr="00280F56">
        <w:t xml:space="preserve">ive </w:t>
      </w:r>
      <w:r>
        <w:t xml:space="preserve">image frames </w:t>
      </w:r>
      <w:r w:rsidR="004B3066" w:rsidRPr="00280F56">
        <w:t xml:space="preserve">to determine depth and can be confused by areas of sharp contrast, especially shade in a bright sun </w:t>
      </w:r>
      <w:r w:rsidR="004B3066" w:rsidRPr="00280F56">
        <w:fldChar w:fldCharType="begin" w:fldLock="1"/>
      </w:r>
      <w:r w:rsidR="00D40BA6" w:rsidRPr="00280F56">
        <w:instrText>ADDIN CSL_CITATION {"citationItems":[{"id":"ITEM-1","itemData":{"author":[{"dropping-particle":"","family":"Michels","given":"Jeff","non-dropping-particle":"","parse-names":false,"suffix":""}],"container-title":"Machine Learning","id":"ITEM-1","issued":{"date-parts":[["2005"]]},"page":"1-8","title":"High Speed Obstacle Avoidance using Monocolar Vision and Reinforcement Learning","type":"paper-conference"},"uris":["http://www.mendeley.com/documents/?uuid=85c72541-6390-4217-95d7-7c186d8ccabe"]}],"mendeley":{"formattedCitation":"(Michels, 2005)","plainTextFormattedCitation":"(Michels, 2005)","previouslyFormattedCitation":"(Michels, 2005)"},"properties":{"noteIndex":0},"schema":"https://github.com/citation-style-language/schema/raw/master/csl-citation.json"}</w:instrText>
      </w:r>
      <w:r w:rsidR="004B3066" w:rsidRPr="00280F56">
        <w:fldChar w:fldCharType="separate"/>
      </w:r>
      <w:r w:rsidR="00D40BA6" w:rsidRPr="00280F56">
        <w:rPr>
          <w:noProof/>
        </w:rPr>
        <w:t>(Michels, 2005)</w:t>
      </w:r>
      <w:r w:rsidR="004B3066" w:rsidRPr="00280F56">
        <w:fldChar w:fldCharType="end"/>
      </w:r>
      <w:r w:rsidR="004B3066" w:rsidRPr="00280F56">
        <w:t xml:space="preserve">. </w:t>
      </w:r>
      <w:r w:rsidR="004B3066" w:rsidRPr="00280F56">
        <w:br/>
        <w:t>Stereo cameras can have better noise immunity and these are easier to derive range information from (via triangulation from the two cameras) but processing two sets of images requires more computing power.</w:t>
      </w:r>
      <w:r w:rsidR="004B3066" w:rsidRPr="00280F56">
        <w:br/>
        <w:t>Sch</w:t>
      </w:r>
      <w:r w:rsidR="004B3066" w:rsidRPr="00280F56">
        <w:rPr>
          <w:rFonts w:cs="Calibri"/>
        </w:rPr>
        <w:t>ä</w:t>
      </w:r>
      <w:r w:rsidR="004B3066" w:rsidRPr="00280F56">
        <w:t xml:space="preserve">fer, etc. implemented a “depth discontinuity” method to determine obstacles above and below ground level using a stereo camera, recognising that traditional ground level references do not apply in a typical outdoor topology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The weakness of this approach is that the camera needed to be angled towards the ground, and thus there is a contradictory relationship between angle, the size of the obstacle that can be determined, and rover speed, which was not explored in their work. It also means that the camera may have limited forward vision, depending on the angle, which may require additional sensors to address.</w:t>
      </w:r>
      <w:r w:rsidR="004B3066" w:rsidRPr="00280F56">
        <w:br/>
      </w:r>
      <w:r w:rsidR="004B3066" w:rsidRPr="00280F56">
        <w:rPr>
          <w:rFonts w:cstheme="minorHAnsi"/>
          <w:color w:val="222222"/>
        </w:rPr>
        <w:t xml:space="preserve">Sharma and Shah used image processing to determine if animals were present with an 82.5% accuracy </w:t>
      </w:r>
      <w:r w:rsidR="004B3066" w:rsidRPr="00280F56">
        <w:rPr>
          <w:rFonts w:cstheme="minorHAnsi"/>
          <w:color w:val="222222"/>
        </w:rPr>
        <w:fldChar w:fldCharType="begin" w:fldLock="1"/>
      </w:r>
      <w:r w:rsidR="00D40BA6" w:rsidRPr="00280F56">
        <w:rPr>
          <w:rFonts w:cstheme="minorHAnsi"/>
          <w:color w:val="222222"/>
        </w:rPr>
        <w:instrText>ADDIN CSL_CITATION {"citationItems":[{"id":"ITEM-1","itemData":{"DOI":"10.1109/ACCESS.2016.2642981","ISSN":"21693536","abstract":"One serious problem that all the developed nations are facing today is death and injuries due to road accidents. The collision of an animal with the vehicle on the highway is one such big issue, which leads to such road accidents. In this paper, a simple and a low-cost approach for automatic animal detection on highways for preventing animal-vehicle collision using computer vision techniques are proposed. A method for finding the distance of the animal in real-world units from the camera mounted vehicle is also proposed. The proposed system is trained on more than 2200 images consisting of positive and negatives images and tested on various video clips of animals on highways with varying vehicle speed. As per the two-second rule, our proposed method can alert the driver when the vehicle speed is up to 35 km/h. Beyond this speed, though the animal gets detected correctly, the driver does not get enough time to prevent a collision. An overall accuracy of almost 82.5% is achieved regarding detection using our proposed method.","author":[{"dropping-particle":"","family":"Sharma","given":"Sachin Umesh","non-dropping-particle":"","parse-names":false,"suffix":""},{"dropping-particle":"","family":"Shah","given":"Dharmesh J.","non-dropping-particle":"","parse-names":false,"suffix":""}],"container-title":"IEEE Access","id":"ITEM-1","issued":{"date-parts":[["2017"]]},"page":"347-358","publisher":"Institute of Electrical and Electronics Engineers Inc.","title":"A Practical Animal Detection and Collision Avoidance System Using Computer Vision Technique","type":"article-journal","volume":"5"},"uris":["http://www.mendeley.com/documents/?uuid=89e66171-55e3-39b4-8b9b-7fec1b51b3d8"]}],"mendeley":{"formattedCitation":"(S. U. Sharma &amp; Shah, 2017)","plainTextFormattedCitation":"(S. U. Sharma &amp; Shah, 2017)","previouslyFormattedCitation":"(S. U. Sharma &amp; Shah, 2017)"},"properties":{"noteIndex":0},"schema":"https://github.com/citation-style-language/schema/raw/master/csl-citation.json"}</w:instrText>
      </w:r>
      <w:r w:rsidR="004B3066" w:rsidRPr="00280F56">
        <w:rPr>
          <w:rFonts w:cstheme="minorHAnsi"/>
          <w:color w:val="222222"/>
        </w:rPr>
        <w:fldChar w:fldCharType="separate"/>
      </w:r>
      <w:r w:rsidR="00D40BA6" w:rsidRPr="00280F56">
        <w:rPr>
          <w:rFonts w:cstheme="minorHAnsi"/>
          <w:noProof/>
          <w:color w:val="222222"/>
        </w:rPr>
        <w:t>(S. U. Sharma &amp; Shah, 2017)</w:t>
      </w:r>
      <w:r w:rsidR="004B3066" w:rsidRPr="00280F56">
        <w:rPr>
          <w:rFonts w:cstheme="minorHAnsi"/>
          <w:color w:val="222222"/>
        </w:rPr>
        <w:fldChar w:fldCharType="end"/>
      </w:r>
      <w:r w:rsidR="004B3066" w:rsidRPr="00280F56">
        <w:rPr>
          <w:rFonts w:cstheme="minorHAnsi"/>
          <w:color w:val="222222"/>
        </w:rPr>
        <w:t xml:space="preserve"> however this required significant processing resources (Corei5) to produce 10 fps images.</w:t>
      </w:r>
    </w:p>
    <w:p w14:paraId="41FF9980" w14:textId="77777777" w:rsidR="00121E32" w:rsidRPr="00280F56" w:rsidRDefault="004B3066" w:rsidP="004B3066">
      <w:pPr>
        <w:pStyle w:val="BodyText"/>
        <w:rPr>
          <w:lang w:eastAsia="zh-CN"/>
        </w:rPr>
      </w:pPr>
      <w:r w:rsidRPr="00280F56">
        <w:rPr>
          <w:u w:val="single"/>
          <w:lang w:eastAsia="zh-CN"/>
        </w:rPr>
        <w:br/>
      </w:r>
    </w:p>
    <w:p w14:paraId="5E526231" w14:textId="0A369D93" w:rsidR="00F968EF" w:rsidRDefault="00F307EF" w:rsidP="00BB76EE">
      <w:pPr>
        <w:pStyle w:val="BodyText"/>
      </w:pPr>
      <w:bookmarkStart w:id="36" w:name="_Toc146547286"/>
      <w:r>
        <w:rPr>
          <w:lang w:eastAsia="zh-CN"/>
        </w:rPr>
        <w:lastRenderedPageBreak/>
        <w:t>Camera-based d</w:t>
      </w:r>
      <w:r w:rsidR="004B3066" w:rsidRPr="00280F56">
        <w:rPr>
          <w:lang w:eastAsia="zh-CN"/>
        </w:rPr>
        <w:t xml:space="preserve">etection of holes in the ground </w:t>
      </w:r>
      <w:r w:rsidR="004E53CB" w:rsidRPr="00280F56">
        <w:rPr>
          <w:lang w:eastAsia="zh-CN"/>
        </w:rPr>
        <w:t xml:space="preserve">(rabbit warrens or natural depressions) </w:t>
      </w:r>
      <w:r w:rsidR="004B3066" w:rsidRPr="00280F56">
        <w:rPr>
          <w:lang w:eastAsia="zh-CN"/>
        </w:rPr>
        <w:t>ha</w:t>
      </w:r>
      <w:r w:rsidR="007E573A" w:rsidRPr="00280F56">
        <w:rPr>
          <w:lang w:eastAsia="zh-CN"/>
        </w:rPr>
        <w:t>s</w:t>
      </w:r>
      <w:r w:rsidR="004B3066" w:rsidRPr="00280F56">
        <w:rPr>
          <w:lang w:eastAsia="zh-CN"/>
        </w:rPr>
        <w:t xml:space="preserve"> been briefly explored </w:t>
      </w:r>
      <w:r w:rsidR="004B3066" w:rsidRPr="00280F56">
        <w:fldChar w:fldCharType="begin" w:fldLock="1"/>
      </w:r>
      <w:r w:rsidR="00D40BA6" w:rsidRPr="00280F56">
        <w:rPr>
          <w:lang w:eastAsia="zh-CN"/>
        </w:rPr>
        <w:instrText>ADDIN CSL_CITATION {"citationItems":[{"id":"ITEM-1","itemData":{"DOI":"10.1002/ROB.20027","ISSN":"1097-4563","abstract":"The purpose of this paper is to describe the design and implementation of an unmanned ground vehicle, called the Bearcat III, named after the University of Cincinnati mascot. The Bearcat III is an electric powered, three-wheeled vehicle that was designed for the Intelligent Ground Vehicle Competition and has been tested in the contest for 5 years. The dynamic model, control system, and design of the sensory systems are described. For the autonomous challenge line following, obstacle detection and pothole avoidance are required. Line following is accomplished with a dual camera system and video tracker. Obstacle detection is accomplished with either a rotating ultrasound or laser scanner. Pothole detection is implemented with a video frame grabber. For the navigation challenge waypoint following and obstacle detection are required. The waypoint navigation is implemented with a global positioning system. The Bearcat III has provided an educational test bed for not only the contest requirements but also other studies in developing artificial intelligence algorithms such as adaptive learning, creative control, automatic calibration, and internet-based control. The significance of this effort is in helping engineering and technology students understand the transition from theory to practice. © 2004 Wiley Periodicals, Inc.","author":[{"dropping-particle":"","family":"Ghaffari","given":"Masoud","non-dropping-particle":"","parse-names":false,"suffix":""},{"dropping-particle":"","family":"Alhaj Ali","given":"Souma M.","non-dropping-particle":"","parse-names":false,"suffix":""},{"dropping-particle":"","family":"Murthy","given":"Vidyasagar","non-dropping-particle":"","parse-names":false,"suffix":""},{"dropping-particle":"","family":"Liao","given":"Xiaoqun","non-dropping-particle":"","parse-names":false,"suffix":""},{"dropping-particle":"","family":"Gaylor","given":"Justin","non-dropping-particle":"","parse-names":false,"suffix":""},{"dropping-particle":"","family":"Hall","given":"Ernest L.","non-dropping-particle":"","parse-names":false,"suffix":""}],"container-title":"Journal of Robotic Systems","id":"ITEM-1","issue":"9","issued":{"date-parts":[["2004","9","1"]]},"note":"2 cameras for line following\n1 camera for pothole detection (painted line)\nLaser scanner for obstacle detection (LM200)\nRotating sonar\nGarmin GPS-76 GPS unit","page":"471-480","publisher":"John Wiley &amp; Sons, Ltd","title":"Design of an unmanned ground vehicle, bearcat III, theory and practice","type":"article-journal","volume":"21"},"uris":["http://www.mendeley.com/documents/?uuid=e758a1eb-c558-3e37-9e2a-75f9d302f217"]},{"id":"ITEM-2","itemData":{"DOI":"10.14710/JTSISKOM.2020.13828","ISSN":"2338-0403","abstract":"The rate of vehicle accidents in various regions is still high accidents caused by many factors, such as driver negligence, vehicle damage, and road damage. However, transportation technology developed very rapidly, for example, a smart car. The smart car is land transportation that does not use humans as drivers but uses machines automatically. However, vehicle accidents are still possible because automatic machines do not have the intelligence like humans to see all the vehicle's obstacles. Obstacles can take many forms, one of them is road potholes. We propose a method for detecting road potholes using the Gray-Level Cooccurrence Matrix with three features and using the Support Vector Machine as a classification method. We analyze the combination of GLCM Contrast, Correlation, and Dissimilarity features. The results showed that the combination of Contrast and Dissimilarity features had the best accuracy of 92.033 %, with a computing time of 0.0704 seconds per frame.","author":[{"dropping-particle":"","family":"Kusuma Arbawa","given":"Yoke","non-dropping-particle":"","parse-names":false,"suffix":""},{"dropping-particle":"","family":"Utaminingrum","given":"Fitri","non-dropping-particle":"","parse-names":false,"suffix":""},{"dropping-particle":"","family":"Setiawan","given":"Eko","non-dropping-particle":"","parse-names":false,"suffix":""},{"dropping-particle":"","family":"sitasi","given":"Cara","non-dropping-particle":"","parse-names":false,"suffix":""},{"dropping-particle":"","family":"Arbawa","given":"Y K","non-dropping-particle":"","parse-names":false,"suffix":""},{"dropping-particle":"","family":"Utaminingrum","given":"F","non-dropping-particle":"","parse-names":false,"suffix":""},{"dropping-particle":"","family":"Setiawan","given":"E","non-dropping-particle":"","parse-names":false,"suffix":""}],"container-title":"Jurnal Teknologi dan Sistem Komputer","id":"ITEM-2","issue":"1","issued":{"date-parts":[["2021","1","31"]]},"page":"64-69","publisher":"Department of Computer Engineering, Engineering Faculty, Universitas Diponegoro","title":"Three combination value of extraction features on GLCM for detecting pothole and asphalt road","type":"article-journal","volume":"9"},"uris":["http://www.mendeley.com/documents/?uuid=d8e2a06a-0374-3ceb-bff7-efcee54efc50"]},{"id":"ITEM-3","itemData":{"DOI":"10.1109/IGARSS.2016.7729297","ISBN":"9781509033324","abstract":"Off-road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Systems","id":"ITEM-4","issued":{"date-parts":[["2003"]]},"page":"906-913","title":"Negative Obstacle Detection by Thermal Signature","type":"article-journal","volume":"1"},"uris":["http://www.mendeley.com/documents/?uuid=d60d22bd-dd78-3b21-b2ae-3c026ce3bd2c"]}],"mendeley":{"formattedCitation":"(Ghaffari et al., 2004; Kusuma Arbawa et al., 2021; L. Matthies &amp; Rankin, 2003; J. Wang et al., 2016)","plainTextFormattedCitation":"(Ghaffari et al., 2004; Kusuma Arbawa et al., 2021; L. Matthies &amp; Rankin, 2003; J. Wang et al., 2016)","previouslyFormattedCitation":"(Ghaffari et al., 2004; Kusuma Arbawa et al., 2021; L. Matthies &amp; Rankin, 2003; J. Wang et al., 2016)"},"properties":{"noteIndex":0},"schema":"https://github.com/citation-style-language/schema/raw/master/csl-citation.json"}</w:instrText>
      </w:r>
      <w:r w:rsidR="004B3066" w:rsidRPr="00280F56">
        <w:fldChar w:fldCharType="separate"/>
      </w:r>
      <w:r w:rsidR="00D40BA6" w:rsidRPr="00280F56">
        <w:rPr>
          <w:noProof/>
        </w:rPr>
        <w:t>(Ghaffari et al., 2004; Kusuma Arbawa et al., 2021; L. Matthies &amp; Rankin, 2003; J. Wang et al., 2016)</w:t>
      </w:r>
      <w:r w:rsidR="004B3066" w:rsidRPr="00280F56">
        <w:fldChar w:fldCharType="end"/>
      </w:r>
      <w:r w:rsidR="004E53CB" w:rsidRPr="00280F56">
        <w:t xml:space="preserve"> by u</w:t>
      </w:r>
      <w:r w:rsidR="004B3066" w:rsidRPr="00280F56">
        <w:t xml:space="preserve">sing thermal signatures (infra-red) </w:t>
      </w:r>
      <w:r w:rsidR="004E53CB" w:rsidRPr="00280F56">
        <w:t xml:space="preserve">which </w:t>
      </w:r>
      <w:r w:rsidR="004B3066" w:rsidRPr="00280F56">
        <w:t xml:space="preserve">works well at night provided that ground cover is not too dense but has limited effectiveness on a sunny day </w:t>
      </w:r>
      <w:r w:rsidR="004B3066"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004B3066" w:rsidRPr="00280F56">
        <w:fldChar w:fldCharType="separate"/>
      </w:r>
      <w:r w:rsidR="00D40BA6" w:rsidRPr="00280F56">
        <w:rPr>
          <w:noProof/>
        </w:rPr>
        <w:t>(L. Matthies &amp; Rankin, 2003)</w:t>
      </w:r>
      <w:r w:rsidR="004B3066" w:rsidRPr="00280F56">
        <w:fldChar w:fldCharType="end"/>
      </w:r>
      <w:r w:rsidR="004B3066" w:rsidRPr="00280F56">
        <w:t>. Matthies and Rankin propose modelling solar illumination for their approach to be usable in daylight conditions.</w:t>
      </w:r>
      <w:r w:rsidR="004B3066" w:rsidRPr="00280F56">
        <w:br/>
      </w:r>
      <w:r w:rsidR="004B3066" w:rsidRPr="00280F56">
        <w:br/>
        <w:t>Determining and adapting to ground conditions has primarily been limited to detecting traction loss on the driven wheels and compensating by pulsing torque in a similar manner to anti-lock braking</w:t>
      </w:r>
      <w:r w:rsidR="007E573A" w:rsidRPr="00280F56">
        <w:t xml:space="preserve">. The methodology is well developed </w:t>
      </w:r>
      <w:r w:rsidR="004B3066" w:rsidRPr="00280F56">
        <w:t>and is the approach taken by full-size vehicles.</w:t>
      </w:r>
      <w:r w:rsidR="007E573A" w:rsidRPr="00280F56">
        <w:t xml:space="preserve"> </w:t>
      </w:r>
      <w:r w:rsidR="007E573A" w:rsidRPr="00280F56">
        <w:br/>
      </w:r>
      <w:r w:rsidR="004B3066" w:rsidRPr="00280F56">
        <w:t xml:space="preserve">Determining ground conditions before the rover reaches them has had less research. Khan and Ahmed </w:t>
      </w:r>
      <w:r w:rsidR="004B3066" w:rsidRPr="00280F56">
        <w:fldChar w:fldCharType="begin" w:fldLock="1"/>
      </w:r>
      <w:r w:rsidR="00D40BA6" w:rsidRPr="00280F56">
        <w:instrText>ADDIN CSL_CITATION {"citationItems":[{"id":"ITEM-1","itemData":{"DOI":"10.1016/J.IJTST.2021.06.003","ISSN":"20460449","abstract":"Adverse weather has long been recognized as one of the major causes of motor vehicle crashes due to its negative impact on visibility and road surface. Providing drivers with real-time weather information is therefore extremely important to ensure safe driving in adverse weather. However, identification of road weather and surface conditions is a challenging task because it requires the deployment of expensive weather stations and often needs manual identification and/or verification. Most of the Department of Transportations (DOTs) in the U.S. have installed roadside webcams mostly for operational awareness. This study leveraged these easily accessible data sources to develop affordable automatic road weather and surface condition detection systems. The developed detection models are focused on three weather conditions; clear, light snow, and heavy snow; as well as three surface conditions: dry, snowy, wet/slushy. Several pre-trained Convolutional Neural Network (CNN) models, including AlexNet, GoogLeNet, and ResNet18, were applied with proper modification via transfer learning to achieve the classification tasks. The best performance was achieved using ResNet18 architecture with an unprecedented overall detection accuracy of 97% for weather detection and 99% for surface condition detection. The proposed study has the potential to provide more accurate and consistent weather information in real-time that can be made readily available to be used by road users and other transportation agencies. The proposed models could also be used to generate temporal and spatial variations of adverse weather for proper optimization of maintenance vehicles’ route and time.","author":[{"dropping-particle":"","family":"Khan","given":"Md Nasim","non-dropping-particle":"","parse-names":false,"suffix":""},{"dropping-particle":"","family":"Ahmed","given":"Mohamed M.","non-dropping-particle":"","parse-names":false,"suffix":""}],"container-title":"International Journal of Transportation Science and Technology","id":"ITEM-1","issued":{"date-parts":[["2021"]]},"publisher":"Elsevier B.V.","title":"Weather and surface condition detection based on road-side webcams: Application of pre-trained Convolutional Neural Network","type":"article-journal"},"uris":["http://www.mendeley.com/documents/?uuid=a33ee0ee-98c6-3d25-b4f0-78974a5c7a2f"]}],"mendeley":{"formattedCitation":"(Khan &amp; Ahmed, 2021)","plainTextFormattedCitation":"(Khan &amp; Ahmed, 2021)","previouslyFormattedCitation":"(Khan &amp; Ahmed, 2021)"},"properties":{"noteIndex":0},"schema":"https://github.com/citation-style-language/schema/raw/master/csl-citation.json"}</w:instrText>
      </w:r>
      <w:r w:rsidR="004B3066" w:rsidRPr="00280F56">
        <w:fldChar w:fldCharType="separate"/>
      </w:r>
      <w:r w:rsidR="00D40BA6" w:rsidRPr="00280F56">
        <w:rPr>
          <w:noProof/>
        </w:rPr>
        <w:t>(Khan &amp; Ahmed, 2021)</w:t>
      </w:r>
      <w:r w:rsidR="004B3066" w:rsidRPr="00280F56">
        <w:fldChar w:fldCharType="end"/>
      </w:r>
      <w:r w:rsidR="004B3066" w:rsidRPr="00280F56">
        <w:t xml:space="preserve"> used a CNN (convolutional neural network) to detect snow on road images and Kawai </w:t>
      </w:r>
      <w:r w:rsidR="004B3066" w:rsidRPr="00280F56">
        <w:fldChar w:fldCharType="begin" w:fldLock="1"/>
      </w:r>
      <w:r w:rsidR="00D40BA6" w:rsidRPr="00280F56">
        <w:instrText>ADDIN CSL_CITATION {"citationItems":[{"id":"ITEM-1","itemData":{"DOI":"10.1541/IEEJEISS.134.878","ISSN":"0385-4221","abstract":"Many conventional methods for distinguishing road surface condition using car-mounted cameras have already been proposed. However, most of these methods are only effective for daytime and bright conditions. We need to expand the application of distinguishing methods at night-time, which is a much more dangerous environment. In this paper, we propose a new distinction method for road surface conditions at night-time. The method uses only video information acquired by an inexpensive car-mounted video camera and analyzes the difference in road surface features for each condition. The image features of the road surface depend on the illumination conditions such as street lamps, signal lights, reflections and other light sources. We analyze the image features based on color information and the presence of other light sources. As a result, the distinction of road surface conditions has been achieved with high accuracy, including the areas illuminated by street lamps and other light sources. © 2014 The Institute of Electrical Engineers of Japan.","author":[{"dropping-particle":"","family":"Kawai","given":"Shohei","non-dropping-particle":"","parse-names":false,"suffix":""},{"dropping-particle":"","family":"Takeuchi","given":"Kazuya","non-dropping-particle":"","parse-names":false,"suffix":""},{"dropping-particle":"","family":"Shibata","given":"Keiji","non-dropping-particle":"","parse-names":false,"suffix":""},{"dropping-particle":"","family":"Horita","given":"Yuukou","non-dropping-particle":"","parse-names":false,"suffix":""}],"container-title":"IEEJ Transactions on Electronics, Information and Systems","id":"ITEM-1","issue":"6","issued":{"date-parts":[["2014"]]},"page":"878-884","publisher":"The Institute of Electrical Engineers of Japan","title":"A Smart Method to Distinguish Road Surface Conditions at Night-time using a Car-Mounted Camera","type":"article-journal","volume":"134"},"uris":["http://www.mendeley.com/documents/?uuid=5623346d-66a9-3c4b-a790-09699f1c6c07"]}],"mendeley":{"formattedCitation":"(Kawai et al., 2014)","plainTextFormattedCitation":"(Kawai et al., 2014)","previouslyFormattedCitation":"(Kawai et al., 2014)"},"properties":{"noteIndex":0},"schema":"https://github.com/citation-style-language/schema/raw/master/csl-citation.json"}</w:instrText>
      </w:r>
      <w:r w:rsidR="004B3066" w:rsidRPr="00280F56">
        <w:fldChar w:fldCharType="separate"/>
      </w:r>
      <w:r w:rsidR="00D40BA6" w:rsidRPr="00280F56">
        <w:rPr>
          <w:noProof/>
        </w:rPr>
        <w:t>(Kawai et al., 2014)</w:t>
      </w:r>
      <w:r w:rsidR="004B3066" w:rsidRPr="00280F56">
        <w:fldChar w:fldCharType="end"/>
      </w:r>
      <w:r w:rsidR="004B3066" w:rsidRPr="00280F56">
        <w:t xml:space="preserve"> used a car-mounted webcam to distinguish road conditions at night via colour differences but a road is a known surface and  rural topologies vary considerably. Wading sensors as utilised by Tran </w:t>
      </w:r>
      <w:r w:rsidR="004B3066" w:rsidRPr="00280F56">
        <w:fldChar w:fldCharType="begin" w:fldLock="1"/>
      </w:r>
      <w:r w:rsidR="00D40BA6" w:rsidRPr="00280F56">
        <w:instrText>ADDIN CSL_CITATION {"citationItems":[{"id":"ITEM-1","itemData":{"URL":"https://www.freepatentsonline.com/9026310.pdf","accessed":{"date-parts":[["2022","6","5"]]},"author":[{"dropping-particle":"","family":"Tran","given":"Thuy-Yung","non-dropping-particle":"","parse-names":false,"suffix":""},{"dropping-particle":"","family":"Houre","given":"Edward","non-dropping-particle":"","parse-names":false,"suffix":""},{"dropping-particle":"","family":"Clarke","given":"Nigel","non-dropping-particle":"","parse-names":false,"suffix":""}],"container-title":"United States Patent","id":"ITEM-1","issued":{"date-parts":[["2015"]]},"page":"1-17","title":"Wading depth estimation for a vehicle","type":"webpage"},"uris":["http://www.mendeley.com/documents/?uuid=769ce341-242c-3848-b48a-7a8d1520cff9"]}],"mendeley":{"formattedCitation":"(Tran et al., 2015)","plainTextFormattedCitation":"(Tran et al., 2015)","previouslyFormattedCitation":"(Tran et al., 2015)"},"properties":{"noteIndex":0},"schema":"https://github.com/citation-style-language/schema/raw/master/csl-citation.json"}</w:instrText>
      </w:r>
      <w:r w:rsidR="004B3066" w:rsidRPr="00280F56">
        <w:fldChar w:fldCharType="separate"/>
      </w:r>
      <w:r w:rsidR="00D40BA6" w:rsidRPr="00280F56">
        <w:rPr>
          <w:noProof/>
        </w:rPr>
        <w:t>(Tran et al., 2015)</w:t>
      </w:r>
      <w:r w:rsidR="004B3066" w:rsidRPr="00280F56">
        <w:fldChar w:fldCharType="end"/>
      </w:r>
      <w:r w:rsidR="004B3066" w:rsidRPr="00280F56">
        <w:t xml:space="preserve"> only face downwards and can’t predict the depth of water ahead of a vehicle.</w:t>
      </w:r>
      <w:r w:rsidR="004B3066" w:rsidRPr="00280F56">
        <w:br/>
      </w:r>
      <w:r w:rsidR="004B3066" w:rsidRPr="00280F56">
        <w:br/>
        <w:t>Compensating for ground elevation and slope has been treated extensively in both research and general industry, with a gyroscope being the most-used sensor used to detect the current gradient the vehicle is travelling on. Predicting upcoming gradients has had less research. A stereo camera techniques such as Sch</w:t>
      </w:r>
      <w:r w:rsidR="004B3066" w:rsidRPr="00280F56">
        <w:rPr>
          <w:rFonts w:cs="Calibri"/>
        </w:rPr>
        <w:t>ä</w:t>
      </w:r>
      <w:r w:rsidR="004B3066" w:rsidRPr="00280F56">
        <w:t xml:space="preserve">fer’s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xml:space="preserve"> holds some promise for holes or negative gradients but their technique is not as applicable to positive gradients.</w:t>
      </w:r>
      <w:r w:rsidR="004B3066" w:rsidRPr="00280F56">
        <w:br/>
      </w:r>
      <w:r w:rsidR="004B3066" w:rsidRPr="00280F56">
        <w:br/>
        <w:t xml:space="preserve">The standard post and wire fence used in NZ farming is difficult to detect as the diameter of the wire is less than the detection scan resolution of many sensors. An ultrasonic sensor requires an object of at least 4mm in width, for instance. In this regard a </w:t>
      </w:r>
      <w:r w:rsidR="00F968EF">
        <w:t>LIDAR</w:t>
      </w:r>
      <w:r w:rsidR="004B3066" w:rsidRPr="00280F56">
        <w:t xml:space="preserve"> sensor ought to be better but very small objects may be missed. </w:t>
      </w:r>
      <w:r>
        <w:t>RADAR would be the best possible sensor to detect this but a RADAR system requires considerable power resources.</w:t>
      </w:r>
      <w:r w:rsidR="00F968EF">
        <w:br/>
      </w:r>
      <w:r w:rsidR="00F968EF">
        <w:br/>
      </w:r>
      <w:r w:rsidR="00F968EF" w:rsidRPr="00280F56">
        <w:t>If the fence needs to be traversed (a common occurence on a large farm), determining a suitable place to cross is somewhat difficult, especially where long grasses may cover a tunnel and/or a gap in the bottom wire.</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 xml:space="preserve">‬ </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br/>
      </w:r>
      <w:r w:rsidR="00F968EF" w:rsidRPr="00280F56">
        <w:br/>
        <w:t>Wind effects acting on objects can make object identification difficult</w:t>
      </w:r>
      <w:r>
        <w:t xml:space="preserve"> for any sensor</w:t>
      </w:r>
      <w:r w:rsidR="00F968EF" w:rsidRPr="00280F56">
        <w:t xml:space="preserve">. </w:t>
      </w:r>
      <w:r>
        <w:t>Camera-based o</w:t>
      </w:r>
      <w:r w:rsidR="00F968EF" w:rsidRPr="00280F56">
        <w:t>bject identification when facing into the sun or other lighting challenges are also likely to be issues in a real-world environment.</w:t>
      </w:r>
      <w:bookmarkEnd w:id="36"/>
    </w:p>
    <w:p w14:paraId="0327A0A1" w14:textId="77777777" w:rsidR="00F94D59" w:rsidRPr="00280F56" w:rsidRDefault="00F94D59" w:rsidP="00F94D59">
      <w:pPr>
        <w:pStyle w:val="Heading4"/>
        <w:rPr>
          <w:noProof w:val="0"/>
        </w:rPr>
      </w:pPr>
      <w:r w:rsidRPr="00280F56">
        <w:rPr>
          <w:noProof w:val="0"/>
        </w:rPr>
        <w:lastRenderedPageBreak/>
        <w:t>Sensor fusion approaches</w:t>
      </w:r>
      <w:r w:rsidRPr="00280F56">
        <w:rPr>
          <w:noProof w:val="0"/>
        </w:rPr>
        <w:br/>
      </w:r>
    </w:p>
    <w:p w14:paraId="224A008E" w14:textId="18DFB8A2" w:rsidR="00F94D59" w:rsidRPr="00280F56" w:rsidRDefault="00F94D59" w:rsidP="00F94D59">
      <w:pPr>
        <w:pStyle w:val="BodyText"/>
        <w:rPr>
          <w:rFonts w:cstheme="minorHAnsi"/>
          <w:color w:val="222222"/>
        </w:rPr>
      </w:pPr>
      <w:r w:rsidRPr="00280F56">
        <w:t>As a rover should operate in all weathers and conditions, multiple sensors are likely to be required to compensate for the deficiencies in each sensor type.</w:t>
      </w:r>
      <w:r>
        <w:t xml:space="preserve"> </w:t>
      </w:r>
      <w:r w:rsidRPr="00280F56">
        <w:t xml:space="preserve">Multiple sensor calibration has been investigated thoroughly at a basic level of integrating two sensors </w:t>
      </w:r>
      <w:r w:rsidRPr="00280F56">
        <w:fldChar w:fldCharType="begin" w:fldLock="1"/>
      </w:r>
      <w:r w:rsidRPr="00280F56">
        <w:instrText>ADDIN CSL_CITATION {"citationItems":[{"id":"ITEM-1","itemData":{"DOI":"10.1109/MFI.2008.4648067","abstract":"In this paper, we present a novel approach for solving the extrinsic calibration between a camera and a multi-layer laser range finder. Our approach is oriented for intelligent vehicle applications, where the separation distance between sensors frames are frequently very important. For this purpose, we use a circle-based calibration object because its geometry allows us to obtain not only an accurate estimation pose by taking advantage of the 3D multi-layer laser range finder perception but also a simultaneous estimation of the pose in the camera frame and the camera intrinsic parameters. These advantages simplify the calibration task in outdoor environments. The method determines the relative position of the sensors by estimating sets of corresponded features and by solving the classical absolute orientation problem. The proposed method is evaluated by using different synthetics environments and real data. An error propagation analysis is made in order to estimate the calibration accuracy and the confidence intervals. Finally, we present a laser data projection into images to validate the consistency of the results. ©2008 IEEE.","author":[{"dropping-particle":"","family":"Rodriguez F.","given":"Sergio A.","non-dropping-particle":"","parse-names":false,"suffix":""},{"dropping-particle":"","family":"Frémont","given":"Vincent","non-dropping-particle":"","parse-names":false,"suffix":""},{"dropping-particle":"","family":"Bonnifait","given":"Philippe","non-dropping-particle":"","parse-names":false,"suffix":""}],"container-title":"IEEE International Conference on Multisensor Fusion and Integration for Intelligent Systems","id":"ITEM-1","issued":{"date-parts":[["2008"]]},"page":"214-219","title":"Extrinsic calibration between a multi-layer lidar and a camera","type":"article-journal"},"uris":["http://www.mendeley.com/documents/?uuid=1f9e8cdd-310b-3eb7-a1a3-258696598ba6"]},{"id":"ITEM-2","itemData":{"DOI":"10.1109/IROS.2018.8593660","ISBN":"9781538680940","ISSN":"21530866","abstract":"In this paper, we address the problem of extrinsic calibration of a camera and a 3D Light Detection and Ranging (LiDAR) sensor using a checkerboard. Unlike previous works which require at least three checkerboard poses, our algorithm reduces the minimal number of poses to one by combining 3D line and plane correspondences. Besides, we prove that parallel planar targets with parallel boundaries provide the same constraints in our algorithm. This allows us to place the checkerboard close to the LiDAR so that the laser points better approximate the target boundary without loss of generality. Moreover, we present an algorithm to estimate the similarity transformation between the LiDAR and the camera for the applications where only the correspondences between laser points and pixels are concerned. Using a similarity transformation can simplify the calibration process since the physical size of the checkerboard is not needed. Meanwhile, estimating the scale can yield a more accurate result due to the inevitable measurement errors of the checkerboard size and the LiDAR intrinsic scale factor that transforms the LiDAR measurement to the metric measurement. Our algorithm is validated through simulations and experiments. Compared to the plane-only algorithms, our algorithm can obtain more accurate result by fewer number of poses. This is beneficial to the large-scale commercial application.","author":[{"dropping-particle":"","family":"Zhou","given":"Lipu","non-dropping-particle":"","parse-names":false,"suffix":""},{"dropping-particle":"","family":"Li","given":"Zimo","non-dropping-particle":"","parse-names":false,"suffix":""},{"dropping-particle":"","family":"Kaess","given":"Michael","non-dropping-particle":"","parse-names":false,"suffix":""}],"container-title":"IEEE International Conference on Intelligent Robots and Systems","id":"ITEM-2","issued":{"date-parts":[["2018","12","27"]]},"page":"5562-5569","publisher":"Institute of Electrical and Electronics Engineers Inc.","title":"Automatic Extrinsic Calibration of a Camera and a 3D LiDAR Using Line and Plane Correspondences","type":"article-journal"},"uris":["http://www.mendeley.com/documents/?uuid=387879f1-98d4-322b-b683-b15d8dff0b7a"]}],"mendeley":{"formattedCitation":"(Rodriguez F. et al., 2008; Zhou et al., 2018)","plainTextFormattedCitation":"(Rodriguez F. et al., 2008; Zhou et al., 2018)","previouslyFormattedCitation":"(Rodriguez F. et al., 2008; Zhou et al., 2018)"},"properties":{"noteIndex":0},"schema":"https://github.com/citation-style-language/schema/raw/master/csl-citation.json"}</w:instrText>
      </w:r>
      <w:r w:rsidRPr="00280F56">
        <w:fldChar w:fldCharType="separate"/>
      </w:r>
      <w:r w:rsidRPr="00280F56">
        <w:rPr>
          <w:noProof/>
        </w:rPr>
        <w:t>(Rodriguez F. et al., 2008; Zhou et al., 2018)</w:t>
      </w:r>
      <w:r w:rsidRPr="00280F56">
        <w:fldChar w:fldCharType="end"/>
      </w:r>
      <w:r w:rsidRPr="00280F56">
        <w:t xml:space="preserve"> but integration of more than two sensors appears to be lightly touched in research.</w:t>
      </w:r>
      <w:r w:rsidRPr="00280F56">
        <w:br/>
      </w:r>
      <w:r w:rsidRPr="00280F56">
        <w:br/>
      </w:r>
      <w:proofErr w:type="spellStart"/>
      <w:r w:rsidRPr="00280F56">
        <w:t>Manduchi</w:t>
      </w:r>
      <w:proofErr w:type="spellEnd"/>
      <w:r w:rsidRPr="00280F56">
        <w:t xml:space="preserve"> </w:t>
      </w:r>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Navigation","type":"article-journal","volume":"18"},"uris":["http://www.mendeley.com/documents/?uuid=e9910156-5cd4-32c1-92cc-995e3959c92b"]}],"mendeley":{"formattedCitation":"(Manduchi et al., 2005)","plainTextFormattedCitation":"(Manduchi et al., 2005)","previouslyFormattedCitation":"(Manduchi et al., 2005)"},"properties":{"noteIndex":0},"schema":"https://github.com/citation-style-language/schema/raw/master/csl-citation.json"}</w:instrText>
      </w:r>
      <w:r w:rsidRPr="00280F56">
        <w:fldChar w:fldCharType="separate"/>
      </w:r>
      <w:r w:rsidRPr="00280F56">
        <w:rPr>
          <w:noProof/>
        </w:rPr>
        <w:t>(Manduchi et al., 2005)</w:t>
      </w:r>
      <w:r w:rsidRPr="00280F56">
        <w:fldChar w:fldCharType="end"/>
      </w:r>
      <w:r w:rsidRPr="00280F56">
        <w:t xml:space="preserve"> implemented a combination of a colour-stereo camera to categorise grass, bark, soil and rocks, holes, etc. along with analysis of a single-axis lidar to detect rocks partially hidden by grass. </w:t>
      </w:r>
      <w:proofErr w:type="spellStart"/>
      <w:r w:rsidRPr="00280F56">
        <w:t>Manduchi</w:t>
      </w:r>
      <w:proofErr w:type="spellEnd"/>
      <w:r w:rsidRPr="00280F56">
        <w:t xml:space="preserve"> found soil/dry grass categorisations was difficult with pure colour matching and they suggested additional techniques such as visual texture mapping or multispectral thermal analysis. </w:t>
      </w:r>
      <w:r w:rsidRPr="00280F56">
        <w:fldChar w:fldCharType="begin" w:fldLock="1"/>
      </w:r>
      <w:r w:rsidRPr="00280F56">
        <w:instrText>ADDIN CSL_CITATION {"citationItems":[{"id":"ITEM-1","itemData":{"abstract":"The science return from future robotic exploration of the martian surface can be enhanced by performing routine processing using on board computers. This can be accomplished by using software that recognizes scientifically relevant surface features from imaging and other data and prioritizes the data for return transmission to Earth. Two algorithms have been designed and evaluated with field data to identify the properties of the environment that can be reliably detected with on board imaging and hyperspectral observation. One algorithm identifies variations in surface textures in images and successfully distinguishes between rocks and soil and between differences in grain size in a rock of a single composition. A second algorithm utilizes a neural net to recognize selected carbonate minerals from spectral reflectance data and successfully identifies carbonates from a set of spectra collected in the field. These types of algorithms will contribute to the efficiency of a landed instrument suite given the limited resources of time, data storage, and available communications opportunities. 3 Gilmore et al.","author":[{"dropping-particle":"","family":"Gilmore","given":"Martha S","non-dropping-particle":"","parse-names":false,"suffix":""},{"dropping-particle":"","family":"Castaño","given":"Rebecca","non-dropping-particle":"","parse-names":false,"suffix":""},{"dropping-particle":"","family":"Mann","given":"Tobias","non-dropping-particle":"","parse-names":false,"suffix":""},{"dropping-particle":"","family":"Anderson","given":"Robert C","non-dropping-particle":"","parse-names":false,"suffix":""},{"dropping-particle":"","family":"Mjolsness","given":"Eric D","non-dropping-particle":"","parse-names":false,"suffix":""},{"dropping-particle":"","family":"Manduchi","given":"Roberto","non-dropping-particle":"","parse-names":false,"suffix":""},{"dropping-particle":"","family":"Saunders","given":"R Stephen","non-dropping-particle":"","parse-names":false,"suffix":""}],"id":"ITEM-1","issued":{"date-parts":[["0"]]},"title":"Strategies for autonomous rovers at Mars","type":"article-journal"},"uris":["http://www.mendeley.com/documents/?uuid=ea8bc911-3a9a-3a25-818c-ca0ec4f7d549"]},{"id":"ITEM-2","itemData":{"URL":"https://trs.jpl.nasa.gov/handle/2014/41475","accessed":{"date-parts":[["2022","6","6"]]},"author":[{"dropping-particle":"","family":"Castano","given":"Rebecca","non-dropping-particle":"","parse-names":false,"suffix":""},{"dropping-particle":"","family":"Manduchi","given":"Roberto","non-dropping-particle":"","parse-names":false,"suffix":""},{"dropping-particle":"","family":"Fox","given":"Juston","non-dropping-particle":"","parse-names":false,"suffix":""}],"container-title":"jpl.nasa.gov","id":"ITEM-2","issued":{"date-parts":[["2014"]]},"page":"1-20","title":"Classification experiments on real-world texture","type":"webpage"},"uris":["http://www.mendeley.com/documents/?uuid=3d65e794-fbfb-322d-92d8-387dcf858e2e"]}],"mendeley":{"formattedCitation":"(Castano et al., 2014; Gilmore et al., n.d.)","plainTextFormattedCitation":"(Castano et al., 2014; Gilmore et al., n.d.)","previouslyFormattedCitation":"(Castano et al., 2014; Gilmore et al., n.d.)"},"properties":{"noteIndex":0},"schema":"https://github.com/citation-style-language/schema/raw/master/csl-citation.json"}</w:instrText>
      </w:r>
      <w:r w:rsidRPr="00280F56">
        <w:fldChar w:fldCharType="separate"/>
      </w:r>
      <w:r w:rsidRPr="00280F56">
        <w:rPr>
          <w:noProof/>
        </w:rPr>
        <w:t>(Castano et al., 2014; Gilmore et al., n.d.)</w:t>
      </w:r>
      <w:r w:rsidRPr="00280F56">
        <w:fldChar w:fldCharType="end"/>
      </w:r>
    </w:p>
    <w:p w14:paraId="790740B0" w14:textId="77777777" w:rsidR="00BB76EE" w:rsidRDefault="00F968EF" w:rsidP="00F94D59">
      <w:bookmarkStart w:id="37" w:name="_Toc146546617"/>
      <w:bookmarkStart w:id="38" w:name="_Toc147395976"/>
      <w:r w:rsidRPr="00280F56">
        <w:t xml:space="preserve">Table </w:t>
      </w:r>
      <w:fldSimple w:instr=" STYLEREF 1 \s ">
        <w:r w:rsidR="00961355">
          <w:rPr>
            <w:noProof/>
          </w:rPr>
          <w:t>1</w:t>
        </w:r>
      </w:fldSimple>
      <w:r w:rsidR="00961355">
        <w:t>.</w:t>
      </w:r>
      <w:fldSimple w:instr=" SEQ Table \* ARABIC \s 1 ">
        <w:r w:rsidR="00961355">
          <w:rPr>
            <w:noProof/>
          </w:rPr>
          <w:t>5</w:t>
        </w:r>
      </w:fldSimple>
      <w:r w:rsidRPr="00280F56">
        <w:t xml:space="preserve">  </w:t>
      </w:r>
    </w:p>
    <w:p w14:paraId="6E6C7B09" w14:textId="77777777" w:rsidR="00BB76EE" w:rsidRDefault="00BB76EE">
      <w:r>
        <w:br w:type="page"/>
      </w:r>
    </w:p>
    <w:p w14:paraId="790C5C5D" w14:textId="26498B29" w:rsidR="00F968EF" w:rsidRPr="00280F56" w:rsidRDefault="00F968EF" w:rsidP="00F94D59">
      <w:r w:rsidRPr="00280F56">
        <w:lastRenderedPageBreak/>
        <w:t>Single obstacle-avoiding Sensor Summary</w:t>
      </w:r>
      <w:bookmarkEnd w:id="37"/>
      <w:bookmarkEnd w:id="38"/>
    </w:p>
    <w:tbl>
      <w:tblPr>
        <w:tblStyle w:val="TableGrid"/>
        <w:tblW w:w="0" w:type="auto"/>
        <w:tblLayout w:type="fixed"/>
        <w:tblLook w:val="04A0" w:firstRow="1" w:lastRow="0" w:firstColumn="1" w:lastColumn="0" w:noHBand="0" w:noVBand="1"/>
      </w:tblPr>
      <w:tblGrid>
        <w:gridCol w:w="1267"/>
        <w:gridCol w:w="1440"/>
        <w:gridCol w:w="1297"/>
        <w:gridCol w:w="953"/>
        <w:gridCol w:w="1045"/>
        <w:gridCol w:w="1134"/>
        <w:gridCol w:w="994"/>
        <w:gridCol w:w="994"/>
      </w:tblGrid>
      <w:tr w:rsidR="00F968EF" w:rsidRPr="00280F56" w14:paraId="1741A809" w14:textId="77777777" w:rsidTr="006F5210">
        <w:tc>
          <w:tcPr>
            <w:tcW w:w="1267" w:type="dxa"/>
          </w:tcPr>
          <w:p w14:paraId="6A40668D" w14:textId="77777777" w:rsidR="00F968EF" w:rsidRPr="00280F56" w:rsidRDefault="00F968EF" w:rsidP="006F5210">
            <w:r w:rsidRPr="00280F56">
              <w:t>Sensor</w:t>
            </w:r>
          </w:p>
        </w:tc>
        <w:tc>
          <w:tcPr>
            <w:tcW w:w="1440" w:type="dxa"/>
          </w:tcPr>
          <w:p w14:paraId="43AB1859" w14:textId="77777777" w:rsidR="00F968EF" w:rsidRPr="00280F56" w:rsidRDefault="00F968EF" w:rsidP="006F5210">
            <w:r w:rsidRPr="00280F56">
              <w:t>Radar</w:t>
            </w:r>
          </w:p>
        </w:tc>
        <w:tc>
          <w:tcPr>
            <w:tcW w:w="1297" w:type="dxa"/>
          </w:tcPr>
          <w:p w14:paraId="15D1E21B" w14:textId="77777777" w:rsidR="00F968EF" w:rsidRPr="00280F56" w:rsidRDefault="00F968EF" w:rsidP="006F5210">
            <w:r w:rsidRPr="00280F56">
              <w:t>Ultrasonic</w:t>
            </w:r>
          </w:p>
        </w:tc>
        <w:tc>
          <w:tcPr>
            <w:tcW w:w="925" w:type="dxa"/>
          </w:tcPr>
          <w:p w14:paraId="2FDBDC22" w14:textId="77777777" w:rsidR="00F968EF" w:rsidRPr="00280F56" w:rsidRDefault="00F968EF" w:rsidP="006F5210">
            <w:r w:rsidRPr="00280F56">
              <w:t>Lidar</w:t>
            </w:r>
          </w:p>
        </w:tc>
        <w:tc>
          <w:tcPr>
            <w:tcW w:w="1045" w:type="dxa"/>
          </w:tcPr>
          <w:p w14:paraId="2098D247" w14:textId="77777777" w:rsidR="00F968EF" w:rsidRPr="00280F56" w:rsidRDefault="00F968EF" w:rsidP="006F5210">
            <w:r w:rsidRPr="00280F56">
              <w:t>IR</w:t>
            </w:r>
          </w:p>
        </w:tc>
        <w:tc>
          <w:tcPr>
            <w:tcW w:w="1099" w:type="dxa"/>
          </w:tcPr>
          <w:p w14:paraId="21C7C40A" w14:textId="77777777" w:rsidR="00F968EF" w:rsidRPr="00280F56" w:rsidRDefault="00F968EF" w:rsidP="006F5210">
            <w:r w:rsidRPr="00280F56">
              <w:t>FIR</w:t>
            </w:r>
          </w:p>
        </w:tc>
        <w:tc>
          <w:tcPr>
            <w:tcW w:w="994" w:type="dxa"/>
          </w:tcPr>
          <w:p w14:paraId="07B869BC" w14:textId="77777777" w:rsidR="00F968EF" w:rsidRPr="00280F56" w:rsidRDefault="00F968EF" w:rsidP="006F5210">
            <w:r w:rsidRPr="00280F56">
              <w:t>Stereo Camera</w:t>
            </w:r>
          </w:p>
        </w:tc>
        <w:tc>
          <w:tcPr>
            <w:tcW w:w="994" w:type="dxa"/>
          </w:tcPr>
          <w:p w14:paraId="48BD0A51" w14:textId="77777777" w:rsidR="00F968EF" w:rsidRPr="00280F56" w:rsidRDefault="00F968EF" w:rsidP="006F5210">
            <w:r w:rsidRPr="00280F56">
              <w:t>Single Camera</w:t>
            </w:r>
          </w:p>
        </w:tc>
      </w:tr>
      <w:tr w:rsidR="00F968EF" w:rsidRPr="00280F56" w14:paraId="556BFC72" w14:textId="77777777" w:rsidTr="006F5210">
        <w:tc>
          <w:tcPr>
            <w:tcW w:w="1267" w:type="dxa"/>
          </w:tcPr>
          <w:p w14:paraId="4CD8163E" w14:textId="77777777" w:rsidR="00F968EF" w:rsidRPr="00280F56" w:rsidRDefault="00F968EF" w:rsidP="006F5210">
            <w:r w:rsidRPr="00280F56">
              <w:t>Type</w:t>
            </w:r>
          </w:p>
        </w:tc>
        <w:tc>
          <w:tcPr>
            <w:tcW w:w="1440" w:type="dxa"/>
          </w:tcPr>
          <w:p w14:paraId="18DA327A" w14:textId="77777777" w:rsidR="00F968EF" w:rsidRPr="00280F56" w:rsidRDefault="00F968EF" w:rsidP="006F5210">
            <w:r w:rsidRPr="00280F56">
              <w:t>Active</w:t>
            </w:r>
          </w:p>
        </w:tc>
        <w:tc>
          <w:tcPr>
            <w:tcW w:w="1297" w:type="dxa"/>
          </w:tcPr>
          <w:p w14:paraId="05CF1FA8" w14:textId="77777777" w:rsidR="00F968EF" w:rsidRPr="00280F56" w:rsidRDefault="00F968EF" w:rsidP="006F5210">
            <w:r w:rsidRPr="00280F56">
              <w:t>Active</w:t>
            </w:r>
          </w:p>
        </w:tc>
        <w:tc>
          <w:tcPr>
            <w:tcW w:w="925" w:type="dxa"/>
          </w:tcPr>
          <w:p w14:paraId="75FE1F62" w14:textId="77777777" w:rsidR="00F968EF" w:rsidRPr="00280F56" w:rsidRDefault="00F968EF" w:rsidP="006F5210">
            <w:r w:rsidRPr="00280F56">
              <w:t>Active</w:t>
            </w:r>
          </w:p>
        </w:tc>
        <w:tc>
          <w:tcPr>
            <w:tcW w:w="1045" w:type="dxa"/>
          </w:tcPr>
          <w:p w14:paraId="3106EB03" w14:textId="77777777" w:rsidR="00F968EF" w:rsidRPr="00280F56" w:rsidRDefault="00F968EF" w:rsidP="006F5210">
            <w:r w:rsidRPr="00280F56">
              <w:t>Passive</w:t>
            </w:r>
          </w:p>
        </w:tc>
        <w:tc>
          <w:tcPr>
            <w:tcW w:w="1099" w:type="dxa"/>
          </w:tcPr>
          <w:p w14:paraId="7172A808" w14:textId="77777777" w:rsidR="00F968EF" w:rsidRPr="00280F56" w:rsidRDefault="00F968EF" w:rsidP="006F5210">
            <w:r w:rsidRPr="00280F56">
              <w:t>Active</w:t>
            </w:r>
          </w:p>
        </w:tc>
        <w:tc>
          <w:tcPr>
            <w:tcW w:w="994" w:type="dxa"/>
          </w:tcPr>
          <w:p w14:paraId="56A521DB" w14:textId="77777777" w:rsidR="00F968EF" w:rsidRPr="00280F56" w:rsidRDefault="00F968EF" w:rsidP="006F5210">
            <w:r w:rsidRPr="00280F56">
              <w:t>Passive</w:t>
            </w:r>
          </w:p>
        </w:tc>
        <w:tc>
          <w:tcPr>
            <w:tcW w:w="994" w:type="dxa"/>
          </w:tcPr>
          <w:p w14:paraId="1810BE94" w14:textId="77777777" w:rsidR="00F968EF" w:rsidRPr="00280F56" w:rsidRDefault="00F968EF" w:rsidP="006F5210">
            <w:r w:rsidRPr="00280F56">
              <w:t>Passive</w:t>
            </w:r>
          </w:p>
        </w:tc>
      </w:tr>
      <w:tr w:rsidR="00F968EF" w:rsidRPr="00280F56" w14:paraId="55CE176E" w14:textId="77777777" w:rsidTr="006F5210">
        <w:tc>
          <w:tcPr>
            <w:tcW w:w="1267" w:type="dxa"/>
          </w:tcPr>
          <w:p w14:paraId="2AC08299" w14:textId="77777777" w:rsidR="00F968EF" w:rsidRPr="00280F56" w:rsidRDefault="00F968EF" w:rsidP="006F5210">
            <w:r w:rsidRPr="00280F56">
              <w:t>Cost</w:t>
            </w:r>
          </w:p>
        </w:tc>
        <w:tc>
          <w:tcPr>
            <w:tcW w:w="1440" w:type="dxa"/>
          </w:tcPr>
          <w:p w14:paraId="365EF19D" w14:textId="77777777" w:rsidR="00F968EF" w:rsidRPr="00280F56" w:rsidRDefault="00F968EF" w:rsidP="006F5210">
            <w:r w:rsidRPr="00280F56">
              <w:t>High</w:t>
            </w:r>
          </w:p>
        </w:tc>
        <w:tc>
          <w:tcPr>
            <w:tcW w:w="1297" w:type="dxa"/>
          </w:tcPr>
          <w:p w14:paraId="7367D931" w14:textId="77777777" w:rsidR="00F968EF" w:rsidRPr="00280F56" w:rsidRDefault="00F968EF" w:rsidP="006F5210">
            <w:r w:rsidRPr="00280F56">
              <w:t>Low</w:t>
            </w:r>
          </w:p>
        </w:tc>
        <w:tc>
          <w:tcPr>
            <w:tcW w:w="925" w:type="dxa"/>
          </w:tcPr>
          <w:p w14:paraId="72041FBD" w14:textId="77777777" w:rsidR="00F968EF" w:rsidRPr="00280F56" w:rsidRDefault="00F968EF" w:rsidP="006F5210">
            <w:r w:rsidRPr="00280F56">
              <w:t>Med</w:t>
            </w:r>
          </w:p>
        </w:tc>
        <w:tc>
          <w:tcPr>
            <w:tcW w:w="1045" w:type="dxa"/>
          </w:tcPr>
          <w:p w14:paraId="23428814" w14:textId="77777777" w:rsidR="00F968EF" w:rsidRPr="00280F56" w:rsidRDefault="00F968EF" w:rsidP="006F5210">
            <w:r w:rsidRPr="00280F56">
              <w:t>Med</w:t>
            </w:r>
          </w:p>
        </w:tc>
        <w:tc>
          <w:tcPr>
            <w:tcW w:w="1099" w:type="dxa"/>
          </w:tcPr>
          <w:p w14:paraId="4A6B28D4" w14:textId="77777777" w:rsidR="00F968EF" w:rsidRPr="00280F56" w:rsidRDefault="00F968EF" w:rsidP="006F5210">
            <w:r w:rsidRPr="00280F56">
              <w:t>Med</w:t>
            </w:r>
          </w:p>
        </w:tc>
        <w:tc>
          <w:tcPr>
            <w:tcW w:w="994" w:type="dxa"/>
          </w:tcPr>
          <w:p w14:paraId="0C0A2463" w14:textId="77777777" w:rsidR="00F968EF" w:rsidRPr="00280F56" w:rsidRDefault="00F968EF" w:rsidP="006F5210">
            <w:r w:rsidRPr="00280F56">
              <w:t>High</w:t>
            </w:r>
          </w:p>
        </w:tc>
        <w:tc>
          <w:tcPr>
            <w:tcW w:w="994" w:type="dxa"/>
          </w:tcPr>
          <w:p w14:paraId="7C22957F" w14:textId="77777777" w:rsidR="00F968EF" w:rsidRPr="00280F56" w:rsidRDefault="00F968EF" w:rsidP="006F5210">
            <w:r w:rsidRPr="00280F56">
              <w:t>Med</w:t>
            </w:r>
          </w:p>
        </w:tc>
      </w:tr>
      <w:tr w:rsidR="00F968EF" w:rsidRPr="00280F56" w14:paraId="2510DD54" w14:textId="77777777" w:rsidTr="006F5210">
        <w:tc>
          <w:tcPr>
            <w:tcW w:w="1267" w:type="dxa"/>
          </w:tcPr>
          <w:p w14:paraId="5E65BF2F" w14:textId="77777777" w:rsidR="00F968EF" w:rsidRPr="00280F56" w:rsidRDefault="00F968EF" w:rsidP="006F5210">
            <w:r w:rsidRPr="00280F56">
              <w:t>Range (m)</w:t>
            </w:r>
          </w:p>
        </w:tc>
        <w:tc>
          <w:tcPr>
            <w:tcW w:w="1440" w:type="dxa"/>
          </w:tcPr>
          <w:p w14:paraId="00646151" w14:textId="77777777" w:rsidR="00F968EF" w:rsidRPr="00280F56" w:rsidRDefault="00F968EF" w:rsidP="006F5210">
            <w:r w:rsidRPr="00280F56">
              <w:t>&lt;250</w:t>
            </w:r>
          </w:p>
        </w:tc>
        <w:tc>
          <w:tcPr>
            <w:tcW w:w="1297" w:type="dxa"/>
          </w:tcPr>
          <w:p w14:paraId="25F621D7" w14:textId="77777777" w:rsidR="00F968EF" w:rsidRPr="00280F56" w:rsidRDefault="00F968EF" w:rsidP="006F5210">
            <w:r w:rsidRPr="00280F56">
              <w:t>&lt;10</w:t>
            </w:r>
          </w:p>
        </w:tc>
        <w:tc>
          <w:tcPr>
            <w:tcW w:w="925" w:type="dxa"/>
          </w:tcPr>
          <w:p w14:paraId="6E7CFE89" w14:textId="77777777" w:rsidR="00F968EF" w:rsidRPr="00280F56" w:rsidRDefault="00F968EF" w:rsidP="006F5210">
            <w:r w:rsidRPr="00280F56">
              <w:t>&lt;50</w:t>
            </w:r>
          </w:p>
        </w:tc>
        <w:tc>
          <w:tcPr>
            <w:tcW w:w="1045" w:type="dxa"/>
          </w:tcPr>
          <w:p w14:paraId="4C3DB64B" w14:textId="77777777" w:rsidR="00F968EF" w:rsidRPr="00280F56" w:rsidRDefault="00F968EF" w:rsidP="006F5210">
            <w:r w:rsidRPr="00280F56">
              <w:t>&lt;12</w:t>
            </w:r>
          </w:p>
        </w:tc>
        <w:tc>
          <w:tcPr>
            <w:tcW w:w="1099" w:type="dxa"/>
          </w:tcPr>
          <w:p w14:paraId="76874411" w14:textId="77777777" w:rsidR="00F968EF" w:rsidRPr="00280F56" w:rsidRDefault="00F968EF" w:rsidP="006F5210">
            <w:r w:rsidRPr="00280F56">
              <w:t>&lt;50</w:t>
            </w:r>
          </w:p>
        </w:tc>
        <w:tc>
          <w:tcPr>
            <w:tcW w:w="994" w:type="dxa"/>
          </w:tcPr>
          <w:p w14:paraId="3E4B44CD" w14:textId="77777777" w:rsidR="00F968EF" w:rsidRPr="00280F56" w:rsidRDefault="00F968EF" w:rsidP="006F5210">
            <w:r w:rsidRPr="00280F56">
              <w:t>&lt;10</w:t>
            </w:r>
          </w:p>
        </w:tc>
        <w:tc>
          <w:tcPr>
            <w:tcW w:w="994" w:type="dxa"/>
          </w:tcPr>
          <w:p w14:paraId="689B336D" w14:textId="77777777" w:rsidR="00F968EF" w:rsidRPr="00280F56" w:rsidRDefault="00F968EF" w:rsidP="006F5210">
            <w:r w:rsidRPr="00280F56">
              <w:t>&lt;100</w:t>
            </w:r>
          </w:p>
        </w:tc>
      </w:tr>
      <w:tr w:rsidR="00F968EF" w:rsidRPr="00280F56" w14:paraId="0E4A02B7" w14:textId="77777777" w:rsidTr="006F5210">
        <w:tc>
          <w:tcPr>
            <w:tcW w:w="1267" w:type="dxa"/>
          </w:tcPr>
          <w:p w14:paraId="1307953E" w14:textId="77777777" w:rsidR="00F968EF" w:rsidRPr="00280F56" w:rsidRDefault="00F968EF" w:rsidP="006F5210">
            <w:r w:rsidRPr="00280F56">
              <w:t>Precision</w:t>
            </w:r>
          </w:p>
        </w:tc>
        <w:tc>
          <w:tcPr>
            <w:tcW w:w="1440" w:type="dxa"/>
          </w:tcPr>
          <w:p w14:paraId="24F52811" w14:textId="77777777" w:rsidR="00F968EF" w:rsidRPr="00280F56" w:rsidRDefault="00F968EF" w:rsidP="006F5210">
            <w:r w:rsidRPr="00280F56">
              <w:t>Low</w:t>
            </w:r>
          </w:p>
        </w:tc>
        <w:tc>
          <w:tcPr>
            <w:tcW w:w="1297" w:type="dxa"/>
          </w:tcPr>
          <w:p w14:paraId="6C0EE505" w14:textId="77777777" w:rsidR="00F968EF" w:rsidRPr="00280F56" w:rsidRDefault="00F968EF" w:rsidP="006F5210">
            <w:r w:rsidRPr="00280F56">
              <w:t>Low range</w:t>
            </w:r>
          </w:p>
        </w:tc>
        <w:tc>
          <w:tcPr>
            <w:tcW w:w="925" w:type="dxa"/>
          </w:tcPr>
          <w:p w14:paraId="1274F0A6" w14:textId="77777777" w:rsidR="00F968EF" w:rsidRPr="00280F56" w:rsidRDefault="00F968EF" w:rsidP="006F5210">
            <w:r w:rsidRPr="00280F56">
              <w:t>V. High</w:t>
            </w:r>
          </w:p>
        </w:tc>
        <w:tc>
          <w:tcPr>
            <w:tcW w:w="1045" w:type="dxa"/>
          </w:tcPr>
          <w:p w14:paraId="2B40BF49" w14:textId="77777777" w:rsidR="00F968EF" w:rsidRPr="00280F56" w:rsidRDefault="00F968EF" w:rsidP="006F5210">
            <w:r w:rsidRPr="00280F56">
              <w:t>V. High</w:t>
            </w:r>
          </w:p>
        </w:tc>
        <w:tc>
          <w:tcPr>
            <w:tcW w:w="1099" w:type="dxa"/>
          </w:tcPr>
          <w:p w14:paraId="6DF72916" w14:textId="77777777" w:rsidR="00F968EF" w:rsidRPr="00280F56" w:rsidRDefault="00F968EF" w:rsidP="006F5210">
            <w:r w:rsidRPr="00280F56">
              <w:t>V. High</w:t>
            </w:r>
          </w:p>
        </w:tc>
        <w:tc>
          <w:tcPr>
            <w:tcW w:w="994" w:type="dxa"/>
          </w:tcPr>
          <w:p w14:paraId="3DF01B77" w14:textId="77777777" w:rsidR="00F968EF" w:rsidRPr="00280F56" w:rsidRDefault="00F968EF" w:rsidP="006F5210">
            <w:r w:rsidRPr="00280F56">
              <w:t>Med</w:t>
            </w:r>
          </w:p>
        </w:tc>
        <w:tc>
          <w:tcPr>
            <w:tcW w:w="994" w:type="dxa"/>
          </w:tcPr>
          <w:p w14:paraId="3F5A826A" w14:textId="77777777" w:rsidR="00F968EF" w:rsidRPr="00280F56" w:rsidRDefault="00F968EF" w:rsidP="006F5210">
            <w:r w:rsidRPr="00280F56">
              <w:t>Low</w:t>
            </w:r>
          </w:p>
        </w:tc>
      </w:tr>
      <w:tr w:rsidR="00F968EF" w:rsidRPr="00280F56" w14:paraId="58BE4093" w14:textId="77777777" w:rsidTr="006F5210">
        <w:tc>
          <w:tcPr>
            <w:tcW w:w="1267" w:type="dxa"/>
          </w:tcPr>
          <w:p w14:paraId="4856D0AA" w14:textId="77777777" w:rsidR="00F968EF" w:rsidRPr="00280F56" w:rsidRDefault="00F968EF" w:rsidP="006F5210">
            <w:r w:rsidRPr="00280F56">
              <w:t>Resolution</w:t>
            </w:r>
          </w:p>
        </w:tc>
        <w:tc>
          <w:tcPr>
            <w:tcW w:w="1440" w:type="dxa"/>
          </w:tcPr>
          <w:p w14:paraId="458FEDB6" w14:textId="77777777" w:rsidR="00F968EF" w:rsidRPr="00280F56" w:rsidRDefault="00F968EF" w:rsidP="006F5210">
            <w:r w:rsidRPr="00280F56">
              <w:t>Low</w:t>
            </w:r>
          </w:p>
        </w:tc>
        <w:tc>
          <w:tcPr>
            <w:tcW w:w="1297" w:type="dxa"/>
          </w:tcPr>
          <w:p w14:paraId="3D9F44CC" w14:textId="77777777" w:rsidR="00F968EF" w:rsidRPr="00280F56" w:rsidRDefault="00F968EF" w:rsidP="006F5210">
            <w:r w:rsidRPr="00280F56">
              <w:t>Low</w:t>
            </w:r>
          </w:p>
        </w:tc>
        <w:tc>
          <w:tcPr>
            <w:tcW w:w="925" w:type="dxa"/>
          </w:tcPr>
          <w:p w14:paraId="221F0C3F" w14:textId="77777777" w:rsidR="00F968EF" w:rsidRPr="00280F56" w:rsidRDefault="00F968EF" w:rsidP="006F5210">
            <w:r w:rsidRPr="00280F56">
              <w:t>Precise</w:t>
            </w:r>
          </w:p>
        </w:tc>
        <w:tc>
          <w:tcPr>
            <w:tcW w:w="1045" w:type="dxa"/>
          </w:tcPr>
          <w:p w14:paraId="1C2580F7" w14:textId="77777777" w:rsidR="00F968EF" w:rsidRPr="00280F56" w:rsidRDefault="00F968EF" w:rsidP="006F5210">
            <w:r w:rsidRPr="00280F56">
              <w:t>V. High</w:t>
            </w:r>
          </w:p>
        </w:tc>
        <w:tc>
          <w:tcPr>
            <w:tcW w:w="1099" w:type="dxa"/>
          </w:tcPr>
          <w:p w14:paraId="65D1406C" w14:textId="77777777" w:rsidR="00F968EF" w:rsidRPr="00280F56" w:rsidRDefault="00F968EF" w:rsidP="006F5210">
            <w:proofErr w:type="spellStart"/>
            <w:r w:rsidRPr="00280F56">
              <w:t>V.High</w:t>
            </w:r>
            <w:proofErr w:type="spellEnd"/>
          </w:p>
        </w:tc>
        <w:tc>
          <w:tcPr>
            <w:tcW w:w="994" w:type="dxa"/>
          </w:tcPr>
          <w:p w14:paraId="27A14E05" w14:textId="77777777" w:rsidR="00F968EF" w:rsidRPr="00280F56" w:rsidRDefault="00F968EF" w:rsidP="006F5210">
            <w:r w:rsidRPr="00280F56">
              <w:t>Med</w:t>
            </w:r>
          </w:p>
        </w:tc>
        <w:tc>
          <w:tcPr>
            <w:tcW w:w="994" w:type="dxa"/>
          </w:tcPr>
          <w:p w14:paraId="723AE709" w14:textId="77777777" w:rsidR="00F968EF" w:rsidRPr="00280F56" w:rsidRDefault="00F968EF" w:rsidP="006F5210">
            <w:r w:rsidRPr="00280F56">
              <w:t>Med</w:t>
            </w:r>
          </w:p>
        </w:tc>
      </w:tr>
      <w:tr w:rsidR="00F968EF" w:rsidRPr="00280F56" w14:paraId="0BA4490A" w14:textId="77777777" w:rsidTr="006F5210">
        <w:tc>
          <w:tcPr>
            <w:tcW w:w="1267" w:type="dxa"/>
          </w:tcPr>
          <w:p w14:paraId="15C02E6F" w14:textId="77777777" w:rsidR="00F968EF" w:rsidRPr="00280F56" w:rsidRDefault="00F968EF" w:rsidP="006F5210">
            <w:r w:rsidRPr="00280F56">
              <w:t>Reliability</w:t>
            </w:r>
          </w:p>
        </w:tc>
        <w:tc>
          <w:tcPr>
            <w:tcW w:w="1440" w:type="dxa"/>
          </w:tcPr>
          <w:p w14:paraId="08C20270" w14:textId="77777777" w:rsidR="00F968EF" w:rsidRPr="00280F56" w:rsidRDefault="00F968EF" w:rsidP="006F5210">
            <w:r w:rsidRPr="00280F56">
              <w:t>High</w:t>
            </w:r>
          </w:p>
        </w:tc>
        <w:tc>
          <w:tcPr>
            <w:tcW w:w="1297" w:type="dxa"/>
          </w:tcPr>
          <w:p w14:paraId="15E43950" w14:textId="77777777" w:rsidR="00F968EF" w:rsidRPr="00280F56" w:rsidRDefault="00F968EF" w:rsidP="006F5210">
            <w:r w:rsidRPr="00280F56">
              <w:t>Low</w:t>
            </w:r>
          </w:p>
        </w:tc>
        <w:tc>
          <w:tcPr>
            <w:tcW w:w="925" w:type="dxa"/>
          </w:tcPr>
          <w:p w14:paraId="6F77757F" w14:textId="77777777" w:rsidR="00F968EF" w:rsidRPr="00280F56" w:rsidRDefault="00F968EF" w:rsidP="006F5210">
            <w:r w:rsidRPr="00280F56">
              <w:t>High</w:t>
            </w:r>
          </w:p>
        </w:tc>
        <w:tc>
          <w:tcPr>
            <w:tcW w:w="1045" w:type="dxa"/>
          </w:tcPr>
          <w:p w14:paraId="54E37542" w14:textId="77777777" w:rsidR="00F968EF" w:rsidRPr="00280F56" w:rsidRDefault="00F968EF" w:rsidP="006F5210">
            <w:r w:rsidRPr="00280F56">
              <w:t>High</w:t>
            </w:r>
          </w:p>
        </w:tc>
        <w:tc>
          <w:tcPr>
            <w:tcW w:w="1099" w:type="dxa"/>
          </w:tcPr>
          <w:p w14:paraId="35164303" w14:textId="77777777" w:rsidR="00F968EF" w:rsidRPr="00280F56" w:rsidRDefault="00F968EF" w:rsidP="006F5210">
            <w:r w:rsidRPr="00280F56">
              <w:t>High</w:t>
            </w:r>
          </w:p>
        </w:tc>
        <w:tc>
          <w:tcPr>
            <w:tcW w:w="994" w:type="dxa"/>
          </w:tcPr>
          <w:p w14:paraId="3215A25B" w14:textId="77777777" w:rsidR="00F968EF" w:rsidRPr="00280F56" w:rsidRDefault="00F968EF" w:rsidP="006F5210">
            <w:r w:rsidRPr="00280F56">
              <w:t>Med</w:t>
            </w:r>
          </w:p>
        </w:tc>
        <w:tc>
          <w:tcPr>
            <w:tcW w:w="994" w:type="dxa"/>
          </w:tcPr>
          <w:p w14:paraId="030255DA" w14:textId="77777777" w:rsidR="00F968EF" w:rsidRPr="00280F56" w:rsidRDefault="00F968EF" w:rsidP="006F5210">
            <w:r w:rsidRPr="00280F56">
              <w:t>Med</w:t>
            </w:r>
          </w:p>
        </w:tc>
      </w:tr>
      <w:tr w:rsidR="00F968EF" w:rsidRPr="00280F56" w14:paraId="4B1904CE" w14:textId="77777777" w:rsidTr="006F5210">
        <w:tc>
          <w:tcPr>
            <w:tcW w:w="1267" w:type="dxa"/>
          </w:tcPr>
          <w:p w14:paraId="3892CAFE" w14:textId="77777777" w:rsidR="00F968EF" w:rsidRPr="00280F56" w:rsidRDefault="00F968EF" w:rsidP="006F5210">
            <w:r w:rsidRPr="00280F56">
              <w:t>Power</w:t>
            </w:r>
          </w:p>
        </w:tc>
        <w:tc>
          <w:tcPr>
            <w:tcW w:w="1440" w:type="dxa"/>
          </w:tcPr>
          <w:p w14:paraId="7282523F" w14:textId="77777777" w:rsidR="00F968EF" w:rsidRPr="00280F56" w:rsidRDefault="00F968EF" w:rsidP="006F5210">
            <w:r w:rsidRPr="00280F56">
              <w:t>High</w:t>
            </w:r>
          </w:p>
        </w:tc>
        <w:tc>
          <w:tcPr>
            <w:tcW w:w="1297" w:type="dxa"/>
          </w:tcPr>
          <w:p w14:paraId="0C9A1F98" w14:textId="77777777" w:rsidR="00F968EF" w:rsidRPr="00280F56" w:rsidRDefault="00F968EF" w:rsidP="006F5210">
            <w:r w:rsidRPr="00280F56">
              <w:t>Med-High</w:t>
            </w:r>
          </w:p>
        </w:tc>
        <w:tc>
          <w:tcPr>
            <w:tcW w:w="925" w:type="dxa"/>
          </w:tcPr>
          <w:p w14:paraId="0FBAC27E" w14:textId="77777777" w:rsidR="00F968EF" w:rsidRPr="00280F56" w:rsidRDefault="00F968EF" w:rsidP="006F5210">
            <w:r w:rsidRPr="00280F56">
              <w:t>Med-High</w:t>
            </w:r>
          </w:p>
        </w:tc>
        <w:tc>
          <w:tcPr>
            <w:tcW w:w="1045" w:type="dxa"/>
          </w:tcPr>
          <w:p w14:paraId="0AC41F10" w14:textId="77777777" w:rsidR="00F968EF" w:rsidRPr="00280F56" w:rsidRDefault="00F968EF" w:rsidP="006F5210">
            <w:r w:rsidRPr="00280F56">
              <w:t>Low</w:t>
            </w:r>
          </w:p>
        </w:tc>
        <w:tc>
          <w:tcPr>
            <w:tcW w:w="1099" w:type="dxa"/>
          </w:tcPr>
          <w:p w14:paraId="20E860A3" w14:textId="77777777" w:rsidR="00F968EF" w:rsidRPr="00280F56" w:rsidRDefault="00F968EF" w:rsidP="006F5210">
            <w:r w:rsidRPr="00280F56">
              <w:t>Med</w:t>
            </w:r>
          </w:p>
        </w:tc>
        <w:tc>
          <w:tcPr>
            <w:tcW w:w="994" w:type="dxa"/>
          </w:tcPr>
          <w:p w14:paraId="0DD00D0F" w14:textId="77777777" w:rsidR="00F968EF" w:rsidRPr="00280F56" w:rsidRDefault="00F968EF" w:rsidP="006F5210">
            <w:r w:rsidRPr="00280F56">
              <w:t>Low</w:t>
            </w:r>
          </w:p>
        </w:tc>
        <w:tc>
          <w:tcPr>
            <w:tcW w:w="994" w:type="dxa"/>
          </w:tcPr>
          <w:p w14:paraId="0191A2A3" w14:textId="77777777" w:rsidR="00F968EF" w:rsidRPr="00280F56" w:rsidRDefault="00F968EF" w:rsidP="006F5210">
            <w:r w:rsidRPr="00280F56">
              <w:t>Low</w:t>
            </w:r>
          </w:p>
        </w:tc>
      </w:tr>
      <w:tr w:rsidR="00F968EF" w:rsidRPr="00280F56" w14:paraId="2D6FB9C2" w14:textId="77777777" w:rsidTr="006F5210">
        <w:tc>
          <w:tcPr>
            <w:tcW w:w="1267" w:type="dxa"/>
          </w:tcPr>
          <w:p w14:paraId="19DA3884" w14:textId="77777777" w:rsidR="00F968EF" w:rsidRPr="00280F56" w:rsidRDefault="00F968EF" w:rsidP="006F5210">
            <w:r w:rsidRPr="00280F56">
              <w:t>Processing</w:t>
            </w:r>
          </w:p>
        </w:tc>
        <w:tc>
          <w:tcPr>
            <w:tcW w:w="1440" w:type="dxa"/>
          </w:tcPr>
          <w:p w14:paraId="63B6F18C" w14:textId="77777777" w:rsidR="00F968EF" w:rsidRPr="00280F56" w:rsidRDefault="00F968EF" w:rsidP="006F5210">
            <w:r w:rsidRPr="00280F56">
              <w:t>Fast</w:t>
            </w:r>
          </w:p>
        </w:tc>
        <w:tc>
          <w:tcPr>
            <w:tcW w:w="1297" w:type="dxa"/>
          </w:tcPr>
          <w:p w14:paraId="7C5D80A4" w14:textId="77777777" w:rsidR="00F968EF" w:rsidRPr="00280F56" w:rsidRDefault="00F968EF" w:rsidP="006F5210">
            <w:r w:rsidRPr="00280F56">
              <w:t>Speed of sound limits</w:t>
            </w:r>
          </w:p>
        </w:tc>
        <w:tc>
          <w:tcPr>
            <w:tcW w:w="925" w:type="dxa"/>
          </w:tcPr>
          <w:p w14:paraId="2A1D0C4A" w14:textId="77777777" w:rsidR="00F968EF" w:rsidRPr="00280F56" w:rsidRDefault="00F968EF" w:rsidP="006F5210">
            <w:r w:rsidRPr="00280F56">
              <w:t>Fast</w:t>
            </w:r>
          </w:p>
        </w:tc>
        <w:tc>
          <w:tcPr>
            <w:tcW w:w="1045" w:type="dxa"/>
          </w:tcPr>
          <w:p w14:paraId="376D3E56" w14:textId="77777777" w:rsidR="00F968EF" w:rsidRPr="00280F56" w:rsidRDefault="00F968EF" w:rsidP="006F5210">
            <w:r w:rsidRPr="00280F56">
              <w:t>Med</w:t>
            </w:r>
          </w:p>
        </w:tc>
        <w:tc>
          <w:tcPr>
            <w:tcW w:w="1099" w:type="dxa"/>
          </w:tcPr>
          <w:p w14:paraId="74FD3FB5" w14:textId="77777777" w:rsidR="00F968EF" w:rsidRPr="00280F56" w:rsidRDefault="00F968EF" w:rsidP="006F5210">
            <w:r w:rsidRPr="00280F56">
              <w:t>Fast</w:t>
            </w:r>
          </w:p>
        </w:tc>
        <w:tc>
          <w:tcPr>
            <w:tcW w:w="994" w:type="dxa"/>
          </w:tcPr>
          <w:p w14:paraId="3281F41F" w14:textId="77777777" w:rsidR="00F968EF" w:rsidRPr="00280F56" w:rsidRDefault="00F968EF" w:rsidP="006F5210">
            <w:r w:rsidRPr="00280F56">
              <w:t>Fast CPU needed</w:t>
            </w:r>
          </w:p>
        </w:tc>
        <w:tc>
          <w:tcPr>
            <w:tcW w:w="994" w:type="dxa"/>
          </w:tcPr>
          <w:p w14:paraId="3E7F1C5C" w14:textId="77777777" w:rsidR="00F968EF" w:rsidRPr="00280F56" w:rsidRDefault="00F968EF" w:rsidP="006F5210">
            <w:r w:rsidRPr="00280F56">
              <w:t>Fast CPU needed</w:t>
            </w:r>
          </w:p>
        </w:tc>
      </w:tr>
      <w:tr w:rsidR="00F968EF" w:rsidRPr="00280F56" w14:paraId="527D13F2" w14:textId="77777777" w:rsidTr="006F5210">
        <w:trPr>
          <w:trHeight w:val="698"/>
        </w:trPr>
        <w:tc>
          <w:tcPr>
            <w:tcW w:w="1267" w:type="dxa"/>
          </w:tcPr>
          <w:p w14:paraId="32361421" w14:textId="77777777" w:rsidR="00F968EF" w:rsidRPr="00280F56" w:rsidRDefault="00F968EF" w:rsidP="006F5210">
            <w:r w:rsidRPr="00280F56">
              <w:t>Rain influences</w:t>
            </w:r>
          </w:p>
        </w:tc>
        <w:tc>
          <w:tcPr>
            <w:tcW w:w="1440" w:type="dxa"/>
          </w:tcPr>
          <w:p w14:paraId="5FAF08DB" w14:textId="77777777" w:rsidR="00F968EF" w:rsidRPr="00280F56" w:rsidRDefault="00F968EF" w:rsidP="006F5210">
            <w:r w:rsidRPr="00280F56">
              <w:t>No but reduces range</w:t>
            </w:r>
          </w:p>
        </w:tc>
        <w:tc>
          <w:tcPr>
            <w:tcW w:w="1297" w:type="dxa"/>
          </w:tcPr>
          <w:p w14:paraId="58F3B5B7" w14:textId="77777777" w:rsidR="00F968EF" w:rsidRPr="00280F56" w:rsidRDefault="00F968EF" w:rsidP="006F5210">
            <w:r w:rsidRPr="00280F56">
              <w:t>Yes</w:t>
            </w:r>
          </w:p>
        </w:tc>
        <w:tc>
          <w:tcPr>
            <w:tcW w:w="953" w:type="dxa"/>
          </w:tcPr>
          <w:p w14:paraId="188F067F" w14:textId="77777777" w:rsidR="00F968EF" w:rsidRPr="00280F56" w:rsidRDefault="00F968EF" w:rsidP="006F5210">
            <w:r w:rsidRPr="00280F56">
              <w:t>Yes</w:t>
            </w:r>
          </w:p>
        </w:tc>
        <w:tc>
          <w:tcPr>
            <w:tcW w:w="992" w:type="dxa"/>
          </w:tcPr>
          <w:p w14:paraId="41F907E2" w14:textId="77777777" w:rsidR="00F968EF" w:rsidRPr="00280F56" w:rsidRDefault="00F968EF" w:rsidP="006F5210">
            <w:r w:rsidRPr="00280F56">
              <w:t>Yes</w:t>
            </w:r>
          </w:p>
        </w:tc>
        <w:tc>
          <w:tcPr>
            <w:tcW w:w="1134" w:type="dxa"/>
          </w:tcPr>
          <w:p w14:paraId="09B04977" w14:textId="77777777" w:rsidR="00F968EF" w:rsidRPr="00280F56" w:rsidRDefault="00F968EF" w:rsidP="006F5210">
            <w:r w:rsidRPr="00280F56">
              <w:t>No but reduces range</w:t>
            </w:r>
          </w:p>
        </w:tc>
        <w:tc>
          <w:tcPr>
            <w:tcW w:w="992" w:type="dxa"/>
          </w:tcPr>
          <w:p w14:paraId="4AFEFDF9" w14:textId="77777777" w:rsidR="00F968EF" w:rsidRPr="00280F56" w:rsidRDefault="00F968EF" w:rsidP="006F5210">
            <w:r w:rsidRPr="00280F56">
              <w:t>Yes</w:t>
            </w:r>
          </w:p>
        </w:tc>
        <w:tc>
          <w:tcPr>
            <w:tcW w:w="986" w:type="dxa"/>
          </w:tcPr>
          <w:p w14:paraId="33620596" w14:textId="77777777" w:rsidR="00F968EF" w:rsidRPr="00280F56" w:rsidRDefault="00F968EF" w:rsidP="006F5210">
            <w:r w:rsidRPr="00280F56">
              <w:t>Yes</w:t>
            </w:r>
          </w:p>
        </w:tc>
      </w:tr>
      <w:tr w:rsidR="00F968EF" w:rsidRPr="00280F56" w14:paraId="2ECA43FB" w14:textId="77777777" w:rsidTr="006F5210">
        <w:trPr>
          <w:trHeight w:val="698"/>
        </w:trPr>
        <w:tc>
          <w:tcPr>
            <w:tcW w:w="1267" w:type="dxa"/>
          </w:tcPr>
          <w:p w14:paraId="23731D8E" w14:textId="77777777" w:rsidR="00F968EF" w:rsidRPr="00280F56" w:rsidRDefault="00F968EF" w:rsidP="006F5210">
            <w:r w:rsidRPr="00280F56">
              <w:t>Dust influences</w:t>
            </w:r>
          </w:p>
        </w:tc>
        <w:tc>
          <w:tcPr>
            <w:tcW w:w="1440" w:type="dxa"/>
          </w:tcPr>
          <w:p w14:paraId="1241A6FB" w14:textId="77777777" w:rsidR="00F968EF" w:rsidRPr="00280F56" w:rsidRDefault="00F968EF" w:rsidP="006F5210">
            <w:r w:rsidRPr="00280F56">
              <w:t>No</w:t>
            </w:r>
          </w:p>
        </w:tc>
        <w:tc>
          <w:tcPr>
            <w:tcW w:w="1297" w:type="dxa"/>
          </w:tcPr>
          <w:p w14:paraId="7BAFAF37" w14:textId="77777777" w:rsidR="00F968EF" w:rsidRPr="00280F56" w:rsidRDefault="00F968EF" w:rsidP="006F5210">
            <w:r w:rsidRPr="00280F56">
              <w:t>No</w:t>
            </w:r>
          </w:p>
        </w:tc>
        <w:tc>
          <w:tcPr>
            <w:tcW w:w="953" w:type="dxa"/>
          </w:tcPr>
          <w:p w14:paraId="1DE1CE7D" w14:textId="77777777" w:rsidR="00F968EF" w:rsidRPr="00280F56" w:rsidRDefault="00F968EF" w:rsidP="006F5210">
            <w:r w:rsidRPr="00280F56">
              <w:t>Yes</w:t>
            </w:r>
          </w:p>
        </w:tc>
        <w:tc>
          <w:tcPr>
            <w:tcW w:w="992" w:type="dxa"/>
          </w:tcPr>
          <w:p w14:paraId="7ABB4E79" w14:textId="77777777" w:rsidR="00F968EF" w:rsidRPr="00280F56" w:rsidRDefault="00F968EF" w:rsidP="006F5210">
            <w:r w:rsidRPr="00280F56">
              <w:t>Yes</w:t>
            </w:r>
          </w:p>
        </w:tc>
        <w:tc>
          <w:tcPr>
            <w:tcW w:w="1134" w:type="dxa"/>
          </w:tcPr>
          <w:p w14:paraId="7EBE7994" w14:textId="77777777" w:rsidR="00F968EF" w:rsidRPr="00280F56" w:rsidRDefault="00F968EF" w:rsidP="006F5210">
            <w:r w:rsidRPr="00280F56">
              <w:t>No but reduces range</w:t>
            </w:r>
          </w:p>
        </w:tc>
        <w:tc>
          <w:tcPr>
            <w:tcW w:w="992" w:type="dxa"/>
          </w:tcPr>
          <w:p w14:paraId="6C4B2C42" w14:textId="77777777" w:rsidR="00F968EF" w:rsidRPr="00280F56" w:rsidRDefault="00F968EF" w:rsidP="006F5210">
            <w:r w:rsidRPr="00280F56">
              <w:t>Yes</w:t>
            </w:r>
          </w:p>
        </w:tc>
        <w:tc>
          <w:tcPr>
            <w:tcW w:w="986" w:type="dxa"/>
          </w:tcPr>
          <w:p w14:paraId="1AEDC5CF" w14:textId="77777777" w:rsidR="00F968EF" w:rsidRPr="00280F56" w:rsidRDefault="00F968EF" w:rsidP="006F5210">
            <w:r w:rsidRPr="00280F56">
              <w:t>Yes</w:t>
            </w:r>
          </w:p>
        </w:tc>
      </w:tr>
      <w:tr w:rsidR="00F968EF" w:rsidRPr="00280F56" w14:paraId="6E915204" w14:textId="77777777" w:rsidTr="006F5210">
        <w:trPr>
          <w:trHeight w:val="698"/>
        </w:trPr>
        <w:tc>
          <w:tcPr>
            <w:tcW w:w="1267" w:type="dxa"/>
          </w:tcPr>
          <w:p w14:paraId="209ECD5A" w14:textId="77777777" w:rsidR="00F968EF" w:rsidRPr="00280F56" w:rsidRDefault="00F968EF" w:rsidP="006F5210">
            <w:r w:rsidRPr="00280F56">
              <w:t>Fog influences</w:t>
            </w:r>
          </w:p>
        </w:tc>
        <w:tc>
          <w:tcPr>
            <w:tcW w:w="1440" w:type="dxa"/>
          </w:tcPr>
          <w:p w14:paraId="0738AF05" w14:textId="77777777" w:rsidR="00F968EF" w:rsidRPr="00280F56" w:rsidRDefault="00F968EF" w:rsidP="006F5210">
            <w:r w:rsidRPr="00280F56">
              <w:t>No</w:t>
            </w:r>
          </w:p>
        </w:tc>
        <w:tc>
          <w:tcPr>
            <w:tcW w:w="1297" w:type="dxa"/>
          </w:tcPr>
          <w:p w14:paraId="249F0492" w14:textId="77777777" w:rsidR="00F968EF" w:rsidRPr="00280F56" w:rsidRDefault="00F968EF" w:rsidP="006F5210">
            <w:r w:rsidRPr="00280F56">
              <w:t>No</w:t>
            </w:r>
          </w:p>
        </w:tc>
        <w:tc>
          <w:tcPr>
            <w:tcW w:w="953" w:type="dxa"/>
          </w:tcPr>
          <w:p w14:paraId="037F1FE5" w14:textId="77777777" w:rsidR="00F968EF" w:rsidRPr="00280F56" w:rsidRDefault="00F968EF" w:rsidP="006F5210">
            <w:r w:rsidRPr="00280F56">
              <w:t>Yes</w:t>
            </w:r>
          </w:p>
        </w:tc>
        <w:tc>
          <w:tcPr>
            <w:tcW w:w="992" w:type="dxa"/>
          </w:tcPr>
          <w:p w14:paraId="3EF75947" w14:textId="77777777" w:rsidR="00F968EF" w:rsidRPr="00280F56" w:rsidRDefault="00F968EF" w:rsidP="006F5210">
            <w:r w:rsidRPr="00280F56">
              <w:t>Reduces range</w:t>
            </w:r>
          </w:p>
        </w:tc>
        <w:tc>
          <w:tcPr>
            <w:tcW w:w="1134" w:type="dxa"/>
          </w:tcPr>
          <w:p w14:paraId="3228BE67" w14:textId="77777777" w:rsidR="00F968EF" w:rsidRPr="00280F56" w:rsidRDefault="00F968EF" w:rsidP="006F5210">
            <w:r w:rsidRPr="00280F56">
              <w:t>Reduces range</w:t>
            </w:r>
          </w:p>
        </w:tc>
        <w:tc>
          <w:tcPr>
            <w:tcW w:w="992" w:type="dxa"/>
          </w:tcPr>
          <w:p w14:paraId="601D4571" w14:textId="77777777" w:rsidR="00F968EF" w:rsidRPr="00280F56" w:rsidRDefault="00F968EF" w:rsidP="006F5210">
            <w:r w:rsidRPr="00280F56">
              <w:t>Yes</w:t>
            </w:r>
          </w:p>
        </w:tc>
        <w:tc>
          <w:tcPr>
            <w:tcW w:w="986" w:type="dxa"/>
          </w:tcPr>
          <w:p w14:paraId="5DFDD997" w14:textId="77777777" w:rsidR="00F968EF" w:rsidRPr="00280F56" w:rsidRDefault="00F968EF" w:rsidP="006F5210">
            <w:r w:rsidRPr="00280F56">
              <w:t>Yes</w:t>
            </w:r>
          </w:p>
        </w:tc>
      </w:tr>
      <w:tr w:rsidR="00F968EF" w:rsidRPr="00280F56" w14:paraId="6FD8359E" w14:textId="77777777" w:rsidTr="006F5210">
        <w:trPr>
          <w:trHeight w:val="698"/>
        </w:trPr>
        <w:tc>
          <w:tcPr>
            <w:tcW w:w="1267" w:type="dxa"/>
          </w:tcPr>
          <w:p w14:paraId="58044D53" w14:textId="77777777" w:rsidR="00F968EF" w:rsidRPr="00280F56" w:rsidRDefault="00F968EF" w:rsidP="006F5210">
            <w:r w:rsidRPr="00280F56">
              <w:t>Sound influences</w:t>
            </w:r>
          </w:p>
        </w:tc>
        <w:tc>
          <w:tcPr>
            <w:tcW w:w="1440" w:type="dxa"/>
          </w:tcPr>
          <w:p w14:paraId="38175C51" w14:textId="77777777" w:rsidR="00F968EF" w:rsidRPr="00280F56" w:rsidRDefault="00F968EF" w:rsidP="006F5210">
            <w:r w:rsidRPr="00280F56">
              <w:t>No</w:t>
            </w:r>
          </w:p>
        </w:tc>
        <w:tc>
          <w:tcPr>
            <w:tcW w:w="1297" w:type="dxa"/>
          </w:tcPr>
          <w:p w14:paraId="733D703B" w14:textId="77777777" w:rsidR="00F968EF" w:rsidRPr="00280F56" w:rsidRDefault="00F968EF" w:rsidP="006F5210">
            <w:r w:rsidRPr="00280F56">
              <w:t>If High pitch</w:t>
            </w:r>
          </w:p>
        </w:tc>
        <w:tc>
          <w:tcPr>
            <w:tcW w:w="953" w:type="dxa"/>
          </w:tcPr>
          <w:p w14:paraId="17077B5A" w14:textId="77777777" w:rsidR="00F968EF" w:rsidRPr="00280F56" w:rsidRDefault="00F968EF" w:rsidP="006F5210">
            <w:r w:rsidRPr="00280F56">
              <w:t>No</w:t>
            </w:r>
          </w:p>
        </w:tc>
        <w:tc>
          <w:tcPr>
            <w:tcW w:w="992" w:type="dxa"/>
          </w:tcPr>
          <w:p w14:paraId="1513DF2D" w14:textId="77777777" w:rsidR="00F968EF" w:rsidRPr="00280F56" w:rsidRDefault="00F968EF" w:rsidP="006F5210">
            <w:r w:rsidRPr="00280F56">
              <w:t>No</w:t>
            </w:r>
          </w:p>
        </w:tc>
        <w:tc>
          <w:tcPr>
            <w:tcW w:w="1134" w:type="dxa"/>
          </w:tcPr>
          <w:p w14:paraId="36656CA8" w14:textId="77777777" w:rsidR="00F968EF" w:rsidRPr="00280F56" w:rsidRDefault="00F968EF" w:rsidP="006F5210">
            <w:r w:rsidRPr="00280F56">
              <w:t>No</w:t>
            </w:r>
          </w:p>
        </w:tc>
        <w:tc>
          <w:tcPr>
            <w:tcW w:w="992" w:type="dxa"/>
          </w:tcPr>
          <w:p w14:paraId="6C06426B" w14:textId="77777777" w:rsidR="00F968EF" w:rsidRPr="00280F56" w:rsidRDefault="00F968EF" w:rsidP="006F5210">
            <w:r w:rsidRPr="00280F56">
              <w:t>No</w:t>
            </w:r>
          </w:p>
        </w:tc>
        <w:tc>
          <w:tcPr>
            <w:tcW w:w="986" w:type="dxa"/>
          </w:tcPr>
          <w:p w14:paraId="472EF776" w14:textId="77777777" w:rsidR="00F968EF" w:rsidRPr="00280F56" w:rsidRDefault="00F968EF" w:rsidP="006F5210">
            <w:r w:rsidRPr="00280F56">
              <w:t>No</w:t>
            </w:r>
          </w:p>
        </w:tc>
      </w:tr>
      <w:tr w:rsidR="00F968EF" w:rsidRPr="00280F56" w14:paraId="71270C85" w14:textId="77777777" w:rsidTr="006F5210">
        <w:trPr>
          <w:trHeight w:val="698"/>
        </w:trPr>
        <w:tc>
          <w:tcPr>
            <w:tcW w:w="1267" w:type="dxa"/>
          </w:tcPr>
          <w:p w14:paraId="548DE0BD" w14:textId="77777777" w:rsidR="00F968EF" w:rsidRPr="00280F56" w:rsidRDefault="00F968EF" w:rsidP="006F5210">
            <w:r w:rsidRPr="00280F56">
              <w:t>Light influences</w:t>
            </w:r>
          </w:p>
        </w:tc>
        <w:tc>
          <w:tcPr>
            <w:tcW w:w="1440" w:type="dxa"/>
          </w:tcPr>
          <w:p w14:paraId="61F393B1" w14:textId="77777777" w:rsidR="00F968EF" w:rsidRPr="00280F56" w:rsidRDefault="00F968EF" w:rsidP="006F5210">
            <w:r w:rsidRPr="00280F56">
              <w:t>No</w:t>
            </w:r>
          </w:p>
        </w:tc>
        <w:tc>
          <w:tcPr>
            <w:tcW w:w="1297" w:type="dxa"/>
          </w:tcPr>
          <w:p w14:paraId="5875CFC1" w14:textId="77777777" w:rsidR="00F968EF" w:rsidRPr="00280F56" w:rsidRDefault="00F968EF" w:rsidP="006F5210">
            <w:r w:rsidRPr="00280F56">
              <w:t>No</w:t>
            </w:r>
          </w:p>
        </w:tc>
        <w:tc>
          <w:tcPr>
            <w:tcW w:w="953" w:type="dxa"/>
          </w:tcPr>
          <w:p w14:paraId="3AB012E1" w14:textId="77777777" w:rsidR="00F968EF" w:rsidRPr="00280F56" w:rsidRDefault="00F968EF" w:rsidP="006F5210">
            <w:r w:rsidRPr="00280F56">
              <w:t>No</w:t>
            </w:r>
          </w:p>
        </w:tc>
        <w:tc>
          <w:tcPr>
            <w:tcW w:w="992" w:type="dxa"/>
          </w:tcPr>
          <w:p w14:paraId="0FD10D92" w14:textId="77777777" w:rsidR="00F968EF" w:rsidRPr="00280F56" w:rsidRDefault="00F968EF" w:rsidP="006F5210">
            <w:r w:rsidRPr="00280F56">
              <w:t>Direct sun</w:t>
            </w:r>
          </w:p>
        </w:tc>
        <w:tc>
          <w:tcPr>
            <w:tcW w:w="1134" w:type="dxa"/>
          </w:tcPr>
          <w:p w14:paraId="6202469F" w14:textId="77777777" w:rsidR="00F968EF" w:rsidRPr="00280F56" w:rsidRDefault="00F968EF" w:rsidP="006F5210">
            <w:r w:rsidRPr="00280F56">
              <w:t>Direct sun</w:t>
            </w:r>
          </w:p>
        </w:tc>
        <w:tc>
          <w:tcPr>
            <w:tcW w:w="992" w:type="dxa"/>
          </w:tcPr>
          <w:p w14:paraId="0C5C1E87" w14:textId="77777777" w:rsidR="00F968EF" w:rsidRPr="00280F56" w:rsidRDefault="00F968EF" w:rsidP="006F5210">
            <w:r w:rsidRPr="00280F56">
              <w:t>Lens flare</w:t>
            </w:r>
          </w:p>
        </w:tc>
        <w:tc>
          <w:tcPr>
            <w:tcW w:w="986" w:type="dxa"/>
          </w:tcPr>
          <w:p w14:paraId="450BCF93" w14:textId="77777777" w:rsidR="00F968EF" w:rsidRPr="00280F56" w:rsidRDefault="00F968EF" w:rsidP="006F5210">
            <w:r w:rsidRPr="00280F56">
              <w:t>Lens flare</w:t>
            </w:r>
          </w:p>
        </w:tc>
      </w:tr>
      <w:tr w:rsidR="00F968EF" w:rsidRPr="00280F56" w14:paraId="760AEE16" w14:textId="77777777" w:rsidTr="006F5210">
        <w:trPr>
          <w:trHeight w:val="698"/>
        </w:trPr>
        <w:tc>
          <w:tcPr>
            <w:tcW w:w="1267" w:type="dxa"/>
          </w:tcPr>
          <w:p w14:paraId="02184D85" w14:textId="77777777" w:rsidR="00F968EF" w:rsidRPr="00280F56" w:rsidRDefault="00F968EF" w:rsidP="006F5210">
            <w:r w:rsidRPr="00280F56">
              <w:t>Temp influences</w:t>
            </w:r>
          </w:p>
        </w:tc>
        <w:tc>
          <w:tcPr>
            <w:tcW w:w="1440" w:type="dxa"/>
          </w:tcPr>
          <w:p w14:paraId="79629CE3" w14:textId="77777777" w:rsidR="00F968EF" w:rsidRPr="00280F56" w:rsidRDefault="00F968EF" w:rsidP="006F5210">
            <w:r w:rsidRPr="00280F56">
              <w:t>No</w:t>
            </w:r>
          </w:p>
        </w:tc>
        <w:tc>
          <w:tcPr>
            <w:tcW w:w="1297" w:type="dxa"/>
          </w:tcPr>
          <w:p w14:paraId="5729ABCC" w14:textId="77777777" w:rsidR="00F968EF" w:rsidRPr="00280F56" w:rsidRDefault="00F968EF" w:rsidP="006F5210">
            <w:r w:rsidRPr="00280F56">
              <w:t>Yes</w:t>
            </w:r>
          </w:p>
        </w:tc>
        <w:tc>
          <w:tcPr>
            <w:tcW w:w="953" w:type="dxa"/>
          </w:tcPr>
          <w:p w14:paraId="74B0A146" w14:textId="77777777" w:rsidR="00F968EF" w:rsidRPr="00280F56" w:rsidRDefault="00F968EF" w:rsidP="006F5210">
            <w:r w:rsidRPr="00280F56">
              <w:t>No</w:t>
            </w:r>
          </w:p>
        </w:tc>
        <w:tc>
          <w:tcPr>
            <w:tcW w:w="992" w:type="dxa"/>
          </w:tcPr>
          <w:p w14:paraId="3727F769" w14:textId="77777777" w:rsidR="00F968EF" w:rsidRPr="00280F56" w:rsidRDefault="00F968EF" w:rsidP="006F5210">
            <w:r w:rsidRPr="00280F56">
              <w:t>Can reduce contrast</w:t>
            </w:r>
          </w:p>
        </w:tc>
        <w:tc>
          <w:tcPr>
            <w:tcW w:w="1134" w:type="dxa"/>
          </w:tcPr>
          <w:p w14:paraId="134B5016" w14:textId="77777777" w:rsidR="00F968EF" w:rsidRPr="00280F56" w:rsidRDefault="00F968EF" w:rsidP="006F5210">
            <w:r w:rsidRPr="00280F56">
              <w:t>Can reduce contrast</w:t>
            </w:r>
          </w:p>
        </w:tc>
        <w:tc>
          <w:tcPr>
            <w:tcW w:w="992" w:type="dxa"/>
          </w:tcPr>
          <w:p w14:paraId="4B4C26C5" w14:textId="77777777" w:rsidR="00F968EF" w:rsidRPr="00280F56" w:rsidRDefault="00F968EF" w:rsidP="006F5210">
            <w:r w:rsidRPr="00280F56">
              <w:t>No</w:t>
            </w:r>
          </w:p>
        </w:tc>
        <w:tc>
          <w:tcPr>
            <w:tcW w:w="986" w:type="dxa"/>
          </w:tcPr>
          <w:p w14:paraId="4378380C" w14:textId="77777777" w:rsidR="00F968EF" w:rsidRPr="00280F56" w:rsidRDefault="00F968EF" w:rsidP="006F5210">
            <w:r w:rsidRPr="00280F56">
              <w:t>No</w:t>
            </w:r>
          </w:p>
        </w:tc>
      </w:tr>
      <w:tr w:rsidR="00F968EF" w:rsidRPr="00280F56" w14:paraId="73586E1A" w14:textId="77777777" w:rsidTr="006F5210">
        <w:trPr>
          <w:trHeight w:val="698"/>
        </w:trPr>
        <w:tc>
          <w:tcPr>
            <w:tcW w:w="1267" w:type="dxa"/>
          </w:tcPr>
          <w:p w14:paraId="1C5CB802" w14:textId="77777777" w:rsidR="00F968EF" w:rsidRPr="00280F56" w:rsidRDefault="00F968EF" w:rsidP="006F5210">
            <w:r w:rsidRPr="00280F56">
              <w:t>Other influences</w:t>
            </w:r>
          </w:p>
        </w:tc>
        <w:tc>
          <w:tcPr>
            <w:tcW w:w="1440" w:type="dxa"/>
          </w:tcPr>
          <w:p w14:paraId="2C0BDB80" w14:textId="77777777" w:rsidR="00F968EF" w:rsidRPr="00280F56" w:rsidRDefault="00F968EF" w:rsidP="006F5210"/>
        </w:tc>
        <w:tc>
          <w:tcPr>
            <w:tcW w:w="1297" w:type="dxa"/>
          </w:tcPr>
          <w:p w14:paraId="5DF08EDF" w14:textId="77777777" w:rsidR="00F968EF" w:rsidRPr="00280F56" w:rsidRDefault="00F968EF" w:rsidP="006F5210">
            <w:r w:rsidRPr="00280F56">
              <w:t>Echoes Wind</w:t>
            </w:r>
          </w:p>
        </w:tc>
        <w:tc>
          <w:tcPr>
            <w:tcW w:w="953" w:type="dxa"/>
          </w:tcPr>
          <w:p w14:paraId="70A5E4E3" w14:textId="77777777" w:rsidR="00F968EF" w:rsidRPr="00280F56" w:rsidRDefault="00F968EF" w:rsidP="006F5210">
            <w:r w:rsidRPr="00280F56">
              <w:t>Snow</w:t>
            </w:r>
          </w:p>
        </w:tc>
        <w:tc>
          <w:tcPr>
            <w:tcW w:w="992" w:type="dxa"/>
          </w:tcPr>
          <w:p w14:paraId="274ADD8A" w14:textId="77777777" w:rsidR="00F968EF" w:rsidRPr="00280F56" w:rsidRDefault="00F968EF" w:rsidP="006F5210">
            <w:r w:rsidRPr="00280F56">
              <w:t>Snow</w:t>
            </w:r>
          </w:p>
        </w:tc>
        <w:tc>
          <w:tcPr>
            <w:tcW w:w="1134" w:type="dxa"/>
          </w:tcPr>
          <w:p w14:paraId="7E21C162" w14:textId="77777777" w:rsidR="00F968EF" w:rsidRPr="00280F56" w:rsidRDefault="00F968EF" w:rsidP="006F5210"/>
        </w:tc>
        <w:tc>
          <w:tcPr>
            <w:tcW w:w="992" w:type="dxa"/>
          </w:tcPr>
          <w:p w14:paraId="7004CD07" w14:textId="77777777" w:rsidR="00F968EF" w:rsidRPr="00280F56" w:rsidRDefault="00F968EF" w:rsidP="006F5210">
            <w:r w:rsidRPr="00280F56">
              <w:t>Wind</w:t>
            </w:r>
          </w:p>
        </w:tc>
        <w:tc>
          <w:tcPr>
            <w:tcW w:w="986" w:type="dxa"/>
          </w:tcPr>
          <w:p w14:paraId="033A6C46" w14:textId="77777777" w:rsidR="00F968EF" w:rsidRPr="00280F56" w:rsidRDefault="00F968EF" w:rsidP="006F5210">
            <w:r w:rsidRPr="00280F56">
              <w:t>Wind</w:t>
            </w:r>
          </w:p>
        </w:tc>
      </w:tr>
      <w:tr w:rsidR="00F968EF" w:rsidRPr="00280F56" w14:paraId="14F88E2F" w14:textId="77777777" w:rsidTr="006F5210">
        <w:trPr>
          <w:trHeight w:val="698"/>
        </w:trPr>
        <w:tc>
          <w:tcPr>
            <w:tcW w:w="1267" w:type="dxa"/>
          </w:tcPr>
          <w:p w14:paraId="2284CFE3" w14:textId="77777777" w:rsidR="00F968EF" w:rsidRPr="00280F56" w:rsidRDefault="00F968EF" w:rsidP="006F5210">
            <w:r w:rsidRPr="00280F56">
              <w:t>Classifies object</w:t>
            </w:r>
          </w:p>
        </w:tc>
        <w:tc>
          <w:tcPr>
            <w:tcW w:w="1440" w:type="dxa"/>
          </w:tcPr>
          <w:p w14:paraId="5C280C5B" w14:textId="77777777" w:rsidR="00F968EF" w:rsidRPr="00280F56" w:rsidRDefault="00F968EF" w:rsidP="006F5210">
            <w:r w:rsidRPr="00280F56">
              <w:t>No</w:t>
            </w:r>
          </w:p>
        </w:tc>
        <w:tc>
          <w:tcPr>
            <w:tcW w:w="1297" w:type="dxa"/>
          </w:tcPr>
          <w:p w14:paraId="076EF78C" w14:textId="77777777" w:rsidR="00F968EF" w:rsidRPr="00280F56" w:rsidRDefault="00F968EF" w:rsidP="006F5210">
            <w:r w:rsidRPr="00280F56">
              <w:t>No</w:t>
            </w:r>
          </w:p>
        </w:tc>
        <w:tc>
          <w:tcPr>
            <w:tcW w:w="953" w:type="dxa"/>
          </w:tcPr>
          <w:p w14:paraId="471B6C55" w14:textId="77777777" w:rsidR="00F968EF" w:rsidRPr="00280F56" w:rsidRDefault="00F968EF" w:rsidP="006F5210">
            <w:r w:rsidRPr="00280F56">
              <w:t>In single plane</w:t>
            </w:r>
          </w:p>
        </w:tc>
        <w:tc>
          <w:tcPr>
            <w:tcW w:w="992" w:type="dxa"/>
          </w:tcPr>
          <w:p w14:paraId="0217D4BF" w14:textId="77777777" w:rsidR="00F968EF" w:rsidRPr="00280F56" w:rsidRDefault="00F968EF" w:rsidP="006F5210">
            <w:r w:rsidRPr="00280F56">
              <w:t>Yes</w:t>
            </w:r>
          </w:p>
        </w:tc>
        <w:tc>
          <w:tcPr>
            <w:tcW w:w="1134" w:type="dxa"/>
          </w:tcPr>
          <w:p w14:paraId="67494B06" w14:textId="77777777" w:rsidR="00F968EF" w:rsidRPr="00280F56" w:rsidRDefault="00F968EF" w:rsidP="006F5210">
            <w:r w:rsidRPr="00280F56">
              <w:t>Yes</w:t>
            </w:r>
          </w:p>
        </w:tc>
        <w:tc>
          <w:tcPr>
            <w:tcW w:w="992" w:type="dxa"/>
          </w:tcPr>
          <w:p w14:paraId="01D00266" w14:textId="77777777" w:rsidR="00F968EF" w:rsidRPr="00280F56" w:rsidRDefault="00F968EF" w:rsidP="006F5210">
            <w:r w:rsidRPr="00280F56">
              <w:t>Yes</w:t>
            </w:r>
          </w:p>
        </w:tc>
        <w:tc>
          <w:tcPr>
            <w:tcW w:w="986" w:type="dxa"/>
          </w:tcPr>
          <w:p w14:paraId="23F8A5AC" w14:textId="77777777" w:rsidR="00F968EF" w:rsidRPr="00280F56" w:rsidRDefault="00F968EF" w:rsidP="006F5210">
            <w:r w:rsidRPr="00280F56">
              <w:t>Yes</w:t>
            </w:r>
          </w:p>
        </w:tc>
      </w:tr>
      <w:tr w:rsidR="00F968EF" w:rsidRPr="00280F56" w14:paraId="0EF27A0B" w14:textId="77777777" w:rsidTr="006F5210">
        <w:trPr>
          <w:trHeight w:val="698"/>
        </w:trPr>
        <w:tc>
          <w:tcPr>
            <w:tcW w:w="1267" w:type="dxa"/>
          </w:tcPr>
          <w:p w14:paraId="1E734B43" w14:textId="77777777" w:rsidR="00F968EF" w:rsidRPr="00280F56" w:rsidRDefault="00F968EF" w:rsidP="006F5210">
            <w:r w:rsidRPr="00280F56">
              <w:t>Light required</w:t>
            </w:r>
          </w:p>
        </w:tc>
        <w:tc>
          <w:tcPr>
            <w:tcW w:w="1440" w:type="dxa"/>
          </w:tcPr>
          <w:p w14:paraId="481B06EE" w14:textId="77777777" w:rsidR="00F968EF" w:rsidRPr="00280F56" w:rsidRDefault="00F968EF" w:rsidP="006F5210">
            <w:r w:rsidRPr="00280F56">
              <w:t>No</w:t>
            </w:r>
          </w:p>
        </w:tc>
        <w:tc>
          <w:tcPr>
            <w:tcW w:w="1297" w:type="dxa"/>
          </w:tcPr>
          <w:p w14:paraId="4FE5BE23" w14:textId="77777777" w:rsidR="00F968EF" w:rsidRPr="00280F56" w:rsidRDefault="00F968EF" w:rsidP="006F5210">
            <w:r w:rsidRPr="00280F56">
              <w:t>No</w:t>
            </w:r>
          </w:p>
        </w:tc>
        <w:tc>
          <w:tcPr>
            <w:tcW w:w="953" w:type="dxa"/>
          </w:tcPr>
          <w:p w14:paraId="3BBC3136" w14:textId="77777777" w:rsidR="00F968EF" w:rsidRPr="00280F56" w:rsidRDefault="00F968EF" w:rsidP="006F5210">
            <w:r w:rsidRPr="00280F56">
              <w:t>No</w:t>
            </w:r>
          </w:p>
        </w:tc>
        <w:tc>
          <w:tcPr>
            <w:tcW w:w="992" w:type="dxa"/>
          </w:tcPr>
          <w:p w14:paraId="3DB8BF0E" w14:textId="77777777" w:rsidR="00F968EF" w:rsidRPr="00280F56" w:rsidRDefault="00F968EF" w:rsidP="006F5210">
            <w:r w:rsidRPr="00280F56">
              <w:t>No</w:t>
            </w:r>
          </w:p>
        </w:tc>
        <w:tc>
          <w:tcPr>
            <w:tcW w:w="1134" w:type="dxa"/>
          </w:tcPr>
          <w:p w14:paraId="73865F23" w14:textId="77777777" w:rsidR="00F968EF" w:rsidRPr="00280F56" w:rsidRDefault="00F968EF" w:rsidP="006F5210">
            <w:r w:rsidRPr="00280F56">
              <w:t>No</w:t>
            </w:r>
          </w:p>
        </w:tc>
        <w:tc>
          <w:tcPr>
            <w:tcW w:w="992" w:type="dxa"/>
          </w:tcPr>
          <w:p w14:paraId="04FCC6DE" w14:textId="77777777" w:rsidR="00F968EF" w:rsidRPr="00280F56" w:rsidRDefault="00F968EF" w:rsidP="006F5210">
            <w:r w:rsidRPr="00280F56">
              <w:t>Yes</w:t>
            </w:r>
          </w:p>
        </w:tc>
        <w:tc>
          <w:tcPr>
            <w:tcW w:w="986" w:type="dxa"/>
          </w:tcPr>
          <w:p w14:paraId="7065DD94" w14:textId="77777777" w:rsidR="00F968EF" w:rsidRPr="00280F56" w:rsidRDefault="00F968EF" w:rsidP="006F5210">
            <w:r w:rsidRPr="00280F56">
              <w:t>Yes</w:t>
            </w:r>
          </w:p>
        </w:tc>
      </w:tr>
      <w:tr w:rsidR="00F968EF" w:rsidRPr="00280F56" w14:paraId="3E016B43" w14:textId="77777777" w:rsidTr="006F5210">
        <w:trPr>
          <w:trHeight w:val="698"/>
        </w:trPr>
        <w:tc>
          <w:tcPr>
            <w:tcW w:w="1267" w:type="dxa"/>
          </w:tcPr>
          <w:p w14:paraId="0740B478" w14:textId="77777777" w:rsidR="00F968EF" w:rsidRPr="00280F56" w:rsidRDefault="00F968EF" w:rsidP="006F5210">
            <w:r w:rsidRPr="00280F56">
              <w:t>Single point Reliability</w:t>
            </w:r>
          </w:p>
        </w:tc>
        <w:tc>
          <w:tcPr>
            <w:tcW w:w="1440" w:type="dxa"/>
          </w:tcPr>
          <w:p w14:paraId="5858031C" w14:textId="77777777" w:rsidR="00F968EF" w:rsidRPr="00280F56" w:rsidRDefault="00F968EF" w:rsidP="006F5210">
            <w:r w:rsidRPr="00280F56">
              <w:t>No</w:t>
            </w:r>
          </w:p>
        </w:tc>
        <w:tc>
          <w:tcPr>
            <w:tcW w:w="1297" w:type="dxa"/>
          </w:tcPr>
          <w:p w14:paraId="437C26C2" w14:textId="77777777" w:rsidR="00F968EF" w:rsidRPr="00280F56" w:rsidRDefault="00F968EF" w:rsidP="006F5210">
            <w:r w:rsidRPr="00280F56">
              <w:t>No</w:t>
            </w:r>
          </w:p>
        </w:tc>
        <w:tc>
          <w:tcPr>
            <w:tcW w:w="953" w:type="dxa"/>
          </w:tcPr>
          <w:p w14:paraId="0CE7B54D" w14:textId="77777777" w:rsidR="00F968EF" w:rsidRPr="00280F56" w:rsidRDefault="00F968EF" w:rsidP="006F5210">
            <w:r w:rsidRPr="00280F56">
              <w:t>-</w:t>
            </w:r>
          </w:p>
        </w:tc>
        <w:tc>
          <w:tcPr>
            <w:tcW w:w="992" w:type="dxa"/>
          </w:tcPr>
          <w:p w14:paraId="3022EFC4" w14:textId="77777777" w:rsidR="00F968EF" w:rsidRPr="00280F56" w:rsidRDefault="00F968EF" w:rsidP="006F5210">
            <w:r w:rsidRPr="00280F56">
              <w:t>-</w:t>
            </w:r>
          </w:p>
        </w:tc>
        <w:tc>
          <w:tcPr>
            <w:tcW w:w="1134" w:type="dxa"/>
          </w:tcPr>
          <w:p w14:paraId="4754ECCC" w14:textId="77777777" w:rsidR="00F968EF" w:rsidRPr="00280F56" w:rsidRDefault="00F968EF" w:rsidP="006F5210">
            <w:r w:rsidRPr="00280F56">
              <w:t>-</w:t>
            </w:r>
          </w:p>
        </w:tc>
        <w:tc>
          <w:tcPr>
            <w:tcW w:w="992" w:type="dxa"/>
          </w:tcPr>
          <w:p w14:paraId="200D2999" w14:textId="77777777" w:rsidR="00F968EF" w:rsidRPr="00280F56" w:rsidRDefault="00F968EF" w:rsidP="006F5210">
            <w:r w:rsidRPr="00280F56">
              <w:t>-</w:t>
            </w:r>
          </w:p>
        </w:tc>
        <w:tc>
          <w:tcPr>
            <w:tcW w:w="986" w:type="dxa"/>
          </w:tcPr>
          <w:p w14:paraId="3401A41B" w14:textId="77777777" w:rsidR="00F968EF" w:rsidRPr="00280F56" w:rsidRDefault="00F968EF" w:rsidP="006F5210">
            <w:r w:rsidRPr="00280F56">
              <w:t>Static objects only</w:t>
            </w:r>
          </w:p>
        </w:tc>
      </w:tr>
      <w:tr w:rsidR="00F968EF" w:rsidRPr="00280F56" w14:paraId="63728FDC" w14:textId="77777777" w:rsidTr="006F5210">
        <w:tc>
          <w:tcPr>
            <w:tcW w:w="1267" w:type="dxa"/>
          </w:tcPr>
          <w:p w14:paraId="577CBFCE" w14:textId="77777777" w:rsidR="00F968EF" w:rsidRPr="00280F56" w:rsidRDefault="00F968EF" w:rsidP="006F5210">
            <w:r w:rsidRPr="00280F56">
              <w:t>Research</w:t>
            </w:r>
          </w:p>
        </w:tc>
        <w:tc>
          <w:tcPr>
            <w:tcW w:w="1440" w:type="dxa"/>
          </w:tcPr>
          <w:p w14:paraId="67D73333" w14:textId="77777777" w:rsidR="00F968EF" w:rsidRPr="00280F56" w:rsidRDefault="00F968EF" w:rsidP="006F5210">
            <w:r w:rsidRPr="00280F56">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6532","id":"ITEM-2","issue":"22","issued":{"date-parts":[["2020","11","15"]]},"page":"6532","publisher":"Multidisciplinary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Robots","type":"article-journal"},"uris":["http://www.mendeley.com/documents/?uuid=783b00ff-8ce4-37e8-a8ba-7537dce524ff"]},{"id":"ITEM-4","itemData":{"DOI":"10.1049/IET-RSN.2018.5644","ISSN":"17518784","abstract":"Experimental measurement results of automotive radar signal attenuation during various intensities of snowfall at the current automotive radar frequency (77 GHz) and low-Terahertz (THz) (100 300 GHz) frequencies are presented and compared in this study. The attenuation is characterised by measuring the ratio of the received power from a reference target through snow precipitation of various intensities and through the same path with no precipitation. Statistical analysis of the attenuation is presented. Higher attenuation is measured at a higher frequency, and also attenuation increases as snowfall rate and liquid water content in snowflakes increases. This study is fundamentally important to investigate the effect of adverse weather conditions on low-THz radar performance in comparison with the current automotive radars operating in the traditional mm-wave band. In addition, the effects of low-THz wave attenuation and scattering due to typical contaminants formed on the radome of automotive radars and reflection from common objects on the road are presented.","author":[{"dropping-particle":"","family":"Norouzian","given":"Fatemeh","non-dropping-particle":"","parse-names":false,"suffix":""},{"dropping-particle":"","family":"Marchetti","given":"Emidio","non-dropping-particle":"","parse-names":false,"suffix":""},{"dropping-particle":"","family":"Hoare","given":"Edward","non-dropping-particle":"","parse-names":false,"suffix":""},{"dropping-particle":"","family":"Gashinova","given":"Marina","non-dropping-particle":"","parse-names":false,"suffix":""},{"dropping-particle":"","family":"Constantinou","given":"Costas","non-dropping-particle":"","parse-names":false,"suffix":""},{"dropping-particle":"","family":"Gardner","given":"Peter","non-dropping-particle":"","parse-names":false,"suffix":""},{"dropping-particle":"","family":"Cherniakov","given":"Mikhail","non-dropping-particle":"","parse-names":false,"suffix":""}],"container-title":"IET Radar, Sonar and Navigation","id":"ITEM-4","issue":"9","issued":{"date-parts":[["2019","9","1"]]},"page":"1421-1427","publisher":"Institution of Engineering and Technology","title":"Experimental study on low-THz automotive radar signal attenuation during snowfall","type":"article-journal","volume":"13"},"uris":["http://www.mendeley.com/documents/?uuid=6a22af3e-9df8-3aa3-8a9e-197c410bd71d"]},{"id":"ITEM-5","itemData":{"DOI":"10.5194/ARS-1-105-2003","ISSN":"16849965","abstract":"This contribution points out the potential of radar sensors with high resolution in azimuth and range in traffic environment and addresses some aspects of their practical implementation with respect to system design, hardware and software. A prototypical vehicle-based instrumentation radar is presented, which performs on-line acquisition and real-time visualisation of radar images with an update rate of up to 10 Hz. The enhanced perception capabilities of high resolution radar in traffic environment will be demonstrated with respect to new comfort and safety features, and practical realisation approaches concerning data processing and hardware including the scanning antenna will be discussed. © 2003 European Geophysical Society.","author":[{"dropping-particle":"","family":"Schneider","given":"R.","non-dropping-particle":"","parse-names":false,"suffix":""},{"dropping-particle":"","family":"Wenger","given":"J.","non-dropping-particle":"","parse-names":false,"suffix":""}],"container-title":"Advances in Radio Science","id":"ITEM-5","issued":{"date-parts":[["2003"]]},"page":"105-111","title":"High resolution radar for automobile applications","type":"article-journal","volume":"1"},"uris":["http://www.mendeley.com/documents/?uuid=6174e947-5f0a-371d-b591-3707f9a29b40"]},{"id":"ITEM-6","itemData":{"DOI":"10.1023/A:1014922632540","ISSN":"01959271","abstract":"A simple formula is obtained using the method of statistical fitting for calculating the back scattering coefficient of rain media in millimeter (mm) wave band. Based on this, the influences of attenuation and scattering due to rain on the range and the detection performance of radar are discussed. © 2001 Plenum Publishing Corporation.","author":[{"dropping-particle":"","family":"Huang","given":"Jiying","non-dropping-particle":"","parse-names":false,"suffix":""},{"dropping-particle":"","family":"Jiang","given":"Shenyong","non-dropping-particle":"","parse-names":false,"suffix":""},{"dropping-particle":"","family":"Lu","given":"Xiaohong","non-dropping-particle":"","parse-names":false,"suffix":""}],"container-title":"International Journal of Infrared and Millimeter Waves","id":"ITEM-6","issue":"6","issued":{"date-parts":[["2001"]]},"page":"917-922","publisher":"Kluwer Academic/Plenum Publishers","title":"Rain backscattering properties and effects on the radar performance at MM wave band","type":"article-journal","volume":"22"},"uris":["http://www.mendeley.com/documents/?uuid=5cbc93fa-5983-3de7-b7ca-b5286d23ae53"]}],"mendeley":{"formattedCitation":"(Blanche et al., n.d.; J. Huang et al., 2001; Mohammed et al., 2020; Norouzian et al., 2019; Schneider &amp; Wenger, 2003; Yamauchi, 2008)","plainTextFormattedCitation":"(Blanche et al., n.d.; J. Huang et al., 2001; Mohammed et al., 2020; Norouzian et al., 2019; Schneider &amp; Wenger, 2003; Yamauchi, 2008)","previouslyFormattedCitation":"(Blanche et al., n.d.; J. Huang et al., 2001; Mohammed et al., 2020; Norouzian et al., 2019; Schneider &amp; Wenger, 2003; Yamauchi, 2008)"},"properties":{"noteIndex":0},"schema":"https://github.com/citation-style-language/schema/raw/master/csl-citation.json"}</w:instrText>
            </w:r>
            <w:r w:rsidRPr="00280F56">
              <w:fldChar w:fldCharType="separate"/>
            </w:r>
            <w:r w:rsidRPr="00280F56">
              <w:rPr>
                <w:noProof/>
              </w:rPr>
              <w:t xml:space="preserve">(Blanche et al., n.d.; J. Huang et al., 2001; Mohammed et al., 2020; Norouzian et al., 2019; Schneider &amp; Wenger, 2003; </w:t>
            </w:r>
            <w:r w:rsidRPr="00280F56">
              <w:rPr>
                <w:noProof/>
              </w:rPr>
              <w:lastRenderedPageBreak/>
              <w:t>Yamauchi, 2008)</w:t>
            </w:r>
            <w:r w:rsidRPr="00280F56">
              <w:fldChar w:fldCharType="end"/>
            </w:r>
          </w:p>
        </w:tc>
        <w:tc>
          <w:tcPr>
            <w:tcW w:w="1297" w:type="dxa"/>
          </w:tcPr>
          <w:p w14:paraId="45D424E9" w14:textId="77777777" w:rsidR="00F968EF" w:rsidRPr="00280F56" w:rsidRDefault="00F968EF" w:rsidP="006F5210">
            <w:r w:rsidRPr="00280F56">
              <w:lastRenderedPageBreak/>
              <w:fldChar w:fldCharType="begin" w:fldLock="1"/>
            </w:r>
            <w:r w:rsidRPr="00280F56">
              <w:instrText>ADDIN CSL_CITATION {"citationItems":[{"id":"ITEM-1","itemData":{"DOI":"10.3390/S18020499","ISSN":"14248220","PMID":"29414894","abstract":"This paper presents the state-of-the-art and reviews the state-of-research of acoustic sensors used for a variety of navigation and guidance applications on air and surface vehicles. In particular, this paper focuses on echolocation, which is widely utilized in nature by certain mammals (e.g., cetaceans and bats). Although acoustic sensors have been extensively adopted in various engineering applications, their use in navigation and guidance systems is yet to be fully exploited. This technology has clear potential for applications in air and surface navigation/guidance for Intelligent Transport Systems (ITS), especially considering air and surface operations indoors and in other environments where satellite positioning is not available. Propagation of sound in the atmosphere is discussed in detail, with all potential attenuation sources taken into account. The errors introduced in echolocation measurements due to Doppler, multipath and atmospheric effects are discussed, and an uncertainty analysis method is presented for ranging error budget prediction in acoustic navigation applications. Considering the design challenges associated with monostatic and multi-static sensor implementations and looking at the performance predictions for different possible configurations, acoustic sensors show clear promises in navigation, proximity sensing, as well as obstacle detection and tracking. The integration of acoustic sensors in multi-sensor navigation systems is also considered towards the end of the paper and a low Size, Weight and Power, and Cost (SWaP-C) sensor integration architecture is presented for possible introduction in air and surface navigation systems.","author":[{"dropping-particle":"","family":"Kapoor","given":"Rohan","non-dropping-particle":"","parse-names":false,"suffix":""},{"dropping-particle":"","family":"Ramasamy","given":"Subramanian","non-dropping-particle":"","parse-names":false,"suffix":""},{"dropping-particle":"","family":"Gardi","given":"Alessandro","non-dropping-particle":"","parse-names":false,"suffix":""},{"dropping-particle":"","family":"Schyndel","given":"Ron","non-dropping-particle":"Van","parse-names":false,"suffix":""},{"dropping-particle":"","family":"Sabatini","given":"Roberto","non-dropping-particle":"","parse-names":false,"suffix":""}],"container-title":"Sensors (Switzerland)","id":"ITEM-1","issue":"2","issued":{"date-parts":[["2018","2","7"]]},"publisher":"MDPI AG","title":"Acoustic sensors for air and surface navigation applications","type":"article-journal","volume":"18"},"uris":["http://www.mendeley.com/documents/?uuid=e5db306d-646b-3eac-92de-bd9de747a4ae"]},{"id":"ITEM-2","itemData":{"ISBN":"9789834448363","abstract":"In real situation, the motion planning of the vehicle does not rely on accurate static models of the environments. It can perceive its environments, react to unforeseen circumstances, and plan dynamically in order to achieve its mission. This paper describes the autonomous obstacle avoidance system for a mobile robot in an unmapped and changing environment. The developed algorithm uses a fuzzy logic approach and is conducted using an autonomous mobile robot platform including three sets of ultrasonic sensors. The environment information surrounding the robot detected by the ultrasonic sensors is firstly fuzzified, and then input into fuzzy control system. The output of the fuzzy control system is used to drive the robot. In the real-time performance tests, the system is able to guide vehicle around obstacles.","author":[{"dropping-particle":"","family":"Shing","given":"Ling Khui","non-dropping-particle":"","parse-names":false,"suffix":""},{"dropping-particle":"","family":"Lwin","given":"Khine Zar","non-dropping-particle":"","parse-names":false,"suffix":""},{"dropping-particle":"","family":"Sein","given":"Kyauk Khe","non-dropping-particle":"","parse-names":false,"suffix":""},{"dropping-particle":"","family":"Chan","given":"Ye","non-dropping-particle":"","parse-names":false,"suffix":""},{"dropping-particle":"","family":"Thar","given":"Win Win","non-dropping-particle":"","parse-names":false,"suffix":""}],"id":"ITEM-2","issued":{"date-parts":[["2008"]]},"page":"978-983","title":"Real-Time Obstacle Avoidance and Fuzzy Dynamic Steering Control for an Unmanned Ground Vehicle","type":"article-journal"},"uris":["http://www.mendeley.com/documents/?uuid=ed5a4071-5d19-3277-8491-3dff88343a80"]},{"id":"ITEM-3","itemData":{"ISSN":"1819-6608","abstract":"The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Dada","given":"Samuel","non-dropping-particle":"","parse-names":false,"suffix":""}],"id":"ITEM-3","issue":"3","issued":{"date-parts":[["2018"]]},"title":"DEVELOPMENT OF AN ARDUINO-BASED OBSTACLE AVOIDANCE ROBOTIC SYSTEM FOR AN UNMANNED VEHICLE","type":"article-journal","volume":"13"},"uris":["http://www.mendeley.com/documents/?uuid=968d3fda-c9cb-302d-a1ad-e269f8e57048"]},{"id":"ITEM-4","itemData":{"DOI":"10.1007/978-3-540-30301-5","ISBN":"9783540303015","abstract":"Sonar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Robotics","id":"ITEM-4","issue":"January 2008","issued":{"date-parts":[["2008"]]},"title":"Sonar Sensing","type":"article-journal"},"uris":["http://www.mendeley.com/documents/?uuid=9abac4f1-d8fe-4fc0-97ae-8701eedc02e6"]},{"id":"ITEM-5","itemData":{"DOI":"10.3390/S19030648","ISSN":"14248220","PMID":"30764486","abstract":"This paper presents a systematic review of the perception systems and simulators for autonomous vehicles (AV). This work has been divided into three parts. In the first part, perception systems are categorized as environment perception systems and positioning estimation systems. The paper presents the physical fundamentals, principle functioning, and electromagnetic spectrum used to operate the most common sensors used in perception systems (ultrasonic, RADAR, LiDAR, cameras, IMU, GNSS, RTK, etc.). Furthermore, their strengths and weaknesses are shown, and the quantification of their features using spider charts will allow proper selection of different sensors depending on 11 features. In the second part, the main elements to be taken into account in the simulation of a perception system of an AV are presented. For this purpose, the paper describes simulators for model-based development, the main game engines that can be used for simulation, simulators from the robotics field, and lastly simulators used specifically for AV. Finally, the current state of regulations that are being applied in different countries around the world on issues concerning the implementation of autonomous vehicles is presented.","author":[{"dropping-particle":"","family":"Rosique","given":"Francisca","non-dropping-particle":"","parse-names":false,"suffix":""},{"dropping-particle":"","family":"Navarro","given":"Pedro J.","non-dropping-particle":"","parse-names":false,"suffix":""},{"dropping-particle":"","family":"Fernández","given":"Carlos","non-dropping-particle":"","parse-names":false,"suffix":""},{"dropping-particle":"","family":"Padilla","given":"Antonio","non-dropping-particle":"","parse-names":false,"suffix":""}],"container-title":"Sensors (Switzerland)","id":"ITEM-5","issue":"3","issued":{"date-parts":[["2019","2","1"]]},"publisher":"MDPI AG","title":"A systematic review of perception system and simulators for autonomous vehicles research","type":"article-journal","volume":"19"},"uris":["http://www.mendeley.com/documents/?uuid=5cc0d4c3-36cd-3bc7-b672-0631a234a5c5"]},{"id":"ITEM-6","itemData":{"DOI":"10.3390/S20226532","ISSN":"1424-8220","PMID":"33203155","abstract":"Perception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18","id":"ITEM-7","issue":"2","issued":{"date-parts":[["2018","4","24"]]},"page":"18","publisher":"Multidisciplinary Digital Publishing Institute","title":"Obstacle Avoidance System for Unmanned Ground Vehicles by Using Ultrasonic Sensors","type":"article-journal","volume":"6"},"uris":["http://www.mendeley.com/documents/?uuid=6cb5106f-ccf8-3a36-b0c2-db9c33e9b970"]},{"id":"ITEM-8","itemData":{"DOI":"10.3390/S141222689","ISSN":"14248220","abstract":"Many driver assistance systems requireknowledge of the vehicle environment. As these systems are increasing in complexity and performance, this knowledge of the environment needs to be more complete and reliable, so sensor fusion combining long, medium and short range sensors is now being used. This paper analyzes the feasibility of using ultrasonic sensors for low cost vehicle-positioning and tracking in the lane adjacent to the host vehicle in order to identify free areasaround the vehicle and provide information to an automatic avoidance collision system that can perform autonomous braking and lane change manoeuvres. A laser scanner is used for the early detection of obstacles in the direction of travel while two ultrasonic sensors monitor the blind spotof the host vehicle. The results of tests on a test track demonstrate the ability of these sensors to accurately determine the kinematic variables of the obstacles encountered, despite a clear limitation in range.","author":[{"dropping-particle":"","family":"Jiménez","given":"Felipe","non-dropping-particle":"","parse-names":false,"suffix":""},{"dropping-particle":"","family":"Naranjo","given":"José E.","non-dropping-particle":"","parse-names":false,"suffix":""},{"dropping-particle":"","family":"Gómez","given":"Oscar","non-dropping-particle":"","parse-names":false,"suffix":""},{"dropping-particle":"","family":"Anaya","given":"José J.","non-dropping-particle":"","parse-names":false,"suffix":""}],"container-title":"Sensors (Switzerland)","id":"ITEM-8","issue":"12","issued":{"date-parts":[["2014","11","28"]]},"page":"22689-22705","publisher":"MDPI AG","title":"Vehicle tracking for an evasive manoeuvres assistant using low-cost ultrasonic sensors","type":"article-journal","volume":"14"},"uris":["http://www.mendeley.com/documents/?uuid=b0523831-a4c9-334e-bf06-31d2ffaa6233"]}],"mendeley":{"formattedCitation":"(De Simone et al., 2018b; Jiménez et al., 2014; Kapoor et al., 2018; Kleeman &amp; Kuc, 2008; Mohammed et al., 2020; Rosique et al., 2019; Shing et al., 2008; Sulaimon Alli et al., 2018)","plainTextFormattedCitation":"(De Simone et al., 2018b; Jiménez et al., 2014; Kapoor et al., 2018; Kleeman &amp; Kuc, 2008; Mohammed et al., 2020; Rosique et al., 2019; Shing et al., 2008; Sulaimon Alli et al., 2018)","previouslyFormattedCitation":"(De Simone et al., 2018b; Jiménez et al., 2014; Kapoor et al., 2018; Kleeman &amp; Kuc, 2008; Mohammed et al., 2020; Rosique et al., 2019; Shing et al., 2008; Sulaimon Alli et al., 2018)"},"properties":{"noteIndex":0},"schema":"https://github.com/citation-style-language/schema/raw/master/csl-citation.json"}</w:instrText>
            </w:r>
            <w:r w:rsidRPr="00280F56">
              <w:fldChar w:fldCharType="separate"/>
            </w:r>
            <w:r w:rsidRPr="00280F56">
              <w:rPr>
                <w:noProof/>
              </w:rPr>
              <w:t xml:space="preserve">(De Simone et al., 2018b; Jiménez et al., 2014; Kapoor et al., 2018; Kleeman &amp; Kuc, 2008; Mohammed et al., </w:t>
            </w:r>
            <w:r w:rsidRPr="00280F56">
              <w:rPr>
                <w:noProof/>
              </w:rPr>
              <w:lastRenderedPageBreak/>
              <w:t>2020; Rosique et al., 2019; Shing et al., 2008; Sulaimon Alli et al., 2018)</w:t>
            </w:r>
            <w:r w:rsidRPr="00280F56">
              <w:fldChar w:fldCharType="end"/>
            </w:r>
          </w:p>
        </w:tc>
        <w:tc>
          <w:tcPr>
            <w:tcW w:w="925" w:type="dxa"/>
          </w:tcPr>
          <w:p w14:paraId="7698E25F" w14:textId="77777777" w:rsidR="00F968EF" w:rsidRPr="00280F56" w:rsidRDefault="00F968EF" w:rsidP="006F5210">
            <w:r w:rsidRPr="00280F56">
              <w:lastRenderedPageBreak/>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UGVs","type":"article-journal","volume":"6962"},"uris":["http://www.mendeley.com/documents/?uuid=46e677cb-140a-3d02-9477-ecc7c60de7b7"]},{"id":"ITEM-2","itemData":{"DOI":"10.1177/1756829320924528","ISSN":"17568307","abstract":"This paper presents a novel collision-free navigation system for the unmanned aerial vehicle based on point clouds that outperform compared to baseline methods, enabling high-speed flights in cluttered environments, such as forests or many indoor industrial plants. The algorithm takes the point cloud information from physical sensors (e.g. lidar, depth camera) and then converts it to an occupied map using Voxblox, which is then used by a rapid-exploring random tree to generate finite path candidates. A modified Covariant Hamiltonian Optimization for Motion Planning objective function is used to select the best candidate and update it. Finally, the best candidate trajectory is generated and sent to a Model Predictive Control controller. The proposed navigation strategy is evaluated in four different simulation environments; the results show that the proposed method has a better success rate and a shorter goal-reaching distance than the baseline method.","author":[{"dropping-particle":"","family":"Lu","given":"Liang","non-dropping-particle":"","parse-names":false,"suffix":""},{"dropping-particle":"","family":"Yunda","given":"Alexander","non-dropping-particle":"","parse-names":false,"suffix":""},{"dropping-particle":"","family":"Carrio","given":"Adrian","non-dropping-particle":"","parse-names":false,"suffix":""},{"dropping-particle":"","family":"Campoy","given":"Pascual","non-dropping-particle":"","parse-names":false,"suffix":""}],"container-title":"International Journal of Micro Air Vehicles","id":"ITEM-2","issued":{"date-parts":[["2020"]]},"publisher":"SAGE Publications Inc.","title":"Robust autonomous flight in cluttered environment using a depth sensor","type":"article-journal","volume":"12"},"uris":["http://www.mendeley.com/documents/?uuid=c1cf027f-7a8a-3c95-914d-c69fb2b736d7"]},{"id":"ITEM-3","itemData":{"DOI":"10.1109/IGARSS.2016.7729297","ISBN":"9781509033324","abstract":"Off-road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vehicle","type":"article-journal","volume":"2016-November"},"uris":["http://www.mendeley.com/documents/?uuid=e28a197b-33b9-3be9-9fb1-3124062615e9"]},{"id":"ITEM-4","itemData":{"DOI":"10.1117/12.660435","ISBN":"0819462861","ISSN":"0277786X","abstract":"For the Wayfarer Project, funded by the US Army through TARDEC, we have developed technologies that enable manportable PackBot Wayfarer UGVs to perform autonomous reconnaissance in urban terrain. Each Wayfarer UGV can autonomously follow urban streets and building perimeters while avoiding obstacles and building a map of the terrain. Each UGV is equipped with a 3D stereo vision system, a 360-degree planar LIDAR, GPS, INS, compass, and odometry. The Hough transform is applied to LIDAR range data to detect building walls for street following and perimeter following. We have demonstrated Wayfarer's ability to autonomously follow roads in urban and rural environments, while building a map of the surrounding terrain. Recently, we have developed a ruggedized version of the Wayfarer\nNavigation Payload for use in rough terrain and all-weather conditions. The new payload incorporates a compact Tyzx G2 stereo vision module and a high-performance Athena Guidestar INS/GPS unit.","author":[{"dropping-particle":"","family":"Yamauchi","given":"Brian","non-dropping-particle":"","parse-names":false,"suffix":""}],"container-title":"https://doi.org/10.1117/12.660435","id":"ITEM-4","issued":{"date-parts":[["2006","5","9"]]},"page":"261-271","publisher":"SPIE","title":"Autonomous urban reconnaissance using man-portable UGVs","type":"article-journal","volume":"6230"},"uris":["http://www.mendeley.com/documents/?uuid=3a046202-9b02-3496-b2fa-c1b0b52dcb5a"]},{"id":"ITEM-5","itemData":{"DOI":"10.1109/IROS51168.2021.9636250","ISBN":"9781665417143","ISSN":"21530866","abstract":"Obstacle detection and avoidance plays a crucial role in autonomous navigation of unmanned ground vehicles. This becomes more challenging in off-road environments due to the higher probability of finding negative obstacles (e.g., holes, ditches, trenches, etc.) compared with on-road environments. One approach to solve this problem is to avoid the candidate path with a negative obstacle, but in off-road avoiding negative obstacles all the time is not possible. In such cases, the path planner may need to choose a candidate path with a negative obstacle that causes the least amount of damage to the vehicle. To deal better with these types of scenarios, this study introduces a novel approach to perform shape estimation of negative obstacles using LiDAR 3D point cloud data. The dimensions (width, diameter, and depth) and the location (center) of negative obstacles are calculated based on estimated shape. This approach is tested on different terrain types using the Mississippi Autonomous Vehicle Simulation (MAVS).","author":[{"dropping-particle":"","family":"Lebakula","given":"Viswadeep","non-dropping-particle":"","parse-names":false,"suffix":""},{"dropping-particle":"","family":"Tang","given":"Bo","non-dropping-particle":"","parse-names":false,"suffix":""},{"dropping-particle":"","family":"Goodin","given":"Christopher","non-dropping-particle":"","parse-names":false,"suffix":""},{"dropping-particle":"","family":"Bethel","given":"Cindy L.","non-dropping-particle":"","parse-names":false,"suffix":""}],"container-title":"IEEE International Conference on Intelligent Robots and Systems","id":"ITEM-5","issued":{"date-parts":[["2021"]]},"page":"4525-4531","publisher":"Institute of Electrical and Electronics Engineers Inc.","title":"Shape Estimation of Negative Obstacles for Autonomous Navigation","type":"article-journal"},"uris":["http://www.mendeley.com/documents/?uuid=170bc20f-fd7a-37ac-8e61-d07cbbb9cee1"]},{"id":"ITEM-6","itemData":{"DOI":"10.3390/S20226532","ISSN":"1424-8220","PMID":"33203155","abstract":"Perception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Review","type":"article-journal","volume":"20"},"uris":["http://www.mendeley.com/documents/?uuid=2d3ea3eb-87d6-329e-a915-f0d07408cb61"]},{"id":"ITEM-7","itemData":{"DOI":"10.1109/TVT.2020.2989148","ISSN":"19399359","abstract":"We present and discuss the case for full waveform pixel and image acquisition and processing to enable LiDAR sensors to penetrate and reconstruct 3D surface maps through obscuring media. To that end, we review work on signal propagation, on scanning and arrayed sensors, on signal processing strategies for independent pixels and employing spatial context, on reducing complexity and accelerating processing by sensor design, algorithmic changes, compressed sensing, and parallel processing. We report several experimental studies on LiDAR imaging through complex media, and how these can inform the automotive LiDAR scenario. We conclude with a discussion of future development and potential for full waveform LiDAR (FWL).","author":[{"dropping-particle":"","family":"Wallace","given":"Andrew M.","non-dropping-particle":"","parse-names":false,"suffix":""},{"dropping-particle":"","family":"Halimi","given":"Abderrahim","non-dropping-particle":"","parse-names":false,"suffix":""},{"dropping-particle":"","family":"Buller","given":"Gerald S.","non-dropping-particle":"","parse-names":false,"suffix":""}],"container-title":"IEEE Transactions on Vehicular Technology","id":"ITEM-7","issue":"7","issued":{"date-parts":[["2020","7","1"]]},"page":"7064-7077","publisher":"Institute of Electrical and Electronics Engineers Inc.","title":"Full Waveform LiDAR for Adverse Weather Conditions","type":"article-journal","volume":"69"},"uris":["http://www.mendeley.com/documents/?uuid=685bdb7a-381c-3f37-a962-5243bcf9ea63"]},{"id":"ITEM-8","itemData":{"DOI":"10.1109/ICCAR49639.2020.9108058","ISBN":"9781728161396","abstract":"Autonomous vehicles must analyze and understand the surrounding terrain in real time when driving in off-road environments. Yet few UGVs can effectively detect pits and ditches in an off-road environment at high speeds autonomously. This paper presents an adaptive negative obstacle detection method for autonomous vehicles using multiple side-mounted LiDARs. method begins by extracting range jump in radial direction from the raw sensor data to get potential negative obstacle feature point pairs, and then estimates the vector of the scanned ground surface around the potential negative obstacles each moment. Subsequently, the feature point pairs are filtered based on several geometrical features related to the range and the deviation between the feature point pairs and the ground vector. Then we fuse the feature point pairs from multiple LiDARs and multiple frames to improve robustness and the longest detection distance. A series of experiments have been conducted in several typical off-road scenarios. experimental results show that the proposed method can accurately detect negative obstacles and could deal with complex terrain in off-road environments.","author":[{"dropping-particle":"","family":"Zhong","given":"Zeyu","non-dropping-particle":"","parse-names":false,"suffix":""},{"dropping-particle":"","family":"Wang","given":"Zhiling","non-dropping-particle":"","parse-names":false,"suffix":""},{"dropping-particle":"","family":"Lin","given":"Linglong","non-dropping-particle":"","parse-names":false,"suffix":""},{"dropping-particle":"","family":"Liang","given":"Huawei","non-dropping-particle":"","parse-names":false,"suffix":""},{"dropping-particle":"","family":"Xu","given":"Fengyu","non-dropping-particle":"","parse-names":false,"suffix":""}],"container-title":"2020 6th International Conference on Control, Automation and Robotics, ICCAR 2020","id":"ITEM-8","issued":{"date-parts":[["2020","4","1"]]},"page":"700-705","publisher":"Institute of Electrical and Electronics Engineers Inc.","title":"Robust Negative Obstacle Detection in Off-Road Environments Using Multiple LiDARs","type":"article-journal"},"uris":["http://www.mendeley.com/documents/?uuid=63a6ca3b-d5a2-37ed-b5c0-a44666bae188"]},{"id":"ITEM-9","itemData":{"DOI":"10.3390/ELECTRONICS8010089","ISSN":"20799292","abstract":"While it is well known that rain may influence the performance of automotive LIDAR sensors commonly used in ADAS applications, there is a lack of quantitative analysis of this effect. In particular, there is very little published work on physically-based simulation of the influence of rain on terrestrial LIDAR performance. Additionally, there have been few quantitative studies on how rain-rate influences ADAS performance. In this work, we develop a mathematical model for the performance degradation of LIDAR as a function of rain-rate and incorporate this model into a simulation of an obstacle-detection system to show how it can be used to quantitatively predict the influence of rain on ADAS that use LIDAR.","author":[{"dropping-particle":"","family":"Goodin","given":"Christopher","non-dropping-particle":"","parse-names":false,"suffix":""},{"dropping-particle":"","family":"Carruth","given":"Daniel","non-dropping-particle":"","parse-names":false,"suffix":""},{"dropping-particle":"","family":"Doude","given":"Matthew","non-dropping-particle":"","parse-names":false,"suffix":""},{"dropping-particle":"","family":"Hudson","given":"Christopher","non-dropping-particle":"","parse-names":false,"suffix":""}],"container-title":"Electronics (Switzerland)","id":"ITEM-9","issue":"1","issued":{"date-parts":[["2019","1","1"]]},"publisher":"MDPI AG","title":"Predicting the influence of rain on LIDAR in ADAS","type":"article-journal","volume":"8"},"uris":["http://www.mendeley.com/documents/?uuid=2aa8274e-54a8-3939-a385-7b673a6147c6"]},{"id":"ITEM-10","itemData":{"DOI":"10.1109/ACCESS.2020.2996366","ISSN":"21693536","abstract":"Automotive Lidar sensors are highly susceptible to their environment. One of its major limitations results from the effects of rain environments, which should be seriously considered while designing a Lidar system. This study addresses the impact of rain on the Lidar system by considering the raindrop distributions of different regions. The regional distributions are derived from the rainfall data of three locations, which were reported by previous works, and converted using the constrained-gamma model. The regional distribution reveals different characteristics of raindrops, such as sizes, shapes, and numbers. The derived raindrop distributions are imported to a custom-built Lidar model, providing three models representing the three regions. The simulation results demonstrate that the signal power received by a Lidar attenuates, which is modeled using Mie scattering theory, and the amount of attenuation clearly differs in the regional models. Therefore, the attenuation characteristics change according to the regions; consequently, their effect on the Lidar sensor performances are quantitatively evaluated. In addition, the custom-built Lidar model is mounted on a virtual vehicle, which is simulated using a commercial automobile testing software, PreScan. The driving simulation also demonstrates similar conclusion that the regional raindrop distribution is critical in determining the Lidar performances.","author":[{"dropping-particle":"","family":"Byeon","given":"Mijung","non-dropping-particle":"","parse-names":false,"suffix":""},{"dropping-particle":"","family":"Yoon","given":"Sang Won","non-dropping-particle":"","parse-names":false,"suffix":""}],"container-title":"IEEE Access","id":"ITEM-10","issued":{"date-parts":[["2020"]]},"page":"102669-102679","publisher":"Institute of Electrical and Electronics Engineers Inc.","title":"Analysis of Automotive Lidar Sensor Model Considering Scattering Effects in Regional Rain Environments","type":"article-journal","volume":"8"},"uris":["http://www.mendeley.com/documents/?uuid=bf531aab-661d-3a76-beb6-383acc6bad3d"]}],"mendeley":{"formattedCitation":"(Byeon &amp; Yoon, 2020; Goodin et al., 2019; Lebakula et al., 2021; Lu et al., 2020; Mohammed et al., 2020; Wallace et al., 2020; J. Wang et al., 2016; Yamauchi, 2006, 2008; Zhong et al., 2020)","plainTextFormattedCitation":"(Byeon &amp; Yoon, 2020; Goodin et al., 2019; Lebakula et al., 2021; Lu et al., 2020; Mohammed et al., 2020; Wallace et al., 2020; J. Wang et al., 2016; Yamauchi, 2006, 2008; Zhong et al., 2020)","previouslyFormattedCitation":"(Byeon &amp; Yoon, 2020; Goodin et al., 2019; Lebakula et al., 2021; Lu et al., 2020; Mohammed et al., 2020; Wallace et al., 2020; J. Wang et al., 2016; Yamauchi, 2006, 2008; Zhong et al., 2020)"},"properties":{"noteIndex":0},"schema":"https://github.com/citation-style-language/schema/raw/master/csl-citation.json"}</w:instrText>
            </w:r>
            <w:r w:rsidRPr="00280F56">
              <w:fldChar w:fldCharType="separate"/>
            </w:r>
            <w:r w:rsidRPr="00280F56">
              <w:rPr>
                <w:noProof/>
              </w:rPr>
              <w:t xml:space="preserve">(Byeon &amp; Yoon, 2020; Goodin et al., 2019; Lebakula et al., 2021; Lu et al., </w:t>
            </w:r>
            <w:r w:rsidRPr="00280F56">
              <w:rPr>
                <w:noProof/>
              </w:rPr>
              <w:lastRenderedPageBreak/>
              <w:t>2020; Mohammed et al., 2020; Wallace et al., 2020; J. Wang et al., 2016; Yamauchi, 2006, 2008; Zhong et al., 2020)</w:t>
            </w:r>
            <w:r w:rsidRPr="00280F56">
              <w:fldChar w:fldCharType="end"/>
            </w:r>
          </w:p>
        </w:tc>
        <w:tc>
          <w:tcPr>
            <w:tcW w:w="1045" w:type="dxa"/>
          </w:tcPr>
          <w:p w14:paraId="62314DA5" w14:textId="77777777" w:rsidR="00F968EF" w:rsidRPr="00280F56" w:rsidRDefault="00F968EF" w:rsidP="006F5210">
            <w:r w:rsidRPr="00280F56">
              <w:lastRenderedPageBreak/>
              <w:fldChar w:fldCharType="begin" w:fldLock="1"/>
            </w:r>
            <w:r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Signature","type":"article-journal","volume":"1"},"uris":["http://www.mendeley.com/documents/?uuid=d60d22bd-dd78-3b21-b2ae-3c026ce3bd2c"]},{"id":"ITEM-2","itemData":{"ISSN":"1819-6608","abstract":"The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Dada","given":"Samuel","non-dropping-particle":"","parse-names":false,"suffix":""}],"id":"ITEM-2","issue":"3","issued":{"date-parts":[["2018"]]},"title":"DEVELOPMENT OF AN ARDUINO-BASED OBSTACLE AVOIDANCE ROBOTIC SYSTEM FOR AN UNMANNED VEHICLE","type":"article-journal","volume":"13"},"uris":["http://www.mendeley.com/documents/?uuid=968d3fda-c9cb-302d-a1ad-e269f8e57048"]},{"id":"ITEM-3","itemData":{"DOI":"10.1177/1550147720921776","ISSN":"15501477","abstract":"The growing interest in precision livestock farming is prompted by a desire to understand the basic behavioural needs of the animals and optimize the contribution of each animal. The aim of this study was to develop a system that automatically generated individual animal behaviour and localization data in sheep. A sensor-fusion-system tracking individual sheep position and detecting sheep standing/lying behaviour was proposed. The mean error and standard deviation of sheep position performed by the ultra-wideband location system was 0.357 ± 0.254 m, and the sensitivity of the sheep standing and lying detection performed by infrared radiation cameras and three-dimenional computer vision technology were 98.16% and 100%, respectively. The proposed system was able to generate individual animal activity reports and the real-time detection was achieved. The system can increase the convenience for animal behaviour studies and monitoring of animal welfare in the production environment.","author":[{"dropping-particle":"","family":"Ren","given":"Keni","non-dropping-particle":"","parse-names":false,"suffix":""},{"dropping-particle":"","family":"Karlsson","given":"Johannes","non-dropping-particle":"","parse-names":false,"suffix":""},{"dropping-particle":"","family":"Liuska","given":"Markus","non-dropping-particle":"","parse-names":false,"suffix":""},{"dropping-particle":"","family":"Hartikainen","given":"Markku","non-dropping-particle":"","parse-names":false,"suffix":""},{"dropping-particle":"","family":"Hansen","given":"Inger","non-dropping-particle":"","parse-names":false,"suffix":""},{"dropping-particle":"","family":"Jørgensen","given":"Grete H.M.","non-dropping-particle":"","parse-names":false,"suffix":""}],"container-title":"International Journal of Distributed Sensor Networks","id":"ITEM-3","issue":"5","issued":{"date-parts":[["2020"]]},"publisher":"SAGE Publications Ltd","title":"A sensor-fusion-system for tracking sheep location and behaviour","type":"article-journal","volume":"16"},"uris":["http://www.mendeley.com/documents/?uuid=f779980a-308c-3864-a0a4-1e6a1817118f"]}],"mendeley":{"formattedCitation":"(L. Matthies &amp; Rankin, 2003; Ren et al., 2020; Sulaimon Alli et al., 2018)","plainTextFormattedCitation":"(L. Matthies &amp; Rankin, 2003; Ren et al., 2020; Sulaimon Alli et al., 2018)","previouslyFormattedCitation":"(L. Matthies &amp; Rankin, 2003; Ren et al., 2020; Sulaimon Alli et al., 2018)"},"properties":{"noteIndex":0},"schema":"https://github.com/citation-style-language/schema/raw/master/csl-citation.json"}</w:instrText>
            </w:r>
            <w:r w:rsidRPr="00280F56">
              <w:fldChar w:fldCharType="separate"/>
            </w:r>
            <w:r w:rsidRPr="00280F56">
              <w:rPr>
                <w:noProof/>
              </w:rPr>
              <w:t>(L. Matthies &amp; Rankin, 2003; Ren et al., 2020; Sulaimon Alli et al., 2018)</w:t>
            </w:r>
            <w:r w:rsidRPr="00280F56">
              <w:fldChar w:fldCharType="end"/>
            </w:r>
          </w:p>
        </w:tc>
        <w:tc>
          <w:tcPr>
            <w:tcW w:w="1099" w:type="dxa"/>
          </w:tcPr>
          <w:p w14:paraId="187CABF4" w14:textId="77777777" w:rsidR="00F968EF" w:rsidRPr="00280F56" w:rsidRDefault="00F968EF" w:rsidP="006F5210">
            <w:r w:rsidRPr="00280F56">
              <w:fldChar w:fldCharType="begin" w:fldLock="1"/>
            </w:r>
            <w:r w:rsidRPr="00280F56">
              <w:instrText>ADDIN CSL_CITATION {"citationItems":[{"id":"ITEM-1","itemData":{"DOI":"10.1007/11681878_14","ISBN":"3540327312","ISSN":"03029743","abstract":"We continue a line of research initiated in [10, 11] on privacy-preserving statistical databases. Consider a trusted server that holds a database of sensitive information. Given a query function / mapping databases to reals, the so-called true answer is the result of applying / to the database. To protect privacy, the true answer is perturbed by the addition of random noise generated according to a carefully chosen distribution, and this response, the true answer plus noise, is returned to the user. Previous work focused on the case of noisy sums, in which f = ∑ i g(x i), where x i denotes the ith row of the database and g maps database rows to [0, 1]. We extend the study to general functions f, proving that privacy can be preserved by calibrating the standard deviation of the noise according to the sensitivity of the function f. Roughly speaking, this is the amount that any single argument to f can change its output. The new analysis shows that for several particular applications substantially less noise is needed than was previously understood to be the case. The first step is a very clean characterization of privacy in terms of indistinguishability of transcripts. Additionally, we obtain separation results showing the increased value of interactive sanitization mechanisms over non-interactive. © Springer-Verlag Berlin Heidelberg 2006.","author":[{"dropping-particle":"","family":"Dwork","given":"Cynthia","non-dropping-particle":"","parse-names":false,"suffix":""},{"dropping-particle":"","family":"McSherry","given":"Frank","non-dropping-particle":"","parse-names":false,"suffix":""},{"dropping-particle":"","family":"Nissim","given":"Kobbi","non-dropping-particle":"","parse-names":false,"suffix":""},{"dropping-particle":"","family":"Smith","given":"Adam","non-dropping-particle":"","parse-names":false,"suffix":""}],"container-title":"Lecture Notes in Computer Science (including subseries Lecture Notes in Artificial Intelligence and Lecture Notes in Bioinformatics)","id":"ITEM-1","issued":{"date-parts":[["2006"]]},"page":"265-284","title":"Calibrating noise to sensitivity in private data analysis","type":"article-journal","volume":"3876 LNCS"},"uris":["http://www.mendeley.com/documents/?uuid=3801755e-3131-3448-ba9b-c1357e754b77"]},{"id":"ITEM-2","itemData":{"DOI":"10.1109/IROS.2003.1250744","abstract":"Detecting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Systems","id":"ITEM-2","issued":{"date-parts":[["2003"]]},"page":"906-913","title":"Negative Obstacle Detection by Thermal Signature","type":"article-journal","volume":"1"},"uris":["http://www.mendeley.com/documents/?uuid=d60d22bd-dd78-3b21-b2ae-3c026ce3bd2c"]}],"mendeley":{"formattedCitation":"(Dwork et al., 2006; L. Matthies &amp; Rankin, 2003)","plainTextFormattedCitation":"(Dwork et al., 2006; L. Matthies &amp; Rankin, 2003)","previouslyFormattedCitation":"(Dwork et al., 2006; L. Matthies &amp; Rankin, 2003)"},"properties":{"noteIndex":0},"schema":"https://github.com/citation-style-language/schema/raw/master/csl-citation.json"}</w:instrText>
            </w:r>
            <w:r w:rsidRPr="00280F56">
              <w:fldChar w:fldCharType="separate"/>
            </w:r>
            <w:r w:rsidRPr="00280F56">
              <w:rPr>
                <w:noProof/>
              </w:rPr>
              <w:t>(Dwork et al., 2006; L. Matthies &amp; Rankin, 2003)</w:t>
            </w:r>
            <w:r w:rsidRPr="00280F56">
              <w:fldChar w:fldCharType="end"/>
            </w:r>
          </w:p>
        </w:tc>
        <w:tc>
          <w:tcPr>
            <w:tcW w:w="994" w:type="dxa"/>
          </w:tcPr>
          <w:p w14:paraId="01DD7088" w14:textId="77777777" w:rsidR="00F968EF" w:rsidRPr="00280F56" w:rsidRDefault="00F968EF" w:rsidP="006F5210">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Navigation","type":"article-journal","volume":"18"},"uris":["http://www.mendeley.com/documents/?uuid=e9910156-5cd4-32c1-92cc-995e3959c92b"]},{"id":"ITEM-2","itemData":{"DOI":"10.11159/JACR.2014.004","ISBN":"9781927877029","ISSN":"23685433","abstract":"In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Robotics","id":"ITEM-2","issued":{"date-parts":[["2014"]]},"publisher":"Avestia Publishing","title":"A Reactive bearing angle only obstacle avoidance technique for unmanned ground vehicles","type":"article-journal"},"uris":["http://www.mendeley.com/documents/?uuid=677e7037-0c64-31cd-9d17-ae44929772d9"]},{"id":"ITEM-3","itemData":{"DOI":"10.1117/12.776792","ISBN":"9780819471536","ISSN":"0277786X","abstract":"For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-3","issued":{"date-parts":[["2008","4","4"]]},"page":"28-37","publisher":"SPIE","title":"All-weather perception for small autonomous UGVs","type":"article-journal","volume":"6962"},"uris":["http://www.mendeley.com/documents/?uuid=46e677cb-140a-3d02-9477-ecc7c60de7b7"]},{"id":"ITEM-4","itemData":{"DOI":"10.1088/1757-899X/152/1/012026","ISSN":"1757-899X","abstract":"The main goal of this study is to demonstrate the approach of achieving collision avoidance on Quadrotor Unmanned Aerial Vehicle (QUAV) using image sensors with colour- based tracking method. A pair of high definition (HD) stereo cameras were chosen as the stereo vision sensor to obtain depth data from flat object surfaces. Laser transmitter was utilized to project high contrast tracking spot for depth calculation using common triangulation. Stereo vision algorithm was developed to acquire the distance from tracked point to QUAV and the control algorithm was designed to manipulate QUAV's response based on depth calculated. Attitude and position controller were designed using the non-linear model with the help of Optitrack motion tracking system. A number of collision avoidance flight tests were carried out to validate the performance of the stereo vision and control algorithm based on image sensors. In the results, the UAV was able to hover with fairly good accuracy in both static and dynamic collision avoidance for short range collision avoidance. Collision avoidance performance of the UAV was better with obstacle of dull surfaces in comparison to shiny surfaces. The minimum collision avoidance distance achievable was 0.4 m. The approach was suitable to be applied in short range collision avoidance.","author":[{"dropping-particle":"","family":"Cheong","given":"M. K.","non-dropping-particle":"","parse-names":false,"suffix":""},{"dropping-particle":"","family":"Bahiki","given":"M. R.","non-dropping-particle":"","parse-names":false,"suffix":""},{"dropping-particle":"","family":"Azrad","given":"S.","non-dropping-particle":"","parse-names":false,"suffix":""}],"container-title":"IOP Conference Series: Materials Science and Engineering","id":"ITEM-4","issue":"1","issued":{"date-parts":[["2016","10","1"]]},"page":"012026","publisher":"IOP Publishing","title":"Development of collision avoidance system for useful UAV applications using image sensors with laser transmitter","type":"article-journal","volume":"152"},"uris":["http://www.mendeley.com/documents/?uuid=ebc26273-26d3-370e-91f4-df3c21e0ffeb"]},{"id":"ITEM-5","itemData":{"abstract":"We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Multimedia","id":"ITEM-7","issue":"2","issued":{"date-parts":[["2012"]]},"page":"4-10","title":"Microsoft kinect sensor and its effect","type":"article-journal","volume":"19"},"uris":["http://www.mendeley.com/documents/?uuid=3287446d-611a-34a2-93ea-dddd8554ab57"]},{"id":"ITEM-8","itemData":{"abstract":"This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bridges.","author":[{"dropping-particle":"","family":"Karuppuswamy","given":"Jaiganesh","non-dropping-particle":"","parse-names":false,"suffix":""}],"id":"ITEM-8","issued":{"date-parts":[["2000"]]},"number-of-pages":"1-63","title":"Detection and Avoidance of Simulated Potholes in Autonomous Vehicles in an Unstructured Environment","type":"thesis"},"uris":["http://www.mendeley.com/documents/?uuid=4d4d3cc6-5476-33dc-b17d-6b83d4059d1d"]},{"id":"ITEM-9","itemData":{"DOI":"10.1007/S00138-005-0011-1","ISSN":"1432-1769","abstract":"In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camera","type":"article-journal","volume":"17"},"uris":["http://www.mendeley.com/documents/?uuid=5c080cdc-9e45-35a2-92ef-ebff5869b220"]},{"id":"ITEM-10","itemData":{"DOI":"10.15680/ijircce.2015.0301005","ISSN":"2320-9798","abstract":"Stereoscopy is a technique used for recording and representing stereoscopic (3D) images. It can create an illusion of depth using two pictures taken at two or more slightly different positions. There are two possible way of taking stereoscopic pictures by using special two-lens stereo cameras or systems with two single-lens cameras joined together. Stereoscopic pictures allow us to calculate the distance from the camera(s) to the chosen object within the picture. One of the most important features for any intelligent ground vehicle is based on how is reliable and complete the perception of the environment and the capability to discriminate what an obstacle is. Stereovision system used to detect the distance from the obstacle by disparity of images. Stereo vision system provides pair of stereo images to determine distance after the detecting the object and measure distance from it and avoid the object. Avoidance done by any of the controlling device when getting the detection decision form stereo system.","author":[{"dropping-particle":"","family":"Sharma","given":"Pritesh S","non-dropping-particle":"","parse-names":false,"suffix":""},{"dropping-particle":"","family":"Chitaliya","given":"Nehal G","non-dropping-particle":"","parse-names":false,"suffix":""}],"container-title":"International Journal of Innovative Research in Computer and Communication Engineering (An ISO","id":"ITEM-10","issue":"1","issued":{"date-parts":[["2007"]]},"title":"Obstacle Avoidance Using Stereo Vision: A Survey","type":"article-journal","volume":"3297"},"uris":["http://www.mendeley.com/documents/?uuid=bc7a1999-fab2-334b-8312-00b90236f2f0"]},{"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-13","issued":{"date-parts":[["0"]]},"title":"Obstacle Avoidance and Safeguarding for a Lunar Rover","type":"article-journal"},"uris":["http://www.mendeley.com/documents/?uuid=7d95636f-c7ec-33d9-acaa-30f263a05692"]},{"id":"ITEM-14","itemData":{"abstract":"In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-14","issued":{"date-parts":[["2005"]]},"title":"Stereo-Vision-Based Obstacle Avoidance in Rough Outdoor Terrain","type":"article-journal"},"uris":["http://www.mendeley.com/documents/?uuid=41c5871b-e69d-3c07-9943-7fa459f9b94a"]},{"id":"ITEM-15","itemData":{"abstract":"This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Viet","given":"Chau","non-dropping-particle":"","parse-names":false,"suffix":""},{"dropping-particle":"","family":"Marshall","given":"Ian","non-dropping-particle":"","parse-names":false,"suffix":""}],"id":"ITEM-15","issued":{"date-parts":[["0"]]},"title":"VISION-BASED OBSTACLE AVOIDANCE FOR A SMALL, LOW-COST ROBOT","type":"article-journal"},"uris":["http://www.mendeley.com/documents/?uuid=47c1f442-5b8b-3b0f-bb16-c86a17462291"]},{"id":"ITEM-16","itemData":{"DOI":"10.1177/1756829318756355","ISSN":"17568307","abstract":"Self-supervised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-16","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avoidance:","type":"article-journal","volume":"10"},"uris":["http://www.mendeley.com/documents/?uuid=5487241f-b1f5-36df-91d8-283ea0a4e12e"]},{"id":"ITEM-17","itemData":{"DOI":"10.3390/DRONES5040105","ISSN":"2504-446X","abstract":"The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105","id":"ITEM-17","issue":"4","issued":{"date-parts":[["2021","9","26"]]},"page":"105","publisher":"Multidisciplinary Digital Publishing Institute","title":"A Monocular Vision Obstacle Avoidance Method Applied to Indoor Tracking Robot","type":"article-journal","volume":"5"},"uris":["http://www.mendeley.com/documents/?uuid=9b4ebc8d-ce1d-3d63-9de7-14acd2d20d6e"]},{"id":"ITEM-18","itemData":{"DOI":"10.3844/ajeassp.2009.611.619","author":[{"dropping-particle":"","family":"Odeh","given":"Salaheddin","non-dropping-particle":"","parse-names":false,"suffix":""},{"dropping-particle":"","family":"Faqeh","given":"Rasha","non-dropping-particle":"","parse-names":false,"suffix":""}],"id":"ITEM-18","issued":{"date-parts":[["2009"]]},"title":"Vision-Based Obstacle Avoidance of Mobile Robot UsingQuantized Spatial Model Formal Analysis of Attestation in Trusted Execution Environments View project","type":"article-journal"},"uris":["http://www.mendeley.com/documents/?uuid=a3d21db8-6974-38f3-ab0e-b22f8b8b7fea"]},{"id":"ITEM-19","itemData":{"DOI":"10.14257/ijfgcn.2016.9.8.11","ISSN":"2233-7857","abstract":"In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Networking","id":"ITEM-19","issue":"8","issued":{"date-parts":[["2016"]]},"page":"111-120","title":"Mobile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Sonar","type":"article-journal","volume":"9"},"uris":["http://www.mendeley.com/documents/?uuid=c6e02da3-7e81-3f8f-8940-6a6662879db4"]},{"id":"ITEM-20","itemData":{"abstract":"Obstacle avoidance is an integral part of the Autonomous Navigation of Unmanned Vehicles, whether it be Aerial, Ground, or Underwater vehicles in indoor or outdoor environments. In a broader sense, it comprises obstacle detection and avoidance strategies. With the availability of multiple types of range-finding sensors like Lidar, Radar, or Ultrasonic sensors, a vision sensor is considered the best candidate for obstacle avoidance owing to its low cost, weight, and provision of enriching information about the environment. Motivation for vision-based avoidance owes its basis to the fact that humans, birds, insects use only vision for obstacle avoidance and navigation. This work proposes a vision-based obstacle detection, a planner for obstacle avoidance, and way-point navigation on Quadcopter using a low-cost Xbox Kinect RGB-D camera. Simulation of the work is examined on the Gazebo Simulator with the Robot Operating System (ROS)-Indigo framework, Pixhawk as Flight Controller Unit (FCU).","author":[{"dropping-particle":"","family":"Noori","given":"Kashif Khurshid","non-dropping-particle":"","parse-names":false,"suffix":""},{"dropping-particle":"","family":"Kumar Mishra","given":"Manish","non-dropping-particle":"","parse-names":false,"suffix":""},{"dropping-particle":"","family":"Abdullah","given":"Zafaryab","non-dropping-particle":"","parse-names":false,"suffix":""}],"id":"ITEM-20","issued":{"date-parts":[["0"]]},"title":"VISION-BASED OBSTACLE AVOIDANCE ON QUADCOPTER","type":"article-journal"},"uris":["http://www.mendeley.com/documents/?uuid=83233278-f9ef-303a-9636-904d05c56b87"]}],"mendeley":{"formattedCitation":"(M.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2012)","plainTextFormattedCitation":"(M.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2012)","previouslyFormattedCitation":"(M.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2012)"},"properties":{"noteIndex":0},"schema":"https://github.com/citation-style-language/schema/raw/master/csl-citation.json"}</w:instrText>
            </w:r>
            <w:r w:rsidRPr="00280F56">
              <w:fldChar w:fldCharType="separate"/>
            </w:r>
            <w:r w:rsidRPr="00280F56">
              <w:rPr>
                <w:noProof/>
              </w:rPr>
              <w:t>(M. K. Cheong et al., 2016; Gao et al., 2016; Hautì et al., 2006; Karuppu</w:t>
            </w:r>
            <w:r w:rsidRPr="00280F56">
              <w:rPr>
                <w:noProof/>
              </w:rPr>
              <w:lastRenderedPageBreak/>
              <w:t>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w:t>
            </w:r>
            <w:r w:rsidRPr="00280F56">
              <w:fldChar w:fldCharType="end"/>
            </w:r>
          </w:p>
        </w:tc>
        <w:tc>
          <w:tcPr>
            <w:tcW w:w="994" w:type="dxa"/>
          </w:tcPr>
          <w:p w14:paraId="2732D06C" w14:textId="77777777" w:rsidR="00F968EF" w:rsidRPr="00280F56" w:rsidRDefault="00F968EF" w:rsidP="006F5210">
            <w:pPr>
              <w:rPr>
                <w:lang w:eastAsia="zh-CN"/>
              </w:rPr>
            </w:pPr>
            <w:r w:rsidRPr="00280F56">
              <w:lastRenderedPageBreak/>
              <w:fldChar w:fldCharType="begin" w:fldLock="1"/>
            </w:r>
            <w:r w:rsidRPr="00280F56">
              <w:instrText>ADDIN CSL_CITATION {"citationItems":[{"id":"ITEM-1","itemData":{"DOI":"10.1145/3352593.3352616","ISBN":"9781450366502","abstract":"An automated approach to navigation and manipulation of general objects using YouBot has been discussed in this paper. The paper presents a machine learning based novel end to end solution to the object manipulation problem. Kinect sensor is placed at the base of the youBot for the sensing operation. This helps in the reconstruction of the environment and thereby makes it possible to stop near the target to be picked. A camera is mounted in eye in hand configuration on the YouBot. To perceive the depth of the target, an initial estimate is taken with a stereo image pair using a single camera, thus eliminating the need of multiple cameras or other sensors for depth estimation. A machine learning approach is then used to determine the grasping point of the object. Path planning plays an important role in the overall problem, therefore an adaptive visual servoing based solution is employed to make the picking solution robust. Parameters for trajectory planning are optimized by minimizing the error between the initial and the desired configuration while respecting the systems constraints. Further to make the algorithm robust, the validation is done on the COIL 100 dataset. Hence, this paper presents robust and complete solution to the navigation and manipulation of the objects using 8 Degree of freedom KUKA youBot.","author":[{"dropping-particle":"","family":"Chaudhary","given":"Shraddha","non-dropping-particle":"","parse-names":false,"suffix":""},{"dropping-particle":"","family":"Zakhami","given":"Shobhit","non-dropping-particle":"","parse-names":false,"suffix":""},{"dropping-particle":"","family":"Roy","given":"Sumantra Dutta","non-dropping-particle":"","parse-names":false,"suffix":""}],"container-title":"ACM International Conference Proceeding Series","id":"ITEM-1","issued":{"date-parts":[["2019","7","2"]]},"publisher":"Association for Computing Machinery","title":"Visual Feedback based Trajectory Planning to Pick an Object and Manipulation using Deep learning","type":"article-journal"},"uris":["http://www.mendeley.com/documents/?uuid=dd70abc1-d926-366b-a3ba-7d9d8b957383"]},{"id":"ITEM-2","itemData":{"DOI":"10.1023/B:AURO.0000047286.62481.1D","ISSN":"1573-7527","abstract":"Autonomous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18:1","id":"ITEM-2","issue":"1","issued":{"date-parts":[["2005","1"]]},"page":"81-102","publisher":"Springer","title":"Obstacle Detection and Terrain Classification for Autonomous Off-Road Navigation","type":"article-journal","volume":"18"},"uris":["http://www.mendeley.com/documents/?uuid=e9910156-5cd4-32c1-92cc-995e3959c92b"]},{"id":"ITEM-3","itemData":{"DOI":"10.11159/JACR.2014.004","ISBN":"9781927877029","ISSN":"23685433","abstract":"In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Robotics","id":"ITEM-3","issued":{"date-parts":[["2014"]]},"publisher":"Avestia Publishing","title":"A Reactive bearing angle only obstacle avoidance technique for unmanned ground vehicles","type":"article-journal"},"uris":["http://www.mendeley.com/documents/?uuid=677e7037-0c64-31cd-9d17-ae44929772d9"]},{"id":"ITEM-4","itemData":{"DOI":"10.3390/A10040127","ISSN":"19994893","abstract":"Traffic sign detection is an important task in traffic sign recognition systems. Chinese traffic signs have their unique features compared with traffic signs of other countries. Convolutional neural networks (CNNs) have achieved a breakthrough in computer vision tasks and made great success in traffic sign classification. In this paper, we present a Chinese traffic sign detection algorithm based on a deep convolutional network. To achieve real-time Chinese traffic sign detection, we propose an end-to-end convolutional network inspired by YOLOv2. In view of the characteristics of traffic signs, we take the multiple 1 × 1 convolutional layers in intermediate layers of the network and decrease the convolutional layers in top layers to reduce the computational complexity. For effectively detecting small traffic signs, we divide the input images into dense grids to obtain finer feature maps. Moreover, we expand the Chinese traffic sign dataset (CTSD) and improve the marker information, which is available online. All experimental results evaluated according to our expanded CTSD and German Traffic Sign Detection Benchmark (GTSDB) indicate that the proposed method is the faster and more robust. The fastest detection speed achieved was 0.017 s per image.","author":[{"dropping-particle":"","family":"Zhang","given":"Jianming","non-dropping-particle":"","parse-names":false,"suffix":""},{"dropping-particle":"","family":"Huang","given":"Manting","non-dropping-particle":"","parse-names":false,"suffix":""},{"dropping-particle":"","family":"Jin","given":"Xiaokang","non-dropping-particle":"","parse-names":false,"suffix":""},{"dropping-particle":"","family":"Li","given":"Xudong","non-dropping-particle":"","parse-names":false,"suffix":""}],"container-title":"Algorithms","id":"ITEM-4","issue":"4","issued":{"date-parts":[["2017","12","1"]]},"publisher":"MDPI AG","title":"A real-time Chinese traffic sign detection algorithm based on modified YOLOv2","type":"article-journal","volume":"10"},"uris":["http://www.mendeley.com/documents/?uuid=bf65ed82-a026-3a8e-b947-bb57176ac5cc"]},{"id":"ITEM-5","itemData":{"abstract":"We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bridges.","author":[{"dropping-particle":"","family":"Karuppuswamy","given":"Jaiganesh","non-dropping-particle":"","parse-names":false,"suffix":""}],"id":"ITEM-7","issued":{"date-parts":[["2000"]]},"number-of-pages":"1-63","title":"Detection and Avoidance of Simulated Potholes in Autonomous Vehicles in an Unstructured Environment","type":"thesis"},"uris":["http://www.mendeley.com/documents/?uuid=4d4d3cc6-5476-33dc-b17d-6b83d4059d1d"]},{"id":"ITEM-8","itemData":{"DOI":"10.1109/MMUL.2012.24","ISSN":"1070986X","abstract":"Recent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Multimedia","id":"ITEM-8","issue":"2","issued":{"date-parts":[["2012"]]},"page":"4-10","title":"Microsoft kinect sensor and its effect","type":"article-journal","volume":"19"},"uris":["http://www.mendeley.com/documents/?uuid=3287446d-611a-34a2-93ea-dddd8554ab57"]},{"id":"ITEM-9","itemData":{"DOI":"10.1007/S00138-005-0011-1","ISSN":"1432-1769","abstract":"In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6:2","id":"ITEM-10","issue":"2","issued":{"date-parts":[["1999"]]},"page":"113-130","publisher":"Springer","title":"Improved Rover State Estimation in Challenging Terrain","type":"article-journal","volume":"6"},"uris":["http://www.mendeley.com/documents/?uuid=fe8ebfcc-f710-3655-8f4e-a642c0910bbf"]},{"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Viet","given":"Chau","non-dropping-particle":"","parse-names":false,"suffix":""},{"dropping-particle":"","family":"Marshall","given":"Ian","non-dropping-particle":"","parse-names":false,"suffix":""}],"id":"ITEM-13","issued":{"date-parts":[["0"]]},"title":"VISION-BASED OBSTACLE AVOIDANCE FOR A SMALL, LOW-COST ROBOT","type":"article-journal"},"uris":["http://www.mendeley.com/documents/?uuid=47c1f442-5b8b-3b0f-bb16-c86a17462291"]},{"id":"ITEM-14","itemData":{"DOI":"10.1177/1756829318756355","ISSN":"17568307","abstract":"Self-supervised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-14","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avoidance:","type":"article-journal","volume":"10"},"uris":["http://www.mendeley.com/documents/?uuid=5487241f-b1f5-36df-91d8-283ea0a4e12e"]},{"id":"ITEM-15","itemData":{"DOI":"10.3390/DRONES5040105","ISSN":"2504-446X","abstract":"The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105","id":"ITEM-15","issue":"4","issued":{"date-parts":[["2021","9","26"]]},"page":"105","publisher":"Multidisciplinary Digital Publishing Institute","title":"A Monocular Vision Obstacle Avoidance Method Applied to Indoor Tracking Robot","type":"article-journal","volume":"5"},"uris":["http://www.mendeley.com/documents/?uuid=9b4ebc8d-ce1d-3d63-9de7-14acd2d20d6e"]},{"id":"ITEM-16","itemData":{"abstract":"We present a complete system for obstacle avoidance for a mobile robot. It was used in the RoboCup 2003 obstacle avoidance challenge in the Sony Four Legged League. The system enables the robot to detect unknown obstacles and reliably avoid them while advancing toward a target. It uses monocular vision data with a limited field of view. Obstacles are detected on a level surface of known color(s). A radial model is constructed from the detected obstacles giving the robot a representation of its surroundings that integrates both current and recent vision information. Sectors of the model currently outside the current field of view of the robot are updated using odometry. Ways of using this model to achieve accurate and fast obstacle avoidance in a dynamic environment are presented and evaluated. The system proved highly successful by winning the obstacle avoidance challenge and was also used in the RoboCup championship games.","author":[{"dropping-particle":"","family":"Hoffmann","given":"Jan","non-dropping-particle":"","parse-names":false,"suffix":""},{"dropping-particle":"","family":"Jüngel","given":"Matthias","non-dropping-particle":"","parse-names":false,"suffix":""},{"dropping-particle":"","family":"Lötzsch","given":"Martin","non-dropping-particle":"","parse-names":false,"suffix":""}],"id":"ITEM-16","issued":{"date-parts":[["2004"]]},"title":"LNAI 3276 - A Vision Based System for Goal-Directed Obstacle Avoidance","type":"article-journal"},"uris":["http://www.mendeley.com/documents/?uuid=5d3d301e-6bd7-33bc-b015-013db95d1712"]}],"mendeley":{"formattedCitation":"(Chaudhary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2012)","plainTextFormattedCitation":"(Chaudhary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2012)","previouslyFormattedCitation":"(Chaudhary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2012)"},"properties":{"noteIndex":0},"schema":"https://github.com/citation-style-language/schema/raw/master/csl-citation.json"}</w:instrText>
            </w:r>
            <w:r w:rsidRPr="00280F56">
              <w:fldChar w:fldCharType="separate"/>
            </w:r>
            <w:r w:rsidRPr="00280F56">
              <w:rPr>
                <w:noProof/>
                <w:lang w:eastAsia="zh-CN"/>
              </w:rPr>
              <w:t>(Chaudhary et al., 2019; Hautì et al., 2006; Hoffman et al., 1999; Hoffma</w:t>
            </w:r>
            <w:r w:rsidRPr="00280F56">
              <w:rPr>
                <w:noProof/>
                <w:lang w:eastAsia="zh-CN"/>
              </w:rPr>
              <w:lastRenderedPageBreak/>
              <w:t>nn et al., 2004; Karuppuswamy, 2000; Lecun et al., n.d.; Lwowski et al., 2014; Manduchi et al., 2005; Mannar et al., 2018; Michels, 2005; Nguyen Viet &amp; Marshall, n.d.; Sun et al., n.d.; van Hecke et al., 2018; S. Wang et al., 2021; J. Zhang et al., 2017; Z. Zhang, 2012)</w:t>
            </w:r>
            <w:r w:rsidRPr="00280F56">
              <w:fldChar w:fldCharType="end"/>
            </w:r>
          </w:p>
        </w:tc>
      </w:tr>
    </w:tbl>
    <w:p w14:paraId="39FC91E6" w14:textId="56EF3A2D" w:rsidR="004B3066" w:rsidRPr="00280F56" w:rsidRDefault="00F968EF" w:rsidP="004B3066">
      <w:pPr>
        <w:pStyle w:val="BodyText"/>
        <w:rPr>
          <w:rFonts w:ascii="Arial" w:hAnsi="Arial" w:cs="Arial"/>
          <w:color w:val="222222"/>
        </w:rPr>
      </w:pPr>
      <w:r w:rsidRPr="00280F56">
        <w:rPr>
          <w:u w:val="single"/>
          <w:lang w:eastAsia="zh-CN"/>
        </w:rPr>
        <w:lastRenderedPageBreak/>
        <w:br/>
      </w:r>
      <w:r>
        <w:br/>
      </w:r>
      <w:r>
        <w:br/>
      </w:r>
      <w:r w:rsidR="004B3066" w:rsidRPr="00280F56">
        <w:lastRenderedPageBreak/>
        <w:t>A very high</w:t>
      </w:r>
      <w:r w:rsidR="00BB76EE">
        <w:t>-</w:t>
      </w:r>
      <w:r w:rsidR="004B3066" w:rsidRPr="00280F56">
        <w:t>resolution camera</w:t>
      </w:r>
      <w:r w:rsidR="00F307EF">
        <w:t>/s</w:t>
      </w:r>
      <w:r w:rsidR="004B3066" w:rsidRPr="00280F56">
        <w:t xml:space="preserve"> </w:t>
      </w:r>
      <w:r w:rsidR="00F307EF">
        <w:t xml:space="preserve">appears to be </w:t>
      </w:r>
      <w:r w:rsidR="0013564D" w:rsidRPr="00280F56">
        <w:t xml:space="preserve">the </w:t>
      </w:r>
      <w:r w:rsidR="00F307EF">
        <w:t xml:space="preserve">most </w:t>
      </w:r>
      <w:r w:rsidR="00A55F20">
        <w:t xml:space="preserve">suitable </w:t>
      </w:r>
      <w:r w:rsidR="0013564D" w:rsidRPr="00280F56">
        <w:t>solution</w:t>
      </w:r>
      <w:r>
        <w:t>, supplemented with a non-visual sensor such as SONAR or RADAR, however th</w:t>
      </w:r>
      <w:r w:rsidR="00F307EF">
        <w:t>ese</w:t>
      </w:r>
      <w:r>
        <w:t xml:space="preserve"> </w:t>
      </w:r>
      <w:r w:rsidR="00A55F20">
        <w:t xml:space="preserve">will </w:t>
      </w:r>
      <w:r>
        <w:t xml:space="preserve">come with </w:t>
      </w:r>
      <w:r w:rsidR="00F307EF">
        <w:t>their</w:t>
      </w:r>
      <w:r>
        <w:t xml:space="preserve"> own benefits and limitations</w:t>
      </w:r>
      <w:r w:rsidR="00F307EF">
        <w:t xml:space="preserve"> that need to be mitigated.</w:t>
      </w:r>
      <w:r>
        <w:br/>
      </w:r>
      <w:r w:rsidR="004B3066" w:rsidRPr="00280F56">
        <w:br/>
      </w:r>
      <w:r w:rsidR="004B3066" w:rsidRPr="00280F56">
        <w:rPr>
          <w:rStyle w:val="Heading4Char"/>
          <w:noProof w:val="0"/>
        </w:rPr>
        <w:t xml:space="preserve">Camera-based </w:t>
      </w:r>
      <w:r w:rsidR="00BB76EE">
        <w:rPr>
          <w:rStyle w:val="Heading4Char"/>
          <w:noProof w:val="0"/>
        </w:rPr>
        <w:t xml:space="preserve">obstacle-recognition </w:t>
      </w:r>
      <w:r w:rsidR="004B3066" w:rsidRPr="00280F56">
        <w:rPr>
          <w:rStyle w:val="Heading4Char"/>
          <w:noProof w:val="0"/>
        </w:rPr>
        <w:t>solutions</w:t>
      </w:r>
      <w:r w:rsidR="00BB76EE">
        <w:rPr>
          <w:rStyle w:val="Heading4Char"/>
          <w:noProof w:val="0"/>
        </w:rPr>
        <w:t>.</w:t>
      </w:r>
    </w:p>
    <w:p w14:paraId="638D6FA1" w14:textId="1208CA26" w:rsidR="007720B1" w:rsidRDefault="000D6BA2" w:rsidP="007720B1">
      <w:pPr>
        <w:pStyle w:val="BodyText"/>
      </w:pPr>
      <w:r w:rsidRPr="00280F56">
        <w:t xml:space="preserve">Cameras are often used in industry to perform obstacle detection as they provide many advantages. </w:t>
      </w:r>
      <w:r w:rsidRPr="00280F56">
        <w:br/>
      </w:r>
      <w:r w:rsidR="007720B1">
        <w:t>To provide obstacle detection a video camera is used as differences between successive image frames can be analysed to determine if a recognised object is getting closer or not.</w:t>
      </w:r>
      <w:r w:rsidR="007720B1">
        <w:br/>
      </w:r>
      <w:r w:rsidR="007720B1">
        <w:br/>
      </w:r>
      <w:r w:rsidR="007720B1" w:rsidRPr="00841042">
        <w:t xml:space="preserve">A single </w:t>
      </w:r>
      <w:r w:rsidR="00F307EF">
        <w:t xml:space="preserve">colour </w:t>
      </w:r>
      <w:r w:rsidR="007720B1" w:rsidRPr="00841042">
        <w:t>video image is a matrix of pixels (</w:t>
      </w:r>
      <w:r w:rsidR="00887A5E" w:rsidRPr="00841042">
        <w:t>a single piece of information in the image</w:t>
      </w:r>
      <w:r w:rsidR="007720B1" w:rsidRPr="00841042">
        <w:t xml:space="preserve">), with each pixel having a </w:t>
      </w:r>
      <w:r w:rsidR="00887A5E" w:rsidRPr="00841042">
        <w:t xml:space="preserve">combination of three </w:t>
      </w:r>
      <w:r w:rsidR="007720B1" w:rsidRPr="00841042">
        <w:t>luminance value</w:t>
      </w:r>
      <w:r w:rsidR="00887A5E" w:rsidRPr="00841042">
        <w:t>s</w:t>
      </w:r>
      <w:r w:rsidR="007720B1" w:rsidRPr="00841042">
        <w:t xml:space="preserve">, </w:t>
      </w:r>
      <w:r w:rsidR="00887A5E" w:rsidRPr="00841042">
        <w:t xml:space="preserve">each </w:t>
      </w:r>
      <w:r w:rsidR="007720B1" w:rsidRPr="00841042">
        <w:t xml:space="preserve">measuring the </w:t>
      </w:r>
      <w:r w:rsidR="00887A5E" w:rsidRPr="00841042">
        <w:t>luminance value of a particular colour</w:t>
      </w:r>
      <w:r w:rsidR="007720B1" w:rsidRPr="00841042">
        <w:t xml:space="preserve">. Pixels are normally manufactured in </w:t>
      </w:r>
      <w:r w:rsidR="00F307EF">
        <w:t>r</w:t>
      </w:r>
      <w:r w:rsidR="007720B1" w:rsidRPr="00841042">
        <w:t xml:space="preserve">ed, </w:t>
      </w:r>
      <w:r w:rsidR="00F307EF">
        <w:t>g</w:t>
      </w:r>
      <w:r w:rsidR="007720B1" w:rsidRPr="00841042">
        <w:t>reen</w:t>
      </w:r>
      <w:r w:rsidR="00F307EF">
        <w:t>,</w:t>
      </w:r>
      <w:r w:rsidR="007720B1" w:rsidRPr="00841042">
        <w:t xml:space="preserve"> and </w:t>
      </w:r>
      <w:r w:rsidR="00F307EF">
        <w:t>b</w:t>
      </w:r>
      <w:r w:rsidR="007720B1" w:rsidRPr="00841042">
        <w:t xml:space="preserve">lue variants and these systems </w:t>
      </w:r>
      <w:r w:rsidR="00062030">
        <w:t>are</w:t>
      </w:r>
      <w:r w:rsidR="007720B1" w:rsidRPr="00841042">
        <w:t xml:space="preserve"> discussed in this report.</w:t>
      </w:r>
      <w:r w:rsidR="00887A5E" w:rsidRPr="00841042">
        <w:t xml:space="preserve"> </w:t>
      </w:r>
      <w:r w:rsidR="007720B1" w:rsidRPr="00841042">
        <w:t>An individual image can be represented as a matrix of values as per Table 1.5.</w:t>
      </w:r>
      <w:r w:rsidR="00203576" w:rsidRPr="00841042">
        <w:t xml:space="preserve"> The resolution of an image depends on how many pixels are in the image and the size of the number storing the luminance values.</w:t>
      </w:r>
    </w:p>
    <w:p w14:paraId="479C66E8" w14:textId="57A12DE7" w:rsidR="007720B1" w:rsidRDefault="007720B1" w:rsidP="00352A0E">
      <w:pPr>
        <w:pStyle w:val="Caption"/>
      </w:pPr>
      <w:bookmarkStart w:id="39" w:name="_Toc146546618"/>
      <w:bookmarkStart w:id="40" w:name="_Toc146547287"/>
      <w:bookmarkStart w:id="41" w:name="_Toc147395977"/>
      <w:r>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6</w:t>
      </w:r>
      <w:r w:rsidR="00961355">
        <w:fldChar w:fldCharType="end"/>
      </w:r>
      <w:r>
        <w:t xml:space="preserve"> </w:t>
      </w:r>
      <w:r w:rsidR="00887A5E">
        <w:t>Simple r</w:t>
      </w:r>
      <w:r>
        <w:t>epresentation of a single video image</w:t>
      </w:r>
      <w:r w:rsidR="00887A5E">
        <w:t>.</w:t>
      </w:r>
      <w:bookmarkEnd w:id="39"/>
      <w:bookmarkEnd w:id="40"/>
      <w:bookmarkEnd w:id="41"/>
    </w:p>
    <w:tbl>
      <w:tblPr>
        <w:tblStyle w:val="TableGrid"/>
        <w:tblW w:w="0" w:type="auto"/>
        <w:tblLook w:val="04A0" w:firstRow="1" w:lastRow="0" w:firstColumn="1" w:lastColumn="0" w:noHBand="0" w:noVBand="1"/>
      </w:tblPr>
      <w:tblGrid>
        <w:gridCol w:w="2265"/>
        <w:gridCol w:w="2265"/>
        <w:gridCol w:w="2265"/>
        <w:gridCol w:w="2265"/>
      </w:tblGrid>
      <w:tr w:rsidR="00F94D59" w14:paraId="4405E7B8" w14:textId="77777777" w:rsidTr="00204F09">
        <w:tc>
          <w:tcPr>
            <w:tcW w:w="2265" w:type="dxa"/>
          </w:tcPr>
          <w:p w14:paraId="7A6D54DA" w14:textId="77777777" w:rsidR="00F94D59" w:rsidRDefault="00F94D59" w:rsidP="00303FF5"/>
        </w:tc>
        <w:tc>
          <w:tcPr>
            <w:tcW w:w="2265" w:type="dxa"/>
          </w:tcPr>
          <w:p w14:paraId="4F5D2582" w14:textId="4BDC9B3C" w:rsidR="00F94D59" w:rsidRDefault="00F94D59" w:rsidP="00303FF5">
            <w:r>
              <w:t xml:space="preserve">Horizontal Pixel </w:t>
            </w:r>
            <w:r>
              <w:br/>
              <w:t>1</w:t>
            </w:r>
          </w:p>
        </w:tc>
        <w:tc>
          <w:tcPr>
            <w:tcW w:w="2265" w:type="dxa"/>
          </w:tcPr>
          <w:p w14:paraId="15BA2373" w14:textId="30D685A8" w:rsidR="00F94D59" w:rsidRDefault="00F94D59" w:rsidP="00303FF5">
            <w:r>
              <w:t xml:space="preserve">Horizontal Pixel </w:t>
            </w:r>
            <w:r>
              <w:br/>
              <w:t>2</w:t>
            </w:r>
            <w:r w:rsidR="00F307EF">
              <w:t xml:space="preserve"> to </w:t>
            </w:r>
            <w:r>
              <w:t>(</w:t>
            </w:r>
            <w:r w:rsidR="00F307EF">
              <w:t>n</w:t>
            </w:r>
            <w:r>
              <w:t>-1)</w:t>
            </w:r>
          </w:p>
        </w:tc>
        <w:tc>
          <w:tcPr>
            <w:tcW w:w="2265" w:type="dxa"/>
          </w:tcPr>
          <w:p w14:paraId="4374BEDF" w14:textId="0F9BE208" w:rsidR="00F94D59" w:rsidRDefault="00F94D59" w:rsidP="00303FF5">
            <w:r>
              <w:t xml:space="preserve">Horizontal Pixel </w:t>
            </w:r>
            <w:r>
              <w:br/>
            </w:r>
            <w:r w:rsidR="00F307EF">
              <w:t>n</w:t>
            </w:r>
          </w:p>
        </w:tc>
      </w:tr>
      <w:tr w:rsidR="00F307EF" w14:paraId="0DE3AA8E" w14:textId="77777777" w:rsidTr="00204F09">
        <w:tc>
          <w:tcPr>
            <w:tcW w:w="2265" w:type="dxa"/>
          </w:tcPr>
          <w:p w14:paraId="31974E8B" w14:textId="56E76780" w:rsidR="00F307EF" w:rsidRDefault="00F307EF" w:rsidP="00F307EF">
            <w:r>
              <w:t>Vertical Pixel 1</w:t>
            </w:r>
          </w:p>
        </w:tc>
        <w:tc>
          <w:tcPr>
            <w:tcW w:w="2265" w:type="dxa"/>
          </w:tcPr>
          <w:p w14:paraId="14ACF607" w14:textId="687C1CFA" w:rsidR="00F307EF" w:rsidRDefault="00F307EF" w:rsidP="00F307EF">
            <w:r>
              <w:t>Red, green, and blue luminance values</w:t>
            </w:r>
          </w:p>
        </w:tc>
        <w:tc>
          <w:tcPr>
            <w:tcW w:w="2265" w:type="dxa"/>
          </w:tcPr>
          <w:p w14:paraId="7E69FD69" w14:textId="290A1061" w:rsidR="00F307EF" w:rsidRDefault="00F307EF" w:rsidP="00F307EF">
            <w:r>
              <w:t>Red, green, and blue luminance values</w:t>
            </w:r>
          </w:p>
        </w:tc>
        <w:tc>
          <w:tcPr>
            <w:tcW w:w="2265" w:type="dxa"/>
          </w:tcPr>
          <w:p w14:paraId="4A67219D" w14:textId="7DDA80C1" w:rsidR="00F307EF" w:rsidRDefault="00F307EF" w:rsidP="00F307EF">
            <w:r>
              <w:t>Red, green, and blue luminance values</w:t>
            </w:r>
          </w:p>
        </w:tc>
      </w:tr>
      <w:tr w:rsidR="00F307EF" w14:paraId="4C038AB2" w14:textId="77777777" w:rsidTr="00204F09">
        <w:tc>
          <w:tcPr>
            <w:tcW w:w="2265" w:type="dxa"/>
          </w:tcPr>
          <w:p w14:paraId="23953839" w14:textId="05FA4D40" w:rsidR="00F307EF" w:rsidRDefault="00F307EF" w:rsidP="00F307EF">
            <w:r>
              <w:t>Vertical Pixel 2 to (n-1)</w:t>
            </w:r>
          </w:p>
        </w:tc>
        <w:tc>
          <w:tcPr>
            <w:tcW w:w="2265" w:type="dxa"/>
          </w:tcPr>
          <w:p w14:paraId="2E9AA20F" w14:textId="3A5A0556" w:rsidR="00F307EF" w:rsidRDefault="00F307EF" w:rsidP="00F307EF">
            <w:r>
              <w:t>Red, green, and blue luminance values</w:t>
            </w:r>
          </w:p>
        </w:tc>
        <w:tc>
          <w:tcPr>
            <w:tcW w:w="2265" w:type="dxa"/>
          </w:tcPr>
          <w:p w14:paraId="7D47F63F" w14:textId="6C2FCF80" w:rsidR="00F307EF" w:rsidRDefault="00F307EF" w:rsidP="00F307EF">
            <w:r>
              <w:t>Red, green, and blue luminance values</w:t>
            </w:r>
          </w:p>
        </w:tc>
        <w:tc>
          <w:tcPr>
            <w:tcW w:w="2265" w:type="dxa"/>
          </w:tcPr>
          <w:p w14:paraId="4CBEBA72" w14:textId="505C5459" w:rsidR="00F307EF" w:rsidRDefault="00F307EF" w:rsidP="00F307EF">
            <w:r>
              <w:t>Red, green, and blue luminance values</w:t>
            </w:r>
          </w:p>
        </w:tc>
      </w:tr>
      <w:tr w:rsidR="00F307EF" w14:paraId="2FBA727F" w14:textId="77777777" w:rsidTr="00204F09">
        <w:tc>
          <w:tcPr>
            <w:tcW w:w="2265" w:type="dxa"/>
          </w:tcPr>
          <w:p w14:paraId="7212C381" w14:textId="77E31ABB" w:rsidR="00F307EF" w:rsidRDefault="00F307EF" w:rsidP="00F307EF">
            <w:r>
              <w:t>Vertical Pixel n</w:t>
            </w:r>
          </w:p>
        </w:tc>
        <w:tc>
          <w:tcPr>
            <w:tcW w:w="2265" w:type="dxa"/>
          </w:tcPr>
          <w:p w14:paraId="54E3155D" w14:textId="22A07ACD" w:rsidR="00F307EF" w:rsidRDefault="00F307EF" w:rsidP="00F307EF">
            <w:r>
              <w:t>Red, green, and blue luminance values</w:t>
            </w:r>
          </w:p>
        </w:tc>
        <w:tc>
          <w:tcPr>
            <w:tcW w:w="2265" w:type="dxa"/>
          </w:tcPr>
          <w:p w14:paraId="7CFFF2AA" w14:textId="5412F7F4" w:rsidR="00F307EF" w:rsidRDefault="00F307EF" w:rsidP="00F307EF">
            <w:r>
              <w:t>Red, green, and blue luminance values</w:t>
            </w:r>
          </w:p>
        </w:tc>
        <w:tc>
          <w:tcPr>
            <w:tcW w:w="2265" w:type="dxa"/>
          </w:tcPr>
          <w:p w14:paraId="26B76109" w14:textId="4774D3EC" w:rsidR="00F307EF" w:rsidRDefault="00F307EF" w:rsidP="00F307EF">
            <w:r>
              <w:t>Red, green, and blue luminance values</w:t>
            </w:r>
          </w:p>
        </w:tc>
      </w:tr>
    </w:tbl>
    <w:p w14:paraId="68754DFF" w14:textId="2953B87C" w:rsidR="007720B1" w:rsidRDefault="00841042" w:rsidP="00B928F2">
      <w:pPr>
        <w:pStyle w:val="BodyText"/>
        <w:rPr>
          <w:rFonts w:cstheme="minorHAnsi"/>
          <w:color w:val="222222"/>
        </w:rPr>
      </w:pPr>
      <w:r>
        <w:br/>
      </w:r>
      <w:r w:rsidR="007720B1" w:rsidRPr="00841042">
        <w:t xml:space="preserve">Obstacle identification is generally based on edge detection </w:t>
      </w:r>
      <w:r w:rsidR="00887A5E" w:rsidRPr="00841042">
        <w:t xml:space="preserve">of an image </w:t>
      </w:r>
      <w:r w:rsidR="007720B1" w:rsidRPr="00841042">
        <w:t xml:space="preserve">– determining objects by recognising the boundaries of the object. "Canny" (extension of "Sobel") Edge Detection </w:t>
      </w:r>
      <w:r w:rsidR="007720B1" w:rsidRPr="00841042">
        <w:fldChar w:fldCharType="begin" w:fldLock="1"/>
      </w:r>
      <w:r w:rsidR="007720B1" w:rsidRPr="00841042">
        <w:instrText>ADDIN CSL_CITATION {"citationItems":[{"id":"ITEM-1","itemData":{"DOI":"10.1109/ICIIECS.2017.8275968","ISBN":"9781509032945","abstract":"In this paper, a comprehensive study of edge detection methods for image processing applications is carried out to analyze the various edge detectors and the latest trends in edge detection. An Edge in image processing can be described as discontinuities in intensity from one pixel to another. Edge detection is one of the most useful image enhancement techniques to improve the quality of the image analysis process. The principal objective of the edge detection is to identify and classify the discontinuities in an image. The edge detection in image processing considerably lessen the quantity of data (pixel) to represent an image and also filters out the futile information, while keeping the essential structural assets of an image. However, it is very difficult to perform edge detection in noisy images since it is uphill task to distinguish both the edges and noise in the image because both of them having high frequency components. In the past few decades, numbers of methods have been proposed for the detection of edges in color and intensity images. However, the edge detection is application (problem) oriented i.e., we can't apply a same algorithm for all types of images (applications). In this paper, an elaborative comparison of various edge detection methods for various image processing applications is performed.","author":[{"dropping-particle":"","family":"Ganesan","given":"P.","non-dropping-particle":"","parse-names":false,"suffix":""},{"dropping-particle":"","family":"Sajiv","given":"G.","non-dropping-particle":"","parse-names":false,"suffix":""}],"container-title":"Proceedings of 2017 International Conference on Innovations in Information, Embedded and Communication Systems, ICIIECS 2017","id":"ITEM-1","issued":{"date-parts":[["2018","1","30"]]},"page":"53-54","publisher":"Institute of Electrical and Electronics Engineers Inc.","title":"A comprehensive study of edge detection for image processing applications","type":"article-journal","volume":"2018-Janua"},"uris":["http://www.mendeley.com/documents/?uuid=c872d783-30b6-3d4f-b08e-09ebe8eb091e"]}],"mendeley":{"formattedCitation":"(Ganesan &amp; Sajiv, 2018)","plainTextFormattedCitation":"(Ganesan &amp; Sajiv, 2018)","previouslyFormattedCitation":"(Ganesan &amp; Sajiv, 2018)"},"properties":{"noteIndex":0},"schema":"https://github.com/citation-style-language/schema/raw/master/csl-citation.json"}</w:instrText>
      </w:r>
      <w:r w:rsidR="007720B1" w:rsidRPr="00841042">
        <w:fldChar w:fldCharType="separate"/>
      </w:r>
      <w:r w:rsidR="007720B1" w:rsidRPr="00841042">
        <w:rPr>
          <w:noProof/>
        </w:rPr>
        <w:t>(Ganesan &amp; Sajiv, 2018)</w:t>
      </w:r>
      <w:r w:rsidR="007720B1" w:rsidRPr="00841042">
        <w:fldChar w:fldCharType="end"/>
      </w:r>
      <w:r w:rsidR="007720B1" w:rsidRPr="00841042">
        <w:t xml:space="preserve"> and "Fuzzy" edge detection </w:t>
      </w:r>
      <w:r w:rsidR="007720B1" w:rsidRPr="00841042">
        <w:fldChar w:fldCharType="begin" w:fldLock="1"/>
      </w:r>
      <w:r w:rsidR="007720B1" w:rsidRPr="00841042">
        <w:instrText>ADDIN CSL_CITATION {"citationItems":[{"id":"ITEM-1","itemData":{"DOI":"10.1371/JOURNAL.PONE.0138712","ISSN":"1932-6203","PMID":"26407133","abstract":"Edge detection has beneficial applications in the fields such as machine vision, pattern recognition and biomedical imaging etc. Edge detection highlights high frequency components in the image. Edge detection is a challenging task. It becomes more arduous when it comes to noisy images. This study focuses on fuzzy logic based edge detection in smooth and noisy clinical images. The proposed method (in noisy images) employs a 3×3 mask guided by fuzzy rule set. Moreover, in case of smooth clinical images, an extra mask of contrast adjustment is integrated with edge detection mask to intensify the smooth images. The developed method was tested on noise-free, smooth and noisy images. The results were compared with other established edge detection techniques like Sobel, Prewitt, Laplacian of Gaussian (LOG), Roberts and Canny. When the developed edge detection technique was applied to a smooth clinical image of size 270×290 pixels having 24 dB ‘salt and pepper’ noise, it detected very few (22) false edge pixels, compared to Sobel (1931), Prewitt (2741), LOG (3102), Roberts (1451) and Canny (1045) false edge pixels. Therefore it is evident that the developed method offers improved solution to the edge detection problem in smooth and noisy clinical images.","author":[{"dropping-particle":"","family":"Haq","given":"Izhar","non-dropping-particle":"","parse-names":false,"suffix":""},{"dropping-particle":"","family":"Anwar","given":"Shahzad","non-dropping-particle":"","parse-names":false,"suffix":""},{"dropping-particle":"","family":"Shah","given":"Kamran","non-dropping-particle":"","parse-names":false,"suffix":""},{"dropping-particle":"","family":"Khan","given":"Muhammad Tahir","non-dropping-particle":"","parse-names":false,"suffix":""},{"dropping-particle":"","family":"Shah","given":"Shaukat Ali","non-dropping-particle":"","parse-names":false,"suffix":""}],"container-title":"PLOS ONE","id":"ITEM-1","issue":"9","issued":{"date-parts":[["2015","9","25"]]},"page":"e0138712","publisher":"Public Library of Science","title":"Fuzzy Logic Based Edge Detection in Smooth and Noisy Clinical Images","type":"article-journal","volume":"10"},"uris":["http://www.mendeley.com/documents/?uuid=84681423-741d-3a79-a06d-3e45c3a27c11"]}],"mendeley":{"formattedCitation":"(Haq et al., 2015)","plainTextFormattedCitation":"(Haq et al., 2015)","previouslyFormattedCitation":"(Haq et al., 2015)"},"properties":{"noteIndex":0},"schema":"https://github.com/citation-style-language/schema/raw/master/csl-citation.json"}</w:instrText>
      </w:r>
      <w:r w:rsidR="007720B1" w:rsidRPr="00841042">
        <w:fldChar w:fldCharType="separate"/>
      </w:r>
      <w:r w:rsidR="007720B1" w:rsidRPr="00841042">
        <w:rPr>
          <w:noProof/>
        </w:rPr>
        <w:t>(Haq et al., 2015)</w:t>
      </w:r>
      <w:r w:rsidR="007720B1" w:rsidRPr="00841042">
        <w:fldChar w:fldCharType="end"/>
      </w:r>
      <w:r w:rsidR="007720B1" w:rsidRPr="00841042">
        <w:t xml:space="preserve"> (for images with a high noise floor) are the standard industry-utilised methods of edge detection.</w:t>
      </w:r>
      <w:r w:rsidR="007720B1" w:rsidRPr="00841042">
        <w:br/>
      </w:r>
      <w:r w:rsidR="007720B1" w:rsidRPr="00841042">
        <w:br/>
        <w:t xml:space="preserve">The Matched Filter extension to the Canny approach </w:t>
      </w:r>
      <w:r w:rsidR="007720B1" w:rsidRPr="00841042">
        <w:fldChar w:fldCharType="begin" w:fldLock="1"/>
      </w:r>
      <w:r w:rsidR="007720B1" w:rsidRPr="00841042">
        <w:instrText>ADDIN CSL_CITATION {"citationItems":[{"id":"ITEM-1","itemData":{"abstract":"Detecting edges is a fundamental problem in computer vision with many applications, some involving very noisy images. While most edge detection methods are fast, they perform well only on relatively clean images. Unfortunately , sophisticated methods that are robust to high levels of noise are quite slow. In this paper we develop a novel multiscale method to detect curved edges in noisy images. Even though our algorithm searches for edges over an exponentially large set of candidate curves, its runtime is nearly linear in the total number of image pixels. As we demonstrate experimentally, our algorithm is orders of magnitude faster than previous methods designed to deal with high noise levels. At the same time it obtains comparable and often superior results to existing methods on a variety of challenging noisy images.","author":[{"dropping-particle":"","family":"Ofir","given":"Nati","non-dropping-particle":"","parse-names":false,"suffix":""},{"dropping-particle":"","family":"Galun","given":"Meirav","non-dropping-particle":"","parse-names":false,"suffix":""},{"dropping-particle":"","family":"Nadler","given":"Boaz","non-dropping-particle":"","parse-names":false,"suffix":""},{"dropping-particle":"","family":"Basri","given":"Ronen","non-dropping-particle":"","parse-names":false,"suffix":""}],"id":"ITEM-1","issued":{"date-parts":[["0"]]},"title":"Fast Detection of Curved Edges at Low SNR","type":"article-journal"},"uris":["http://www.mendeley.com/documents/?uuid=6e8bc5bc-ad46-3ef6-aaba-87919c1540f0"]}],"mendeley":{"formattedCitation":"(Ofir et al., n.d.)","plainTextFormattedCitation":"(Ofir et al., n.d.)","previouslyFormattedCitation":"(Ofir et al., n.d.)"},"properties":{"noteIndex":0},"schema":"https://github.com/citation-style-language/schema/raw/master/csl-citation.json"}</w:instrText>
      </w:r>
      <w:r w:rsidR="007720B1" w:rsidRPr="00841042">
        <w:fldChar w:fldCharType="separate"/>
      </w:r>
      <w:r w:rsidR="007720B1" w:rsidRPr="00841042">
        <w:rPr>
          <w:noProof/>
        </w:rPr>
        <w:t>(Ofir et al., n.d.)</w:t>
      </w:r>
      <w:r w:rsidR="007720B1" w:rsidRPr="00841042">
        <w:fldChar w:fldCharType="end"/>
      </w:r>
      <w:r w:rsidR="007720B1" w:rsidRPr="00841042">
        <w:t xml:space="preserve"> is interesting as the algorithm is designed for soft (curved) edges (more likely to be present in a natural environment) but the curved edges evaluated were letters and numbers in a 2D image rather than a receding three-dimensional image plane. Run times for their optimised algorithm (using sampling) were 0.6 seconds using C++ on an I7 with 16Gb of Ram with an image of 129x129 pixels). For a 257x257 image, run time was 5 seconds which is too slow for real-time use on a rover.</w:t>
      </w:r>
      <w:r w:rsidR="007720B1" w:rsidRPr="00841042">
        <w:br/>
      </w:r>
      <w:r w:rsidR="007720B1" w:rsidRPr="00841042">
        <w:br/>
      </w:r>
      <w:r w:rsidR="007720B1" w:rsidRPr="00841042">
        <w:lastRenderedPageBreak/>
        <w:t xml:space="preserve">Utilising wavelet analysis is a very interesting approach, is almost perfect in resolution and would work with a receding plane BUT the authors state the process is not useful in noisy environments </w:t>
      </w:r>
      <w:r w:rsidR="007720B1" w:rsidRPr="00841042">
        <w:fldChar w:fldCharType="begin" w:fldLock="1"/>
      </w:r>
      <w:r w:rsidR="007720B1" w:rsidRPr="00841042">
        <w:instrText>ADDIN CSL_CITATION {"citationItems":[{"id":"ITEM-1","itemData":{"DOI":"10.1142/7899","ISBN":"9789814322874","abstract":"This book gives a comprehensive overview of both the fundamentals of wavelet analysis and related tools, and of the most active recent developments towards applications. It offers a state-of-the-art in several active areas of research where wavelet ideas, or more generally multiresolution ideas have proved particularly effective. The main applications covered are in the numerical analysis of PDEs, and signal and image processing. Recently introduced techniques such as Empirical Mode Decomposition (EMD) and new trends in the recovery of missing data, such as compressed sensing, are also presented. Applications range for the reconstruction of noisy or blurred images, pattern and face recognition, to nonlinear approximation in strongly anisotropic contexts, and to the classification tools based on multifractal analysis.","author":[{"dropping-particle":"","family":"Damlamian","given":"Alain","non-dropping-particle":"","parse-names":false,"suffix":""},{"dropping-particle":"","family":"Jaffard","given":"Stephane","non-dropping-particle":"","parse-names":false,"suffix":""}],"container-title":"Wavelet Methods in Mathematical Analysis and Engineering","id":"ITEM-1","issued":{"date-parts":[["2019","1","1"]]},"page":"1-178","publisher":"World Scientific Publishing Co.","title":"Wavelet methods in mathematical analysis and engineering","type":"article-journal"},"uris":["http://www.mendeley.com/documents/?uuid=2352b731-d3c3-31a4-b05a-fe56719df712"]}],"mendeley":{"formattedCitation":"(Damlamian &amp; Jaffard, 2019)","plainTextFormattedCitation":"(Damlamian &amp; Jaffard, 2019)","previouslyFormattedCitation":"(Damlamian &amp; Jaffard, 2019)"},"properties":{"noteIndex":0},"schema":"https://github.com/citation-style-language/schema/raw/master/csl-citation.json"}</w:instrText>
      </w:r>
      <w:r w:rsidR="007720B1" w:rsidRPr="00841042">
        <w:fldChar w:fldCharType="separate"/>
      </w:r>
      <w:r w:rsidR="007720B1" w:rsidRPr="00841042">
        <w:rPr>
          <w:noProof/>
        </w:rPr>
        <w:t>(Damlamian &amp; Jaffard, 2019)</w:t>
      </w:r>
      <w:r w:rsidR="007720B1" w:rsidRPr="00841042">
        <w:fldChar w:fldCharType="end"/>
      </w:r>
      <w:r w:rsidR="007720B1" w:rsidRPr="00841042">
        <w:t xml:space="preserve"> and the processing requirements of a “</w:t>
      </w:r>
      <w:proofErr w:type="spellStart"/>
      <w:r w:rsidR="007720B1" w:rsidRPr="00841042">
        <w:t>Datacube</w:t>
      </w:r>
      <w:proofErr w:type="spellEnd"/>
      <w:r w:rsidR="007720B1" w:rsidRPr="00841042">
        <w:t xml:space="preserve"> MV200”, 68040 CPU and a “</w:t>
      </w:r>
      <w:proofErr w:type="spellStart"/>
      <w:r w:rsidR="007720B1" w:rsidRPr="00841042">
        <w:t>Sparcstation</w:t>
      </w:r>
      <w:proofErr w:type="spellEnd"/>
      <w:r w:rsidR="007720B1" w:rsidRPr="00841042">
        <w:t>” workstation, as implemented, are too computationally (and economically) expensive for a low cost battery-powered rover.</w:t>
      </w:r>
      <w:r w:rsidR="007720B1" w:rsidRPr="00280F56">
        <w:rPr>
          <w:rFonts w:cstheme="minorHAnsi"/>
          <w:color w:val="222222"/>
        </w:rPr>
        <w:br/>
      </w:r>
      <w:r w:rsidR="007720B1" w:rsidRPr="00280F56">
        <w:rPr>
          <w:rFonts w:cstheme="minorHAnsi"/>
          <w:color w:val="222222"/>
        </w:rPr>
        <w:br/>
        <w:t>Utilising a mu</w:t>
      </w:r>
      <w:r w:rsidR="00203576">
        <w:rPr>
          <w:rFonts w:cstheme="minorHAnsi"/>
          <w:color w:val="222222"/>
        </w:rPr>
        <w:t>l</w:t>
      </w:r>
      <w:r w:rsidR="007720B1" w:rsidRPr="00280F56">
        <w:rPr>
          <w:rFonts w:cstheme="minorHAnsi"/>
          <w:color w:val="222222"/>
        </w:rPr>
        <w:t xml:space="preserve">ti-spectral camera system enables detection of soil and vegetation </w:t>
      </w:r>
      <w:r w:rsidR="007720B1" w:rsidRPr="00280F56">
        <w:rPr>
          <w:rFonts w:cstheme="minorHAnsi"/>
          <w:color w:val="222222"/>
        </w:rPr>
        <w:fldChar w:fldCharType="begin" w:fldLock="1"/>
      </w:r>
      <w:r w:rsidR="007720B1" w:rsidRPr="00280F56">
        <w:rPr>
          <w:rFonts w:cstheme="minorHAnsi"/>
          <w:color w:val="222222"/>
        </w:rPr>
        <w:instrText>ADDIN CSL_CITATION {"citationItems":[{"id":"ITEM-1","itemData":{"DOI":"10.1007/978-1-4471-1021-7_52","abstract":"To detect obstacles during off-road autonomous navigation, unmanned ground vehicles (UGV's) must sense terrain geometry and composition (ie. terrain type) under day, night, and low-visibility conditions. To sense terrain geometry, we have developed a real-time stereo vision system that uses a Datacube MV-200 and a 68040 CPU board to produce 256×240-pixel range images in about 0.6 seconds/frame. To sense terrain type, we are using the same computing hardware with red and near infrared imagery to classify 256×240-pixel frames into vegetation and non-vegetation regions at a rate of five to ten frames/second. This paper reviews the rationale behind the choice of these sensors, describes their recent evolution and on-going development, and summarizes their use in demonstrations of autonomous UGV navigation over the past five years. This work has been the first to show that stereo vision can be practical for autonomous UGV navigation, and is now the first to show a real-time terrain classification system with very low computing requirements.","author":[{"dropping-particle":"","family":"Matthies","given":"Larry","non-dropping-particle":"","parse-names":false,"suffix":""},{"dropping-particle":"","family":"Kelly","given":"Alonzo","non-dropping-particle":"","parse-names":false,"suffix":""},{"dropping-particle":"","family":"Litwin","given":"Todd","non-dropping-particle":"","parse-names":false,"suffix":""},{"dropping-particle":"","family":"Tharp","given":"Greg","non-dropping-particle":"","parse-names":false,"suffix":""}],"container-title":"Intelligent Vehicles Symposium, Proceedings","id":"ITEM-1","issued":{"date-parts":[["1995"]]},"page":"66-71","publisher":"IEEE","title":"Obstacle detection for unmanned ground vehicles: A progress report","type":"article-journal"},"uris":["http://www.mendeley.com/documents/?uuid=01798dae-ba35-352f-ace9-f766f0520dd0"]}],"mendeley":{"formattedCitation":"(Larry Matthies et al., 1995)","plainTextFormattedCitation":"(Larry Matthies et al., 1995)","previouslyFormattedCitation":"(Larry Matthies et al., 1995)"},"properties":{"noteIndex":0},"schema":"https://github.com/citation-style-language/schema/raw/master/csl-citation.json"}</w:instrText>
      </w:r>
      <w:r w:rsidR="007720B1" w:rsidRPr="00280F56">
        <w:rPr>
          <w:rFonts w:cstheme="minorHAnsi"/>
          <w:color w:val="222222"/>
        </w:rPr>
        <w:fldChar w:fldCharType="separate"/>
      </w:r>
      <w:r w:rsidR="007720B1" w:rsidRPr="00280F56">
        <w:rPr>
          <w:rFonts w:cstheme="minorHAnsi"/>
          <w:noProof/>
          <w:color w:val="222222"/>
        </w:rPr>
        <w:t>(Larry Matthies et al., 1995)</w:t>
      </w:r>
      <w:r w:rsidR="007720B1" w:rsidRPr="00280F56">
        <w:rPr>
          <w:rFonts w:cstheme="minorHAnsi"/>
          <w:color w:val="222222"/>
        </w:rPr>
        <w:fldChar w:fldCharType="end"/>
      </w:r>
      <w:r w:rsidR="007720B1" w:rsidRPr="00280F56">
        <w:rPr>
          <w:rFonts w:cstheme="minorHAnsi"/>
          <w:color w:val="222222"/>
        </w:rPr>
        <w:t xml:space="preserve"> but would involve power and computation usage beyond the rover’s capabilities unless filters could be dynamically applied to a camera.</w:t>
      </w:r>
    </w:p>
    <w:p w14:paraId="245A13C5" w14:textId="13538B2F" w:rsidR="00F968EF" w:rsidRPr="00280F56" w:rsidRDefault="00887A5E" w:rsidP="00203576">
      <w:pPr>
        <w:pStyle w:val="BodyText"/>
        <w:rPr>
          <w:rFonts w:cstheme="minorHAnsi"/>
          <w:color w:val="222222"/>
        </w:rPr>
      </w:pPr>
      <w:r>
        <w:t>The main problem of using any form of edge detection algorithm is the quality of the image.</w:t>
      </w:r>
      <w:r>
        <w:br/>
        <w:t>An ideal image has no noise, and perfectly describes the scene it represents. In the real world, images are of a limited pixel and luminance value count and the lens used to capture the light introduces distortions of scale in the image. The image may consist of extremes of light that the imaging system may not perfectly capture (commonly called over and under exposure). Rain, snow</w:t>
      </w:r>
      <w:r w:rsidR="00430FC5">
        <w:t>,</w:t>
      </w:r>
      <w:r>
        <w:t xml:space="preserve"> or other environmental conditions may also reduce image quality. These are all well-known problems</w:t>
      </w:r>
      <w:r w:rsidR="00430FC5">
        <w:t>,</w:t>
      </w:r>
      <w:r>
        <w:t xml:space="preserve"> and many different solutions exist to reduce their impact on image quality.</w:t>
      </w:r>
      <w:r>
        <w:br/>
      </w:r>
      <w:r>
        <w:br/>
        <w:t xml:space="preserve">One external issue impacting quality that is particularly relevant to a </w:t>
      </w:r>
      <w:r w:rsidR="00430FC5">
        <w:t xml:space="preserve">rural </w:t>
      </w:r>
      <w:r>
        <w:t>rover is image stabilisation.</w:t>
      </w:r>
      <w:r w:rsidR="00475427" w:rsidRPr="00280F56">
        <w:br/>
      </w:r>
    </w:p>
    <w:p w14:paraId="7219ADEC" w14:textId="7D44B872" w:rsidR="000D6BA2" w:rsidRPr="00280F56" w:rsidRDefault="000D6BA2" w:rsidP="000D6BA2">
      <w:pPr>
        <w:pStyle w:val="Heading3"/>
        <w:rPr>
          <w:rStyle w:val="Heading3Char"/>
          <w:noProof w:val="0"/>
        </w:rPr>
      </w:pPr>
      <w:bookmarkStart w:id="42" w:name="_Toc147396104"/>
      <w:r w:rsidRPr="00280F56">
        <w:rPr>
          <w:rStyle w:val="Heading3Char"/>
          <w:noProof w:val="0"/>
        </w:rPr>
        <w:t>Image stabilisation</w:t>
      </w:r>
      <w:bookmarkEnd w:id="42"/>
    </w:p>
    <w:p w14:paraId="78B22D19" w14:textId="1A778DB3" w:rsidR="00E15419" w:rsidRDefault="000D6BA2" w:rsidP="000D6BA2">
      <w:pPr>
        <w:pStyle w:val="BodyText"/>
      </w:pPr>
      <w:r w:rsidRPr="00280F56">
        <w:t xml:space="preserve">As a video stream is a successive stream of </w:t>
      </w:r>
      <w:r w:rsidR="00F94D59">
        <w:t>images</w:t>
      </w:r>
      <w:r w:rsidRPr="00280F56">
        <w:t xml:space="preserve">, </w:t>
      </w:r>
      <w:r w:rsidR="00F94D59">
        <w:t xml:space="preserve">the </w:t>
      </w:r>
      <w:r w:rsidRPr="00280F56">
        <w:t xml:space="preserve">motion of objects around a vehicle </w:t>
      </w:r>
      <w:r w:rsidR="00F94D59">
        <w:t xml:space="preserve">can be </w:t>
      </w:r>
      <w:r w:rsidRPr="00280F56">
        <w:t>determin</w:t>
      </w:r>
      <w:r w:rsidR="00F94D59">
        <w:t>ed</w:t>
      </w:r>
      <w:r w:rsidRPr="00280F56">
        <w:t xml:space="preserve"> </w:t>
      </w:r>
      <w:r w:rsidR="00F94D59">
        <w:t xml:space="preserve">by locating </w:t>
      </w:r>
      <w:r w:rsidRPr="00280F56">
        <w:t>an object (often called a “feature”) in a</w:t>
      </w:r>
      <w:r w:rsidR="00F94D59">
        <w:t>n image</w:t>
      </w:r>
      <w:r w:rsidRPr="00280F56">
        <w:t xml:space="preserve"> frame, and then comparing its location in subsequent frames. (If a feature is static, the same process can be used to determine the velocity and direction of the vehicle). For this approach to work, initial feature detection is required and as the vehicle passes this feature, new feature/s will need to be acquired and used for comparison. The vehicle’s own movement (including any chassis vibrations) will also need to be accounted for. </w:t>
      </w:r>
      <w:r w:rsidRPr="00280F56">
        <w:br/>
      </w:r>
      <w:r w:rsidRPr="00280F56">
        <w:br/>
        <w:t>What makes this approach more problematic is that, in rural New Zealand, the topology may not be smooth, and so our vehicle (and therefore it’s camera)</w:t>
      </w:r>
      <w:r w:rsidR="00430FC5">
        <w:t>,</w:t>
      </w:r>
      <w:r w:rsidRPr="00280F56">
        <w:t xml:space="preserve"> </w:t>
      </w:r>
      <w:r w:rsidR="00062030">
        <w:t>are</w:t>
      </w:r>
      <w:r w:rsidRPr="00280F56">
        <w:t xml:space="preserve"> susceptible to jostling while travelling, making feature detection difficult. At an excessive level</w:t>
      </w:r>
      <w:r w:rsidR="002372AF" w:rsidRPr="00280F56">
        <w:t xml:space="preserve"> of movement</w:t>
      </w:r>
      <w:r w:rsidRPr="00280F56">
        <w:t xml:space="preserve">, the feature/s may not be present from frame to frame. </w:t>
      </w:r>
      <w:r w:rsidR="000D2BD7">
        <w:br/>
      </w:r>
      <w:r w:rsidR="000D2BD7">
        <w:br/>
        <w:t xml:space="preserve">Image stabilisation works by compensating for the movement of a vehicle by recognising that </w:t>
      </w:r>
      <w:r w:rsidR="000D2BD7">
        <w:lastRenderedPageBreak/>
        <w:t>movement and applying a counter</w:t>
      </w:r>
      <w:r w:rsidR="00430FC5">
        <w:t xml:space="preserve"> </w:t>
      </w:r>
      <w:r w:rsidR="000D2BD7">
        <w:t xml:space="preserve">movement in the opposite direction. As such, some image resolution is lost as the resulting usable image is of smaller dimensions than the original and the system </w:t>
      </w:r>
      <w:r w:rsidR="00A55F20">
        <w:t xml:space="preserve">will not </w:t>
      </w:r>
      <w:r w:rsidR="000D2BD7">
        <w:t>work if the movement results in an entire frame being out of position compared to the previous frame.</w:t>
      </w:r>
      <w:r w:rsidRPr="00280F56">
        <w:br/>
      </w:r>
      <w:r w:rsidR="000D2BD7">
        <w:br/>
        <w:t>There are t</w:t>
      </w:r>
      <w:r w:rsidR="00E15419">
        <w:t>wo</w:t>
      </w:r>
      <w:r w:rsidR="000D2BD7">
        <w:t xml:space="preserve"> main types of image stabilisation systems</w:t>
      </w:r>
      <w:r w:rsidR="00E15419">
        <w:t>; Optical Image Stabilisation (OIS) and Digital Image Stabilisation (DIS) or a hybrid of these two approaches.</w:t>
      </w:r>
      <w:r w:rsidR="00935F43">
        <w:t xml:space="preserve"> We will concentrate on the </w:t>
      </w:r>
      <w:r w:rsidR="00A55F20">
        <w:t xml:space="preserve">first </w:t>
      </w:r>
      <w:r w:rsidR="00935F43">
        <w:t>two methods.</w:t>
      </w:r>
      <w:r w:rsidR="000D2BD7">
        <w:br/>
      </w:r>
      <w:r w:rsidR="00FB7970">
        <w:br/>
      </w:r>
      <w:r w:rsidR="000D2BD7">
        <w:rPr>
          <w:rStyle w:val="Heading4Char"/>
        </w:rPr>
        <w:t xml:space="preserve">1.1.5.1 </w:t>
      </w:r>
      <w:r w:rsidR="00FB7970" w:rsidRPr="000D2BD7">
        <w:rPr>
          <w:rStyle w:val="Heading4Char"/>
        </w:rPr>
        <w:t>Optical image stabilisation (OIS)</w:t>
      </w:r>
      <w:r w:rsidR="00FB7970" w:rsidRPr="000D2BD7">
        <w:rPr>
          <w:rStyle w:val="Heading4Char"/>
        </w:rPr>
        <w:br/>
      </w:r>
      <w:r w:rsidR="00AB0F6E" w:rsidRPr="00280F56">
        <w:br/>
      </w:r>
      <w:r w:rsidRPr="00280F56">
        <w:t>One solution to th</w:t>
      </w:r>
      <w:r w:rsidR="000D2BD7">
        <w:t>e</w:t>
      </w:r>
      <w:r w:rsidRPr="00280F56">
        <w:t xml:space="preserve"> problem </w:t>
      </w:r>
      <w:r w:rsidR="000D2BD7">
        <w:t xml:space="preserve">of image stabilisation </w:t>
      </w:r>
      <w:r w:rsidRPr="00280F56">
        <w:t xml:space="preserve">is to use optical image stabilisation (OIS) where a control system is placed within the camera lens (this being the ideal place as it acts as a force multiplier compared to the sensor location) and/or to the camera sensor. This technique is designed for countering the vibrations caused by hands shaking whilst holding a camera. If the system senses movement to the left (normally via a hall-effect sensor), it will move the lens or sensor to the right to compensate. This approach works well for small movements but limits on the mechanical range of the </w:t>
      </w:r>
      <w:proofErr w:type="spellStart"/>
      <w:r w:rsidRPr="00280F56">
        <w:t>servometers</w:t>
      </w:r>
      <w:proofErr w:type="spellEnd"/>
      <w:r w:rsidRPr="00280F56">
        <w:t xml:space="preserve"> (servos) used prevent this technique from compensating large movements and there may be time lags due to inertia of the detection and mechanical components. Another issue with this technique is that the cost to implement OIS in a camera system is high. </w:t>
      </w:r>
      <w:r w:rsidRPr="00280F56">
        <w:br/>
      </w:r>
      <w:r w:rsidR="00AB0F6E" w:rsidRPr="00280F56">
        <w:br/>
      </w:r>
      <w:r w:rsidRPr="00280F56">
        <w:t>An extension to this technique is to use a gimbal – an external system mounted to the camera system comprising of a gyroscope that is controlled by larger servos. This system copes with larger movements than an in-camera system but still suffers from mechanical range and inertia issues</w:t>
      </w:r>
      <w:r w:rsidR="00AB0F6E" w:rsidRPr="00280F56">
        <w:t xml:space="preserve"> and requires a hysteresis system to prevent oscillations if a vehicle is moving fast with large displacements. This method </w:t>
      </w:r>
      <w:r w:rsidR="006247D2" w:rsidRPr="00280F56">
        <w:t xml:space="preserve">may </w:t>
      </w:r>
      <w:r w:rsidR="00AB0F6E" w:rsidRPr="00280F56">
        <w:t>also prevent the camera system from looking ahead down a path if the vehicle is travelling on an incline or decline.</w:t>
      </w:r>
    </w:p>
    <w:p w14:paraId="5E960669" w14:textId="2B875BF7" w:rsidR="009F79F9" w:rsidRDefault="000D6BA2" w:rsidP="000D6BA2">
      <w:pPr>
        <w:pStyle w:val="BodyText"/>
      </w:pPr>
      <w:r w:rsidRPr="00280F56">
        <w:br/>
      </w:r>
      <w:r w:rsidR="000D2BD7" w:rsidRPr="00E15419">
        <w:rPr>
          <w:rStyle w:val="Heading4Char"/>
        </w:rPr>
        <w:t>1.1.5.2 D</w:t>
      </w:r>
      <w:r w:rsidRPr="00E15419">
        <w:rPr>
          <w:rStyle w:val="Heading4Char"/>
        </w:rPr>
        <w:t xml:space="preserve">igital </w:t>
      </w:r>
      <w:r w:rsidR="000D2BD7" w:rsidRPr="00E15419">
        <w:rPr>
          <w:rStyle w:val="Heading4Char"/>
        </w:rPr>
        <w:t xml:space="preserve">Image </w:t>
      </w:r>
      <w:r w:rsidRPr="00E15419">
        <w:rPr>
          <w:rStyle w:val="Heading4Char"/>
        </w:rPr>
        <w:t>stabilisation</w:t>
      </w:r>
      <w:r w:rsidR="000D2BD7" w:rsidRPr="00E15419">
        <w:rPr>
          <w:rStyle w:val="Heading4Char"/>
        </w:rPr>
        <w:t xml:space="preserve"> (DIS)</w:t>
      </w:r>
      <w:r w:rsidR="000D2BD7">
        <w:br/>
      </w:r>
      <w:r w:rsidR="000D2BD7">
        <w:br/>
        <w:t>Digital image stabilisation uses computers to perform the image stabilisation.</w:t>
      </w:r>
      <w:r w:rsidR="000D2BD7">
        <w:br/>
        <w:t>T</w:t>
      </w:r>
      <w:r w:rsidR="00E15419">
        <w:t>hree</w:t>
      </w:r>
      <w:r w:rsidR="000D2BD7">
        <w:t xml:space="preserve"> main methods exist.</w:t>
      </w:r>
      <w:r w:rsidR="00E15419">
        <w:t xml:space="preserve"> Feature Mapping and Sensor Fusion or a hybrid of these methods.</w:t>
      </w:r>
    </w:p>
    <w:p w14:paraId="7084F579" w14:textId="77777777" w:rsidR="009F79F9" w:rsidRDefault="009F79F9" w:rsidP="00E15419">
      <w:pPr>
        <w:pStyle w:val="Heading5"/>
      </w:pPr>
      <w:r>
        <w:t>DIS Method One. Feature Mapping</w:t>
      </w:r>
    </w:p>
    <w:p w14:paraId="30066C5A" w14:textId="0F8E9351" w:rsidR="00E15419" w:rsidRDefault="000D6BA2" w:rsidP="000D6BA2">
      <w:pPr>
        <w:pStyle w:val="BodyText"/>
      </w:pPr>
      <w:r w:rsidRPr="00280F56">
        <w:t xml:space="preserve">The first method is to use the same feature-mapping solutions used to determine obstacles but to select a static feature that can be tracked from frame to frame. One problem with this approach is </w:t>
      </w:r>
      <w:r w:rsidRPr="00280F56">
        <w:lastRenderedPageBreak/>
        <w:t xml:space="preserve">that, as the vehicle is moving, the change in perspective will lead to distortion as shown at </w:t>
      </w:r>
      <w:r w:rsidRPr="00280F56">
        <w:fldChar w:fldCharType="begin" w:fldLock="1"/>
      </w:r>
      <w:r w:rsidRPr="00280F56">
        <w:instrText>ADDIN CSL_CITATION {"citationItems":[{"id":"ITEM-1","itemData":{"URL":"https://www.androidauthority.com/wp-content/uploads/2020/02/Image-Stablization-Perspective.gif","accessed":{"date-parts":[["2023","8","17"]]},"author":[{"dropping-particle":"","family":"Android Authority","given":"","non-dropping-particle":"","parse-names":false,"suffix":""}],"id":"ITEM-1","issued":{"date-parts":[["0"]]},"page":"11-12","title":"Image-Stablization-Perspective.gif (350×261)","type":"webpage"},"uris":["http://www.mendeley.com/documents/?uuid=b6570587-33b6-3518-ab00-7bcc0a672250"]}],"mendeley":{"formattedCitation":"(Android Authority, n.d.-b)","plainTextFormattedCitation":"(Android Authority, n.d.-b)","previouslyFormattedCitation":"(Android Authority, n.d.-b)"},"properties":{"noteIndex":0},"schema":"https://github.com/citation-style-language/schema/raw/master/csl-citation.json"}</w:instrText>
      </w:r>
      <w:r w:rsidRPr="00280F56">
        <w:fldChar w:fldCharType="separate"/>
      </w:r>
      <w:r w:rsidRPr="00280F56">
        <w:rPr>
          <w:noProof/>
        </w:rPr>
        <w:t>(Android Authority, n.d.-b)</w:t>
      </w:r>
      <w:r w:rsidRPr="00280F56">
        <w:fldChar w:fldCharType="end"/>
      </w:r>
      <w:r w:rsidRPr="00280F56">
        <w:t>. A potentially greater problem is that the purpose of image stabilisation is to enable feature detection, yet feature detection is required to stabilise the image, so the selection of which features to track is critical to the success of this method.</w:t>
      </w:r>
      <w:r w:rsidR="000D2BD7">
        <w:br/>
      </w:r>
      <w:r w:rsidRPr="00280F56">
        <w:br/>
        <w:t xml:space="preserve">Feature tracking is </w:t>
      </w:r>
      <w:r w:rsidR="000D2BD7">
        <w:t xml:space="preserve">also </w:t>
      </w:r>
      <w:r w:rsidRPr="00280F56">
        <w:t xml:space="preserve">computationally expensive and complex. </w:t>
      </w:r>
      <w:r w:rsidR="00AB0F6E" w:rsidRPr="00280F56">
        <w:t xml:space="preserve">Feature mapping has limitations on image size and the amount of displacement as increasing both increases processing requirements. </w:t>
      </w:r>
      <w:r w:rsidRPr="00280F56">
        <w:t xml:space="preserve">Current research has focused on efficiency improvements such as the SIFT </w:t>
      </w:r>
      <w:r w:rsidR="00E260FC" w:rsidRPr="00280F56">
        <w:fldChar w:fldCharType="begin" w:fldLock="1"/>
      </w:r>
      <w:r w:rsidR="00E260FC"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navigation","type":"article-journal"},"uris":["http://www.mendeley.com/documents/?uuid=c9413182-2fe2-30ec-9325-21495231be3a"]},{"id":"ITEM-2","itemData":{"DOI":"10.1109/ICIAP.2007.4362878","ISBN":"0769528775","abstract":"This paper presents a video stabilization algorithm based on the extraction and tracking of Scale Invariant Feature Transform features through video frames. Implementation of SIFT operator is analyzed and adapted to be used in a feature-based motion estimation algorithm. SIFT features are extracted from video frames and then their trajectory is evaluated to estimate interframe motion. A modified version of Iterative Least Squares method is adopted to avoid estimation errors and features are tracked as they appear in nearby frames to improve video stability. Intentional camera motion is eventually filtered with Adaptive Motion Vector Integration. Results confirm the effectiveness of the method. © 2007 IEEE.","author":[{"dropping-particle":"","family":"Battiato","given":"Sebastiano","non-dropping-particle":"","parse-names":false,"suffix":""},{"dropping-particle":"","family":"Gallo","given":"Giovanni","non-dropping-particle":"","parse-names":false,"suffix":""},{"dropping-particle":"","family":"Puglisi","given":"Giovanni","non-dropping-particle":"","parse-names":false,"suffix":""},{"dropping-particle":"","family":"Scellato","given":"Salvatore","non-dropping-particle":"","parse-names":false,"suffix":""}],"container-title":"Proceedings - 14th International conference on Image Analysis and Processing, ICIAP 2007","id":"ITEM-2","issued":{"date-parts":[["2007"]]},"page":"825-830","publisher":"IEEE Computer Society","title":"SIFT features tracking for video stabilization","type":"article-journal"},"uris":["http://www.mendeley.com/documents/?uuid=853daadf-8f53-3ca1-900e-3eaafe314ead"]}],"mendeley":{"formattedCitation":"(Battiato et al., 2007; Chao et al., 2013)","plainTextFormattedCitation":"(Battiato et al., 2007; Chao et al., 2013)","previouslyFormattedCitation":"(Battiato et al., 2007; Chao et al., 2013)"},"properties":{"noteIndex":0},"schema":"https://github.com/citation-style-language/schema/raw/master/csl-citation.json"}</w:instrText>
      </w:r>
      <w:r w:rsidR="00E260FC" w:rsidRPr="00280F56">
        <w:fldChar w:fldCharType="separate"/>
      </w:r>
      <w:r w:rsidR="00E260FC" w:rsidRPr="00280F56">
        <w:rPr>
          <w:noProof/>
        </w:rPr>
        <w:t>(Battiato et al., 2007; Chao et al., 2013)</w:t>
      </w:r>
      <w:r w:rsidR="00E260FC" w:rsidRPr="00280F56">
        <w:fldChar w:fldCharType="end"/>
      </w:r>
      <w:r w:rsidR="00E260FC" w:rsidRPr="00280F56">
        <w:t xml:space="preserve"> </w:t>
      </w:r>
      <w:r w:rsidRPr="00280F56">
        <w:t xml:space="preserve">and SURF </w:t>
      </w:r>
      <w:r w:rsidR="00E260FC" w:rsidRPr="00280F56">
        <w:fldChar w:fldCharType="begin" w:fldLock="1"/>
      </w:r>
      <w:r w:rsidR="008978DF" w:rsidRPr="00280F56">
        <w:instrText>ADDIN CSL_CITATION {"citationItems":[{"id":"ITEM-1","itemData":{"DOI":"10.1109/TIE.2016.2551684","ISSN":"02780046","abstract":"Mobile robots are used for search and rescue purposes in emergency informatics. The robots typically carry a vision system to gather information about the environment and pass on to remotely located rescue teams. When the robot moves, in view of the uneven nature of the terrain, the camera is subjected to vibrations and as a result, the transmitted videos tend to be unclear. Further, real-time data collection and processing are critical for quick action by rescue personnel. In this paper, we explore a robust and high-performance approach for video stabilization. In particular, we develop a systolic array for interest point detection and description, key phases in the speeded-up robust features (SURF) approach for finding point correspondences between two images of a scene. The systolic array is then used as part of a pipelined architecture for video stabilization. The entire architecture is ported on to a field-programmable gate array (FPGA) for real-time video stabilization on a mobile robot. Experiments with the FPGA-driven robot in our laboratory and institute corridors validate the efficacy of the proposed strategy.","author":[{"dropping-particle":"","family":"Shene","given":"Tahiyah Nou","non-dropping-particle":"","parse-names":false,"suffix":""},{"dropping-particle":"","family":"Sridharan","given":"K.","non-dropping-particle":"","parse-names":false,"suffix":""},{"dropping-particle":"","family":"Sudha","given":"N.","non-dropping-particle":"","parse-names":false,"suffix":""}],"container-title":"IEEE Transactions on Industrial Electronics","id":"ITEM-1","issue":"8","issued":{"date-parts":[["2016","8","1"]]},"page":"5012-5021","publisher":"Institute of Electrical and Electronics Engineers Inc.","title":"Real-Time SURF-Based Video Stabilization System for an FPGA-Driven Mobile Robot","type":"article-journal","volume":"63"},"uris":["http://www.mendeley.com/documents/?uuid=b2bd3eac-c95d-3a56-9cb3-6bcce50cc9b1"]},{"id":"ITEM-2","itemData":{"DOI":"10.5194/hess-2021-112","abstract":"While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Sciences","id":"ITEM-2","issued":{"date-parts":[["2021"]]},"title":"A comparison of tools and techniques for stabilising UAS imagery for surface flow observations","type":"article-journal","volume":"Discussion"},"uris":["http://www.mendeley.com/documents/?uuid=28d1a7fe-c3bb-389b-9c15-f9c5cfd178ec"]}],"mendeley":{"formattedCitation":"(Ljubičić et al., 2021; Shene et al., 2016)","plainTextFormattedCitation":"(Ljubičić et al., 2021; Shene et al., 2016)","previouslyFormattedCitation":"(Ljubičić et al., 2021; Shene et al., 2016)"},"properties":{"noteIndex":0},"schema":"https://github.com/citation-style-language/schema/raw/master/csl-citation.json"}</w:instrText>
      </w:r>
      <w:r w:rsidR="00E260FC" w:rsidRPr="00280F56">
        <w:fldChar w:fldCharType="separate"/>
      </w:r>
      <w:r w:rsidR="00E260FC" w:rsidRPr="00280F56">
        <w:rPr>
          <w:noProof/>
        </w:rPr>
        <w:t>(Ljubičić et al., 2021; Shene et al., 2016)</w:t>
      </w:r>
      <w:r w:rsidR="00E260FC" w:rsidRPr="00280F56">
        <w:fldChar w:fldCharType="end"/>
      </w:r>
      <w:r w:rsidR="00E260FC" w:rsidRPr="00280F56">
        <w:t xml:space="preserve"> </w:t>
      </w:r>
      <w:r w:rsidRPr="00280F56">
        <w:t xml:space="preserve">methods, along with other approaches such as affine-transform matrices </w:t>
      </w:r>
      <w:r w:rsidR="008978DF" w:rsidRPr="00280F56">
        <w:fldChar w:fldCharType="begin" w:fldLock="1"/>
      </w:r>
      <w:r w:rsidR="00BC41C9" w:rsidRPr="00280F56">
        <w:instrText>ADDIN CSL_CITATION {"citationItems":[{"id":"ITEM-1","itemData":{"DOI":"10.1109/GET.2016.7916630","ISBN":"9781509045563","abstract":"Video taken from Unmanned Aerial Vehicles (UAV) frequently suffers by unwanted motion of the sensors, which severely affects the performance of automatic target detection and tracking systems. In this paper we present a new video stabilization algorithm for thermal infrared videos captured by UAV to remove unwanted motions and produce stabilized video frames. Initially, we use Scale Invariant Feature transform (SIFT) for key point detection and matching between successive frames. Then, affine transformation model is used to estimate the global motion parameters between two successive frames. After that, the undesired motions are compensated and spatio-temporal filtering is used to remove the noises in the video. Finally, all frames are transformed to obtain stabilized video frames. Experimental result shows the efficiency of proposed algorithm in terms of quantitative and qualitative aspects.","author":[{"dropping-particle":"","family":"Thillainayagi","given":"R.","non-dropping-particle":"","parse-names":false,"suffix":""},{"dropping-particle":"","family":"Senthil Kumar","given":"K.","non-dropping-particle":"","parse-names":false,"suffix":""}],"container-title":"Proceedings of 2016 Online International Conference on Green Engineering and Technologies, IC-GET 2016","id":"ITEM-1","issued":{"date-parts":[["2017","5","1"]]},"publisher":"Institute of Electrical and Electronics Engineers Inc.","title":"Video stabilization technique for thermal infrared Aerial surveillance","type":"article-journal"},"uris":["http://www.mendeley.com/documents/?uuid=4e04425e-3ab0-3a6f-adce-df44c56f07be"]},{"id":"ITEM-2","itemData":{"DOI":"10.1109/ICICISYS.2009.5357609","ISBN":"9781424447541","abstract":"Video captured from Unmanned Aerial Vehicles (UAV) usually suffer from undesired motion of the sensors, which severely defects detecting and tracking targets of interest. In this paper, a fast video stabilization algorithm for UAV is proposed to remove undesired motions and produce stabilized images. Firstly, a set of fast matching strategies are considered to match successive frames. Then, with motion parameters between two successive frames, a polynomial fitting and predicting method is proposed to estimate the global motion parameters and find out the undesired frames. After that, the undesired images are compensated. Finally, all frames are transformed to obtain stabilized images. Experimental results demonstrate the stabilization and the efficiency of the proposed algorithm.","author":[{"dropping-particle":"","family":"Shen","given":"He","non-dropping-particle":"","parse-names":false,"suffix":""},{"dropping-particle":"","family":"Pan","given":"Quan","non-dropping-particle":"","parse-names":false,"suffix":""},{"dropping-particle":"","family":"Cheng","given":"Yongmei","non-dropping-particle":"","parse-names":false,"suffix":""},{"dropping-particle":"","family":"Yu","given":"Ying","non-dropping-particle":"","parse-names":false,"suffix":""}],"container-title":"Proceedings - 2009 IEEE International Conference on Intelligent Computing and Intelligent Systems, ICIS 2009","id":"ITEM-2","issued":{"date-parts":[["2009"]]},"page":"542-546","title":"Fast video stabilization algorithm for UAV","type":"article-journal","volume":"4"},"uris":["http://www.mendeley.com/documents/?uuid=c09eb97c-6f41-31e0-b4f9-2a22aee1261e"]},{"id":"ITEM-3","itemData":{"DOI":"10.1109/ACDT.2017.7886149","ISBN":"9781509047901","abstract":"This paper explores a digital image algorithm to stabilize videos recorded from a fixed camera (without stabilized machanical tools) on a small size drone. In particular, this paper focuses on implementation of the Speed-Up Robust Feature (SURF) method. The fundamental concept is to match 2 pictures, one obtained from the current image frame and another from the previous (or reference) frame. The matching process is achieved by locating common keypoints between the current and reference frames and associating them together. Then transformation is then implemented to translate and rotate the current image frame so that keypoints remain in the same position or as close as possible to those of the reference frame. Various video samples are used to validate the SURF method's efficiency. The scenarios include recorded videos under a normal light condition and having partial shadows on the image. The movement due to drone's engine and environmental winds are also under this study. The results indicate that the SURF method can be used to stabilize image frame so that the processed video becomes smoother and more suitable for viewing.","author":[{"dropping-particle":"","family":"Mingkhwan","given":"Ekkaphon","non-dropping-particle":"","parse-names":false,"suffix":""},{"dropping-particle":"","family":"Khawsuk","given":"Weerawat","non-dropping-particle":"","parse-names":false,"suffix":""}],"container-title":"Proceedings - ACDT 2017: 3rd Asian Conference on Defence Technology: Advance Research Collaboration on Defence Technology","id":"ITEM-3","issued":{"date-parts":[["2017","3","23"]]},"page":"12-19","publisher":"Institute of Electrical and Electronics Engineers Inc.","title":"Digital image stabilization technique for fixed camera on small size drone","type":"article-journal"},"uris":["http://www.mendeley.com/documents/?uuid=b4644c10-5d66-3b31-bb97-1145618e4a26"]},{"id":"ITEM-4","itemData":{"DOI":"10.1109/ICCSEE.2012.77","ISBN":"9780769546476","abstract":"In this paper, we summarized the characteristics of the small-UAV airborne video. According to those characteristics we analyzed the difficulties and the key technology of electronic image stabilization based on the small-UAV airborne video. And then a reasonable framework for real-time electronic image stabilization system of small UAV is presented to provide reference for small UAV video stabilization. © 2012 IEEE.","author":[{"dropping-particle":"","family":"Mai","given":"Ying","non-dropping-particle":"","parse-names":false,"suffix":""},{"dropping-particle":"","family":"Zhao","given":"Hongying","non-dropping-particle":"","parse-names":false,"suffix":""},{"dropping-particle":"","family":"Guo","given":"Shiyi","non-dropping-particle":"","parse-names":false,"suffix":""}],"container-title":"Proceedings - 2012 International Conference on Computer Science and Electronics Engineering, ICCSEE 2012","id":"ITEM-4","issued":{"date-parts":[["2012"]]},"page":"586-589","title":"The analysis of image stabilization technology based on small-UAV airborne video","type":"article-journal","volume":"3"},"uris":["http://www.mendeley.com/documents/?uuid=f26df442-d3b3-382e-9d72-1aaeaee2c0db"]},{"id":"ITEM-5","itemData":{"DOI":"10.1109/SSRR.2011.6106770","ISBN":"9781612847696","abstract":"Unmanned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2011","id":"ITEM-5","issued":{"date-parts":[["2011"]]},"page":"61-67","title":"Using iFMI spectral registration for video stabilization and motion detection by an Unmanned Aerial Vehicle (UAV)","type":"article-journal"},"uris":["http://www.mendeley.com/documents/?uuid=32cc9faa-d5ab-355e-9c3b-cc908cf0850f"]}],"mendeley":{"formattedCitation":"(Mai et al., 2012; Mingkhwan &amp; Khawsuk, 2017; Schwertfeger et al., 2011; Shen et al., 2009; Thillainayagi &amp; Senthil Kumar, 2017)","plainTextFormattedCitation":"(Mai et al., 2012; Mingkhwan &amp; Khawsuk, 2017; Schwertfeger et al., 2011; Shen et al., 2009; Thillainayagi &amp; Senthil Kumar, 2017)","previouslyFormattedCitation":"(Mai et al., 2012; Mingkhwan &amp; Khawsuk, 2017; Schwertfeger et al., 2011; Shen et al., 2009; Thillainayagi &amp; Senthil Kumar, 2017)"},"properties":{"noteIndex":0},"schema":"https://github.com/citation-style-language/schema/raw/master/csl-citation.json"}</w:instrText>
      </w:r>
      <w:r w:rsidR="008978DF" w:rsidRPr="00280F56">
        <w:fldChar w:fldCharType="separate"/>
      </w:r>
      <w:r w:rsidR="00BC41C9" w:rsidRPr="00280F56">
        <w:rPr>
          <w:noProof/>
        </w:rPr>
        <w:t>(Mai et al., 2012; Mingkhwan &amp; Khawsuk, 2017; Schwertfeger et al., 2011; Shen et al., 2009; Thillainayagi &amp; Senthil Kumar, 2017)</w:t>
      </w:r>
      <w:r w:rsidR="008978DF" w:rsidRPr="00280F56">
        <w:fldChar w:fldCharType="end"/>
      </w:r>
      <w:r w:rsidR="008978DF" w:rsidRPr="00280F56">
        <w:t xml:space="preserve"> </w:t>
      </w:r>
      <w:r w:rsidRPr="00280F56">
        <w:t>which compares separate video frames, particle filters</w:t>
      </w:r>
      <w:r w:rsidR="00BC41C9" w:rsidRPr="00280F56">
        <w:t xml:space="preserve"> </w:t>
      </w:r>
      <w:r w:rsidR="00BC41C9" w:rsidRPr="00280F56">
        <w:fldChar w:fldCharType="begin" w:fldLock="1"/>
      </w:r>
      <w:r w:rsidR="00BC41C9" w:rsidRPr="00280F56">
        <w:instrText>ADDIN CSL_CITATION {"citationItems":[{"id":"ITEM-1","itemData":{"DOI":"10.1109/IIH-MSP.2015.23","ISBN":"9781509001880","abstract":"Digital image stabilization is an important technique including three parts: global motion estimation, motion filtering and motion compensation. To ensure the visual quality of the whole video, the accuracy of global motion estimation and smooth motion vectors over long images sequence are emphasized. In this paper, we propose a novel stabilization algorithm based on particle filtering. Firstly, Harris point detection is improved by grid sampling to select evenly distributed points. The points are initially matched by feature window matching and further validated by distance criterion to get global motion matrix. Then particle filter is employed to obtain smooth scanning motion vector from original motion curves. The performance of the proposed algorithm is demonstrated through computer simulated experiments. It is shown experimentally that particle filtering can reduce the error variance compared to Kalman filtering.","author":[{"dropping-particle":"","family":"Zhu","given":"Juanjuan","non-dropping-particle":"","parse-names":false,"suffix":""},{"dropping-particle":"","family":"Li","given":"Cheng","non-dropping-particle":"","parse-names":false,"suffix":""},{"dropping-particle":"","family":"Xu","given":"Jinli","non-dropping-particle":"","parse-names":false,"suffix":""}],"container-title":"Proceedings - 2015 International Conference on Intelligent Information Hiding and Multimedia Signal Processing, IIH-MSP 2015","id":"ITEM-1","issued":{"date-parts":[["2016","2","19"]]},"page":"255-258","publisher":"Institute of Electrical and Electronics Engineers Inc.","title":"Digital Image Stabilization for Cameras on Moving Platform","type":"article-journal"},"uris":["http://www.mendeley.com/documents/?uuid=022db715-a0ba-3fad-9e10-807d040ecd3c"]}],"mendeley":{"formattedCitation":"(J. Zhu et al., 2016)","plainTextFormattedCitation":"(J. Zhu et al., 2016)","previouslyFormattedCitation":"(J. Zhu et al., 2016)"},"properties":{"noteIndex":0},"schema":"https://github.com/citation-style-language/schema/raw/master/csl-citation.json"}</w:instrText>
      </w:r>
      <w:r w:rsidR="00BC41C9" w:rsidRPr="00280F56">
        <w:fldChar w:fldCharType="separate"/>
      </w:r>
      <w:r w:rsidR="00BC41C9" w:rsidRPr="00280F56">
        <w:rPr>
          <w:noProof/>
        </w:rPr>
        <w:t>(J. Zhu et al., 2016)</w:t>
      </w:r>
      <w:r w:rsidR="00BC41C9" w:rsidRPr="00280F56">
        <w:fldChar w:fldCharType="end"/>
      </w:r>
      <w:r w:rsidRPr="00280F56">
        <w:t>, linear and curve filters</w:t>
      </w:r>
      <w:r w:rsidR="00BC41C9" w:rsidRPr="00280F56">
        <w:t xml:space="preserve"> </w:t>
      </w:r>
      <w:r w:rsidR="00BC41C9" w:rsidRPr="00280F56">
        <w:fldChar w:fldCharType="begin" w:fldLock="1"/>
      </w:r>
      <w:r w:rsidR="00BC41C9" w:rsidRPr="00280F56">
        <w:instrText>ADDIN CSL_CITATION {"citationItems":[{"id":"ITEM-1","itemData":{"DOI":"10.1109/IGARSS.2012.6350400","abstract":"Today, there are an increasing number of Unmanned Aerial Vehicle (UAV) platforms being equipped with video for real-time observation. Unmanned Aerial Vehicle Systems (UAVs) have been generally used in a great variety of missions because of its inexpensiveness and flexibility. However, UAV often experience unintended translation and rotation due to atmospheric turbulence. And it leads the compensation image to losing lots of information when the large drift occurs. In order to get rid of the unwanted jitter and retain the most information, an estimate of the intentional motion is necessary. This paper presents a novel approach to estimating the intentional motion by adaptive compensation algorithm. And it can retain image information and remove image jitter when the pre-path is deemed to be a straight line. The method has been demonstrated through a series of experiments on real aviation video data. © 2012 IEEE.","author":[{"dropping-particle":"","family":"Wang","given":"Lu","non-dropping-particle":"","parse-names":false,"suffix":""},{"dropping-particle":"","family":"Zhao","given":"Hongying","non-dropping-particle":"","parse-names":false,"suffix":""},{"dropping-particle":"","family":"Guo","given":"Shiyi","non-dropping-particle":"","parse-names":false,"suffix":""},{"dropping-particle":"","family":"Mai","given":"Ying","non-dropping-particle":"","parse-names":false,"suffix":""},{"dropping-particle":"","family":"Liu","given":"Sijie","non-dropping-particle":"","parse-names":false,"suffix":""}],"container-title":"2012 IEEE International Geoscience and Remote Sensing Symposium","id":"ITEM-1","issued":{"date-parts":[["2012"]]},"page":"4391-4394","title":"The adaptive compensation algorithm for small UAV image stabilization","type":"article-journal"},"uris":["http://www.mendeley.com/documents/?uuid=0c7ba683-5730-3af5-b00d-7a43ab798009"]}],"mendeley":{"formattedCitation":"(L. Wang et al., 2012)","plainTextFormattedCitation":"(L. Wang et al., 2012)","previouslyFormattedCitation":"(L. Wang et al., 2012)"},"properties":{"noteIndex":0},"schema":"https://github.com/citation-style-language/schema/raw/master/csl-citation.json"}</w:instrText>
      </w:r>
      <w:r w:rsidR="00BC41C9" w:rsidRPr="00280F56">
        <w:fldChar w:fldCharType="separate"/>
      </w:r>
      <w:r w:rsidR="00BC41C9" w:rsidRPr="00280F56">
        <w:rPr>
          <w:noProof/>
        </w:rPr>
        <w:t>(L. Wang et al., 2012)</w:t>
      </w:r>
      <w:r w:rsidR="00BC41C9" w:rsidRPr="00280F56">
        <w:fldChar w:fldCharType="end"/>
      </w:r>
      <w:r w:rsidRPr="00280F56">
        <w:t xml:space="preserve"> and </w:t>
      </w:r>
      <w:proofErr w:type="spellStart"/>
      <w:r w:rsidRPr="00280F56">
        <w:t>iFMI</w:t>
      </w:r>
      <w:proofErr w:type="spellEnd"/>
      <w:r w:rsidRPr="00280F56">
        <w:t xml:space="preserve"> spectral registration</w:t>
      </w:r>
      <w:r w:rsidR="00BC41C9" w:rsidRPr="00280F56">
        <w:t xml:space="preserve"> </w:t>
      </w:r>
      <w:r w:rsidR="00BC41C9" w:rsidRPr="00280F56">
        <w:fldChar w:fldCharType="begin" w:fldLock="1"/>
      </w:r>
      <w:r w:rsidR="00BC41C9" w:rsidRPr="00280F56">
        <w:instrText>ADDIN CSL_CITATION {"citationItems":[{"id":"ITEM-1","itemData":{"DOI":"10.1109/SSRR.2011.6106770","ISBN":"9781612847696","abstract":"Unmanned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2011","id":"ITEM-1","issued":{"date-parts":[["2011"]]},"page":"61-67","title":"Using iFMI spectral registration for video stabilization and motion detection by an Unmanned Aerial Vehicle (UAV)","type":"article-journal"},"uris":["http://www.mendeley.com/documents/?uuid=32cc9faa-d5ab-355e-9c3b-cc908cf0850f"]}],"mendeley":{"formattedCitation":"(Schwertfeger et al., 2011)","plainTextFormattedCitation":"(Schwertfeger et al., 2011)","previouslyFormattedCitation":"(Schwertfeger et al., 2011)"},"properties":{"noteIndex":0},"schema":"https://github.com/citation-style-language/schema/raw/master/csl-citation.json"}</w:instrText>
      </w:r>
      <w:r w:rsidR="00BC41C9" w:rsidRPr="00280F56">
        <w:fldChar w:fldCharType="separate"/>
      </w:r>
      <w:r w:rsidR="00BC41C9" w:rsidRPr="00280F56">
        <w:rPr>
          <w:noProof/>
        </w:rPr>
        <w:t>(Schwertfeger et al., 2011)</w:t>
      </w:r>
      <w:r w:rsidR="00BC41C9" w:rsidRPr="00280F56">
        <w:fldChar w:fldCharType="end"/>
      </w:r>
      <w:r w:rsidRPr="00280F56">
        <w:t xml:space="preserve">. </w:t>
      </w:r>
      <w:r w:rsidR="002372AF" w:rsidRPr="00280F56">
        <w:t xml:space="preserve">Hsu </w:t>
      </w:r>
      <w:r w:rsidR="002372AF" w:rsidRPr="00280F56">
        <w:fldChar w:fldCharType="begin" w:fldLock="1"/>
      </w:r>
      <w:r w:rsidR="00E260FC" w:rsidRPr="00280F56">
        <w:instrText>ADDIN CSL_CITATION {"citationItems":[{"id":"ITEM-1","itemData":{"DOI":"10.1109/TCE.2005.1467968","ISSN":"00983063","abstract":"In this paper, a novel robust digital image stabilization (DIS) technique is proposed to stably remove the unwanted shaking phenomena in the image sequences captured by hand-held camcorders without affecting moving objects in the image sequence and intentional motion of panning condition, etc. It consists of a motion estimation unit and a motion compensation unit. To increase the robustness in adverse image conditions, an inverse triangle method is proposed to extract reliable motion vectors in plain images which are lack of features or contain large low-contrast area, etc., and a background evaluation model is developed to deal with irregular images which contain large moving objects, etc. In the motion compensation unit, a CMV estimation method with an inner feedback-loop integrator is proposed to stably remove the unwanted shaking phenomena without losing the effective area of the image in panning condition. We also propose a smoothness index (SI) to quantitatively evaluate the performances of different image stabilization methods. The experimental results are on-line available to demonstrate the remarkable performance of the proposed DIS technique. © 2005 IEEE.","author":[{"dropping-particle":"","family":"Hsu","given":"Sheng Che","non-dropping-particle":"","parse-names":false,"suffix":""},{"dropping-particle":"","family":"Liang","given":"Sheng Fu","non-dropping-particle":"","parse-names":false,"suffix":""},{"dropping-particle":"","family":"Lin","given":"Chin Teng","non-dropping-particle":"","parse-names":false,"suffix":""}],"container-title":"IEEE Transactions on Consumer Electronics","id":"ITEM-1","issue":"2","issued":{"date-parts":[["2005","5"]]},"page":"335-345","title":"A robust digital image stabilization technique based on inverse triangle method and background detection","type":"article-journal","volume":"51"},"uris":["http://www.mendeley.com/documents/?uuid=58734cc8-ce42-3ae2-aa1a-07a26bfbfcba"]}],"mendeley":{"formattedCitation":"(Hsu et al., 2005)","plainTextFormattedCitation":"(Hsu et al., 2005)","previouslyFormattedCitation":"(Hsu et al., 2005)"},"properties":{"noteIndex":0},"schema":"https://github.com/citation-style-language/schema/raw/master/csl-citation.json"}</w:instrText>
      </w:r>
      <w:r w:rsidR="002372AF" w:rsidRPr="00280F56">
        <w:fldChar w:fldCharType="separate"/>
      </w:r>
      <w:r w:rsidR="002372AF" w:rsidRPr="00280F56">
        <w:rPr>
          <w:noProof/>
        </w:rPr>
        <w:t>(Hsu et al., 2005)</w:t>
      </w:r>
      <w:r w:rsidR="002372AF" w:rsidRPr="00280F56">
        <w:fldChar w:fldCharType="end"/>
      </w:r>
      <w:r w:rsidR="002372AF" w:rsidRPr="00280F56">
        <w:t xml:space="preserve"> concentrated on hand-held camera shake using an inverse triangle technique while Morimoto </w:t>
      </w:r>
      <w:r w:rsidR="00E260FC" w:rsidRPr="00280F56">
        <w:fldChar w:fldCharType="begin" w:fldLock="1"/>
      </w:r>
      <w:r w:rsidR="00E260FC" w:rsidRPr="00280F56">
        <w:instrText>ADDIN CSL_CITATION {"citationItems":[{"id":"ITEM-1","itemData":{"DOI":"10.1109/ICASSP.1998.678102","ISBN":"0780344286","ISSN":"15206149","abstract":"Several techniques for electronic image stabilization have been proposed, but very little research has been done to compare and evaluate such techniques. We propose a set of measures to evaluate image stabilization algorithms based of their fidelity, displacement range, and performance. These measures do not require calibration or ground truth, making the evaluation procedure very simple and flexible, i.e., it provides the means to compare techniques based on different motion models. We have used this procedure to compare several image stabilization algorithms and also evaluate the sensitivity of these algorithms to some of its parameters. These same procedures could also be used for the comparison and evaluation of motion estimation and image registration techniques. © 1998 IEEE.","author":[{"dropping-particle":"","family":"Morimoto","given":"Carlos","non-dropping-particle":"","parse-names":false,"suffix":""},{"dropping-particle":"","family":"Chellappa","given":"Rama","non-dropping-particle":"","parse-names":false,"suffix":""}],"container-title":"ICASSP, IEEE International Conference on Acoustics, Speech and Signal Processing - Proceedings","id":"ITEM-1","issued":{"date-parts":[["1998"]]},"page":"2789-2792","title":"Evaluation of image stabilization algorithms","type":"article-journal","volume":"5"},"uris":["http://www.mendeley.com/documents/?uuid=d3b609c9-2e48-316b-b14b-93ff128e5bc3"]}],"mendeley":{"formattedCitation":"(Morimoto &amp; Chellappa, 1998)","plainTextFormattedCitation":"(Morimoto &amp; Chellappa, 1998)","previouslyFormattedCitation":"(Morimoto &amp; Chellappa, 1998)"},"properties":{"noteIndex":0},"schema":"https://github.com/citation-style-language/schema/raw/master/csl-citation.json"}</w:instrText>
      </w:r>
      <w:r w:rsidR="00E260FC" w:rsidRPr="00280F56">
        <w:fldChar w:fldCharType="separate"/>
      </w:r>
      <w:r w:rsidR="00E260FC" w:rsidRPr="00280F56">
        <w:rPr>
          <w:noProof/>
        </w:rPr>
        <w:t>(Morimoto &amp; Chellappa, 1998)</w:t>
      </w:r>
      <w:r w:rsidR="00E260FC" w:rsidRPr="00280F56">
        <w:fldChar w:fldCharType="end"/>
      </w:r>
      <w:r w:rsidR="00E260FC" w:rsidRPr="00280F56">
        <w:t xml:space="preserve"> </w:t>
      </w:r>
      <w:r w:rsidR="002372AF" w:rsidRPr="00280F56">
        <w:t xml:space="preserve">compared 4 DIS algorithms </w:t>
      </w:r>
      <w:r w:rsidR="00E260FC" w:rsidRPr="00280F56">
        <w:t>and found that simpler models performed better than more complex algorithms, due to them being less sensitive to tracking errors.</w:t>
      </w:r>
      <w:r w:rsidR="002372AF" w:rsidRPr="00280F56">
        <w:t xml:space="preserve"> Ljubičić et al. </w:t>
      </w:r>
      <w:r w:rsidR="002372AF" w:rsidRPr="00280F56">
        <w:fldChar w:fldCharType="begin" w:fldLock="1"/>
      </w:r>
      <w:r w:rsidR="002372AF" w:rsidRPr="00280F56">
        <w:instrText>ADDIN CSL_CITATION {"citationItems":[{"id":"ITEM-1","itemData":{"DOI":"10.5194/hess-2021-112","abstract":"While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Sciences","id":"ITEM-1","issued":{"date-parts":[["2021"]]},"title":"A comparison of tools and techniques for stabilising UAS imagery for surface flow observations","type":"article-journal","volume":"Discussion"},"uris":["http://www.mendeley.com/documents/?uuid=28d1a7fe-c3bb-389b-9c15-f9c5cfd178ec"]}],"mendeley":{"formattedCitation":"(Ljubičić et al., 2021)","plainTextFormattedCitation":"(Ljubičić et al., 2021)","previouslyFormattedCitation":"(Ljubičić et al., 2021)"},"properties":{"noteIndex":0},"schema":"https://github.com/citation-style-language/schema/raw/master/csl-citation.json"}</w:instrText>
      </w:r>
      <w:r w:rsidR="002372AF" w:rsidRPr="00280F56">
        <w:fldChar w:fldCharType="separate"/>
      </w:r>
      <w:r w:rsidR="002372AF" w:rsidRPr="00280F56">
        <w:rPr>
          <w:noProof/>
        </w:rPr>
        <w:t>(Ljubičić et al., 2021)</w:t>
      </w:r>
      <w:r w:rsidR="002372AF" w:rsidRPr="00280F56">
        <w:fldChar w:fldCharType="end"/>
      </w:r>
      <w:r w:rsidR="002372AF" w:rsidRPr="00280F56">
        <w:t xml:space="preserve"> outlines freely-available software applications for applying digital image stabilisation.</w:t>
      </w:r>
      <w:r w:rsidR="00BC41C9" w:rsidRPr="00280F56">
        <w:t xml:space="preserve"> Once the direction and velocity of the camera movement has been determined</w:t>
      </w:r>
      <w:r w:rsidR="00A55F20">
        <w:t>,</w:t>
      </w:r>
      <w:r w:rsidR="00BC41C9" w:rsidRPr="00280F56">
        <w:t xml:space="preserve"> mathematical </w:t>
      </w:r>
      <w:r w:rsidR="00A55F20">
        <w:t xml:space="preserve">rotational and/or translational matrix </w:t>
      </w:r>
      <w:r w:rsidR="00BC41C9" w:rsidRPr="00280F56">
        <w:t>operations are used to apply this vector in the opposite direction to counter the effects of the movement.</w:t>
      </w:r>
    </w:p>
    <w:p w14:paraId="5F82F53F" w14:textId="76472CD7" w:rsidR="00E15419" w:rsidRDefault="00E15419" w:rsidP="00E15419">
      <w:pPr>
        <w:pStyle w:val="Heading5"/>
      </w:pPr>
      <w:r>
        <w:t xml:space="preserve">DIS Method 2. Sensor Fusion </w:t>
      </w:r>
    </w:p>
    <w:p w14:paraId="5EB30A3D" w14:textId="2614D423" w:rsidR="00D940A7" w:rsidRPr="00280F56" w:rsidRDefault="00E15419" w:rsidP="000D6BA2">
      <w:pPr>
        <w:pStyle w:val="BodyText"/>
      </w:pPr>
      <w:r>
        <w:br/>
      </w:r>
      <w:r w:rsidR="000D6BA2" w:rsidRPr="00280F56">
        <w:t>The second method is to apply sensor fusion where camera movement can be compensated by an external</w:t>
      </w:r>
      <w:r w:rsidR="00AB0F6E" w:rsidRPr="00280F56">
        <w:t xml:space="preserve"> sensor </w:t>
      </w:r>
      <w:r w:rsidR="000D6BA2" w:rsidRPr="00280F56">
        <w:t>such as a gyroscope</w:t>
      </w:r>
      <w:r w:rsidR="00AB0F6E" w:rsidRPr="00280F56">
        <w:t xml:space="preserve"> and/or</w:t>
      </w:r>
      <w:r w:rsidR="000D6BA2" w:rsidRPr="00280F56">
        <w:t xml:space="preserve"> accelerometer. This approach is </w:t>
      </w:r>
      <w:r w:rsidR="00430FC5">
        <w:t xml:space="preserve">like </w:t>
      </w:r>
      <w:r w:rsidR="000D6BA2" w:rsidRPr="00280F56">
        <w:t xml:space="preserve">the OIS method except that the calculated movement is compensated for by translating the image in the opposite direction and velocity of the movement using software. The same matrix mathematical translations </w:t>
      </w:r>
      <w:r w:rsidR="00842CFB" w:rsidRPr="00280F56">
        <w:t>used</w:t>
      </w:r>
      <w:r w:rsidR="000D6BA2" w:rsidRPr="00280F56">
        <w:t xml:space="preserve"> with feature tracking are then applied.</w:t>
      </w:r>
      <w:r w:rsidR="00AB0F6E" w:rsidRPr="00280F56">
        <w:t xml:space="preserve"> The most common sensor utilised with this approach is using an </w:t>
      </w:r>
      <w:r w:rsidR="000D2BD7">
        <w:t>i</w:t>
      </w:r>
      <w:r w:rsidR="00AB0F6E" w:rsidRPr="00280F56">
        <w:t xml:space="preserve">nertial </w:t>
      </w:r>
      <w:r w:rsidR="003F37B5">
        <w:t>measurement unit</w:t>
      </w:r>
      <w:r w:rsidR="00AB0F6E" w:rsidRPr="00280F56">
        <w:t xml:space="preserve"> (</w:t>
      </w:r>
      <w:r w:rsidR="00C97540">
        <w:t>IMU</w:t>
      </w:r>
      <w:r w:rsidR="00AB0F6E" w:rsidRPr="00280F56">
        <w:t>), a sensor combining a gyroscope and accelerometer together to give 6 degrees of freedom detection (6DOF). Adding a magnetometer gives 9DOF, adding an additional barometer/temperature gauge outputs 10DOF and adding a GPS sensor to that gives 11DOF.</w:t>
      </w:r>
    </w:p>
    <w:p w14:paraId="1CE2F40F" w14:textId="48279FF0" w:rsidR="00D940A7" w:rsidRPr="00280F56" w:rsidRDefault="00D940A7" w:rsidP="00D940A7">
      <w:pPr>
        <w:pStyle w:val="BodyText"/>
      </w:pPr>
      <w:r w:rsidRPr="00280F56">
        <w:t xml:space="preserve">For an </w:t>
      </w:r>
      <w:r w:rsidR="000D2BD7">
        <w:t>i</w:t>
      </w:r>
      <w:r w:rsidRPr="00280F56">
        <w:t>nertial management unit (</w:t>
      </w:r>
      <w:r w:rsidR="00C97540">
        <w:t>IMU</w:t>
      </w:r>
      <w:r w:rsidRPr="00280F56">
        <w:t>) to compensate for unwanted movement in video streams, a vector of the resulting movement needs to be created so that the pixels in each image frame can be rotated/translated by the</w:t>
      </w:r>
      <w:r w:rsidR="00430FC5">
        <w:t xml:space="preserve"> inverse of the</w:t>
      </w:r>
      <w:r w:rsidRPr="00280F56">
        <w:t xml:space="preserve"> unwanted movement.</w:t>
      </w:r>
      <w:r w:rsidRPr="00280F56">
        <w:br/>
      </w:r>
      <w:r w:rsidRPr="00280F56">
        <w:br/>
      </w:r>
      <w:r w:rsidRPr="00280F56">
        <w:lastRenderedPageBreak/>
        <w:t xml:space="preserve">The gyroscope on an </w:t>
      </w:r>
      <w:r w:rsidR="00C97540">
        <w:t>IMU</w:t>
      </w:r>
      <w:r w:rsidRPr="00280F56">
        <w:t xml:space="preserve"> outputs data in angular velocity which is a measure of rotation measured in angles of movement per second and is expressed in revolutions, radians or degrees per second per each axis of the three dimensions, x, y and z. An accelerometer measures acceleration in the same three dimensions and outputs data in m/s</w:t>
      </w:r>
      <w:r w:rsidRPr="00280F56">
        <w:rPr>
          <w:vertAlign w:val="superscript"/>
        </w:rPr>
        <w:t>2</w:t>
      </w:r>
      <w:r w:rsidRPr="00280F56">
        <w:t xml:space="preserve">. </w:t>
      </w:r>
      <w:r w:rsidR="00430FC5">
        <w:t xml:space="preserve">Magnetometers output magnetic field strength in the same three dimensions and output data in micro </w:t>
      </w:r>
      <w:r w:rsidR="00FC2292">
        <w:t>t</w:t>
      </w:r>
      <w:r w:rsidR="00430FC5">
        <w:t>esla (</w:t>
      </w:r>
      <w:proofErr w:type="spellStart"/>
      <w:r w:rsidR="00430FC5">
        <w:rPr>
          <w:rFonts w:cs="Calibri"/>
        </w:rPr>
        <w:t>μ</w:t>
      </w:r>
      <w:r w:rsidR="00430FC5">
        <w:t>T</w:t>
      </w:r>
      <w:proofErr w:type="spellEnd"/>
      <w:r w:rsidR="00430FC5">
        <w:t>)</w:t>
      </w:r>
      <w:r w:rsidR="00FC2292">
        <w:t>.</w:t>
      </w:r>
      <w:r w:rsidRPr="00280F56">
        <w:br/>
      </w:r>
      <w:r w:rsidRPr="00280F56">
        <w:br/>
        <w:t xml:space="preserve">For a vector to be created, the rotation measured by the gyroscope needs to be converted into angles of roll (how much the vehicle tilts from side to side or rotation around the x axis), pitch (how much the vehicle rises and falls or rotation around the y axis) and yaw (how much the vehicle moves horizontally to the left or right or rotation around the z axis). </w:t>
      </w:r>
      <w:r w:rsidR="009F79F9">
        <w:t xml:space="preserve">These angles are commonly called </w:t>
      </w:r>
      <w:r w:rsidR="00FC2292">
        <w:t>E</w:t>
      </w:r>
      <w:r w:rsidR="009F79F9">
        <w:t xml:space="preserve">uler angles. </w:t>
      </w:r>
      <w:r w:rsidRPr="00280F56">
        <w:t>Note that th</w:t>
      </w:r>
      <w:r w:rsidR="009F79F9">
        <w:t>e</w:t>
      </w:r>
      <w:r w:rsidRPr="00280F56">
        <w:t xml:space="preserve"> convention </w:t>
      </w:r>
      <w:r w:rsidR="009F79F9">
        <w:t>of x,</w:t>
      </w:r>
      <w:r w:rsidR="00FC2292">
        <w:t xml:space="preserve"> </w:t>
      </w:r>
      <w:r w:rsidR="009F79F9">
        <w:t>y</w:t>
      </w:r>
      <w:r w:rsidR="00FC2292">
        <w:t>,</w:t>
      </w:r>
      <w:r w:rsidR="009F79F9">
        <w:t xml:space="preserve"> and z axes </w:t>
      </w:r>
      <w:r w:rsidRPr="00280F56">
        <w:t>is not strictly defined, and one may place the x, y</w:t>
      </w:r>
      <w:r w:rsidR="00FC2292">
        <w:t>,</w:t>
      </w:r>
      <w:r w:rsidRPr="00280F56">
        <w:t xml:space="preserve"> and z -axes in any direction that is convenient, providing the angled relationships between them remains fixed</w:t>
      </w:r>
      <w:r w:rsidR="000D2BD7">
        <w:t xml:space="preserve">, but here, we will use the </w:t>
      </w:r>
      <w:r w:rsidR="009F79F9">
        <w:t xml:space="preserve">terms demonstrated </w:t>
      </w:r>
      <w:r w:rsidR="000D2BD7">
        <w:t>in Figure 1.</w:t>
      </w:r>
      <w:r w:rsidR="00767260">
        <w:t>2</w:t>
      </w:r>
      <w:r w:rsidRPr="00280F56">
        <w:t>.</w:t>
      </w:r>
      <w:r w:rsidR="00BB76EE">
        <w:t xml:space="preserve"> A figure of 0 means no rotation around and axis and positive values refer to </w:t>
      </w:r>
      <w:proofErr w:type="gramStart"/>
      <w:r w:rsidR="00BB76EE">
        <w:t>clock-wise</w:t>
      </w:r>
      <w:proofErr w:type="gramEnd"/>
      <w:r w:rsidR="00BB76EE">
        <w:t xml:space="preserve"> rotation.</w:t>
      </w:r>
    </w:p>
    <w:p w14:paraId="09BC8C3E" w14:textId="4BEDFF75" w:rsidR="00D940A7" w:rsidRPr="00280F56" w:rsidRDefault="00767260" w:rsidP="00767260">
      <w:pPr>
        <w:pStyle w:val="BodyText"/>
      </w:pPr>
      <w:r w:rsidRPr="00767260">
        <w:rPr>
          <w:noProof/>
        </w:rPr>
        <w:drawing>
          <wp:inline distT="0" distB="0" distL="0" distR="0" wp14:anchorId="24013B0A" wp14:editId="37B42291">
            <wp:extent cx="5229955" cy="2505425"/>
            <wp:effectExtent l="0" t="0" r="0" b="9525"/>
            <wp:docPr id="15453365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6521" name="Picture 1545336521"/>
                    <pic:cNvPicPr/>
                  </pic:nvPicPr>
                  <pic:blipFill>
                    <a:blip r:embed="rId18">
                      <a:extLst>
                        <a:ext uri="{28A0092B-C50C-407E-A947-70E740481C1C}">
                          <a14:useLocalDpi xmlns:a14="http://schemas.microsoft.com/office/drawing/2010/main" val="0"/>
                        </a:ext>
                      </a:extLst>
                    </a:blip>
                    <a:stretch>
                      <a:fillRect/>
                    </a:stretch>
                  </pic:blipFill>
                  <pic:spPr>
                    <a:xfrm>
                      <a:off x="0" y="0"/>
                      <a:ext cx="5229955" cy="2505425"/>
                    </a:xfrm>
                    <a:prstGeom prst="rect">
                      <a:avLst/>
                    </a:prstGeom>
                  </pic:spPr>
                </pic:pic>
              </a:graphicData>
            </a:graphic>
          </wp:inline>
        </w:drawing>
      </w:r>
    </w:p>
    <w:p w14:paraId="215CCBC4" w14:textId="2D608157" w:rsidR="00D940A7" w:rsidRDefault="00D940A7" w:rsidP="00352A0E">
      <w:pPr>
        <w:pStyle w:val="Caption"/>
      </w:pPr>
      <w:bookmarkStart w:id="43" w:name="_Toc146547288"/>
      <w:bookmarkStart w:id="44" w:name="_Toc147396023"/>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w:t>
      </w:r>
      <w:r w:rsidR="005C2817">
        <w:fldChar w:fldCharType="end"/>
      </w:r>
      <w:r w:rsidRPr="00280F56">
        <w:t xml:space="preserve">   Diagram of </w:t>
      </w:r>
      <w:r w:rsidR="00767260">
        <w:t xml:space="preserve">conventional </w:t>
      </w:r>
      <w:r w:rsidRPr="00280F56">
        <w:t>roll, pitch and yaw angles</w:t>
      </w:r>
      <w:bookmarkEnd w:id="43"/>
      <w:r w:rsidR="00767260">
        <w:t xml:space="preserve"> (Image from Author).</w:t>
      </w:r>
      <w:bookmarkEnd w:id="44"/>
    </w:p>
    <w:p w14:paraId="083A0AD0" w14:textId="7960DBC2" w:rsidR="005D128A" w:rsidRDefault="00D940A7" w:rsidP="005D128A">
      <w:pPr>
        <w:pStyle w:val="BodyText"/>
      </w:pPr>
      <w:r w:rsidRPr="00280F56">
        <w:t xml:space="preserve">The mathematical process to </w:t>
      </w:r>
      <w:r w:rsidR="009F79F9">
        <w:t xml:space="preserve">convert between </w:t>
      </w:r>
      <w:r w:rsidR="00260385" w:rsidRPr="00280F56">
        <w:t xml:space="preserve">gyroscope </w:t>
      </w:r>
      <w:r w:rsidR="009F79F9">
        <w:t xml:space="preserve">angles to </w:t>
      </w:r>
      <w:r w:rsidR="003D7295">
        <w:t>E</w:t>
      </w:r>
      <w:r w:rsidR="009F79F9">
        <w:t xml:space="preserve">uler angles </w:t>
      </w:r>
      <w:r w:rsidRPr="00280F56">
        <w:t xml:space="preserve">incorporates integration which introduces a cumulative error, the size of which depends on the number of samples. </w:t>
      </w:r>
      <w:r w:rsidR="009F79F9">
        <w:t xml:space="preserve">Along with this problem is the issue of </w:t>
      </w:r>
      <w:r w:rsidRPr="00280F56">
        <w:t xml:space="preserve">gyroscope drift, </w:t>
      </w:r>
      <w:r w:rsidR="009F79F9">
        <w:t xml:space="preserve">where the gyroscope values deviate over time due to temperature variances, gyroscope tolerances and external disturbances such as the jostling of a moving vehicle. </w:t>
      </w:r>
      <w:r w:rsidRPr="00280F56">
        <w:t>The results of th</w:t>
      </w:r>
      <w:r w:rsidR="009F79F9">
        <w:t xml:space="preserve">ese two errors </w:t>
      </w:r>
      <w:r w:rsidRPr="00280F56">
        <w:t xml:space="preserve">can be seen in Section 4. </w:t>
      </w:r>
      <w:r w:rsidR="00CA707E" w:rsidRPr="00280F56">
        <w:br/>
        <w:t xml:space="preserve">The general process of using an </w:t>
      </w:r>
      <w:r w:rsidR="00C97540">
        <w:t>IMU</w:t>
      </w:r>
      <w:r w:rsidR="00CA707E" w:rsidRPr="00280F56">
        <w:t xml:space="preserve"> </w:t>
      </w:r>
      <w:r w:rsidR="00260385" w:rsidRPr="00280F56">
        <w:t xml:space="preserve">accelerometer to measure </w:t>
      </w:r>
      <w:r w:rsidR="00F965B3">
        <w:t>E</w:t>
      </w:r>
      <w:r w:rsidR="00260385" w:rsidRPr="00280F56">
        <w:t xml:space="preserve">uler angles </w:t>
      </w:r>
      <w:r w:rsidR="00CA707E" w:rsidRPr="00280F56">
        <w:t>is expressed in the following mathematical equations.</w:t>
      </w:r>
      <w:r w:rsidR="00CA707E" w:rsidRPr="00280F56">
        <w:br/>
        <w:t xml:space="preserve">At rest, gravity </w:t>
      </w:r>
      <w:r w:rsidR="00062030">
        <w:t>is</w:t>
      </w:r>
      <w:r w:rsidR="00CA707E" w:rsidRPr="00280F56">
        <w:t xml:space="preserve"> the only acceleration acting on the </w:t>
      </w:r>
      <w:r w:rsidR="00C97540">
        <w:t>IMU</w:t>
      </w:r>
      <w:r w:rsidR="00CA707E" w:rsidRPr="00280F56">
        <w:t xml:space="preserve">, and assuming it is mounted so the </w:t>
      </w:r>
      <w:r w:rsidR="00EB10DA" w:rsidRPr="00280F56">
        <w:t>z</w:t>
      </w:r>
      <w:r w:rsidR="00CA707E" w:rsidRPr="00280F56">
        <w:t xml:space="preserve"> axis points straight down, the acceleration </w:t>
      </w:r>
      <w:r w:rsidR="00CA707E" w:rsidRPr="005D128A">
        <w:t>matrix</w:t>
      </w:r>
      <w:r w:rsidR="00CA707E" w:rsidRPr="00280F56">
        <w:t xml:space="preserve"> </w:t>
      </w:r>
      <w:r w:rsidR="00062030">
        <w:t>is</w:t>
      </w:r>
      <w:r w:rsidR="005D128A">
        <w:t>:</w:t>
      </w:r>
    </w:p>
    <w:p w14:paraId="7FF8A02B" w14:textId="77777777" w:rsidR="005D128A" w:rsidRPr="005D128A" w:rsidRDefault="00000000" w:rsidP="00B928F2">
      <w:pPr>
        <w:pStyle w:val="BodyText"/>
        <w:rPr>
          <w:sz w:val="28"/>
          <w:szCs w:val="28"/>
        </w:rPr>
      </w:pPr>
      <m:oMathPara>
        <m:oMath>
          <m:sSub>
            <m:sSubPr>
              <m:ctrlPr>
                <w:rPr>
                  <w:rFonts w:ascii="Cambria Math" w:hAnsi="Cambria Math"/>
                  <w:i/>
                </w:rPr>
              </m:ctrlPr>
            </m:sSubPr>
            <m:e>
              <m:r>
                <w:rPr>
                  <w:rFonts w:ascii="Cambria Math" w:hAnsi="Cambria Math"/>
                </w:rPr>
                <m:t>a</m:t>
              </m:r>
            </m:e>
            <m:sub>
              <m:r>
                <w:rPr>
                  <w:rFonts w:ascii="Cambria Math" w:hAnsi="Cambria Math"/>
                </w:rPr>
                <m:t>level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g</m:t>
                    </m:r>
                  </m:e>
                </m:mr>
              </m:m>
            </m:e>
          </m:d>
          <m:r>
            <w:rPr>
              <w:rFonts w:ascii="Cambria Math" w:hAnsi="Cambria Math"/>
              <w:sz w:val="28"/>
              <w:szCs w:val="28"/>
            </w:rPr>
            <m:t xml:space="preserve"> </m:t>
          </m:r>
        </m:oMath>
      </m:oMathPara>
    </w:p>
    <w:p w14:paraId="2AEE58EC" w14:textId="77777777" w:rsidR="005D128A" w:rsidRDefault="009F79F9" w:rsidP="00B928F2">
      <w:pPr>
        <w:pStyle w:val="BodyText"/>
      </w:pPr>
      <w:bookmarkStart w:id="45" w:name="_Toc147396018"/>
      <w:r w:rsidRPr="00B928F2">
        <w:rPr>
          <w:rStyle w:val="CaptionChar"/>
        </w:rPr>
        <w:t xml:space="preserve">Equation </w:t>
      </w:r>
      <w:r w:rsidRPr="00B928F2">
        <w:rPr>
          <w:rStyle w:val="CaptionChar"/>
        </w:rPr>
        <w:fldChar w:fldCharType="begin"/>
      </w:r>
      <w:r w:rsidRPr="00B928F2">
        <w:rPr>
          <w:rStyle w:val="CaptionChar"/>
        </w:rPr>
        <w:instrText xml:space="preserve"> STYLEREF 1 \s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w:t>
      </w:r>
      <w:r w:rsidRPr="00B928F2">
        <w:rPr>
          <w:rStyle w:val="CaptionChar"/>
        </w:rPr>
        <w:fldChar w:fldCharType="begin"/>
      </w:r>
      <w:r w:rsidRPr="00B928F2">
        <w:rPr>
          <w:rStyle w:val="CaptionChar"/>
        </w:rPr>
        <w:instrText xml:space="preserve"> SEQ Equation \* ARABIC \s 1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 xml:space="preserve"> Acceleration at rest</w:t>
      </w:r>
      <w:r w:rsidR="005D128A">
        <w:t xml:space="preserve"> </w:t>
      </w:r>
      <w:r w:rsidR="008024C5" w:rsidRPr="00280F56">
        <w:t>w</w:t>
      </w:r>
      <w:r w:rsidR="00CA707E" w:rsidRPr="00280F56">
        <w:t>here g=9.81m/s</w:t>
      </w:r>
      <w:r w:rsidR="00CA707E" w:rsidRPr="00280F56">
        <w:rPr>
          <w:vertAlign w:val="superscript"/>
        </w:rPr>
        <w:t>2</w:t>
      </w:r>
      <w:r w:rsidR="00CA707E" w:rsidRPr="00280F56">
        <w:t>.</w:t>
      </w:r>
      <w:bookmarkEnd w:id="45"/>
      <w:r w:rsidR="00CA707E" w:rsidRPr="00280F56">
        <w:t xml:space="preserve"> </w:t>
      </w:r>
    </w:p>
    <w:p w14:paraId="6336234F" w14:textId="5FC96262" w:rsidR="009F79F9" w:rsidRPr="005D128A" w:rsidRDefault="00CA707E" w:rsidP="00B928F2">
      <w:pPr>
        <w:pStyle w:val="BodyText"/>
      </w:pPr>
      <w:r w:rsidRPr="00280F56">
        <w:t xml:space="preserve">The acceleration in a tilted frame </w:t>
      </w:r>
      <w:r w:rsidR="00062030">
        <w:t>is</w:t>
      </w:r>
      <w:r w:rsidRPr="00280F56">
        <w:t xml:space="preserve"> </w:t>
      </w:r>
      <w:r w:rsidRPr="00280F56">
        <w:br/>
      </w:r>
      <m:oMathPara>
        <m:oMath>
          <m:sSub>
            <m:sSubPr>
              <m:ctrlPr>
                <w:rPr>
                  <w:rFonts w:ascii="Cambria Math" w:hAnsi="Cambria Math"/>
                  <w:i/>
                  <w:sz w:val="28"/>
                  <w:szCs w:val="28"/>
                </w:rPr>
              </m:ctrlPr>
            </m:sSubPr>
            <m:e>
              <m:r>
                <w:rPr>
                  <w:rFonts w:ascii="Cambria Math" w:hAnsi="Cambria Math"/>
                  <w:caps/>
                  <w:sz w:val="28"/>
                  <w:szCs w:val="28"/>
                </w:rPr>
                <m:t>a</m:t>
              </m:r>
            </m:e>
            <m:sub>
              <m:r>
                <w:rPr>
                  <w:rFonts w:ascii="Cambria Math" w:hAnsi="Cambria Math"/>
                  <w:sz w:val="28"/>
                  <w:szCs w:val="28"/>
                </w:rPr>
                <m:t>tilted</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 xml:space="preserve"> </m:t>
              </m:r>
              <m:m>
                <m:mPr>
                  <m:mcs>
                    <m:mc>
                      <m:mcPr>
                        <m:count m:val="3"/>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r>
                <w:rPr>
                  <w:rFonts w:ascii="Cambria Math" w:hAnsi="Cambria Math"/>
                  <w:sz w:val="28"/>
                  <w:szCs w:val="28"/>
                </w:rPr>
                <m:t xml:space="preserve"> </m:t>
              </m:r>
            </m:e>
          </m:d>
        </m:oMath>
      </m:oMathPara>
    </w:p>
    <w:p w14:paraId="7EF43FB9" w14:textId="77777777" w:rsidR="005D128A" w:rsidRDefault="009F79F9" w:rsidP="00352A0E">
      <w:pPr>
        <w:pStyle w:val="Caption"/>
      </w:pPr>
      <w:bookmarkStart w:id="46" w:name="_Toc147396019"/>
      <w:bookmarkStart w:id="47" w:name="_Toc146547289"/>
      <w:r w:rsidRPr="00B928F2">
        <w:t xml:space="preserve">Equation </w:t>
      </w:r>
      <w:r w:rsidRPr="00B928F2">
        <w:fldChar w:fldCharType="begin"/>
      </w:r>
      <w:r w:rsidRPr="00B928F2">
        <w:instrText xml:space="preserve"> STYLEREF 1 \s </w:instrText>
      </w:r>
      <w:r w:rsidRPr="00B928F2">
        <w:fldChar w:fldCharType="separate"/>
      </w:r>
      <w:r w:rsidRPr="00B928F2">
        <w:t>1</w:t>
      </w:r>
      <w:r w:rsidRPr="00B928F2">
        <w:fldChar w:fldCharType="end"/>
      </w:r>
      <w:r w:rsidRPr="00B928F2">
        <w:t>.</w:t>
      </w:r>
      <w:r w:rsidRPr="00B928F2">
        <w:fldChar w:fldCharType="begin"/>
      </w:r>
      <w:r w:rsidRPr="00B928F2">
        <w:instrText xml:space="preserve"> SEQ Equation \* ARABIC \s 1 </w:instrText>
      </w:r>
      <w:r w:rsidRPr="00B928F2">
        <w:fldChar w:fldCharType="separate"/>
      </w:r>
      <w:r w:rsidRPr="00B928F2">
        <w:t>2</w:t>
      </w:r>
      <w:r w:rsidRPr="00B928F2">
        <w:fldChar w:fldCharType="end"/>
      </w:r>
      <w:r w:rsidRPr="00B928F2">
        <w:t xml:space="preserve"> Acceleration on a tilted frame</w:t>
      </w:r>
      <w:bookmarkEnd w:id="46"/>
    </w:p>
    <w:p w14:paraId="6113589B" w14:textId="6F020DD1" w:rsidR="008024C5" w:rsidRDefault="008024C5" w:rsidP="005D128A">
      <w:pPr>
        <w:pStyle w:val="BodyText"/>
        <w:rPr>
          <w:rStyle w:val="BodyTextChar"/>
        </w:rPr>
      </w:pPr>
      <w:r w:rsidRPr="00B928F2">
        <w:rPr>
          <w:rStyle w:val="BodyTextChar"/>
        </w:rPr>
        <w:t xml:space="preserve">where </w:t>
      </w:r>
      <w:r w:rsidR="00B0576D" w:rsidRPr="00B928F2">
        <w:rPr>
          <w:rStyle w:val="BodyTextChar"/>
        </w:rPr>
        <w:t>a</w:t>
      </w:r>
      <w:r w:rsidRPr="00B928F2">
        <w:rPr>
          <w:rStyle w:val="BodyTextChar"/>
        </w:rPr>
        <w:t xml:space="preserve">i refers to the acceleration values for each axis. </w:t>
      </w:r>
      <w:r w:rsidRPr="00B928F2">
        <w:rPr>
          <w:rStyle w:val="BodyTextChar"/>
        </w:rPr>
        <w:br/>
        <w:t>Euler angles are generally used (in particular</w:t>
      </w:r>
      <w:r w:rsidR="00F965B3">
        <w:rPr>
          <w:rStyle w:val="BodyTextChar"/>
        </w:rPr>
        <w:t>,</w:t>
      </w:r>
      <w:r w:rsidRPr="00B928F2">
        <w:rPr>
          <w:rStyle w:val="BodyTextChar"/>
        </w:rPr>
        <w:t xml:space="preserve"> the 3-2-1 set) referred to as yaw, pitch</w:t>
      </w:r>
      <w:r w:rsidR="00F965B3">
        <w:rPr>
          <w:rStyle w:val="BodyTextChar"/>
        </w:rPr>
        <w:t>,</w:t>
      </w:r>
      <w:r w:rsidRPr="00B928F2">
        <w:rPr>
          <w:rStyle w:val="BodyTextChar"/>
        </w:rPr>
        <w:t xml:space="preserve"> and roll</w:t>
      </w:r>
      <w:r w:rsidR="00F965B3">
        <w:rPr>
          <w:rStyle w:val="BodyTextChar"/>
        </w:rPr>
        <w:t xml:space="preserve"> although quaternions are often preferred as these do not present multiple readings for the same position (a product of using the inverse sine and cosine functions to generate Euler angles)</w:t>
      </w:r>
      <w:r w:rsidRPr="00B928F2">
        <w:rPr>
          <w:rStyle w:val="BodyTextChar"/>
        </w:rPr>
        <w:t>.</w:t>
      </w:r>
      <w:r w:rsidR="00CA707E" w:rsidRPr="00B928F2">
        <w:rPr>
          <w:rStyle w:val="BodyTextChar"/>
        </w:rPr>
        <w:br/>
      </w:r>
      <w:r w:rsidR="00EB10DA" w:rsidRPr="00B928F2">
        <w:rPr>
          <w:rStyle w:val="BodyTextChar"/>
        </w:rPr>
        <w:t>Using a direction cosine matrix, t</w:t>
      </w:r>
      <w:r w:rsidRPr="00B928F2">
        <w:rPr>
          <w:rStyle w:val="BodyTextChar"/>
        </w:rPr>
        <w:t>he relationship between the tilted frame and level frame is:</w:t>
      </w:r>
      <w:bookmarkEnd w:id="47"/>
    </w:p>
    <w:p w14:paraId="3E4D7F75" w14:textId="37C4E679" w:rsidR="00B0576D" w:rsidRPr="009F79F9" w:rsidRDefault="00000000" w:rsidP="000D6BA2">
      <w:pPr>
        <w:pStyle w:val="BodyText"/>
        <w:rPr>
          <w:sz w:val="28"/>
          <w:szCs w:val="28"/>
        </w:rPr>
      </w:pPr>
      <m:oMathPara>
        <m:oMath>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e>
              </m:d>
            </m:e>
            <m:sub>
              <m:r>
                <w:rPr>
                  <w:rFonts w:ascii="Cambria Math" w:hAnsi="Cambria Math"/>
                  <w:sz w:val="28"/>
                  <w:szCs w:val="28"/>
                </w:rPr>
                <m:t>tilted</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r>
                      <w:rPr>
                        <w:rFonts w:ascii="Cambria Math" w:hAnsi="Cambria Math"/>
                        <w:sz w:val="28"/>
                        <w:szCs w:val="28"/>
                      </w:rPr>
                      <m:t>0</m:t>
                    </m:r>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func>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mr>
              </m:m>
            </m:e>
          </m:d>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0</m:t>
                        </m:r>
                      </m:e>
                    </m:mr>
                    <m:mr>
                      <m:e>
                        <m:r>
                          <w:rPr>
                            <w:rFonts w:ascii="Cambria Math" w:hAnsi="Cambria Math"/>
                            <w:sz w:val="28"/>
                            <w:szCs w:val="28"/>
                          </w:rPr>
                          <m:t>0</m:t>
                        </m:r>
                      </m:e>
                    </m:mr>
                    <m:mr>
                      <m:e>
                        <m:r>
                          <w:rPr>
                            <w:rFonts w:ascii="Cambria Math" w:hAnsi="Cambria Math"/>
                            <w:sz w:val="28"/>
                            <w:szCs w:val="28"/>
                          </w:rPr>
                          <m:t>-g</m:t>
                        </m:r>
                      </m:e>
                    </m:mr>
                  </m:m>
                </m:e>
              </m:d>
            </m:e>
            <m:sub>
              <m:r>
                <w:rPr>
                  <w:rFonts w:ascii="Cambria Math" w:hAnsi="Cambria Math"/>
                  <w:sz w:val="28"/>
                  <w:szCs w:val="28"/>
                </w:rPr>
                <m:t>level</m:t>
              </m:r>
            </m:sub>
          </m:sSub>
        </m:oMath>
      </m:oMathPara>
    </w:p>
    <w:p w14:paraId="717F317E" w14:textId="003BEFE5" w:rsidR="009F79F9" w:rsidRPr="00280F56" w:rsidRDefault="009F79F9" w:rsidP="00352A0E">
      <w:pPr>
        <w:pStyle w:val="Caption"/>
        <w:rPr>
          <w:noProof w:val="0"/>
          <w:sz w:val="28"/>
          <w:szCs w:val="28"/>
        </w:rPr>
      </w:pPr>
      <w:bookmarkStart w:id="48" w:name="_Toc146547290"/>
      <w:bookmarkStart w:id="49" w:name="_Toc147396020"/>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3</w:t>
      </w:r>
      <w:r>
        <w:fldChar w:fldCharType="end"/>
      </w:r>
      <w:r>
        <w:t xml:space="preserve"> The mathematical relationship between level and tilted frames.</w:t>
      </w:r>
      <w:bookmarkEnd w:id="48"/>
      <w:bookmarkEnd w:id="49"/>
    </w:p>
    <w:p w14:paraId="70588FEC" w14:textId="6823B4B1" w:rsidR="00B0576D" w:rsidRPr="00280F56" w:rsidRDefault="00B0576D" w:rsidP="000D6BA2">
      <w:pPr>
        <w:pStyle w:val="BodyText"/>
      </w:pPr>
      <w:r w:rsidRPr="00280F56">
        <w:t xml:space="preserve">Solving for pitch </w:t>
      </w:r>
      <w:r w:rsidR="00B50EC4" w:rsidRPr="00280F56">
        <w:t xml:space="preserve">and roll, </w:t>
      </w:r>
      <w:r w:rsidRPr="00280F56">
        <w:t>we get:</w:t>
      </w:r>
    </w:p>
    <w:p w14:paraId="46CCB0DC" w14:textId="2327A094" w:rsidR="00B0576D" w:rsidRPr="00280F56" w:rsidRDefault="00B0576D" w:rsidP="00B0576D">
      <w:pPr>
        <w:pStyle w:val="BodyText"/>
        <w:ind w:left="720" w:firstLine="720"/>
        <w:rPr>
          <w:sz w:val="28"/>
          <w:szCs w:val="28"/>
        </w:rPr>
      </w:pPr>
      <m:oMathPara>
        <m:oMath>
          <m:r>
            <w:rPr>
              <w:rFonts w:ascii="Cambria Math" w:hAnsi="Cambria Math"/>
              <w:sz w:val="28"/>
              <w:szCs w:val="28"/>
            </w:rPr>
            <m:t>Pitch= θ=arcsin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sup>
                      <m:r>
                        <w:rPr>
                          <w:rFonts w:ascii="Cambria Math" w:hAnsi="Cambria Math"/>
                          <w:sz w:val="28"/>
                          <w:szCs w:val="28"/>
                        </w:rPr>
                        <m:t>2</m:t>
                      </m:r>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sup>
                      <m:r>
                        <w:rPr>
                          <w:rFonts w:ascii="Cambria Math" w:hAnsi="Cambria Math"/>
                          <w:sz w:val="28"/>
                          <w:szCs w:val="28"/>
                        </w:rPr>
                        <m:t>2</m:t>
                      </m:r>
                    </m:sup>
                  </m:sSup>
                </m:e>
              </m:rad>
            </m:den>
          </m:f>
        </m:oMath>
      </m:oMathPara>
    </w:p>
    <w:p w14:paraId="6B8831EB" w14:textId="0A6A0CBF" w:rsidR="00B0576D" w:rsidRPr="009F79F9" w:rsidRDefault="00B0576D" w:rsidP="00B0576D">
      <w:pPr>
        <w:pStyle w:val="BodyText"/>
        <w:ind w:left="720" w:firstLine="720"/>
        <w:rPr>
          <w:sz w:val="28"/>
          <w:szCs w:val="28"/>
        </w:rPr>
      </w:pPr>
      <m:oMathPara>
        <m:oMath>
          <m:r>
            <w:rPr>
              <w:rFonts w:ascii="Cambria Math" w:hAnsi="Cambria Math"/>
              <w:sz w:val="28"/>
              <w:szCs w:val="28"/>
            </w:rPr>
            <m:t>Roll= ∅=arctan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den>
          </m:f>
        </m:oMath>
      </m:oMathPara>
    </w:p>
    <w:p w14:paraId="1AC79C9A" w14:textId="05D723B7" w:rsidR="009F79F9" w:rsidRPr="00280F56" w:rsidRDefault="009F79F9" w:rsidP="00352A0E">
      <w:pPr>
        <w:pStyle w:val="Caption"/>
        <w:rPr>
          <w:noProof w:val="0"/>
          <w:sz w:val="28"/>
          <w:szCs w:val="28"/>
        </w:rPr>
      </w:pPr>
      <w:bookmarkStart w:id="50" w:name="_Toc146547291"/>
      <w:bookmarkStart w:id="51" w:name="_Toc147396021"/>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4</w:t>
      </w:r>
      <w:r>
        <w:fldChar w:fldCharType="end"/>
      </w:r>
      <w:r>
        <w:t xml:space="preserve"> Mathematical equations for pitch and roll</w:t>
      </w:r>
      <w:bookmarkEnd w:id="50"/>
      <w:bookmarkEnd w:id="51"/>
    </w:p>
    <w:p w14:paraId="73F16656" w14:textId="4AAF0E7B" w:rsidR="00073B22" w:rsidRPr="00280F56" w:rsidRDefault="00073B22" w:rsidP="00FC6DDF">
      <w:pPr>
        <w:pStyle w:val="BodyText"/>
      </w:pPr>
      <w:r w:rsidRPr="00280F56">
        <w:t>Using an accelerometer in this manner is subject to high levels of noise, as amongst other errors, any movement of the vehicle will corrupt the measured value of gravitational acceleration.</w:t>
      </w:r>
      <w:r w:rsidRPr="00280F56">
        <w:br/>
      </w:r>
      <w:r w:rsidRPr="00280F56">
        <w:br/>
        <w:t xml:space="preserve">Magnetometers can give an accurate measurement of the gravitational field but are influenced by other sources of magnetism, and in this case, </w:t>
      </w:r>
      <w:r w:rsidR="00A55F20">
        <w:t xml:space="preserve">as </w:t>
      </w:r>
      <w:r w:rsidRPr="00280F56">
        <w:t>the camera and front IMUs are mounted close to an electric motor</w:t>
      </w:r>
      <w:r w:rsidR="009F79F9">
        <w:t xml:space="preserve"> on a steel chassis</w:t>
      </w:r>
      <w:r w:rsidR="00A55F20">
        <w:t>,</w:t>
      </w:r>
      <w:r w:rsidR="009F79F9">
        <w:t xml:space="preserve"> the magnetometer readings are not </w:t>
      </w:r>
      <w:r w:rsidR="00F965B3">
        <w:t xml:space="preserve">initially </w:t>
      </w:r>
      <w:r w:rsidR="009F79F9">
        <w:t>utilised</w:t>
      </w:r>
      <w:r w:rsidR="00F965B3">
        <w:t>, but are investigated to confirm this assumption</w:t>
      </w:r>
      <w:r w:rsidR="00E15419">
        <w:t>.</w:t>
      </w:r>
    </w:p>
    <w:p w14:paraId="0AE12D22" w14:textId="2E27741B" w:rsidR="00073B22" w:rsidRPr="00280F56" w:rsidRDefault="00073B22" w:rsidP="00B0576D">
      <w:pPr>
        <w:pStyle w:val="BodyText"/>
      </w:pPr>
      <w:r w:rsidRPr="00280F56">
        <w:t>To measure orientation using a</w:t>
      </w:r>
      <w:r w:rsidR="00A55F20">
        <w:t>n accelerometer</w:t>
      </w:r>
      <w:r w:rsidRPr="00280F56">
        <w:t>, an initial orientation must be known and then measurement values are integrated over time</w:t>
      </w:r>
      <w:r w:rsidR="00A55F20">
        <w:t xml:space="preserve"> as acceleration is differentiation of speed</w:t>
      </w:r>
      <w:r w:rsidRPr="00280F56">
        <w:t xml:space="preserve">. Integration of </w:t>
      </w:r>
      <w:r w:rsidR="00A55F20">
        <w:t xml:space="preserve">any </w:t>
      </w:r>
      <w:r w:rsidRPr="00280F56">
        <w:t xml:space="preserve">errors will lead to </w:t>
      </w:r>
      <w:r w:rsidR="00E15419">
        <w:t>increasing</w:t>
      </w:r>
      <w:r w:rsidRPr="00280F56">
        <w:t xml:space="preserve"> error components in the calculated value. </w:t>
      </w:r>
    </w:p>
    <w:p w14:paraId="53B7B81B" w14:textId="4763C66F" w:rsidR="00EB10DA" w:rsidRPr="00280F56" w:rsidRDefault="00A55F20" w:rsidP="00B0576D">
      <w:pPr>
        <w:pStyle w:val="BodyText"/>
      </w:pPr>
      <w:r>
        <w:lastRenderedPageBreak/>
        <w:t xml:space="preserve">Once the roll and pitch values are known, a rotation matrix can apply these </w:t>
      </w:r>
      <w:r w:rsidR="00EB10DA" w:rsidRPr="00280F56">
        <w:t xml:space="preserve">angles to our video frame data </w:t>
      </w:r>
      <w:r w:rsidR="00B50EC4" w:rsidRPr="00280F56">
        <w:t xml:space="preserve">to transform the moving frame data to a purely horizontal reference as described by </w:t>
      </w:r>
      <w:proofErr w:type="spellStart"/>
      <w:r w:rsidR="00B50EC4" w:rsidRPr="00280F56">
        <w:t>Odelga</w:t>
      </w:r>
      <w:proofErr w:type="spellEnd"/>
      <w:r w:rsidR="00B50EC4" w:rsidRPr="00280F56">
        <w:t xml:space="preserve"> </w:t>
      </w:r>
      <w:r w:rsidR="00B50EC4" w:rsidRPr="00280F56">
        <w:fldChar w:fldCharType="begin" w:fldLock="1"/>
      </w:r>
      <w:r w:rsidR="00FC080E"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B50EC4" w:rsidRPr="00280F56">
        <w:fldChar w:fldCharType="separate"/>
      </w:r>
      <w:r w:rsidR="00B50EC4" w:rsidRPr="00280F56">
        <w:rPr>
          <w:noProof/>
        </w:rPr>
        <w:t>(Odelga et al., 2017)</w:t>
      </w:r>
      <w:r w:rsidR="00B50EC4" w:rsidRPr="00280F56">
        <w:fldChar w:fldCharType="end"/>
      </w:r>
      <w:r w:rsidR="00E15419">
        <w:t>.</w:t>
      </w:r>
    </w:p>
    <w:p w14:paraId="497B7240" w14:textId="3EE5D065" w:rsidR="00E15419" w:rsidRDefault="00AB0F6E" w:rsidP="00B0576D">
      <w:pPr>
        <w:pStyle w:val="BodyText"/>
      </w:pPr>
      <w:r w:rsidRPr="00280F56">
        <w:t>This approach has been explored previously</w:t>
      </w:r>
      <w:r w:rsidR="00BC41C9" w:rsidRPr="00280F56">
        <w:t xml:space="preserve">. Karpenko used the gyroscope on an iPhone to stabilise videos by iteratively calculating the differences between frames </w:t>
      </w:r>
      <w:r w:rsidR="00B43F40" w:rsidRPr="00280F56">
        <w:t xml:space="preserve">rather than directly using immediate orientation values </w:t>
      </w:r>
      <w:r w:rsidR="001A157F" w:rsidRPr="00280F56">
        <w:fldChar w:fldCharType="begin" w:fldLock="1"/>
      </w:r>
      <w:r w:rsidR="001A157F" w:rsidRPr="00280F56">
        <w:instrText>ADDIN CSL_CITATION {"citationItems":[{"id":"ITEM-1","itemData":{"abstract":"(a) (b) 0 0.5 1 1.5 0.5 0 0.5 time (s) (rad/s) (c) (d) Figure 1: (a) Videos captured with a cell-phone camera tend to be shaky due to the device's size and weight. (b) The rolling shutter used by sensors in these cameras also produces warping in the output frames (we have exagerrated the effect for illustrative purposes). (c) We use gyroscopes to measure the camera's rotations during video capture. (d) We use the measured camera motion to stabilize the video and to rectify the rolling shutter. Abstract In this paper we present a robust, real-time video stabilization and rolling shutter correction technique based on commodity gy-roscopes. First, we develop a unified algorithm for modeling camera motion and rolling shutter warping. We then present a novel framework for automatically calibrating the gyroscope and camera outputs from a single video capture. This calibration allows us to use only gyroscope data to effectively correct rolling shutter warping and to stabilize the video. Using our algorithm, we show results for videos featuring large moving foreground objects, parallax, and low-illumination. We also compare our method with commercial image-based stabilization algorithms. We find that our solution is more robust and computationally inexpensive. Finally, we implement our algorithm directly on a mobile phone. We demonstrate that by using the phone's inbuilt gyroscope and GPU, we can remove camera shake and rolling shutter artifacts in real-time.","author":[{"dropping-particle":"","family":"Karpenko","given":"Alexandre","non-dropping-particle":"","parse-names":false,"suffix":""},{"dropping-particle":"","family":"Jacobs","given":"David","non-dropping-particle":"","parse-names":false,"suffix":""},{"dropping-particle":"","family":"Baek","given":"Jongmin","non-dropping-particle":"","parse-names":false,"suffix":""},{"dropping-particle":"","family":"Levoy","given":"Marc","non-dropping-particle":"","parse-names":false,"suffix":""}],"id":"ITEM-1","issued":{"date-parts":[["2011"]]},"title":"Digital Video Stabilization and Rolling Shutter Correction using Gyroscopes","type":"report"},"uris":["http://www.mendeley.com/documents/?uuid=90a07e00-8568-30b3-ac20-60c22939b0f5"]}],"mendeley":{"formattedCitation":"(Karpenko et al., 2011)","plainTextFormattedCitation":"(Karpenko et al., 2011)","previouslyFormattedCitation":"(Karpenko et al., 2011)"},"properties":{"noteIndex":0},"schema":"https://github.com/citation-style-language/schema/raw/master/csl-citation.json"}</w:instrText>
      </w:r>
      <w:r w:rsidR="001A157F" w:rsidRPr="00280F56">
        <w:fldChar w:fldCharType="separate"/>
      </w:r>
      <w:r w:rsidR="001A157F" w:rsidRPr="00280F56">
        <w:rPr>
          <w:noProof/>
        </w:rPr>
        <w:t>(Karpenko et al., 2011)</w:t>
      </w:r>
      <w:r w:rsidR="001A157F" w:rsidRPr="00280F56">
        <w:fldChar w:fldCharType="end"/>
      </w:r>
      <w:r w:rsidR="00BC41C9" w:rsidRPr="00280F56">
        <w:t xml:space="preserve">. </w:t>
      </w:r>
      <w:r w:rsidR="001A157F" w:rsidRPr="00280F56">
        <w:t xml:space="preserve">Jiang used an </w:t>
      </w:r>
      <w:r w:rsidR="00C97540">
        <w:t>IMU</w:t>
      </w:r>
      <w:r w:rsidR="001A157F" w:rsidRPr="00280F56">
        <w:t xml:space="preserve"> to adjust both OIS </w:t>
      </w:r>
      <w:r w:rsidR="00633D62" w:rsidRPr="00280F56">
        <w:t xml:space="preserve">(in strict x=0 and y=0 directions) </w:t>
      </w:r>
      <w:r w:rsidR="001A157F" w:rsidRPr="00280F56">
        <w:t>and DIS stabilisation algorithms</w:t>
      </w:r>
      <w:r w:rsidR="00633D62" w:rsidRPr="00280F56">
        <w:t xml:space="preserve"> for the z-axis </w:t>
      </w:r>
      <w:r w:rsidR="00633D62" w:rsidRPr="00280F56">
        <w:fldChar w:fldCharType="begin" w:fldLock="1"/>
      </w:r>
      <w:r w:rsidR="002258BD" w:rsidRPr="00280F56">
        <w:instrText>ADDIN CSL_CITATION {"citationItems":[{"id":"ITEM-1","itemData":{"DOI":"10.1117/12.868889","ISBN":"9780819483805","ISSN":"0277786X","author":[{"dropping-particle":"","family":"Jiang","given":"Xiao-yu","non-dropping-particle":"","parse-names":false,"suffix":""},{"dropping-particle":"","family":"Zong","given":"Yan-tao","non-dropping-particle":"","parse-names":false,"suffix":""},{"dropping-particle":"","family":"Liu","given":"Zhong-xuan","non-dropping-particle":"","parse-names":false,"suffix":""},{"dropping-particle":"","family":"Wang","given":"Xi","non-dropping-particle":"","parse-names":false,"suffix":""},{"dropping-particle":"","family":"Chen","given":"Zhuo","non-dropping-particle":"","parse-names":false,"suffix":""}],"container-title":"Optoelectronic Imaging and Multimedia Technology","id":"ITEM-1","issued":{"date-parts":[["2010","11","3"]]},"page":"785002","publisher":"SPIE","title":"Research on combinational image stabilization technology based on MEMS IMU","type":"article-journal","volume":"7850"},"uris":["http://www.mendeley.com/documents/?uuid=d5e17353-80b3-31f8-9608-487896e7e451"]}],"mendeley":{"formattedCitation":"(Jiang et al., 2010)","plainTextFormattedCitation":"(Jiang et al., 2010)","previouslyFormattedCitation":"(Jiang et al., 2010)"},"properties":{"noteIndex":0},"schema":"https://github.com/citation-style-language/schema/raw/master/csl-citation.json"}</w:instrText>
      </w:r>
      <w:r w:rsidR="00633D62" w:rsidRPr="00280F56">
        <w:fldChar w:fldCharType="separate"/>
      </w:r>
      <w:r w:rsidR="00633D62" w:rsidRPr="00280F56">
        <w:rPr>
          <w:noProof/>
        </w:rPr>
        <w:t>(Jiang et al., 2010)</w:t>
      </w:r>
      <w:r w:rsidR="00633D62" w:rsidRPr="00280F56">
        <w:fldChar w:fldCharType="end"/>
      </w:r>
      <w:r w:rsidR="00633D62" w:rsidRPr="00280F56">
        <w:t xml:space="preserve"> but did not provide real-world results.</w:t>
      </w:r>
      <w:r w:rsidR="00131DD7" w:rsidRPr="00280F56">
        <w:br/>
      </w:r>
      <w:proofErr w:type="spellStart"/>
      <w:r w:rsidR="00131DD7" w:rsidRPr="00280F56">
        <w:t>Stegagno</w:t>
      </w:r>
      <w:proofErr w:type="spellEnd"/>
      <w:r w:rsidR="00131DD7" w:rsidRPr="00280F56">
        <w:t xml:space="preserve"> et al used integrated </w:t>
      </w:r>
      <w:r w:rsidR="00C97540">
        <w:t>IMU</w:t>
      </w:r>
      <w:r w:rsidR="00131DD7" w:rsidRPr="00280F56">
        <w:t xml:space="preserve"> and Dense visual od</w:t>
      </w:r>
      <w:r w:rsidR="00B50EC4" w:rsidRPr="00280F56">
        <w:t>o</w:t>
      </w:r>
      <w:r w:rsidR="00131DD7" w:rsidRPr="00280F56">
        <w:t xml:space="preserve">metry pose estimation using a </w:t>
      </w:r>
      <w:r w:rsidR="009F79F9">
        <w:t>red-green-blue-depth (</w:t>
      </w:r>
      <w:r w:rsidR="00131DD7" w:rsidRPr="00280F56">
        <w:t>RGB-D</w:t>
      </w:r>
      <w:r w:rsidR="009F79F9">
        <w:t>)</w:t>
      </w:r>
      <w:r w:rsidR="00131DD7" w:rsidRPr="00280F56">
        <w:t xml:space="preserve"> camera (requiring indoor operation) and pan-scanned the drone to increase field of view for a haptic-tele</w:t>
      </w:r>
      <w:r w:rsidR="006E5A34" w:rsidRPr="00280F56">
        <w:t>-</w:t>
      </w:r>
      <w:r w:rsidR="00131DD7" w:rsidRPr="00280F56">
        <w:t>operational drone. They proposed using a stereo camera for outdoor operation.</w:t>
      </w:r>
      <w:r w:rsidR="00B43F40" w:rsidRPr="00280F56">
        <w:t xml:space="preserve"> Their experiment constrained the drone to 3 degrees of freedom, whe</w:t>
      </w:r>
      <w:r w:rsidR="00B50EC4" w:rsidRPr="00280F56">
        <w:t>re</w:t>
      </w:r>
      <w:r w:rsidR="00B43F40" w:rsidRPr="00280F56">
        <w:t xml:space="preserve"> roll </w:t>
      </w:r>
      <w:r w:rsidR="00062030">
        <w:t>is</w:t>
      </w:r>
      <w:r w:rsidR="00B43F40" w:rsidRPr="00280F56">
        <w:t xml:space="preserve"> present in this project</w:t>
      </w:r>
      <w:r w:rsidR="009F79F9">
        <w:t>, requiring 6DOF</w:t>
      </w:r>
      <w:r w:rsidR="00B43F40" w:rsidRPr="00280F56">
        <w:t>.</w:t>
      </w:r>
      <w:r w:rsidR="002258BD" w:rsidRPr="00280F56">
        <w:br/>
      </w:r>
      <w:proofErr w:type="spellStart"/>
      <w:r w:rsidR="002258BD" w:rsidRPr="00280F56">
        <w:t>Wiriyaprasat</w:t>
      </w:r>
      <w:proofErr w:type="spellEnd"/>
      <w:r w:rsidR="002258BD" w:rsidRPr="00280F56">
        <w:t xml:space="preserve"> and </w:t>
      </w:r>
      <w:proofErr w:type="spellStart"/>
      <w:r w:rsidR="002258BD" w:rsidRPr="00280F56">
        <w:t>Ruchanurucks</w:t>
      </w:r>
      <w:proofErr w:type="spellEnd"/>
      <w:r w:rsidR="002258BD" w:rsidRPr="00280F56">
        <w:t xml:space="preserve"> </w:t>
      </w:r>
      <w:r w:rsidR="00E15419">
        <w:fldChar w:fldCharType="begin" w:fldLock="1"/>
      </w:r>
      <w:r w:rsidR="005275F2">
        <w:instrText>ADDIN CSL_CITATION {"citationItems":[{"id":"ITEM-1","itemData":{"DOI":"10.1109/TICST.2015.7369337","ISBN":"9781467376709","abstract":"An approach to video stabilization for small unmanned aerial vehicles (UAVs) using computer vision techniques is proposed. As gimbals (mechanical video camera stabilizer) cannot be installed on UAVs with small payload, captured videos can be shaky. A development of 'software image stabilizer' has been suggested by a military institute to alleviate such adverse effect. We, similarly to other researchers, choose homography theory for warping the shaky video. The novelty is we can cope with large rotational difference. This is possible by revamping homography matrix, using information from an orientation sensor attached to a video camera to acquire the camera's orientation in real time. Then, extrinsic parameters derived from the sensor and pre-computed intrinsic parameters were used to generate our modified homography matrix. Furthermore, calibration between camera and sensor is necessary because an alignment of sensor and camera is imperfect. The calibration relies on an Iterative Least Square method.","author":[{"dropping-particle":"","family":"Wiriyaprasat","given":"Kittipat","non-dropping-particle":"","parse-names":false,"suffix":""},{"dropping-particle":"","family":"Ruchanurucks","given":"Miti","non-dropping-particle":"","parse-names":false,"suffix":""}],"container-title":"Proceedings 2015 International Conference on Science and Technology, TICST 2015","id":"ITEM-1","issued":{"date-parts":[["2015","12","30"]]},"page":"40-43","publisher":"Institute of Electrical and Electronics Engineers Inc.","title":"Realtime VDO stabilizer for small UAVs using a modified homography method","type":"article-journal"},"uris":["http://www.mendeley.com/documents/?uuid=28e89137-1690-3798-a355-ee475e478fb3"]}],"mendeley":{"formattedCitation":"(Wiriyaprasat &amp; Ruchanurucks, 2015)","plainTextFormattedCitation":"(Wiriyaprasat &amp; Ruchanurucks, 2015)","previouslyFormattedCitation":"(Wiriyaprasat &amp; Ruchanurucks, 2015)"},"properties":{"noteIndex":0},"schema":"https://github.com/citation-style-language/schema/raw/master/csl-citation.json"}</w:instrText>
      </w:r>
      <w:r w:rsidR="00E15419">
        <w:fldChar w:fldCharType="separate"/>
      </w:r>
      <w:r w:rsidR="00E15419" w:rsidRPr="00E15419">
        <w:rPr>
          <w:noProof/>
        </w:rPr>
        <w:t>(Wiriyaprasat &amp; Ruchanurucks, 2015)</w:t>
      </w:r>
      <w:r w:rsidR="00E15419">
        <w:fldChar w:fldCharType="end"/>
      </w:r>
      <w:r w:rsidR="00E15419">
        <w:t xml:space="preserve"> </w:t>
      </w:r>
      <w:r w:rsidR="002258BD" w:rsidRPr="00280F56">
        <w:t xml:space="preserve">used </w:t>
      </w:r>
      <w:r w:rsidR="00B43F40" w:rsidRPr="00280F56">
        <w:t xml:space="preserve">a full attitude and heading reference system (AHRS) unit (this has an onboard processor to provide attitude and heading rather than outputting raw gyroscope and accelerometer values as an </w:t>
      </w:r>
      <w:r w:rsidR="00C97540">
        <w:t>IMU</w:t>
      </w:r>
      <w:r w:rsidR="00B43F40" w:rsidRPr="00280F56">
        <w:t xml:space="preserve"> does) </w:t>
      </w:r>
      <w:r w:rsidR="002258BD" w:rsidRPr="00280F56">
        <w:t xml:space="preserve">with Iterative Least Squared Error </w:t>
      </w:r>
      <w:r w:rsidR="009F79F9">
        <w:t xml:space="preserve">(ILSE) </w:t>
      </w:r>
      <w:r w:rsidR="002258BD" w:rsidRPr="00280F56">
        <w:t xml:space="preserve">methods to modify a </w:t>
      </w:r>
      <w:r w:rsidR="00E70BEB" w:rsidRPr="00280F56">
        <w:t>homograph</w:t>
      </w:r>
      <w:r w:rsidR="002258BD" w:rsidRPr="00280F56">
        <w:t xml:space="preserve"> matrix to accommodate more rotational differences than a normal </w:t>
      </w:r>
      <w:r w:rsidR="00E70BEB" w:rsidRPr="00280F56">
        <w:t>homograph</w:t>
      </w:r>
      <w:r w:rsidR="002258BD" w:rsidRPr="00280F56">
        <w:t xml:space="preserve"> matrix. </w:t>
      </w:r>
      <w:r w:rsidR="00102617" w:rsidRPr="00280F56">
        <w:t>Calibration of the sensor to the camera was required as these were not installed in the same plane. A constant was required to change the pitch angle which they could not explain.</w:t>
      </w:r>
      <w:r w:rsidR="00102617" w:rsidRPr="00280F56">
        <w:br/>
      </w:r>
      <w:proofErr w:type="spellStart"/>
      <w:r w:rsidR="00633D62" w:rsidRPr="00280F56">
        <w:t>Odelga</w:t>
      </w:r>
      <w:r w:rsidR="006E5A34" w:rsidRPr="00280F56">
        <w:t>’s</w:t>
      </w:r>
      <w:proofErr w:type="spellEnd"/>
      <w:r w:rsidR="006E5A34" w:rsidRPr="00280F56">
        <w:t xml:space="preserve"> team</w:t>
      </w:r>
      <w:r w:rsidR="00633D62" w:rsidRPr="00280F56">
        <w:t xml:space="preserve"> used both gyroscopes and accelerometers of </w:t>
      </w:r>
      <w:r w:rsidR="00B43F40" w:rsidRPr="00280F56">
        <w:t>the</w:t>
      </w:r>
      <w:r w:rsidR="00633D62" w:rsidRPr="00280F56">
        <w:t xml:space="preserve"> </w:t>
      </w:r>
      <w:r w:rsidR="00C97540">
        <w:t>IMU</w:t>
      </w:r>
      <w:r w:rsidR="00633D62" w:rsidRPr="00280F56">
        <w:t xml:space="preserve"> </w:t>
      </w:r>
      <w:r w:rsidR="002258BD" w:rsidRPr="00280F56">
        <w:t xml:space="preserve">on a drone and used the accelerometer values to compensate for the gyroscope drift, using a complementary filter. They also implemented fish-eye </w:t>
      </w:r>
      <w:r w:rsidR="00B43F40" w:rsidRPr="00280F56">
        <w:t xml:space="preserve">RGB-D </w:t>
      </w:r>
      <w:r w:rsidR="002258BD" w:rsidRPr="00280F56">
        <w:t>lenses to get an improved field of view and compensated for the distortion</w:t>
      </w:r>
      <w:r w:rsidR="00B50EC4" w:rsidRPr="00280F56">
        <w:t xml:space="preserve"> introduced by this lens</w:t>
      </w:r>
      <w:r w:rsidR="002258BD" w:rsidRPr="00280F56">
        <w:t xml:space="preserve"> </w:t>
      </w:r>
      <w:r w:rsidR="002258BD" w:rsidRPr="00280F56">
        <w:fldChar w:fldCharType="begin" w:fldLock="1"/>
      </w:r>
      <w:r w:rsidR="00C117A4"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2258BD" w:rsidRPr="00280F56">
        <w:fldChar w:fldCharType="separate"/>
      </w:r>
      <w:r w:rsidR="002258BD" w:rsidRPr="00280F56">
        <w:rPr>
          <w:noProof/>
        </w:rPr>
        <w:t>(Odelga et al., 2017)</w:t>
      </w:r>
      <w:r w:rsidR="002258BD" w:rsidRPr="00280F56">
        <w:fldChar w:fldCharType="end"/>
      </w:r>
      <w:r w:rsidR="002258BD" w:rsidRPr="00280F56">
        <w:t xml:space="preserve">. </w:t>
      </w:r>
      <w:r w:rsidR="009F79F9">
        <w:br/>
      </w:r>
      <w:r w:rsidR="002258BD" w:rsidRPr="00280F56">
        <w:t xml:space="preserve">All the approaches listed above only </w:t>
      </w:r>
      <w:r w:rsidR="009F79F9">
        <w:t xml:space="preserve">considered </w:t>
      </w:r>
      <w:r w:rsidR="002258BD" w:rsidRPr="00280F56">
        <w:t xml:space="preserve">single </w:t>
      </w:r>
      <w:r w:rsidR="00C97540">
        <w:t>IMU</w:t>
      </w:r>
      <w:r w:rsidR="002258BD" w:rsidRPr="00280F56">
        <w:t xml:space="preserve"> units.</w:t>
      </w:r>
    </w:p>
    <w:p w14:paraId="06BDF04E" w14:textId="72A2ED11" w:rsidR="00E15419" w:rsidRDefault="00E15419" w:rsidP="00E15419">
      <w:pPr>
        <w:pStyle w:val="Heading5"/>
      </w:pPr>
      <w:r>
        <w:t>DIS Method 3. Hybrid of Feature mapping with sensor fusion.</w:t>
      </w:r>
    </w:p>
    <w:p w14:paraId="6AFAF6DE" w14:textId="3FABD624" w:rsidR="00E15419" w:rsidRPr="00280F56" w:rsidRDefault="000D6BA2" w:rsidP="00E15419">
      <w:pPr>
        <w:pStyle w:val="BodyText"/>
      </w:pPr>
      <w:r w:rsidRPr="00280F56">
        <w:br/>
        <w:t xml:space="preserve">The third method combines feature detection with </w:t>
      </w:r>
      <w:r w:rsidR="00C97540">
        <w:t>IMU</w:t>
      </w:r>
      <w:r w:rsidRPr="00280F56">
        <w:t xml:space="preserve"> data to improve accuracy and speed of a feature detection system like </w:t>
      </w:r>
      <w:r w:rsidR="00B43F40" w:rsidRPr="00280F56">
        <w:t xml:space="preserve">Ryu and </w:t>
      </w:r>
      <w:proofErr w:type="spellStart"/>
      <w:r w:rsidR="00B43F40" w:rsidRPr="00280F56">
        <w:t>Auysakul</w:t>
      </w:r>
      <w:proofErr w:type="spellEnd"/>
      <w:r w:rsidR="00B43F40" w:rsidRPr="00280F56">
        <w:t xml:space="preserve"> </w:t>
      </w:r>
      <w:r w:rsidR="00B43F40" w:rsidRPr="00280F56">
        <w:fldChar w:fldCharType="begin" w:fldLock="1"/>
      </w:r>
      <w:r w:rsidR="00B43F40" w:rsidRPr="00280F56">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tracker","type":"article-journal"},"uris":["http://www.mendeley.com/documents/?uuid=36f9f387-dbe3-356e-a18f-b2799a8278fd"]},{"id":"ITEM-2","itemData":{"DOI":"10.3390/S18082708","ISSN":"1424-8220","PMID":"30126143","abstract":"Recorded video data must be clear for accuracy and faster analysis during post-processing, which often requires video stabilization systems to remove undesired motion. In this paper, we proposed a hybrid method to estimate the motion and to stabilize videos by the switching function. This method switched the estimated motion between a Kanade–Lucus–Tomasi (KLT) tracker and an IMU-aided motion estimator. It facilitated the best function to stabilize the video in real-time as those methods had numerous advantages in estimating the motion. To achieve this, we used a KLT tracker to correct the motion for low rotations and an IMU-aided motion estimator for high rotation, owing to the poor performance of the KLT tracker during larger movements. Furthermore, a Kalman filter was used to remove the undesired motion and hence smoothen the trajectory. To increase the frame rate, a multi-threaded approach was applied to execute the algorithm in the array. Irrespective of the situations exposed to the experimental results of the moving camera from five video sequences revealed that the proposed algorithm stabilized the video efficiently.","author":[{"dropping-particle":"","family":"Auysakul","given":"Jutamanee","non-dropping-particle":"","parse-names":false,"suffix":""},{"dropping-particle":"","family":"Xu","given":"He","non-dropping-particle":"","parse-names":false,"suffix":""},{"dropping-particle":"","family":"Pooneeth","given":"Vishwanath","non-dropping-particle":"","parse-names":false,"suffix":""}],"container-title":"Sensors 2018, Vol. 18, Page 2708","id":"ITEM-2","issue":"8","issued":{"date-parts":[["2018","8","17"]]},"page":"2708","publisher":"Multidisciplinary Digital Publishing Institute","title":"A Hybrid Motion Estimation for Video Stabilization Based on an IMU Sensor","type":"article-journal","volume":"18"},"uris":["http://www.mendeley.com/documents/?uuid=b5949e11-8e9a-3b52-bae0-bebfa93cd153"]}],"mendeley":{"formattedCitation":"(Auysakul et al., 2018; Ryu et al., 2010)","plainTextFormattedCitation":"(Auysakul et al., 2018; Ryu et al., 2010)","previouslyFormattedCitation":"(Auysakul et al., 2018; Ryu et al., 2010)"},"properties":{"noteIndex":0},"schema":"https://github.com/citation-style-language/schema/raw/master/csl-citation.json"}</w:instrText>
      </w:r>
      <w:r w:rsidR="00B43F40" w:rsidRPr="00280F56">
        <w:fldChar w:fldCharType="separate"/>
      </w:r>
      <w:r w:rsidR="00B43F40" w:rsidRPr="00280F56">
        <w:rPr>
          <w:noProof/>
        </w:rPr>
        <w:t>(Auysakul et al., 2018; Ryu et al., 2010)</w:t>
      </w:r>
      <w:r w:rsidR="00B43F40" w:rsidRPr="00280F56">
        <w:fldChar w:fldCharType="end"/>
      </w:r>
      <w:r w:rsidR="00B43F40" w:rsidRPr="00280F56">
        <w:t xml:space="preserve"> who implemented an </w:t>
      </w:r>
      <w:r w:rsidR="00C97540">
        <w:t>IMU</w:t>
      </w:r>
      <w:r w:rsidR="00B43F40" w:rsidRPr="00280F56">
        <w:t xml:space="preserve"> to assist with a KLT tracker algorithm. </w:t>
      </w:r>
      <w:proofErr w:type="spellStart"/>
      <w:r w:rsidR="00B43F40" w:rsidRPr="00280F56">
        <w:t>Auysakul</w:t>
      </w:r>
      <w:proofErr w:type="spellEnd"/>
      <w:r w:rsidR="00B43F40" w:rsidRPr="00280F56">
        <w:t xml:space="preserve"> later used the </w:t>
      </w:r>
      <w:r w:rsidR="00C97540">
        <w:t>IMU</w:t>
      </w:r>
      <w:r w:rsidR="00B43F40" w:rsidRPr="00280F56">
        <w:t xml:space="preserve"> to drive servo motors as an OIS technique </w:t>
      </w:r>
      <w:r w:rsidR="00B43F40" w:rsidRPr="00280F56">
        <w:fldChar w:fldCharType="begin" w:fldLock="1"/>
      </w:r>
      <w:r w:rsidR="00B43F40" w:rsidRPr="00280F56">
        <w:instrText>ADDIN CSL_CITATION {"citationItems":[{"id":"ITEM-1","itemData":{"DOI":"10.1007/978-3-030-00214-5_78/COVER","ISBN":"9783030002138","ISSN":"21945357","abstract":"Most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Computing","id":"ITEM-1","issued":{"date-parts":[["2019"]]},"page":"618-626","publisher":"Springer Verlag","title":"Video stabilization with a dual system based on an IMU sensor for the mobile robot","type":"article-journal","volume":"856"},"uris":["http://www.mendeley.com/documents/?uuid=bee30713-00cc-3f72-81a7-db32a1115fee"]}],"mendeley":{"formattedCitation":"(Auysakul et al., 2019)","plainTextFormattedCitation":"(Auysakul et al., 2019)","previouslyFormattedCitation":"(Auysakul et al., 2019)"},"properties":{"noteIndex":0},"schema":"https://github.com/citation-style-language/schema/raw/master/csl-citation.json"}</w:instrText>
      </w:r>
      <w:r w:rsidR="00B43F40" w:rsidRPr="00280F56">
        <w:fldChar w:fldCharType="separate"/>
      </w:r>
      <w:r w:rsidR="00B43F40" w:rsidRPr="00280F56">
        <w:rPr>
          <w:noProof/>
        </w:rPr>
        <w:t>(Auysakul et al., 2019)</w:t>
      </w:r>
      <w:r w:rsidR="00B43F40" w:rsidRPr="00280F56">
        <w:fldChar w:fldCharType="end"/>
      </w:r>
      <w:r w:rsidR="00B43F40" w:rsidRPr="00280F56">
        <w:t>.</w:t>
      </w:r>
      <w:r w:rsidRPr="00280F56">
        <w:t xml:space="preserve"> The same issues with a feature system still apply with this method but accuracy and speed are increased.</w:t>
      </w:r>
      <w:r w:rsidR="00AB0F6E" w:rsidRPr="00280F56">
        <w:t xml:space="preserve"> Chang et al </w:t>
      </w:r>
      <w:r w:rsidR="00AB0F6E" w:rsidRPr="00280F56">
        <w:fldChar w:fldCharType="begin" w:fldLock="1"/>
      </w:r>
      <w:r w:rsidR="00AB0F6E" w:rsidRPr="00280F56">
        <w:instrText>ADDIN CSL_CITATION {"citationItems":[{"id":"ITEM-1","itemData":{"DOI":"10.1109/ARSO.2016.7736271","ISBN":"9781509040773","ISSN":"21627576","abstract":"With the rapid development of computer vision technology, target tracking systems based on image processing is widely used in various fields. Aiming at the problem of image blurring while photographing in vibration environment, this paper proposed a smart tracking method based on physical motion compensation. This method centered the target in the camera while isolating the environment vibration. It not only improved the tracking success rate but also greatly reduced the search area which improved the efficiency of the TLD algorithm.","author":[{"dropping-particle":"","family":"Chang","given":"Shuhe","non-dropping-particle":"","parse-names":false,"suffix":""},{"dropping-particle":"","family":"Zhong","given":"Yanqing","non-dropping-particle":"","parse-names":false,"suffix":""},{"dropping-particle":"","family":"Quan","given":"Zhenhua","non-dropping-particle":"","parse-names":false,"suffix":""},{"dropping-particle":"","family":"Hong","given":"Yuxiang","non-dropping-particle":"","parse-names":false,"suffix":""},{"dropping-particle":"","family":"Zeng","given":"Jinle","non-dropping-particle":"","parse-names":false,"suffix":""},{"dropping-particle":"","family":"Du","given":"Dong","non-dropping-particle":"","parse-names":false,"suffix":""}],"container-title":"Proceedings of IEEE Workshop on Advanced Robotics and its Social Impacts, ARSO","id":"ITEM-1","issued":{"date-parts":[["2016","11","4"]]},"page":"141-145","publisher":"IEEE Computer Society","title":"A real-time object tracking and image stabilization system for photographing in vibration environment using OpenTLD algorithm","type":"article-journal","volume":"2016-Novem"},"uris":["http://www.mendeley.com/documents/?uuid=206eb6df-ebd8-3522-8ae7-0e00670898d1"]}],"mendeley":{"formattedCitation":"(Chang et al., 2016)","plainTextFormattedCitation":"(Chang et al., 2016)","previouslyFormattedCitation":"(Chang et al., 2016)"},"properties":{"noteIndex":0},"schema":"https://github.com/citation-style-language/schema/raw/master/csl-citation.json"}</w:instrText>
      </w:r>
      <w:r w:rsidR="00AB0F6E" w:rsidRPr="00280F56">
        <w:fldChar w:fldCharType="separate"/>
      </w:r>
      <w:r w:rsidR="00AB0F6E" w:rsidRPr="00280F56">
        <w:rPr>
          <w:noProof/>
        </w:rPr>
        <w:t>(Chang et al., 2016)</w:t>
      </w:r>
      <w:r w:rsidR="00AB0F6E" w:rsidRPr="00280F56">
        <w:fldChar w:fldCharType="end"/>
      </w:r>
      <w:r w:rsidR="00AB0F6E" w:rsidRPr="00280F56">
        <w:t xml:space="preserve"> extended the use of an </w:t>
      </w:r>
      <w:r w:rsidR="00C97540">
        <w:t>IMU</w:t>
      </w:r>
      <w:r w:rsidR="00AB0F6E" w:rsidRPr="00280F56">
        <w:t xml:space="preserve"> by utilising a TLD (Tracking,</w:t>
      </w:r>
      <w:r w:rsidR="006E5A34" w:rsidRPr="00280F56">
        <w:t xml:space="preserve"> </w:t>
      </w:r>
      <w:r w:rsidR="00AB0F6E" w:rsidRPr="00280F56">
        <w:t>Learning,</w:t>
      </w:r>
      <w:r w:rsidR="006E5A34" w:rsidRPr="00280F56">
        <w:t xml:space="preserve"> </w:t>
      </w:r>
      <w:r w:rsidR="00AB0F6E" w:rsidRPr="00280F56">
        <w:t>Detection) multi-layer classification algorithm coupled with mechanical servos to compensate for the camera movement</w:t>
      </w:r>
      <w:r w:rsidR="00B43F40" w:rsidRPr="00280F56">
        <w:t xml:space="preserve"> using OIS techniques</w:t>
      </w:r>
      <w:r w:rsidR="00AB0F6E" w:rsidRPr="00280F56">
        <w:t xml:space="preserve">. The main benefit of the TLD algorithm is the </w:t>
      </w:r>
      <w:r w:rsidR="00FC6DDF" w:rsidRPr="00280F56">
        <w:t xml:space="preserve">fuzzy logic controller </w:t>
      </w:r>
      <w:r w:rsidR="00AB0F6E" w:rsidRPr="00280F56">
        <w:t xml:space="preserve">algorithm dynamically </w:t>
      </w:r>
      <w:r w:rsidR="00AB0F6E" w:rsidRPr="00280F56">
        <w:lastRenderedPageBreak/>
        <w:t>updates the feature points. Utilising servos is only applicable if the motive movement and jostling are slow enough for the servos to compensate, and the servos have sufficient range of motion, both of which did not seem practical when implemented on a rover.</w:t>
      </w:r>
      <w:r w:rsidR="00D940A7" w:rsidRPr="00280F56">
        <w:t xml:space="preserve"> As discussed earlier, feature detection is a computationally expensive process for the typically limited processing resources available on a rover.</w:t>
      </w:r>
      <w:r w:rsidR="00AB0F6E" w:rsidRPr="00280F56">
        <w:br/>
      </w:r>
      <w:r w:rsidRPr="00280F56">
        <w:br/>
        <w:t xml:space="preserve">The common issue with all stabilisation systems is that a portion of the image will need to be cropped to act as a buffer for varying movement, the effects of which can be seen at </w:t>
      </w:r>
      <w:r w:rsidRPr="00280F56">
        <w:fldChar w:fldCharType="begin" w:fldLock="1"/>
      </w:r>
      <w:r w:rsidRPr="00280F56">
        <w:instrText>ADDIN CSL_CITATION {"citationItems":[{"id":"ITEM-1","itemData":{"URL":"https://www.androidauthority.com/wp-content/uploads/2020/02/Image-Stablization-GIF.gif","accessed":{"date-parts":[["2023","8","17"]]},"author":[{"dropping-particle":"","family":"Android Authority","given":"","non-dropping-particle":"","parse-names":false,"suffix":""}],"id":"ITEM-1","issued":{"date-parts":[["0"]]},"title":"Image-Stablization-GIF.gif (404×296)","type":"webpage"},"uris":["http://www.mendeley.com/documents/?uuid=4d7f5a0a-906e-3452-ab5a-da02ccc95ac8"]}],"mendeley":{"formattedCitation":"(Android Authority, n.d.-a)","plainTextFormattedCitation":"(Android Authority, n.d.-a)","previouslyFormattedCitation":"(Android Authority, n.d.-a)"},"properties":{"noteIndex":0},"schema":"https://github.com/citation-style-language/schema/raw/master/csl-citation.json"}</w:instrText>
      </w:r>
      <w:r w:rsidRPr="00280F56">
        <w:fldChar w:fldCharType="separate"/>
      </w:r>
      <w:r w:rsidRPr="00280F56">
        <w:rPr>
          <w:noProof/>
        </w:rPr>
        <w:t>(Android Authority, n.d.-a)</w:t>
      </w:r>
      <w:r w:rsidRPr="00280F56">
        <w:fldChar w:fldCharType="end"/>
      </w:r>
      <w:r w:rsidRPr="00280F56">
        <w:t xml:space="preserve">. If </w:t>
      </w:r>
      <w:r w:rsidR="00B43F40" w:rsidRPr="00280F56">
        <w:t xml:space="preserve">these effects are </w:t>
      </w:r>
      <w:r w:rsidRPr="00280F56">
        <w:t>to be avoided, further cropping of the image is required, reducing quality.</w:t>
      </w:r>
      <w:r w:rsidR="00E15419">
        <w:t xml:space="preserve"> </w:t>
      </w:r>
      <w:r w:rsidR="00E15419" w:rsidRPr="00280F56">
        <w:t xml:space="preserve">A </w:t>
      </w:r>
      <w:r w:rsidR="00E15419">
        <w:t xml:space="preserve">direct </w:t>
      </w:r>
      <w:r w:rsidR="00E15419" w:rsidRPr="00280F56">
        <w:t xml:space="preserve">approach </w:t>
      </w:r>
      <w:r w:rsidR="00E15419">
        <w:t xml:space="preserve">to reduce the impacts of large </w:t>
      </w:r>
      <w:r w:rsidR="00825A1E">
        <w:t xml:space="preserve">jostling </w:t>
      </w:r>
      <w:r w:rsidR="00E15419">
        <w:t>movement</w:t>
      </w:r>
      <w:r w:rsidR="00825A1E">
        <w:t>s</w:t>
      </w:r>
      <w:r w:rsidR="00E15419">
        <w:t xml:space="preserve"> is to </w:t>
      </w:r>
      <w:r w:rsidR="00E15419" w:rsidRPr="00280F56">
        <w:t>utilise a wide point of view lens such as a “fisheye” so a feature will stay in the frame even with large movements however this introduces significant lens distortion which will need correction in software</w:t>
      </w:r>
      <w:r w:rsidR="00825A1E">
        <w:t>.</w:t>
      </w:r>
    </w:p>
    <w:p w14:paraId="38DD9C42" w14:textId="1C6611D0" w:rsidR="00E15419" w:rsidRPr="00280F56" w:rsidRDefault="00767260" w:rsidP="00767260">
      <w:pPr>
        <w:pStyle w:val="BodyText"/>
      </w:pPr>
      <w:r w:rsidRPr="00767260">
        <w:rPr>
          <w:noProof/>
        </w:rPr>
        <w:drawing>
          <wp:inline distT="0" distB="0" distL="0" distR="0" wp14:anchorId="12C609B8" wp14:editId="5FD4C67F">
            <wp:extent cx="4140200" cy="4266892"/>
            <wp:effectExtent l="0" t="0" r="0" b="635"/>
            <wp:docPr id="16437416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41629" name="Picture 1643741629"/>
                    <pic:cNvPicPr/>
                  </pic:nvPicPr>
                  <pic:blipFill>
                    <a:blip r:embed="rId19">
                      <a:extLst>
                        <a:ext uri="{28A0092B-C50C-407E-A947-70E740481C1C}">
                          <a14:useLocalDpi xmlns:a14="http://schemas.microsoft.com/office/drawing/2010/main" val="0"/>
                        </a:ext>
                      </a:extLst>
                    </a:blip>
                    <a:stretch>
                      <a:fillRect/>
                    </a:stretch>
                  </pic:blipFill>
                  <pic:spPr>
                    <a:xfrm>
                      <a:off x="0" y="0"/>
                      <a:ext cx="4151340" cy="4278373"/>
                    </a:xfrm>
                    <a:prstGeom prst="rect">
                      <a:avLst/>
                    </a:prstGeom>
                  </pic:spPr>
                </pic:pic>
              </a:graphicData>
            </a:graphic>
          </wp:inline>
        </w:drawing>
      </w:r>
    </w:p>
    <w:p w14:paraId="28C06253" w14:textId="45746332" w:rsidR="00E15419" w:rsidRDefault="00E15419" w:rsidP="00352A0E">
      <w:pPr>
        <w:pStyle w:val="Caption"/>
      </w:pPr>
      <w:bookmarkStart w:id="52" w:name="_Toc146547292"/>
      <w:bookmarkStart w:id="53" w:name="_Toc147396024"/>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w:t>
      </w:r>
      <w:r w:rsidR="005C2817">
        <w:fldChar w:fldCharType="end"/>
      </w:r>
      <w:r w:rsidRPr="00280F56">
        <w:t xml:space="preserve">  Fisheye Lens capture example. </w:t>
      </w:r>
      <w:r w:rsidR="00767260">
        <w:t xml:space="preserve">Copyright free </w:t>
      </w:r>
      <w:r w:rsidRPr="00280F56">
        <w:t>Image fro</w:t>
      </w:r>
      <w:bookmarkEnd w:id="52"/>
      <w:r w:rsidR="00767260">
        <w:t xml:space="preserve">m </w:t>
      </w:r>
      <w:r w:rsidR="00D65503">
        <w:fldChar w:fldCharType="begin" w:fldLock="1"/>
      </w:r>
      <w:r w:rsidR="00322005">
        <w:instrText>ADDIN CSL_CITATION {"citationItems":[{"id":"ITEM-1","itemData":{"URL":"https://www.freeimages.com/photo/ny-fish-eye-1447949","accessed":{"date-parts":[["2023","10","3"]]},"author":[{"dropping-particle":"","family":"Fpatrocini","given":"","non-dropping-particle":"","parse-names":false,"suffix":""}],"id":"ITEM-1","issued":{"date-parts":[["0"]]},"title":"NY fish-eye Free Photo Download | FreeImages","type":"webpage"},"uris":["http://www.mendeley.com/documents/?uuid=262e58c1-4410-3645-a65d-5b5dc36c96e1"]}],"mendeley":{"formattedCitation":"(Fpatrocini, n.d.)","plainTextFormattedCitation":"(Fpatrocini, n.d.)","previouslyFormattedCitation":"(Fpatrocini, n.d.)"},"properties":{"noteIndex":0},"schema":"https://github.com/citation-style-language/schema/raw/master/csl-citation.json"}</w:instrText>
      </w:r>
      <w:r w:rsidR="00D65503">
        <w:fldChar w:fldCharType="separate"/>
      </w:r>
      <w:r w:rsidR="00CD550E" w:rsidRPr="00CD550E">
        <w:t>(Fpatrocini, n.d.)</w:t>
      </w:r>
      <w:bookmarkEnd w:id="53"/>
      <w:r w:rsidR="00D65503">
        <w:fldChar w:fldCharType="end"/>
      </w:r>
    </w:p>
    <w:p w14:paraId="58E94DA7" w14:textId="5EF6F605" w:rsidR="00935F43" w:rsidRPr="00935F43" w:rsidRDefault="00935F43" w:rsidP="003F37B5">
      <w:pPr>
        <w:pStyle w:val="BodyText"/>
      </w:pPr>
      <w:r>
        <w:t>The fish-eye lens solution is a good solution for a fast-moving rover and is recommended for use</w:t>
      </w:r>
      <w:r w:rsidR="00825A1E">
        <w:t xml:space="preserve"> in a production system but will not be evaluated in this experiment for simplicities sake.</w:t>
      </w:r>
    </w:p>
    <w:p w14:paraId="480DD044" w14:textId="4B6CE64B" w:rsidR="00E15419" w:rsidRDefault="000D6BA2" w:rsidP="00D940A7">
      <w:pPr>
        <w:pStyle w:val="BodyText"/>
      </w:pPr>
      <w:r w:rsidRPr="00280F56">
        <w:lastRenderedPageBreak/>
        <w:t xml:space="preserve">Utilising multiple IMUs to compensate for errors in a single </w:t>
      </w:r>
      <w:r w:rsidR="00C97540">
        <w:t>IMU</w:t>
      </w:r>
      <w:r w:rsidRPr="00280F56">
        <w:t xml:space="preserve"> ha</w:t>
      </w:r>
      <w:r w:rsidR="007E0926" w:rsidRPr="00280F56">
        <w:t>s</w:t>
      </w:r>
      <w:r w:rsidRPr="00280F56">
        <w:t xml:space="preserve"> been investigated</w:t>
      </w:r>
      <w:r w:rsidR="00D940A7" w:rsidRPr="00280F56">
        <w:t xml:space="preserve"> </w:t>
      </w:r>
      <w:r w:rsidR="00D940A7" w:rsidRPr="00280F56">
        <w:fldChar w:fldCharType="begin" w:fldLock="1"/>
      </w:r>
      <w:r w:rsidR="00B50EC4"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D940A7" w:rsidRPr="00280F56">
        <w:fldChar w:fldCharType="separate"/>
      </w:r>
      <w:r w:rsidR="00D940A7" w:rsidRPr="00280F56">
        <w:rPr>
          <w:noProof/>
        </w:rPr>
        <w:t>(Madgwick et al., 2013)</w:t>
      </w:r>
      <w:r w:rsidR="00D940A7" w:rsidRPr="00280F56">
        <w:fldChar w:fldCharType="end"/>
      </w:r>
      <w:r w:rsidR="00D940A7" w:rsidRPr="00280F56">
        <w:t xml:space="preserve"> but Madgwick only utilised accelerometers in the array.</w:t>
      </w:r>
    </w:p>
    <w:p w14:paraId="10A0EE65" w14:textId="522BE548" w:rsidR="00D940A7" w:rsidRPr="00280F56" w:rsidRDefault="00260385" w:rsidP="00D940A7">
      <w:pPr>
        <w:pStyle w:val="BodyText"/>
      </w:pPr>
      <w:r w:rsidRPr="00280F56">
        <w:t>It is possible that a Neural Network could perform this form of regression task</w:t>
      </w:r>
      <w:r w:rsidR="00935F43">
        <w:t xml:space="preserve"> of both single and multiple IMUs</w:t>
      </w:r>
      <w:r w:rsidRPr="00280F56">
        <w:t>.</w:t>
      </w:r>
      <w:r w:rsidR="00D940A7" w:rsidRPr="00280F56">
        <w:br/>
        <w:t xml:space="preserve">The neural network or artificial neural network (ANN) or multilayer perceptron (MLP) has come back into fashion in recent years due to its use in many machine learning applications. Originally designed to mimic the biological brain, these supervised machine learning models can predict an output from given inputs and are optimised for classification (discrete outputs – typically a category of some sort) and/or regression (usually continuous outputs) tasks. </w:t>
      </w:r>
      <w:r w:rsidR="00E23D9D" w:rsidRPr="00280F56">
        <w:br/>
      </w:r>
      <w:r w:rsidR="00E23D9D" w:rsidRPr="00280F56">
        <w:br/>
        <w:t>A neural network is a collection of interconnected neurons that incrementally learn from data to capture both linear and non-linear trends to provide predictions for new situations containing even noisy and partial information.</w:t>
      </w:r>
      <w:r w:rsidR="00D940A7" w:rsidRPr="00280F56">
        <w:br/>
      </w:r>
      <w:r w:rsidR="00D940A7" w:rsidRPr="00280F56">
        <w:br/>
        <w:t xml:space="preserve">The basic unit of a neural network is the neuron. A neuron applies a weighted average function across input data and then applies a nonlinear “input/output” function as shown in Figure 2.2 </w:t>
      </w:r>
    </w:p>
    <w:p w14:paraId="08E66054" w14:textId="77777777" w:rsidR="00D940A7" w:rsidRPr="00280F56" w:rsidRDefault="00D940A7" w:rsidP="00D940A7">
      <w:pPr>
        <w:pStyle w:val="BodyText"/>
      </w:pPr>
      <w:r w:rsidRPr="00280F56">
        <w:rPr>
          <w:noProof/>
        </w:rPr>
        <w:drawing>
          <wp:inline distT="0" distB="0" distL="0" distR="0" wp14:anchorId="4B804046" wp14:editId="122E8B6F">
            <wp:extent cx="4286250" cy="2690218"/>
            <wp:effectExtent l="0" t="0" r="0" b="0"/>
            <wp:docPr id="2028409912" name="Picture 2028409912" descr="How a neur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6778" name="Picture 7" descr="How a neuron works"/>
                    <pic:cNvPicPr/>
                  </pic:nvPicPr>
                  <pic:blipFill>
                    <a:blip r:embed="rId20">
                      <a:extLst>
                        <a:ext uri="{28A0092B-C50C-407E-A947-70E740481C1C}">
                          <a14:useLocalDpi xmlns:a14="http://schemas.microsoft.com/office/drawing/2010/main" val="0"/>
                        </a:ext>
                      </a:extLst>
                    </a:blip>
                    <a:stretch>
                      <a:fillRect/>
                    </a:stretch>
                  </pic:blipFill>
                  <pic:spPr>
                    <a:xfrm>
                      <a:off x="0" y="0"/>
                      <a:ext cx="4300644" cy="2699252"/>
                    </a:xfrm>
                    <a:prstGeom prst="rect">
                      <a:avLst/>
                    </a:prstGeom>
                  </pic:spPr>
                </pic:pic>
              </a:graphicData>
            </a:graphic>
          </wp:inline>
        </w:drawing>
      </w:r>
    </w:p>
    <w:p w14:paraId="090A1C82" w14:textId="056F5172" w:rsidR="00D940A7" w:rsidRPr="00280F56" w:rsidRDefault="00D940A7" w:rsidP="00352A0E">
      <w:pPr>
        <w:pStyle w:val="Caption"/>
      </w:pPr>
      <w:bookmarkStart w:id="54" w:name="_Toc146547293"/>
      <w:bookmarkStart w:id="55" w:name="_Toc147396025"/>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w:t>
      </w:r>
      <w:r w:rsidR="005C2817">
        <w:fldChar w:fldCharType="end"/>
      </w:r>
      <w:r w:rsidRPr="00280F56">
        <w:t xml:space="preserve"> Neuron construction (unit part of the diagram).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r w:rsidRPr="00280F56">
        <w:fldChar w:fldCharType="end"/>
      </w:r>
      <w:r w:rsidR="00E15419">
        <w:t>.</w:t>
      </w:r>
      <w:bookmarkEnd w:id="54"/>
      <w:bookmarkEnd w:id="55"/>
    </w:p>
    <w:p w14:paraId="63F45E39" w14:textId="7A8D0240" w:rsidR="00D940A7" w:rsidRPr="00280F56" w:rsidRDefault="00D940A7" w:rsidP="00D940A7">
      <w:pPr>
        <w:pStyle w:val="BodyText"/>
      </w:pPr>
      <w:r w:rsidRPr="00280F56">
        <w:br/>
        <w:t>One of the inputs is usually given a value of 1 and called a bias input. This input is used to account for output effects that are not accounted for by the other inputs.</w:t>
      </w:r>
      <w:r w:rsidRPr="00280F56">
        <w:br/>
      </w:r>
      <w:r w:rsidRPr="00280F56">
        <w:br/>
        <w:t xml:space="preserve">Training data is used to train a network and must consist of input values and associated correct output values. Training involves iteratively randomly changing the value of the weights until the </w:t>
      </w:r>
      <w:r w:rsidRPr="00280F56">
        <w:lastRenderedPageBreak/>
        <w:t>system learns to perform the task properly (the system’s output matches the training data output).</w:t>
      </w:r>
      <w:r w:rsidRPr="00280F56">
        <w:br/>
        <w:t>The differences in output between the training data and the neural network’s outputs during training (or error) is determined by either simple subtraction for simple networks or a least-squared-error approach for multilayer networks. As the least-squared-error function is parabolic, the network calculates the error gradient in a downward direction along the curve to determine an optimal solution. A process called backpropagation is used to determine the error contribution of each weight and therefore how much each weight should change in the next iteration of the learning process.</w:t>
      </w:r>
      <w:r w:rsidRPr="00280F56">
        <w:br/>
        <w:t xml:space="preserve"> </w:t>
      </w:r>
      <w:r w:rsidRPr="00280F56">
        <w:br/>
        <w:t>The overall function of a neural network is determined by the network structure, the connection strengths between neurons (called a weight) and what activation functions are used at each neuron.</w:t>
      </w:r>
      <w:r w:rsidRPr="00280F56">
        <w:br/>
      </w:r>
      <w:r w:rsidRPr="00280F56">
        <w:br/>
      </w:r>
      <w:r w:rsidRPr="00280F56">
        <w:lastRenderedPageBreak/>
        <w:t xml:space="preserve">Some examples of the type of functions and their use is show in Figure 2.3 </w:t>
      </w:r>
      <w:r w:rsidRPr="00280F56">
        <w:br/>
      </w:r>
      <w:r w:rsidRPr="00280F56">
        <w:rPr>
          <w:noProof/>
        </w:rPr>
        <w:drawing>
          <wp:inline distT="0" distB="0" distL="0" distR="0" wp14:anchorId="1EA7D82D" wp14:editId="281CE854">
            <wp:extent cx="5555178" cy="8039100"/>
            <wp:effectExtent l="0" t="0" r="7620" b="0"/>
            <wp:docPr id="676759834" name="Picture 67675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4461" name="Picture 1791314461"/>
                    <pic:cNvPicPr/>
                  </pic:nvPicPr>
                  <pic:blipFill>
                    <a:blip r:embed="rId21">
                      <a:extLst>
                        <a:ext uri="{28A0092B-C50C-407E-A947-70E740481C1C}">
                          <a14:useLocalDpi xmlns:a14="http://schemas.microsoft.com/office/drawing/2010/main" val="0"/>
                        </a:ext>
                      </a:extLst>
                    </a:blip>
                    <a:stretch>
                      <a:fillRect/>
                    </a:stretch>
                  </pic:blipFill>
                  <pic:spPr>
                    <a:xfrm>
                      <a:off x="0" y="0"/>
                      <a:ext cx="5571692" cy="8062997"/>
                    </a:xfrm>
                    <a:prstGeom prst="rect">
                      <a:avLst/>
                    </a:prstGeom>
                  </pic:spPr>
                </pic:pic>
              </a:graphicData>
            </a:graphic>
          </wp:inline>
        </w:drawing>
      </w:r>
    </w:p>
    <w:p w14:paraId="30CF96FC" w14:textId="37DA7645" w:rsidR="00D940A7" w:rsidRPr="00280F56" w:rsidRDefault="00D940A7" w:rsidP="00352A0E">
      <w:pPr>
        <w:pStyle w:val="Caption"/>
      </w:pPr>
      <w:bookmarkStart w:id="56" w:name="_Toc146547294"/>
      <w:bookmarkStart w:id="57" w:name="_Toc147396026"/>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5</w:t>
      </w:r>
      <w:r w:rsidR="005C2817">
        <w:fldChar w:fldCharType="end"/>
      </w:r>
      <w:r w:rsidRPr="00280F56">
        <w:t xml:space="preserve">  Example functionality of neural networks for scientific data modelling: (a) fitting models to data or regression, (b) complex classification tasks, (c) discovering clusters in data, and (d) time-series forecasting.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6"/>
      <w:bookmarkEnd w:id="57"/>
      <w:r w:rsidRPr="00280F56">
        <w:fldChar w:fldCharType="end"/>
      </w:r>
    </w:p>
    <w:p w14:paraId="26E01911" w14:textId="77777777" w:rsidR="00D940A7" w:rsidRPr="00280F56" w:rsidRDefault="00D940A7" w:rsidP="00D940A7">
      <w:pPr>
        <w:pStyle w:val="BodyText"/>
      </w:pPr>
      <w:r w:rsidRPr="00280F56">
        <w:lastRenderedPageBreak/>
        <w:br/>
        <w:t>Examples of the types of network topologies and their indicative uses are shown in Figure 2.4</w:t>
      </w:r>
    </w:p>
    <w:p w14:paraId="7E2E5AA4" w14:textId="77777777" w:rsidR="00D940A7" w:rsidRPr="00280F56" w:rsidRDefault="00D940A7" w:rsidP="00D940A7">
      <w:pPr>
        <w:pStyle w:val="BodyText"/>
      </w:pPr>
      <w:r w:rsidRPr="00280F56">
        <w:rPr>
          <w:noProof/>
        </w:rPr>
        <w:drawing>
          <wp:inline distT="0" distB="0" distL="0" distR="0" wp14:anchorId="780997E8" wp14:editId="2315A4BB">
            <wp:extent cx="4448796" cy="5620534"/>
            <wp:effectExtent l="0" t="0" r="9525" b="0"/>
            <wp:docPr id="163625886" name="Picture 1636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3869" name="Picture 2011003869"/>
                    <pic:cNvPicPr/>
                  </pic:nvPicPr>
                  <pic:blipFill>
                    <a:blip r:embed="rId22">
                      <a:extLst>
                        <a:ext uri="{28A0092B-C50C-407E-A947-70E740481C1C}">
                          <a14:useLocalDpi xmlns:a14="http://schemas.microsoft.com/office/drawing/2010/main" val="0"/>
                        </a:ext>
                      </a:extLst>
                    </a:blip>
                    <a:stretch>
                      <a:fillRect/>
                    </a:stretch>
                  </pic:blipFill>
                  <pic:spPr>
                    <a:xfrm>
                      <a:off x="0" y="0"/>
                      <a:ext cx="4448796" cy="5620534"/>
                    </a:xfrm>
                    <a:prstGeom prst="rect">
                      <a:avLst/>
                    </a:prstGeom>
                  </pic:spPr>
                </pic:pic>
              </a:graphicData>
            </a:graphic>
          </wp:inline>
        </w:drawing>
      </w:r>
    </w:p>
    <w:p w14:paraId="535851FE" w14:textId="267A223E" w:rsidR="00D940A7" w:rsidRPr="00280F56" w:rsidRDefault="00D940A7" w:rsidP="00352A0E">
      <w:pPr>
        <w:pStyle w:val="Caption"/>
      </w:pPr>
      <w:bookmarkStart w:id="58" w:name="_Toc146547295"/>
      <w:bookmarkStart w:id="59" w:name="_Toc147396027"/>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6</w:t>
      </w:r>
      <w:r w:rsidR="005C2817">
        <w:fldChar w:fldCharType="end"/>
      </w:r>
      <w:r w:rsidRPr="00280F56">
        <w:t xml:space="preserve">  Some neural network topologies: (a) single-layer perceptron, (b) linear neuron, (c) multilayer perceptron, (d) competitive networks, (e) self-organising feature maps and (f) recurrent networks.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8"/>
      <w:bookmarkEnd w:id="59"/>
      <w:r w:rsidRPr="00280F56">
        <w:fldChar w:fldCharType="end"/>
      </w:r>
    </w:p>
    <w:p w14:paraId="7E4E6665" w14:textId="128A51C3" w:rsidR="00D940A7" w:rsidRPr="00280F56" w:rsidRDefault="00D940A7" w:rsidP="00D940A7">
      <w:pPr>
        <w:pStyle w:val="BodyText"/>
      </w:pPr>
      <w:r w:rsidRPr="00280F56">
        <w:br/>
        <w:t xml:space="preserve">Multilayer Neural Networks have an input layer, an output layer and, commonly, one or more “hidden” layers between the input and output layers. These tend to be configured as supervised learning systems </w:t>
      </w:r>
      <w:r w:rsidR="00825A1E">
        <w:t>where valid responses are included in the training data. T</w:t>
      </w:r>
      <w:r w:rsidRPr="00280F56">
        <w:t xml:space="preserve">he weights of the neurons are adjusted until the difference between the correct output and the neural network output reach an acceptable level, as determined by utilising a least square error method along with determining the negative gradient of the error function. </w:t>
      </w:r>
    </w:p>
    <w:p w14:paraId="20BB2AD4" w14:textId="567AE8AF" w:rsidR="00D940A7" w:rsidRPr="00280F56" w:rsidRDefault="00D940A7" w:rsidP="00D940A7">
      <w:pPr>
        <w:pStyle w:val="BodyText"/>
      </w:pPr>
      <w:r w:rsidRPr="00280F56">
        <w:lastRenderedPageBreak/>
        <w:t>Other types of neural network such as convolutional neural networks (CNN) exist which are optimised to create feature maps of data which can be used to determine shape and texture of data.</w:t>
      </w:r>
      <w:r w:rsidRPr="00280F56">
        <w:br/>
        <w:t xml:space="preserve">A CNN neural network identifies features very well and is ideal for the classification of obstacles. For image stabilisation, a CNN network implementation was not </w:t>
      </w:r>
      <w:r w:rsidR="002337A6" w:rsidRPr="00280F56">
        <w:t xml:space="preserve">deemed to be </w:t>
      </w:r>
      <w:r w:rsidRPr="00280F56">
        <w:t>necessary</w:t>
      </w:r>
      <w:r w:rsidR="00260385" w:rsidRPr="00280F56">
        <w:t>,</w:t>
      </w:r>
      <w:r w:rsidRPr="00280F56">
        <w:t xml:space="preserve"> and a multilayer perceptron approach </w:t>
      </w:r>
      <w:r w:rsidR="00062030">
        <w:t>is</w:t>
      </w:r>
      <w:r w:rsidR="002337A6" w:rsidRPr="00280F56">
        <w:t xml:space="preserve"> </w:t>
      </w:r>
      <w:r w:rsidR="00260385" w:rsidRPr="00280F56">
        <w:t xml:space="preserve">initially </w:t>
      </w:r>
      <w:r w:rsidRPr="00280F56">
        <w:t xml:space="preserve">selected. </w:t>
      </w:r>
      <w:r w:rsidR="00935F43">
        <w:br/>
        <w:t>A Recurrent Neural Network (RNN) is a network designed for recognising patterns over time. It is a different design than conventional neural networks where weighted inputs are applied to a function which then passes the function result to the next stage, in that outputs from some of the neurons are fed back into the inputs of the same neurons as a feedback mechanism. These networks provide a localised “memory” feature in the feedback-equipped neurons which makes RNN networks excel at relational problem</w:t>
      </w:r>
      <w:r w:rsidR="00E70BEB">
        <w:t>-</w:t>
      </w:r>
      <w:r w:rsidR="00935F43">
        <w:t>solving tasks such as language processing</w:t>
      </w:r>
      <w:r w:rsidR="00825A1E">
        <w:t xml:space="preserve"> but seemed excessive for a relatively simple regression operation.</w:t>
      </w:r>
    </w:p>
    <w:p w14:paraId="322BA6A1" w14:textId="32B2D176" w:rsidR="00475427" w:rsidRPr="00280F56" w:rsidRDefault="00D940A7" w:rsidP="00D940A7">
      <w:pPr>
        <w:pStyle w:val="BodyText"/>
      </w:pPr>
      <w:r w:rsidRPr="00280F56">
        <w:t xml:space="preserve">The types of neuron input/output functions are varied and depend on the purpose of that neuron in the neural network. </w:t>
      </w:r>
      <w:r w:rsidRPr="00280F56">
        <w:br/>
        <w:t>Common functions are a threshold function where the output is mapped to either 0 or 1 for use in classifying data.</w:t>
      </w:r>
      <w:r w:rsidRPr="00280F56">
        <w:br/>
        <w:t xml:space="preserve">Competitive learning models various neurons become active and the ones that receives the largest input values “win” over the others and are weighted more. Over time the model can be said to become more sensitive to types of input data that they respond best to, and over time, various neurons become specialists at </w:t>
      </w:r>
      <w:r w:rsidR="00E70BEB">
        <w:t xml:space="preserve">specific </w:t>
      </w:r>
      <w:r w:rsidRPr="00280F56">
        <w:t>input types. This type of model is designed for competitive situations and/or self-organising feature maps and is not applicable to this project.</w:t>
      </w:r>
      <w:r w:rsidRPr="00280F56">
        <w:br/>
      </w:r>
      <w:r w:rsidRPr="00280F56">
        <w:br/>
        <w:t>Supervised learning uses a sample of the input/output data as training data and uses the following three basic techniques:</w:t>
      </w:r>
      <w:r w:rsidRPr="00280F56">
        <w:br/>
        <w:t>1) forced learning, which is somewhat similar to the competitive learning model</w:t>
      </w:r>
      <w:r w:rsidRPr="00280F56">
        <w:br/>
        <w:t>2) Reinforcement learning, where feedback is applied to improve the responses over time.</w:t>
      </w:r>
      <w:r w:rsidRPr="00280F56">
        <w:br/>
        <w:t xml:space="preserve">3) Supervised learning, where the actual error differences between input and output are used to change weight values, based on an error gradient. </w:t>
      </w:r>
      <w:r w:rsidRPr="00280F56">
        <w:br/>
      </w:r>
      <w:r w:rsidRPr="00280F56">
        <w:br/>
        <w:t>An epoch is defined as one pass of all training data input patterns into the network. Many epochs may be (usually are) needed across the input data until the weight optimisation process is complete.</w:t>
      </w:r>
      <w:r w:rsidRPr="00280F56">
        <w:br/>
      </w:r>
      <w:r w:rsidRPr="00280F56">
        <w:br/>
        <w:t>Accuracy of a neural network is defined as the percentage of patterns correctly classified for each classification over the entire dataset. Once a suitable level of accuracy has been achieved the neural network is ready for live data.</w:t>
      </w:r>
      <w:r w:rsidR="00935F43">
        <w:t xml:space="preserve"> There are two main parameters of the network that are examined to </w:t>
      </w:r>
      <w:r w:rsidR="00935F43">
        <w:lastRenderedPageBreak/>
        <w:t xml:space="preserve">ascertain accuracy. MSE is the mean square sum of any differences that appear between the input and the output of a neural network, compared to the expected training results. The MSE gives a measure of how </w:t>
      </w:r>
      <w:r w:rsidR="003F37B5">
        <w:t xml:space="preserve">accurately </w:t>
      </w:r>
      <w:r w:rsidR="00935F43">
        <w:t xml:space="preserve">the </w:t>
      </w:r>
      <w:r w:rsidR="003F37B5">
        <w:t xml:space="preserve">network </w:t>
      </w:r>
      <w:r w:rsidR="00E70BEB">
        <w:t xml:space="preserve">can </w:t>
      </w:r>
      <w:r w:rsidR="003F37B5">
        <w:t>reproduce a single set of output values from the input values. The Pearson Coefficient, R, is used in a neural network to measure how well the neural network understands the entire problem and reflects the accuracy of the trained algorithm across all inputs and outputs.</w:t>
      </w:r>
      <w:r w:rsidR="003F37B5">
        <w:br/>
      </w:r>
      <w:r w:rsidRPr="00280F56">
        <w:br/>
        <w:t>As can be seen, neural networks are not magical and will not solve all problems. They require the practitioner to understand the datasets involved to design and configure a neural network system that will correctly classify/regress incoming data.</w:t>
      </w:r>
      <w:r w:rsidRPr="00280F56">
        <w:br/>
      </w:r>
      <w:r w:rsidR="00475427" w:rsidRPr="00280F56">
        <w:br/>
      </w:r>
    </w:p>
    <w:p w14:paraId="5CFA867F" w14:textId="1A739992" w:rsidR="003B7727" w:rsidRPr="00280F56" w:rsidRDefault="00CD5CBB" w:rsidP="00475427">
      <w:pPr>
        <w:pStyle w:val="Heading2"/>
        <w:rPr>
          <w:noProof w:val="0"/>
        </w:rPr>
      </w:pPr>
      <w:bookmarkStart w:id="60" w:name="_Toc147396105"/>
      <w:r w:rsidRPr="00280F56">
        <w:rPr>
          <w:noProof w:val="0"/>
        </w:rPr>
        <w:t xml:space="preserve">Research </w:t>
      </w:r>
      <w:r w:rsidR="003B7727" w:rsidRPr="00280F56">
        <w:rPr>
          <w:noProof w:val="0"/>
        </w:rPr>
        <w:t>Objective</w:t>
      </w:r>
      <w:bookmarkEnd w:id="60"/>
    </w:p>
    <w:p w14:paraId="6CA7D24F" w14:textId="4883B937" w:rsidR="00E52802" w:rsidRPr="00280F56" w:rsidRDefault="001C34AD" w:rsidP="003B7727">
      <w:pPr>
        <w:pStyle w:val="BodyText"/>
      </w:pPr>
      <w:r w:rsidRPr="00280F56">
        <w:t xml:space="preserve">The primary objective of this project is to determine whether multiple </w:t>
      </w:r>
      <w:r w:rsidR="003F37B5">
        <w:t>inertial measurement units</w:t>
      </w:r>
      <w:r w:rsidRPr="00280F56">
        <w:t xml:space="preserve"> in conjunction with a neural network can improve image stabilisation of a camera on an RC vehicle, compared with a single inertial </w:t>
      </w:r>
      <w:r w:rsidR="003F37B5">
        <w:t>measurement unit</w:t>
      </w:r>
      <w:r w:rsidRPr="00280F56">
        <w:t>.</w:t>
      </w:r>
      <w:r w:rsidRPr="00280F56">
        <w:br/>
        <w:t xml:space="preserve">A secondary objective is to determine the least number of </w:t>
      </w:r>
      <w:r w:rsidR="003F37B5">
        <w:t>inertial measurement units</w:t>
      </w:r>
      <w:r w:rsidRPr="00280F56">
        <w:t xml:space="preserve"> required to provide a </w:t>
      </w:r>
      <w:r w:rsidR="007701F4" w:rsidRPr="00280F56">
        <w:t xml:space="preserve">significant measurable </w:t>
      </w:r>
      <w:r w:rsidRPr="00280F56">
        <w:t>improvement.</w:t>
      </w:r>
      <w:r w:rsidR="00526262">
        <w:br/>
        <w:t>A tertiary objective is to determine the most basic neural network architecture required to provide acceptable (above 90%) accuracy, when calculating the Euler angles used to rotate an image.</w:t>
      </w:r>
      <w:r w:rsidR="00077AE0" w:rsidRPr="00280F56">
        <w:br/>
      </w:r>
    </w:p>
    <w:p w14:paraId="28990420" w14:textId="0291B353" w:rsidR="003B7727" w:rsidRPr="00280F56" w:rsidRDefault="001C34AD" w:rsidP="00E52802">
      <w:pPr>
        <w:pStyle w:val="Heading2"/>
        <w:rPr>
          <w:noProof w:val="0"/>
        </w:rPr>
      </w:pPr>
      <w:bookmarkStart w:id="61" w:name="_Toc147396106"/>
      <w:r w:rsidRPr="00280F56">
        <w:rPr>
          <w:noProof w:val="0"/>
        </w:rPr>
        <w:t xml:space="preserve">Thesis </w:t>
      </w:r>
      <w:r w:rsidR="00E52802" w:rsidRPr="00280F56">
        <w:rPr>
          <w:noProof w:val="0"/>
        </w:rPr>
        <w:t>Outline</w:t>
      </w:r>
      <w:bookmarkEnd w:id="61"/>
    </w:p>
    <w:p w14:paraId="7CDBE245" w14:textId="5AD27740" w:rsidR="003B7727" w:rsidRPr="00280F56" w:rsidRDefault="00E52802" w:rsidP="003B7727">
      <w:pPr>
        <w:pStyle w:val="BodyText"/>
      </w:pPr>
      <w:r w:rsidRPr="00280F56">
        <w:t>Chapter 1 (this chapter) provided an overview of the motivation, objective</w:t>
      </w:r>
      <w:r w:rsidR="00E70BEB">
        <w:t>s,</w:t>
      </w:r>
      <w:r w:rsidRPr="00280F56">
        <w:t xml:space="preserve"> and results of the project. Chapter 2 discusses prior research that is relevant to this project, which involves the concept of a data mule, obstacle avoidance approaches, image stabilisation and neural networks. Chapter 3 describes the methods used in the project, including the approach taken and the resources and tools required. Chapter 4 presents the results of the </w:t>
      </w:r>
      <w:r w:rsidR="006E5A34" w:rsidRPr="00280F56">
        <w:t>project</w:t>
      </w:r>
      <w:r w:rsidR="00E70BEB">
        <w:t>,</w:t>
      </w:r>
      <w:r w:rsidRPr="00280F56">
        <w:t xml:space="preserve"> and these are discussed and analysed in Chapter </w:t>
      </w:r>
      <w:r w:rsidR="00866BAC" w:rsidRPr="00280F56">
        <w:t>5</w:t>
      </w:r>
      <w:r w:rsidRPr="00280F56">
        <w:t xml:space="preserve">. Chapter </w:t>
      </w:r>
      <w:r w:rsidR="00866BAC" w:rsidRPr="00280F56">
        <w:t>6</w:t>
      </w:r>
      <w:r w:rsidRPr="00280F56">
        <w:t xml:space="preserve"> provides conclusions and suggests paths for further research.</w:t>
      </w:r>
      <w:r w:rsidR="00866BAC" w:rsidRPr="00280F56">
        <w:t xml:space="preserve"> Chapter 7 </w:t>
      </w:r>
      <w:r w:rsidR="00CD5CBB" w:rsidRPr="00280F56">
        <w:t xml:space="preserve">provides </w:t>
      </w:r>
      <w:r w:rsidR="00260385" w:rsidRPr="00280F56">
        <w:t>a place for Appendices</w:t>
      </w:r>
      <w:r w:rsidR="00CD5CBB" w:rsidRPr="00280F56">
        <w:t xml:space="preserve"> and Chapter 8 </w:t>
      </w:r>
      <w:r w:rsidR="00260385" w:rsidRPr="00280F56">
        <w:t xml:space="preserve">contains a list of </w:t>
      </w:r>
      <w:r w:rsidR="00866BAC" w:rsidRPr="00280F56">
        <w:t>references</w:t>
      </w:r>
      <w:r w:rsidR="003F6592" w:rsidRPr="00280F56">
        <w:t>.</w:t>
      </w:r>
    </w:p>
    <w:p w14:paraId="479CD4F7" w14:textId="7D5AF7BA" w:rsidR="00646A50" w:rsidRPr="00280F56" w:rsidRDefault="00646A50" w:rsidP="00792035">
      <w:pPr>
        <w:pStyle w:val="BodyText"/>
      </w:pPr>
      <w:bookmarkStart w:id="62" w:name="_Ref228692880"/>
    </w:p>
    <w:bookmarkEnd w:id="62"/>
    <w:p w14:paraId="66A2EF5B" w14:textId="4EEE6404" w:rsidR="00AB4E80" w:rsidRPr="00280F56" w:rsidRDefault="00AB4E80" w:rsidP="00C0493D">
      <w:pPr>
        <w:pStyle w:val="Heading1"/>
      </w:pPr>
      <w:r w:rsidRPr="00280F56">
        <w:lastRenderedPageBreak/>
        <w:br/>
      </w:r>
      <w:bookmarkStart w:id="63" w:name="_Toc147396107"/>
      <w:r w:rsidR="00EC7ED1" w:rsidRPr="00280F56">
        <w:t>Literature Review</w:t>
      </w:r>
      <w:bookmarkEnd w:id="63"/>
    </w:p>
    <w:p w14:paraId="4435A3D1" w14:textId="43453F36" w:rsidR="00475427" w:rsidRPr="00280F56" w:rsidRDefault="00B719FB" w:rsidP="00475427">
      <w:pPr>
        <w:pStyle w:val="BodyText"/>
      </w:pPr>
      <w:r w:rsidRPr="00280F56">
        <w:t xml:space="preserve">This chapter reviews current literature on the application of </w:t>
      </w:r>
      <w:r w:rsidR="003F37B5">
        <w:t>inertial measurement units</w:t>
      </w:r>
      <w:r w:rsidRPr="00280F56">
        <w:t xml:space="preserve"> (IMUs to image stabilisation problems. It outlines approaches that have been used and their benefits and drawbacks. The chapter concludes by identifying research gaps and identifying the research question(s) for this project.</w:t>
      </w:r>
      <w:r w:rsidRPr="00280F56" w:rsidDel="00B719FB">
        <w:t xml:space="preserve"> </w:t>
      </w:r>
    </w:p>
    <w:p w14:paraId="06E9D3D8" w14:textId="6BBA85C5" w:rsidR="007E6A89" w:rsidRPr="00280F56" w:rsidRDefault="007A2F4F" w:rsidP="00D17BAE">
      <w:pPr>
        <w:pStyle w:val="BodyText"/>
      </w:pPr>
      <w:r w:rsidRPr="00280F56">
        <w:t xml:space="preserve">As mentioned in the introduction, an </w:t>
      </w:r>
      <w:r w:rsidR="00C97540">
        <w:t>IMU</w:t>
      </w:r>
      <w:r w:rsidRPr="00280F56">
        <w:t xml:space="preserve"> </w:t>
      </w:r>
      <w:r w:rsidR="003A5587" w:rsidRPr="00280F56">
        <w:t xml:space="preserve">can be used to provide accurate positioning however using </w:t>
      </w:r>
      <w:r w:rsidR="005A0F07" w:rsidRPr="00280F56">
        <w:t xml:space="preserve">acceleration and magnetic data can introduce noise </w:t>
      </w:r>
      <w:r w:rsidR="000C693D">
        <w:t xml:space="preserve">and mathematical processing artifacts (integration) </w:t>
      </w:r>
      <w:r w:rsidR="005A0F07" w:rsidRPr="00280F56">
        <w:t xml:space="preserve">and </w:t>
      </w:r>
      <w:r w:rsidR="003A5587" w:rsidRPr="00280F56">
        <w:t>gyroscope data has inherent drift</w:t>
      </w:r>
      <w:r w:rsidR="000C693D">
        <w:t xml:space="preserve"> issues</w:t>
      </w:r>
      <w:r w:rsidR="003A5587" w:rsidRPr="00280F56">
        <w:t xml:space="preserve">. </w:t>
      </w:r>
      <w:r w:rsidR="00475427" w:rsidRPr="00280F56">
        <w:t>Various methods have been proposed to counter th</w:t>
      </w:r>
      <w:r w:rsidR="000C693D">
        <w:t>ese concerns</w:t>
      </w:r>
      <w:r w:rsidR="00475427" w:rsidRPr="00280F56">
        <w:t xml:space="preserve">. </w:t>
      </w:r>
      <w:r w:rsidR="00475427" w:rsidRPr="00280F56">
        <w:br/>
      </w:r>
      <w:r w:rsidR="003A5587" w:rsidRPr="00280F56">
        <w:br/>
      </w:r>
      <w:r w:rsidR="006E5A34" w:rsidRPr="00280F56">
        <w:t>One</w:t>
      </w:r>
      <w:r w:rsidR="00475427" w:rsidRPr="00280F56">
        <w:t xml:space="preserve"> mitigating factor is to obtain a gyroscope with a low zero-rate offset value</w:t>
      </w:r>
      <w:r w:rsidR="00E70BEB">
        <w:t xml:space="preserve"> to minimise </w:t>
      </w:r>
      <w:r w:rsidR="00475427" w:rsidRPr="00280F56">
        <w:t xml:space="preserve">this integration error. Gyroscope selection is critical. </w:t>
      </w:r>
      <w:r w:rsidR="00475427" w:rsidRPr="00280F56">
        <w:fldChar w:fldCharType="begin" w:fldLock="1"/>
      </w:r>
      <w:r w:rsidR="00475427" w:rsidRPr="00280F56">
        <w:instrText>ADDIN CSL_CITATION {"citationItems":[{"id":"ITEM-1","itemData":{"author":[{"dropping-particle":"","family":"Rosa","given":"Fabrizio","non-dropping-particle":"La","parse-names":false,"suffix":""},{"dropping-particle":"","family":"Celvisia Virzì","given":"Maria","non-dropping-particle":"","parse-names":false,"suffix":""},{"dropping-particle":"","family":"Bonaccorso","given":"Filippo","non-dropping-particle":"","parse-names":false,"suffix":""},{"dropping-particle":"","family":"Branciforte STMicroelectronics","given":"Marco","non-dropping-particle":"","parse-names":false,"suffix":""}],"id":"ITEM-1","issued":{"date-parts":[["0"]]},"title":"Optical Image Stabilization (OIS)","type":"report"},"uris":["http://www.mendeley.com/documents/?uuid=e63c8b26-5fd2-3a5c-946d-c88e32646140"]}],"mendeley":{"formattedCitation":"(La Rosa et al., n.d.)","plainTextFormattedCitation":"(La Rosa et al., n.d.)","previouslyFormattedCitation":"(La Rosa et al., n.d.)"},"properties":{"noteIndex":0},"schema":"https://github.com/citation-style-language/schema/raw/master/csl-citation.json"}</w:instrText>
      </w:r>
      <w:r w:rsidR="00475427" w:rsidRPr="00280F56">
        <w:fldChar w:fldCharType="separate"/>
      </w:r>
      <w:r w:rsidR="00475427" w:rsidRPr="00280F56">
        <w:rPr>
          <w:noProof/>
        </w:rPr>
        <w:t>(La Rosa et al., n.d.)</w:t>
      </w:r>
      <w:r w:rsidR="00475427" w:rsidRPr="00280F56">
        <w:fldChar w:fldCharType="end"/>
      </w:r>
      <w:r w:rsidR="00A01C4F" w:rsidRPr="00280F56">
        <w:br/>
      </w:r>
      <w:r w:rsidR="007E6A89" w:rsidRPr="00280F56">
        <w:br/>
      </w:r>
      <w:r w:rsidR="00A01C4F" w:rsidRPr="00280F56">
        <w:t xml:space="preserve">Compensating for gyroscope errors with accelerometer (with a gravity vector) and magnetometer (with magnetic north) readings has been explored as the latter do not depend on prior state knowledge, as a gyroscope does. </w:t>
      </w:r>
      <w:r w:rsidR="00CA707E" w:rsidRPr="00280F56">
        <w:t xml:space="preserve"> </w:t>
      </w:r>
      <w:r w:rsidR="00A01C4F" w:rsidRPr="00280F56">
        <w:br/>
        <w:t>The most common algorithms for performing this fusion are complementary filters</w:t>
      </w:r>
      <w:r w:rsidR="007E6A89" w:rsidRPr="00280F56">
        <w:t xml:space="preserve"> </w:t>
      </w:r>
      <w:r w:rsidR="0038371E" w:rsidRPr="00280F56">
        <w:fldChar w:fldCharType="begin" w:fldLock="1"/>
      </w:r>
      <w:r w:rsidR="0038371E" w:rsidRPr="00280F56">
        <w:instrText>ADDIN CSL_CITATION {"citationItems":[{"id":"ITEM-1","itemData":{"DOI":"10.3390/S110403816","ISSN":"1424-8220","PMID":"22163824","abstract":"This paper describes a robust and simple algorithm for an attitude and heading reference system (AHRS) based on low-cost MEMS inertial and magnetic sensors. The proposed approach relies on a gain-scheduled complementary filter, augmented by an acceleration-based switching architecture to yield robust performance, even when the vehicle is subject to strong accelerations. Experimental results are provided for a road captive test during which the vehicle dynamics are in high-acceleration mode and the performance of the proposed filter is evaluated against the output from a conventional linear complementary filter.","author":[{"dropping-particle":"","family":"Yoo","given":"Tae Suk","non-dropping-particle":"","parse-names":false,"suffix":""},{"dropping-particle":"","family":"Hong","given":"Sung Kyung","non-dropping-particle":"","parse-names":false,"suffix":""},{"dropping-particle":"","family":"Yoon","given":"Hyok Min","non-dropping-particle":"","parse-names":false,"suffix":""},{"dropping-particle":"","family":"Park","given":"Sungsu","non-dropping-particle":"","parse-names":false,"suffix":""}],"container-title":"Sensors 2011, Vol. 11, Pages 3816-3830","id":"ITEM-1","issue":"4","issued":{"date-parts":[["2011","3","29"]]},"page":"3816-3830","publisher":"Molecular Diversity Preservation International","title":"Gain-Scheduled Complementary Filter Design for a MEMS Based Attitude and Heading Reference System","type":"article-journal","volume":"11"},"uris":["http://www.mendeley.com/documents/?uuid=fe7aef4b-88ee-3bf3-8c5e-b8babccafd54"]},{"id":"ITEM-2","itemData":{"DOI":"10.1109/RED-UAS.2017.8101668","ISBN":"9781538609392","abstract":"While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2017","id":"ITEM-2","issued":{"date-parts":[["2017","11","8"]]},"page":"210-215","publisher":"Institute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 Yoo et al., 2011)","plainTextFormattedCitation":"(Odelga et al., 2017; Yoo et al., 2011)","previouslyFormattedCitation":"(Odelga et al., 2017; Yoo et al., 2011)"},"properties":{"noteIndex":0},"schema":"https://github.com/citation-style-language/schema/raw/master/csl-citation.json"}</w:instrText>
      </w:r>
      <w:r w:rsidR="0038371E" w:rsidRPr="00280F56">
        <w:fldChar w:fldCharType="separate"/>
      </w:r>
      <w:r w:rsidR="0038371E" w:rsidRPr="00280F56">
        <w:rPr>
          <w:noProof/>
        </w:rPr>
        <w:t>(Odelga et al., 2017; Yoo et al., 2011)</w:t>
      </w:r>
      <w:r w:rsidR="0038371E" w:rsidRPr="00280F56">
        <w:fldChar w:fldCharType="end"/>
      </w:r>
      <w:r w:rsidR="00A01C4F" w:rsidRPr="00280F56">
        <w:t xml:space="preserve">, Kalman filters and optimisation filters </w:t>
      </w:r>
      <w:r w:rsidR="0038371E" w:rsidRPr="00280F56">
        <w:fldChar w:fldCharType="begin" w:fldLock="1"/>
      </w:r>
      <w:r w:rsidR="00ED44A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2018)","previouslyFormattedCitation":"(Yean et al., 2018)"},"properties":{"noteIndex":0},"schema":"https://github.com/citation-style-language/schema/raw/master/csl-citation.json"}</w:instrText>
      </w:r>
      <w:r w:rsidR="0038371E" w:rsidRPr="00280F56">
        <w:fldChar w:fldCharType="separate"/>
      </w:r>
      <w:r w:rsidR="0038371E" w:rsidRPr="00280F56">
        <w:rPr>
          <w:noProof/>
        </w:rPr>
        <w:t>(Yean et al., 2018)</w:t>
      </w:r>
      <w:r w:rsidR="0038371E" w:rsidRPr="00280F56">
        <w:fldChar w:fldCharType="end"/>
      </w:r>
      <w:r w:rsidR="0038371E" w:rsidRPr="00280F56">
        <w:t>.</w:t>
      </w:r>
    </w:p>
    <w:p w14:paraId="4D313CC6" w14:textId="5DA8A929" w:rsidR="003A5587" w:rsidRPr="00280F56" w:rsidRDefault="007E6A89" w:rsidP="000A51C5">
      <w:pPr>
        <w:pStyle w:val="BodyText"/>
      </w:pPr>
      <w:r w:rsidRPr="00280F56">
        <w:t xml:space="preserve">Complementary filters are computationally efficient and easy to implement but are subject to noisy and biased data and are susceptible to gyroscopic drift around the z axis and are thus not reliable or robust enough for regular use over time </w:t>
      </w:r>
      <w:r w:rsidR="00ED44A5" w:rsidRPr="00280F56">
        <w:fldChar w:fldCharType="begin" w:fldLock="1"/>
      </w:r>
      <w:r w:rsidR="00ED44A5" w:rsidRPr="00280F56">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ED44A5" w:rsidRPr="00280F56">
        <w:fldChar w:fldCharType="separate"/>
      </w:r>
      <w:r w:rsidR="00ED44A5" w:rsidRPr="00280F56">
        <w:rPr>
          <w:noProof/>
        </w:rPr>
        <w:t>(Madgwick, 2010)</w:t>
      </w:r>
      <w:r w:rsidR="00ED44A5" w:rsidRPr="00280F56">
        <w:fldChar w:fldCharType="end"/>
      </w:r>
      <w:r w:rsidR="000C693D">
        <w:t>.</w:t>
      </w:r>
      <w:r w:rsidRPr="00280F56">
        <w:t xml:space="preserve"> </w:t>
      </w:r>
      <w:r w:rsidR="000C693D">
        <w:br/>
      </w:r>
      <w:r w:rsidRPr="00280F56">
        <w:t xml:space="preserve">Kalman filters provide very accurate orientation </w:t>
      </w:r>
      <w:r w:rsidR="00ED44A5" w:rsidRPr="00280F56">
        <w:fldChar w:fldCharType="begin" w:fldLock="1"/>
      </w:r>
      <w:r w:rsidR="00ED44A5" w:rsidRPr="00280F56">
        <w:instrText>ADDIN CSL_CITATION {"citationItems":[{"id":"ITEM-1","itemData":{"DOI":"10.1109/TBME.2006.875664","ISSN":"00189294","PMID":"16830938","abstract":"In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Engineering","id":"ITEM-1","issue":"7","issued":{"date-parts":[["2006","7"]]},"page":"1346-1356","title":"Quaternion-based extended Kalman filter for determining orientation by inertial and magnetic sensing","type":"article-journal","volume":"53"},"uris":["http://www.mendeley.com/documents/?uuid=d657db69-f34b-35a0-8efb-3b7d679ef872"]},{"id":"ITEM-2","itemData":{"DOI":"10.1109/TAES.1975.308081","ISSN":"00189251","abstract":"A technique used in the flight control industry for estimation when combining measurements is the complementary filter. This filter is usually designed without any reference to Wiener or Kalman filters, although it is related to them. This paper, which is mainly tutorial, reviews complementary filtering and shows its relationship to Kalman and Wiener filtering. Copyright © 1975 by The Institute of Electrical and Electronics Engineers, Inc.","author":[{"dropping-particle":"","family":"Higgins","given":"Walter T.","non-dropping-particle":"","parse-names":false,"suffix":""}],"container-title":"IEEE Transactions on Aerospace and Electronic Systems","id":"ITEM-2","issue":"3","issued":{"date-parts":[["1975"]]},"page":"321-325","title":"A Comparison of Complementary and Kalman Filtering","type":"article-journal","volume":"AES-11"},"uris":["http://www.mendeley.com/documents/?uuid=668fa5c2-e575-3182-8a85-da46fbc4830d"]},{"id":"ITEM-3","itemData":{"DOI":"10.1109/IROS.2001.976367","abstract":"This paper presents an extended Kalman filter for real-time estimation of rigid body orientation using the newly developed MARG (Magnetic, Angular Rate, and Gravity) sensors. Each MARG sensor contains a three-axis magnetometer, a three-axis angular rate sensor, and a three-axis accelerometer. The filter represents rotations using quaternions rather than Euler angles, which eliminates the long-standing problem of singularities associated with attitude estimation. A process model for rigid body angular motions and angular rate measurements is defined. The process model converts angular rates into quaternion rates, which are integrated to obtain quaternions. The Gauss-Newton iteration algorithm is utilized to find the best quaternion that relates the measured accelerations and earth magnetic field in the body coordinate frame to calculated values in the earth coordinate frame. The best quaternion is used as part of the measurements for the Kalman filter. As a result of this approach, the measurement equations of the Kalman filter become linear, and the computational requirements are significantly reduced, making it possible to estimate orientation in real time. Extensive testing of the filter with synthetic data and actual sensor data proved it to be satisfactory. Test cases included the presence of large initial errors as well as high noise levels. In all cases the filter was able to converge and accurately track rotational motions.","author":[{"dropping-particle":"","family":"Marins","given":"João Luís","non-dropping-particle":"","parse-names":false,"suffix":""},{"dropping-particle":"","family":"Yun","given":"Xiaoping","non-dropping-particle":"","parse-names":false,"suffix":""},{"dropping-particle":"","family":"Bachmann","given":"Eric R.","non-dropping-particle":"","parse-names":false,"suffix":""},{"dropping-particle":"","family":"McGhee","given":"Robert B.","non-dropping-particle":"","parse-names":false,"suffix":""},{"dropping-particle":"","family":"Zyda","given":"Michael J.","non-dropping-particle":"","parse-names":false,"suffix":""}],"container-title":"IEEE International Conference on Intelligent Robots and Systems","id":"ITEM-3","issued":{"date-parts":[["2001"]]},"page":"2003-2011","title":"An extended Kalman filter for quaternion-based orientation estimation using MARG sensors","type":"article-journal","volume":"4"},"uris":["http://www.mendeley.com/documents/?uuid=65d816e4-7ac2-3f45-9860-c07c82d4faec"]}],"mendeley":{"formattedCitation":"(Higgins, 1975; Marins et al., 2001; Sabatini, 2006)","plainTextFormattedCitation":"(Higgins, 1975; Marins et al., 2001; Sabatini, 2006)","previouslyFormattedCitation":"(Higgins, 1975; Marins et al., 2001; Sabatini, 2006)"},"properties":{"noteIndex":0},"schema":"https://github.com/citation-style-language/schema/raw/master/csl-citation.json"}</w:instrText>
      </w:r>
      <w:r w:rsidR="00ED44A5" w:rsidRPr="00280F56">
        <w:fldChar w:fldCharType="separate"/>
      </w:r>
      <w:r w:rsidR="00ED44A5" w:rsidRPr="00280F56">
        <w:rPr>
          <w:noProof/>
        </w:rPr>
        <w:t>(Higgins, 1975; Marins et al., 2001; Sabatini, 2006)</w:t>
      </w:r>
      <w:r w:rsidR="00ED44A5" w:rsidRPr="00280F56">
        <w:fldChar w:fldCharType="end"/>
      </w:r>
      <w:r w:rsidRPr="00280F56">
        <w:t xml:space="preserve"> in the presence of large noise values such as persistent acceleration however are computationally expensive and complex </w:t>
      </w:r>
      <w:r w:rsidR="00ED44A5" w:rsidRPr="00280F56">
        <w:fldChar w:fldCharType="begin" w:fldLock="1"/>
      </w:r>
      <w:r w:rsidR="00ED44A5" w:rsidRPr="00280F56">
        <w:instrText>ADDIN CSL_CITATION {"citationItems":[{"id":"ITEM-1","itemData":{"DOI":"10.1109/TMECH.2019.2892069","ISSN":"1941014X","abstract":"With the recent technological advancement in low-cost wireless inertial motion trackers, measuring three-dimensional motion for biomechanics research becomes more facile. However, the methods of acceleration modeling in off-the-shelf filters do not hold for all movements in sports activities with significant and long-lasting accelerations. This paper presents a robust algorithm for orientation tracking in the presence of large active accelerations lasting longer than the maximum time the MEMS gyroscopes can solely keep track of the body orientation. We particularly model the uncertainty of active acceleration and take it into explicit account in an extended Kalman filter based orientation estimator for applying measurement updates accurately in dynamic motions such as sports activities. The proposed tracker also estimates the magnetic disturbances by using an uncertainty model to improve the heading estimation. Benchmarking the results with the Vicon Optical as ground truth and the MTw kit with a specific filter for body motion tracking shows the robustness of our method against variations of acceleration in different types of motion. Our tracker performs orientation estimation in real time with fast convergence during acceleration shocks and low root-mean-square error, particularly when experiencing large accelerations in periodic motions.","author":[{"dropping-particle":"","family":"Yuan","given":"Qilong","non-dropping-particle":"","parse-names":false,"suffix":""},{"dropping-particle":"","family":"Asadi","given":"Ehsan","non-dropping-particle":"","parse-names":false,"suffix":""},{"dropping-particle":"","family":"Lu","given":"Qinghua","non-dropping-particle":"","parse-names":false,"suffix":""},{"dropping-particle":"","family":"Yang","given":"Guilin","non-dropping-particle":"","parse-names":false,"suffix":""},{"dropping-particle":"","family":"Chen","given":"I. Ming","non-dropping-particle":"","parse-names":false,"suffix":""}],"container-title":"IEEE/ASME Transactions on Mechatronics","id":"ITEM-1","issue":"2","issued":{"date-parts":[["2019","4","1"]]},"page":"872-882","publisher":"Institute of Electrical and Electronics Engineers Inc.","title":"Uncertainty-Based IMU Orientation Tracking Algorithm for Dynamic Motions","type":"article-journal","volume":"24"},"uris":["http://www.mendeley.com/documents/?uuid=1ebf9ac8-de36-3312-a6d6-79556ef4c47e"]}],"mendeley":{"formattedCitation":"(Yuan et al., 2019)","plainTextFormattedCitation":"(Yuan et al., 2019)","previouslyFormattedCitation":"(Yuan et al., 2019)"},"properties":{"noteIndex":0},"schema":"https://github.com/citation-style-language/schema/raw/master/csl-citation.json"}</w:instrText>
      </w:r>
      <w:r w:rsidR="00ED44A5" w:rsidRPr="00280F56">
        <w:fldChar w:fldCharType="separate"/>
      </w:r>
      <w:r w:rsidR="00ED44A5" w:rsidRPr="00280F56">
        <w:rPr>
          <w:noProof/>
        </w:rPr>
        <w:t>(Yuan et al., 2019)</w:t>
      </w:r>
      <w:r w:rsidR="00ED44A5" w:rsidRPr="00280F56">
        <w:fldChar w:fldCharType="end"/>
      </w:r>
      <w:r w:rsidR="00ED44A5" w:rsidRPr="00280F56">
        <w:t>.</w:t>
      </w:r>
      <w:r w:rsidRPr="00280F56">
        <w:t xml:space="preserve"> </w:t>
      </w:r>
      <w:r w:rsidR="000C693D">
        <w:br/>
      </w:r>
      <w:r w:rsidRPr="00280F56">
        <w:t xml:space="preserve">Optimisation filters estimate a vector representing the sensor output at the current orientation and attempt to minimise the difference between predicted and measured results. [12]. Optimisation filters have acceptable accuracy with lower computational expense than Kalman filters but can suffer from unpredictable convergence </w:t>
      </w:r>
      <w:r w:rsidR="00ED44A5" w:rsidRPr="00280F56">
        <w:fldChar w:fldCharType="begin" w:fldLock="1"/>
      </w:r>
      <w:r w:rsidR="000A51C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Descent","type":"article-journal","volume":"22"},"uris":["http://www.mendeley.com/documents/?uuid=9d26bd53-c6dd-3173-9c70-9194127331e6"]},{"id":"ITEM-2","itemData":{"DOI":"10.1109/CDC.2005.1582367","ISBN":"0780395689","abstract":"This paper considers the problem of obtaining high quality attitude extraction and gyros bias estimation from typical low cost inertia! measurement units for applications in control of unmanned aerial vehicles. Two different non-linear complementary filters are proposed: Direct complementary filter and Passive non-linear complementary filter. Both filters evolve explicitly on the special orthogonal group SO(3) and can be expressed in quaternion form for easy implementation. An extension to the passive complementary filter is proposed to provide adaptive gyro bias estimation. © 2005 IEEE.","author":[{"dropping-particle":"","family":"Mahony","given":"Robert","non-dropping-particle":"","parse-names":false,"suffix":""},{"dropping-particle":"","family":"Hamel","given":"Tarek","non-dropping-particle":"","parse-names":false,"suffix":""},{"dropping-particle":"","family":"Pflimlin","given":"Jean Michel","non-dropping-particle":"","parse-names":false,"suffix":""}],"container-title":"Proceedings of the 44th IEEE Conference on Decision and Control, and the European Control Conference, CDC-ECC '05","id":"ITEM-2","issued":{"date-parts":[["2005"]]},"page":"1477-1484","title":"Complementary filter design on the special orthogonal group SO(3)","type":"article-journal","volume":"2005"},"uris":["http://www.mendeley.com/documents/?uuid=ba8d14f0-f308-37b3-869d-19beec8af0ae"]},{"id":"ITEM-3","itemData":{"DOI":"10.3390/S18010076","ISSN":"1424-8220","PMID":"29283432","abstract":"With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76","id":"ITEM-3","issue":"1","issued":{"date-parts":[["2017","12","28"]]},"page":"76","publisher":"Multidisciplinary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Mahony et al., 2005; Yean et al., 2018)","plainTextFormattedCitation":"(Fan et al., 2017; Mahony et al., 2005; Yean et al., 2018)","previouslyFormattedCitation":"(Fan et al., 2017; Mahony et al., 2005; Yean et al., 2018)"},"properties":{"noteIndex":0},"schema":"https://github.com/citation-style-language/schema/raw/master/csl-citation.json"}</w:instrText>
      </w:r>
      <w:r w:rsidR="00ED44A5" w:rsidRPr="00280F56">
        <w:fldChar w:fldCharType="separate"/>
      </w:r>
      <w:r w:rsidR="003E34E5" w:rsidRPr="00280F56">
        <w:rPr>
          <w:noProof/>
        </w:rPr>
        <w:t>(Fan et al., 2017; Mahony et al., 2005; Yean et al., 2018)</w:t>
      </w:r>
      <w:r w:rsidR="00ED44A5" w:rsidRPr="00280F56">
        <w:fldChar w:fldCharType="end"/>
      </w:r>
      <w:r w:rsidR="00ED44A5" w:rsidRPr="00280F56">
        <w:t>.</w:t>
      </w:r>
      <w:r w:rsidRPr="00280F56">
        <w:t xml:space="preserve"> </w:t>
      </w:r>
      <w:r w:rsidRPr="00280F56">
        <w:br/>
      </w:r>
      <w:r w:rsidR="000C693D" w:rsidRPr="00280F56">
        <w:t xml:space="preserve">To counter gyroscope drift and bias errors, accelerometer arrays have been proposed </w:t>
      </w:r>
      <w:r w:rsidR="000C693D" w:rsidRPr="00280F56">
        <w:fldChar w:fldCharType="begin" w:fldLock="1"/>
      </w:r>
      <w:r w:rsidR="000C693D"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0C693D" w:rsidRPr="00280F56">
        <w:fldChar w:fldCharType="separate"/>
      </w:r>
      <w:r w:rsidR="000C693D" w:rsidRPr="00280F56">
        <w:rPr>
          <w:noProof/>
        </w:rPr>
        <w:t>(Madgwick et al., 2013)</w:t>
      </w:r>
      <w:r w:rsidR="000C693D" w:rsidRPr="00280F56">
        <w:fldChar w:fldCharType="end"/>
      </w:r>
      <w:r w:rsidR="000C693D" w:rsidRPr="00280F56">
        <w:t xml:space="preserve"> but these lack real world testing and implementation.</w:t>
      </w:r>
      <w:r w:rsidR="000C693D" w:rsidRPr="00280F56">
        <w:br/>
      </w:r>
      <w:r w:rsidRPr="00280F56">
        <w:br/>
      </w:r>
      <w:r w:rsidR="00D65503">
        <w:br/>
      </w:r>
      <w:r w:rsidR="00475427" w:rsidRPr="00280F56">
        <w:lastRenderedPageBreak/>
        <w:t xml:space="preserve">A software approach proposed by </w:t>
      </w:r>
      <w:proofErr w:type="spellStart"/>
      <w:r w:rsidR="00475427" w:rsidRPr="00280F56">
        <w:t>Odelga</w:t>
      </w:r>
      <w:proofErr w:type="spellEnd"/>
      <w:r w:rsidR="00475427" w:rsidRPr="00280F56">
        <w:t xml:space="preserve"> et al </w:t>
      </w:r>
      <w:r w:rsidR="00475427" w:rsidRPr="00280F56">
        <w:fldChar w:fldCharType="begin" w:fldLock="1"/>
      </w:r>
      <w:r w:rsidR="00475427"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475427" w:rsidRPr="00280F56">
        <w:fldChar w:fldCharType="separate"/>
      </w:r>
      <w:r w:rsidR="00475427" w:rsidRPr="00280F56">
        <w:rPr>
          <w:noProof/>
        </w:rPr>
        <w:t>(Odelga et al., 2017)</w:t>
      </w:r>
      <w:r w:rsidR="00475427" w:rsidRPr="00280F56">
        <w:fldChar w:fldCharType="end"/>
      </w:r>
      <w:r w:rsidR="00475427" w:rsidRPr="00280F56">
        <w:t xml:space="preserve"> feeds both gyroscope and accelerometer data from a drone into a complementary filter, with a constant gain value, determined empirically to reduce the drift error without ignoring vehicle acceleration. The use of a complementary filter rather than the more widely implemented Kalman filter reduce</w:t>
      </w:r>
      <w:r w:rsidR="00077AE0" w:rsidRPr="00280F56">
        <w:t>s</w:t>
      </w:r>
      <w:r w:rsidR="00475427" w:rsidRPr="00280F56">
        <w:t xml:space="preserve"> processing requirements. Using this approach with a very wide-angle (“fisheye”) lens permitted a wide viewpoint, allowing for compensation of very large movement displacements. </w:t>
      </w:r>
      <w:r w:rsidR="00475427" w:rsidRPr="00280F56">
        <w:br/>
      </w:r>
      <w:proofErr w:type="spellStart"/>
      <w:r w:rsidR="00475427" w:rsidRPr="00280F56">
        <w:t>Odelga</w:t>
      </w:r>
      <w:proofErr w:type="spellEnd"/>
      <w:r w:rsidR="00475427" w:rsidRPr="00280F56">
        <w:t xml:space="preserve"> found that the </w:t>
      </w:r>
      <w:r w:rsidR="00C97540">
        <w:t>IMU</w:t>
      </w:r>
      <w:r w:rsidR="00475427" w:rsidRPr="00280F56">
        <w:t xml:space="preserve"> solution worked well and utilising “fisheye” cameras with large fields of view reduced the issue of a feature disappearing between subsequent images but introduced barrel distortion which needed to be compensated for.</w:t>
      </w:r>
      <w:r w:rsidR="00077AE0" w:rsidRPr="00280F56">
        <w:t xml:space="preserve"> </w:t>
      </w:r>
      <w:r w:rsidR="003742D3" w:rsidRPr="00280F56">
        <w:br/>
      </w:r>
      <w:r w:rsidR="00A66325" w:rsidRPr="00280F56">
        <w:br/>
      </w:r>
      <w:r w:rsidR="00382D74" w:rsidRPr="00280F56">
        <w:t xml:space="preserve">In 2011 Madgwick et al introduced a gradient-descent algorithm commonly called Madgwick’s algorithm </w:t>
      </w:r>
      <w:r w:rsidR="00382D74" w:rsidRPr="00280F56">
        <w:fldChar w:fldCharType="begin" w:fldLock="1"/>
      </w:r>
      <w:r w:rsidR="00382D74" w:rsidRPr="00280F56">
        <w:instrText>ADDIN CSL_CITATION {"citationItems":[{"id":"ITEM-1","itemData":{"DOI":"10.1109/ICORR.2011.5975346","ISBN":"9781424498628","ISSN":"19457898","PMID":"22275550","abstract":"This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 © 2011 IEEE.","author":[{"dropping-particle":"","family":"Madgwick","given":"Sebastian O.H.","non-dropping-particle":"","parse-names":false,"suffix":""},{"dropping-particle":"","family":"Harrison","given":"Andrew J.L.","non-dropping-particle":"","parse-names":false,"suffix":""},{"dropping-particle":"","family":"Vaidyanathan","given":"Ravi","non-dropping-particle":"","parse-names":false,"suffix":""}],"container-title":"IEEE International Conference on Rehabilitation Robotics","id":"ITEM-1","issued":{"date-parts":[["2011"]]},"page":"1-7","title":"Estimation of IMU and MARG orientation using a gradient descent algorithm","type":"article-journal"},"uris":["http://www.mendeley.com/documents/?uuid=55c48b8f-0ad1-3968-b964-335b32fed942"]}],"mendeley":{"formattedCitation":"(Madgwick et al., 2011)","plainTextFormattedCitation":"(Madgwick et al., 2011)","previouslyFormattedCitation":"(Madgwick et al., 2011)"},"properties":{"noteIndex":0},"schema":"https://github.com/citation-style-language/schema/raw/master/csl-citation.json"}</w:instrText>
      </w:r>
      <w:r w:rsidR="00382D74" w:rsidRPr="00280F56">
        <w:fldChar w:fldCharType="separate"/>
      </w:r>
      <w:r w:rsidR="00382D74" w:rsidRPr="00280F56">
        <w:rPr>
          <w:noProof/>
        </w:rPr>
        <w:t>(Madgwick et al., 2011)</w:t>
      </w:r>
      <w:r w:rsidR="00382D74" w:rsidRPr="00280F56">
        <w:fldChar w:fldCharType="end"/>
      </w:r>
      <w:r w:rsidR="00382D74" w:rsidRPr="00280F56">
        <w:t xml:space="preserve"> which is more computationally efficient than Kalman filters and is currently widely used in industry </w:t>
      </w:r>
      <w:r w:rsidR="00382D74" w:rsidRPr="00280F56">
        <w:fldChar w:fldCharType="begin" w:fldLock="1"/>
      </w:r>
      <w:r w:rsidR="00382D74"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76","id":"ITEM-2","issue":"1","issued":{"date-parts":[["2017","12","28"]]},"page":"76","publisher":"Multidisciplinary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Yean et al., 2018)","plainTextFormattedCitation":"(Fan et al., 2017; Yean et al., 2018)","previouslyFormattedCitation":"(Fan et al., 2017; Yean et al., 2018)"},"properties":{"noteIndex":0},"schema":"https://github.com/citation-style-language/schema/raw/master/csl-citation.json"}</w:instrText>
      </w:r>
      <w:r w:rsidR="00382D74" w:rsidRPr="00280F56">
        <w:fldChar w:fldCharType="separate"/>
      </w:r>
      <w:r w:rsidR="00382D74" w:rsidRPr="00280F56">
        <w:rPr>
          <w:noProof/>
        </w:rPr>
        <w:t>(Fan et al., 2017; Yean et al., 2018)</w:t>
      </w:r>
      <w:r w:rsidR="00382D74" w:rsidRPr="00280F56">
        <w:fldChar w:fldCharType="end"/>
      </w:r>
      <w:r w:rsidR="00382D74" w:rsidRPr="00280F56">
        <w:t xml:space="preserve"> but requires two sequential minimisation steps (first on the magnetometer and then on the accelerometer) which can lead to slow convergence, the calculations of roll and pitch are not decoupled from each other which can lead to unpredictable orientation errors and a single adjustable parameter made it difficult to combine accelerometer and gyroscope values </w:t>
      </w:r>
      <w:r w:rsidR="00382D74" w:rsidRPr="00280F56">
        <w:fldChar w:fldCharType="begin" w:fldLock="1"/>
      </w:r>
      <w:r w:rsidR="00382D74"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382D74" w:rsidRPr="00280F56">
        <w:t>.</w:t>
      </w:r>
      <w:r w:rsidR="00382D74" w:rsidRPr="00280F56">
        <w:br/>
      </w:r>
      <w:r w:rsidR="00382D74" w:rsidRPr="00280F56">
        <w:br/>
        <w:t xml:space="preserve">In 2020 Madgwick et al extended a complementary filter in quaternion form </w:t>
      </w:r>
      <w:r w:rsidR="00382D74" w:rsidRPr="00280F56">
        <w:fldChar w:fldCharType="begin" w:fldLock="1"/>
      </w:r>
      <w:r w:rsidR="00382D74" w:rsidRPr="00280F56">
        <w:instrText>ADDIN CSL_CITATION {"citationItems":[{"id":"ITEM-1","itemData":{"DOI":"10.1109/IROS.2008.4650766","ISBN":"9781424420582","abstract":"This paper considers the question of using a nonlinear complementary filter for attitude estimation of fixed-wing unmanned aerial vehicle (UAV) given only measurements from a low-cost inertial measurement unit. A nonlinear complementary filter is proposed that combines accelerometer output for low frequency attitude estimation with integrated gyrometer output for high frequency estimation. The raw accelerometer output includes a component corresponding to airframe acceleration, occurring primarily when the aircraft turns, as well as the gravitational acceleration that is required for the filter. The airframe acceleration is estimated using a simple centripetal force model (based on additional airspeed measurements), augmented by a first order dynamic model for angle-of-attack, and used to obtain estimates of the gravitational direction independent of the airplane manoeuvres. Experimental results are provided on a real-world data set and the performance of the filter is evaluated against the output from a full GPS/INS that was available for the data set. ©2008 IEEE.","author":[{"dropping-particle":"","family":"Euston","given":"Mark","non-dropping-particle":"","parse-names":false,"suffix":""},{"dropping-particle":"","family":"Coote","given":"Paul","non-dropping-particle":"","parse-names":false,"suffix":""},{"dropping-particle":"","family":"Mahony","given":"Robert","non-dropping-particle":"","parse-names":false,"suffix":""},{"dropping-particle":"","family":"Kim","given":"Jonghyuk","non-dropping-particle":"","parse-names":false,"suffix":""},{"dropping-particle":"","family":"Hamel","given":"Tarek","non-dropping-particle":"","parse-names":false,"suffix":""}],"container-title":"2008 IEEE/RSJ International Conference on Intelligent Robots and Systems, IROS","id":"ITEM-1","issued":{"date-parts":[["2008"]]},"page":"340-345","title":"A complementary filter for attitude estimation of a fixed-wing UAV","type":"article-journal"},"uris":["http://www.mendeley.com/documents/?uuid=0b22f2e1-9342-3868-836b-57618d0b54ce"]}],"mendeley":{"formattedCitation":"(Euston et al., 2008)","plainTextFormattedCitation":"(Euston et al., 2008)","previouslyFormattedCitation":"(Euston et al., 2008)"},"properties":{"noteIndex":0},"schema":"https://github.com/citation-style-language/schema/raw/master/csl-citation.json"}</w:instrText>
      </w:r>
      <w:r w:rsidR="00382D74" w:rsidRPr="00280F56">
        <w:fldChar w:fldCharType="separate"/>
      </w:r>
      <w:r w:rsidR="00382D74" w:rsidRPr="00280F56">
        <w:rPr>
          <w:noProof/>
        </w:rPr>
        <w:t>(Euston et al., 2008)</w:t>
      </w:r>
      <w:r w:rsidR="00382D74" w:rsidRPr="00280F56">
        <w:fldChar w:fldCharType="end"/>
      </w:r>
      <w:r w:rsidR="00382D74" w:rsidRPr="00280F56">
        <w:t xml:space="preserve"> based on Mahoney’s work </w:t>
      </w:r>
      <w:r w:rsidR="00382D74" w:rsidRPr="00280F56">
        <w:fldChar w:fldCharType="begin" w:fldLock="1"/>
      </w:r>
      <w:r w:rsidR="00382D74" w:rsidRPr="00280F56">
        <w:instrText>ADDIN CSL_CITATION {"citationItems":[{"id":"ITEM-1","itemData":{"DOI":"10.1109/TAC.2008.923738","ISSN":"00189286","abstract":"This paper considers the problem of obtaining good attitude estimates from measurements obtained from typical low cost inertial measurement units. The outputs of such systems are characterized by high noise levels and time varying additive biases. We formulate the filtering problem as deterministic observer kinematics posed directly on the special orthogonal group SO(3) driven by reconstructed attitude and angular velocity measurements. Lyapunov analysis results for the proposed observers are derived that ensure almost global stability of the observer error. The approach taken leads to an observer that we term the direct complementary filter. By exploiting the geometry of the special orthogonal group a related observer, termed the passive complementary filter, is derived that decouples the gyro measurements from the reconstructed attitude in the observer inputs. Both the direct and passive filters can be extended to estimate gyro bias online. The passive filter is further developed to provide a formulation in terms of the measurement error that avoids any algebraic reconstruction of the attitude. This leads to an observer on SO(3), termed the explicit complementary filter, that requires only accelerometer and gyro outputs; is suitable for implementation on embedded hardware; and provides good attitude estimates as well as estimating the gyro biases online. The performance of the observers are demonstrated with a set of experiments performed on a robotic test-bed and a radio controlled unmanned aerial vehicle. © 2008 IEEE.","author":[{"dropping-particle":"","family":"Mahony","given":"Robert","non-dropping-particle":"","parse-names":false,"suffix":""},{"dropping-particle":"","family":"Hamel","given":"Tarek","non-dropping-particle":"","parse-names":false,"suffix":""},{"dropping-particle":"","family":"Pflimlin","given":"Jean Michel","non-dropping-particle":"","parse-names":false,"suffix":""}],"container-title":"IEEE Transactions on Automatic Control","id":"ITEM-1","issue":"5","issued":{"date-parts":[["2008"]]},"page":"1203-1218","title":"Nonlinear complementary filters on the special orthogonal group","type":"article-journal","volume":"53"},"uris":["http://www.mendeley.com/documents/?uuid=a3d42556-3a80-314f-8ee2-b26fc0359c67"]}],"mendeley":{"formattedCitation":"(Mahony et al., 2008)","plainTextFormattedCitation":"(Mahony et al., 2008)","previouslyFormattedCitation":"(Mahony et al., 2008)"},"properties":{"noteIndex":0},"schema":"https://github.com/citation-style-language/schema/raw/master/csl-citation.json"}</w:instrText>
      </w:r>
      <w:r w:rsidR="00382D74" w:rsidRPr="00280F56">
        <w:fldChar w:fldCharType="separate"/>
      </w:r>
      <w:r w:rsidR="00382D74" w:rsidRPr="00280F56">
        <w:rPr>
          <w:noProof/>
        </w:rPr>
        <w:t>(Mahony et al., 2008)</w:t>
      </w:r>
      <w:r w:rsidR="00382D74" w:rsidRPr="00280F56">
        <w:fldChar w:fldCharType="end"/>
      </w:r>
      <w:r w:rsidR="00382D74" w:rsidRPr="00280F56">
        <w:t xml:space="preserve"> to increase robustness against noise while maintaining low computation cost and predictable convergence efficiency </w:t>
      </w:r>
      <w:r w:rsidR="00382D74" w:rsidRPr="00280F56">
        <w:fldChar w:fldCharType="begin" w:fldLock="1"/>
      </w:r>
      <w:r w:rsidR="00382D74" w:rsidRPr="00280F56">
        <w:instrText>ADDIN CSL_CITATION {"citationItems":[{"id":"ITEM-1","itemData":{"abstract":"Inertial sensing suites now permeate all forms of smart automation, yet a plateau exists in the real-world derivation of global orientation. Magnetic field fluctuations and inefficient sensor fusion still inhibit deployment. In this article, we introduce a new algorithm, an extended complementary filter (ECF), to derive 3-D rigid body orientation from inertial sensing suites addressing these challenges. The ECF combines computational efficiency of classic complementary filters with improved accuracy compared to popular optimization filters. We present a complete formulation of the algorithm, including an extension to address the challenge of orientation accuracy in the presence of fluctuating magnetic fields. Performance is tested under a variety of conditions and benchmarked against the commonly used gradient decent inertial sensor fusion algorithm. Results demonstrate improved efficiency, with the ECF achieving convergence 30% faster than standard alternatives. We further demonstrate an improved robustness to sources of magnetic interference in pitch and roll and to fast changes of orientation in the yaw direction. The ECF has been implemented at the core of a wearable rehabilitation system tracking movement of stroke patients for home telehealth. The ECF and accompanying magnetic disturbance rejection algorithm enables previously unachievable real-time patient movement feedback in the form of a full virtual human (avatar), even in the presence of magnetic disturbance. Algorithm efficiency and accuracy have also spawned an entire commercial product line released by the company x-io. We believe the ECF and accompanying magnetic disturbance routines are key enablers for future widespread use of wearable systems with the capacity for global orientation tracking.","author":[{"dropping-particle":"","family":"Madgwick","given":"Sebastian O. H.","non-dropping-particle":"","parse-names":false,"suffix":""},{"dropping-particle":"","family":"Wilson","given":"Samuel","non-dropping-particle":"","parse-names":false,"suffix":""},{"dropping-particle":"","family":"Turk","given":"Ruth","non-dropping-particle":"","parse-names":false,"suffix":""},{"dropping-particle":"","family":"Burridge","given":"Jane","non-dropping-particle":"","parse-names":false,"suffix":""},{"dropping-particle":"","family":"Kapatos","given":"Christos","non-dropping-particle":"","parse-names":false,"suffix":""},{"dropping-particle":"","family":"Vaidyanathan","given":"Ravi","non-dropping-particle":"","parse-names":false,"suffix":""}],"container-title":"IEEE/ASME TRANSACTIONS ON MECHATRONICS","id":"ITEM-1","issue":"4","issued":{"date-parts":[["2020"]]},"page":"2054-2064","title":"An Extended Complementary Filter for Full-Body MARG Orientation Estimation","type":"article-journal","volume":"25"},"uris":["http://www.mendeley.com/documents/?uuid=a4d1f896-2239-3a75-9f37-8386ebbb55ff"]}],"mendeley":{"formattedCitation":"(Madgwick et al., 2020)","plainTextFormattedCitation":"(Madgwick et al., 2020)","previouslyFormattedCitation":"(Madgwick et al., 2020)"},"properties":{"noteIndex":0},"schema":"https://github.com/citation-style-language/schema/raw/master/csl-citation.json"}</w:instrText>
      </w:r>
      <w:r w:rsidR="00382D74" w:rsidRPr="00280F56">
        <w:fldChar w:fldCharType="separate"/>
      </w:r>
      <w:r w:rsidR="00382D74" w:rsidRPr="00280F56">
        <w:rPr>
          <w:noProof/>
        </w:rPr>
        <w:t>(Madgwick et al., 2020)</w:t>
      </w:r>
      <w:r w:rsidR="00382D74" w:rsidRPr="00280F56">
        <w:fldChar w:fldCharType="end"/>
      </w:r>
      <w:r w:rsidR="00382D74" w:rsidRPr="00280F56">
        <w:t xml:space="preserve"> and made this algorithm open source. </w:t>
      </w:r>
      <w:r w:rsidR="00382D74" w:rsidRPr="00280F56">
        <w:fldChar w:fldCharType="begin" w:fldLock="1"/>
      </w:r>
      <w:r w:rsidR="00382D74" w:rsidRPr="00280F56">
        <w:instrText>ADDIN CSL_CITATION {"citationItems":[{"id":"ITEM-1","itemData":{"URL":"https://github.com/xioTechnologies/Fusion","accessed":{"date-parts":[["2023","8","19"]]},"author":[{"dropping-particle":"","family":"X-IO","given":"","non-dropping-particle":"","parse-names":false,"suffix":""}],"id":"ITEM-1","issued":{"date-parts":[["2008"]]},"title":"GitHub - xioTechnologies/Fusion","type":"webpage"},"uris":["http://www.mendeley.com/documents/?uuid=315d9370-c468-37f8-819e-222234496d31"]}],"mendeley":{"formattedCitation":"(X-IO, 2008)","plainTextFormattedCitation":"(X-IO, 2008)","previouslyFormattedCitation":"(X-IO, 2008)"},"properties":{"noteIndex":0},"schema":"https://github.com/citation-style-language/schema/raw/master/csl-citation.json"}</w:instrText>
      </w:r>
      <w:r w:rsidR="00382D74" w:rsidRPr="00280F56">
        <w:fldChar w:fldCharType="separate"/>
      </w:r>
      <w:r w:rsidR="00382D74" w:rsidRPr="00280F56">
        <w:rPr>
          <w:noProof/>
        </w:rPr>
        <w:t>(X-IO, 2008)</w:t>
      </w:r>
      <w:r w:rsidR="00382D74" w:rsidRPr="00280F56">
        <w:fldChar w:fldCharType="end"/>
      </w:r>
      <w:r w:rsidR="00382D74" w:rsidRPr="00280F56">
        <w:t>. It decouples roll and pitch data and varies the gain factor from a high value at initialisation to a lower running value to improve initialisation time.</w:t>
      </w:r>
      <w:r w:rsidR="00382D74" w:rsidRPr="00280F56">
        <w:br/>
        <w:t>There are two variants of this algorithm, one in which magnetometer information is combined (IECF) and the other with only accelerometer and gyroscope values included (IECF</w:t>
      </w:r>
      <w:r w:rsidR="00382D74" w:rsidRPr="00280F56">
        <w:rPr>
          <w:vertAlign w:val="subscript"/>
        </w:rPr>
        <w:t>6</w:t>
      </w:r>
      <w:r w:rsidR="00382D74" w:rsidRPr="00280F56">
        <w:t>). Fan found that when magnetic disturbances were present, the IECF</w:t>
      </w:r>
      <w:r w:rsidR="00382D74" w:rsidRPr="00280F56">
        <w:rPr>
          <w:vertAlign w:val="subscript"/>
        </w:rPr>
        <w:t>6</w:t>
      </w:r>
      <w:r w:rsidR="00382D74" w:rsidRPr="00280F56">
        <w:t xml:space="preserve"> algorithm performed better. Fan also outlined that including magnetometer data was important to provide a single point of reference when using multiple </w:t>
      </w:r>
      <w:r w:rsidR="00C97540">
        <w:t>IMU</w:t>
      </w:r>
      <w:r w:rsidR="00382D74" w:rsidRPr="00280F56">
        <w:t xml:space="preserve"> units </w:t>
      </w:r>
      <w:r w:rsidR="00382D74" w:rsidRPr="00280F56">
        <w:fldChar w:fldCharType="begin" w:fldLock="1"/>
      </w:r>
      <w:r w:rsidR="00D940A7"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574F11">
        <w:t>.</w:t>
      </w:r>
      <w:r w:rsidR="00382D74" w:rsidRPr="00280F56">
        <w:t xml:space="preserve"> Yean’s approach of using a complementary filter to counter gyroscope drift, combined with a Kalman filter / gradient descent algorithm worked well </w:t>
      </w:r>
      <w:r w:rsidR="00574F11">
        <w:t xml:space="preserve">only </w:t>
      </w:r>
      <w:r w:rsidR="00382D74" w:rsidRPr="00280F56">
        <w:t>for slow and controlled ranges of motion, and so, is not suited for a bouncing vehicle.</w:t>
      </w:r>
      <w:r w:rsidR="00382D74" w:rsidRPr="00280F56">
        <w:br/>
      </w:r>
      <w:r w:rsidR="00382D74" w:rsidRPr="00280F56">
        <w:br/>
        <w:t>Madgwick</w:t>
      </w:r>
      <w:r w:rsidR="00E70BEB">
        <w:t>’</w:t>
      </w:r>
      <w:r w:rsidR="00382D74" w:rsidRPr="00280F56">
        <w:t>s IECF</w:t>
      </w:r>
      <w:r w:rsidR="005A0F07" w:rsidRPr="00280F56">
        <w:rPr>
          <w:vertAlign w:val="subscript"/>
        </w:rPr>
        <w:t>6</w:t>
      </w:r>
      <w:r w:rsidR="00382D74" w:rsidRPr="00280F56">
        <w:t xml:space="preserve"> algorithm </w:t>
      </w:r>
      <w:r w:rsidR="00D65503">
        <w:t xml:space="preserve">is </w:t>
      </w:r>
      <w:r w:rsidR="00382D74" w:rsidRPr="00280F56">
        <w:t xml:space="preserve">used as the control factor in this project. </w:t>
      </w:r>
      <w:r w:rsidR="00BF2695" w:rsidRPr="00280F56">
        <w:t xml:space="preserve">This </w:t>
      </w:r>
      <w:r w:rsidR="00AA0D6E" w:rsidRPr="00280F56">
        <w:t xml:space="preserve">filter </w:t>
      </w:r>
      <w:r w:rsidR="00BF2695" w:rsidRPr="00280F56">
        <w:t xml:space="preserve">algorithm uses quaternion representations of angles internally to avoid the singularities caused by </w:t>
      </w:r>
      <w:r w:rsidR="00E70BEB">
        <w:t xml:space="preserve">Euler </w:t>
      </w:r>
      <w:r w:rsidR="00BF2695" w:rsidRPr="00280F56">
        <w:t>angles approaching π/2 radians.</w:t>
      </w:r>
      <w:r w:rsidR="00AA0D6E" w:rsidRPr="00280F56">
        <w:t xml:space="preserve"> A single beta weighted-gain value acts as a fusion factor in a complementary filter, feeding accelerometer data into the gyroscope data to compensate for gyroscope drift. A gradient-descent algorithm enables performance at low sampling rates</w:t>
      </w:r>
      <w:r w:rsidR="00C84630" w:rsidRPr="00280F56">
        <w:t xml:space="preserve"> but, </w:t>
      </w:r>
      <w:r w:rsidR="00C84630" w:rsidRPr="00280F56">
        <w:lastRenderedPageBreak/>
        <w:t>internally, the lowest sampling rate is recommended to be 10 Hz.</w:t>
      </w:r>
      <w:r w:rsidR="00574F11">
        <w:t xml:space="preserve"> The sampling rate of the experimental equipment averages at 8.3 Hz so it is expected that the Madgwick filter may not perform as well as the Kalman.</w:t>
      </w:r>
      <w:r w:rsidR="00382D74" w:rsidRPr="00280F56">
        <w:br/>
      </w:r>
      <w:r w:rsidR="00AA0D6E" w:rsidRPr="00280F56">
        <w:br/>
        <w:t xml:space="preserve">The standard </w:t>
      </w:r>
      <w:r w:rsidR="00E50DA1">
        <w:t>MATLAB</w:t>
      </w:r>
      <w:r w:rsidR="00AA0D6E" w:rsidRPr="00280F56">
        <w:t xml:space="preserve"> </w:t>
      </w:r>
      <w:r w:rsidR="00574F11">
        <w:t xml:space="preserve">Kalman-based </w:t>
      </w:r>
      <w:proofErr w:type="spellStart"/>
      <w:r w:rsidR="00AA0D6E" w:rsidRPr="00280F56">
        <w:t>imufilter</w:t>
      </w:r>
      <w:proofErr w:type="spellEnd"/>
      <w:r w:rsidR="00AA0D6E" w:rsidRPr="00280F56">
        <w:t xml:space="preserve"> </w:t>
      </w:r>
      <w:r w:rsidR="00062030">
        <w:t>is</w:t>
      </w:r>
      <w:r w:rsidR="00AA0D6E" w:rsidRPr="00280F56">
        <w:t xml:space="preserve"> used as a comparison with the Madgwick results. </w:t>
      </w:r>
      <w:r w:rsidR="00AA0D6E" w:rsidRPr="00280F56">
        <w:br/>
      </w:r>
      <w:r w:rsidR="00574F11">
        <w:br/>
      </w:r>
      <w:r w:rsidR="00382D74" w:rsidRPr="00280F56">
        <w:t xml:space="preserve">Multiple </w:t>
      </w:r>
      <w:r w:rsidR="00C97540">
        <w:t>IMU</w:t>
      </w:r>
      <w:r w:rsidR="00382D74" w:rsidRPr="00280F56">
        <w:t xml:space="preserve"> solutions have been proposed before (see above) but none have suggested using a neural network across multiple IMUs. </w:t>
      </w:r>
      <w:r w:rsidR="005A0F07" w:rsidRPr="00280F56">
        <w:t>The concept of a neural network has been covered in the introduction.</w:t>
      </w:r>
      <w:r w:rsidR="005602E4" w:rsidRPr="00280F56">
        <w:br/>
        <w:t xml:space="preserve">Using a back-propagating </w:t>
      </w:r>
      <w:r w:rsidR="00D65503">
        <w:t xml:space="preserve">or Levenberg-Marquardt (LVM) trained </w:t>
      </w:r>
      <w:r w:rsidR="002F218C">
        <w:t xml:space="preserve">supervised </w:t>
      </w:r>
      <w:r w:rsidR="005602E4" w:rsidRPr="00280F56">
        <w:t xml:space="preserve">neural network with multiple IMUs should effectively compensate for drift and other errors present in a single </w:t>
      </w:r>
      <w:r w:rsidR="00C97540">
        <w:t>IMU</w:t>
      </w:r>
      <w:r w:rsidR="005602E4" w:rsidRPr="00280F56">
        <w:t xml:space="preserve"> implementation and th</w:t>
      </w:r>
      <w:r w:rsidR="00D65503">
        <w:t>e</w:t>
      </w:r>
      <w:r w:rsidR="00E70BEB">
        <w:t xml:space="preserve"> LVM </w:t>
      </w:r>
      <w:r w:rsidR="005602E4" w:rsidRPr="00280F56">
        <w:t>model</w:t>
      </w:r>
      <w:r w:rsidR="00E70BEB">
        <w:t xml:space="preserve"> is initially</w:t>
      </w:r>
      <w:r w:rsidR="005602E4" w:rsidRPr="00280F56">
        <w:t xml:space="preserve"> implemented in this project</w:t>
      </w:r>
      <w:r w:rsidR="005A0F07" w:rsidRPr="00280F56">
        <w:t xml:space="preserve">. Due to the computation requirements of a neural network, it makes most sense to apply </w:t>
      </w:r>
      <w:r w:rsidR="002F218C">
        <w:t xml:space="preserve">the neural network </w:t>
      </w:r>
      <w:r w:rsidR="005A0F07" w:rsidRPr="00280F56">
        <w:t xml:space="preserve">directly to sensor readings, rather than complementing </w:t>
      </w:r>
      <w:r w:rsidR="002F218C">
        <w:t xml:space="preserve">a filter </w:t>
      </w:r>
      <w:r w:rsidR="005A0F07" w:rsidRPr="00280F56">
        <w:t>algorithm, as the neural network should be able to determine the relationships.</w:t>
      </w:r>
      <w:r w:rsidR="00C91F69" w:rsidRPr="00280F56">
        <w:br/>
      </w:r>
      <w:r w:rsidR="00C91F69" w:rsidRPr="00280F56">
        <w:br/>
        <w:t xml:space="preserve">In Chapter 3, the experiment design and methods are outlined, in Chapter 4, the results from these experiments </w:t>
      </w:r>
      <w:r w:rsidR="00062030">
        <w:t>are</w:t>
      </w:r>
      <w:r w:rsidR="00C91F69" w:rsidRPr="00280F56">
        <w:t xml:space="preserve"> detailed and discussed, with analysis of these in Chapter 5</w:t>
      </w:r>
      <w:r w:rsidR="00E70BEB">
        <w:t>,</w:t>
      </w:r>
      <w:r w:rsidR="00C91F69" w:rsidRPr="00280F56">
        <w:t xml:space="preserve"> and conclusions reached in Chapter 6.</w:t>
      </w:r>
    </w:p>
    <w:p w14:paraId="4E8BEA1A" w14:textId="1F636FCD" w:rsidR="000A51C5" w:rsidRPr="00280F56" w:rsidRDefault="000A51C5" w:rsidP="00382D74">
      <w:pPr>
        <w:pStyle w:val="BodyText"/>
      </w:pPr>
    </w:p>
    <w:p w14:paraId="27D4DBA5" w14:textId="3BC31F23" w:rsidR="00C612B7" w:rsidRPr="00280F56" w:rsidRDefault="00AF3668" w:rsidP="00934A2D">
      <w:pPr>
        <w:pStyle w:val="BodyText"/>
      </w:pPr>
      <w:r w:rsidRPr="00280F56">
        <w:br/>
      </w:r>
    </w:p>
    <w:p w14:paraId="5590A06E" w14:textId="29471A9E" w:rsidR="00F826EB" w:rsidRPr="00280F56" w:rsidRDefault="00335887" w:rsidP="00382D74">
      <w:pPr>
        <w:pStyle w:val="Heading1"/>
      </w:pPr>
      <w:r w:rsidRPr="00280F56">
        <w:lastRenderedPageBreak/>
        <w:br/>
      </w:r>
      <w:bookmarkStart w:id="64" w:name="_Toc147396108"/>
      <w:r w:rsidR="00EC7ED1" w:rsidRPr="00280F56">
        <w:t>Method</w:t>
      </w:r>
      <w:bookmarkEnd w:id="64"/>
    </w:p>
    <w:p w14:paraId="1D75B64E" w14:textId="2F213A99" w:rsidR="004E5A29" w:rsidRDefault="00382D74" w:rsidP="004E5A29">
      <w:pPr>
        <w:pStyle w:val="BodyText"/>
      </w:pPr>
      <w:r w:rsidRPr="00280F56">
        <w:t>In this chapter, the method is outlined. The design is presented first with the implementation</w:t>
      </w:r>
      <w:r w:rsidR="007B30B5">
        <w:t xml:space="preserve"> setup</w:t>
      </w:r>
      <w:r w:rsidRPr="00280F56">
        <w:t xml:space="preserve"> </w:t>
      </w:r>
      <w:r w:rsidR="002B25FF">
        <w:t xml:space="preserve">and calibration </w:t>
      </w:r>
      <w:r w:rsidRPr="00280F56">
        <w:t xml:space="preserve">details following. </w:t>
      </w:r>
      <w:r w:rsidR="002B25FF">
        <w:t xml:space="preserve">Details of the experiments undertaken </w:t>
      </w:r>
      <w:del w:id="65" w:author="Charters, Stuart" w:date="2023-10-06T10:48:00Z">
        <w:r w:rsidR="002B25FF" w:rsidDel="00A6604B">
          <w:delText xml:space="preserve">will then </w:delText>
        </w:r>
      </w:del>
      <w:r w:rsidR="002B25FF">
        <w:t xml:space="preserve">follow. </w:t>
      </w:r>
      <w:r w:rsidR="009517EE" w:rsidRPr="00280F56">
        <w:t>All angles</w:t>
      </w:r>
      <w:r w:rsidR="00303FF5">
        <w:t xml:space="preserve"> </w:t>
      </w:r>
      <w:r w:rsidR="009517EE" w:rsidRPr="00280F56">
        <w:t>are expressed in radians</w:t>
      </w:r>
      <w:r w:rsidR="007B30B5">
        <w:t xml:space="preserve"> unless otherwise mentioned.</w:t>
      </w:r>
    </w:p>
    <w:p w14:paraId="0EBBBE70" w14:textId="54ED9522" w:rsidR="00303FF5" w:rsidRDefault="00303FF5" w:rsidP="00303FF5">
      <w:pPr>
        <w:pStyle w:val="BodyText"/>
      </w:pPr>
      <w:r>
        <w:t>The primary objective is to determine whether multiple inertial measurement units in conjunction with a neural network can improve image stabilisation of a camera, compared with a single inertial measurement unit.</w:t>
      </w:r>
      <w:r w:rsidR="006F1351">
        <w:br/>
      </w:r>
      <w:r w:rsidR="006F1351">
        <w:br/>
      </w:r>
      <w:r>
        <w:t>To address this objective</w:t>
      </w:r>
      <w:r w:rsidR="001567EE">
        <w:t>,</w:t>
      </w:r>
      <w:r>
        <w:t xml:space="preserve"> an experiment was designed where multiple inertial management units (IMU) were attached to a </w:t>
      </w:r>
      <w:r w:rsidR="006B1B5D">
        <w:t xml:space="preserve">rigid </w:t>
      </w:r>
      <w:r>
        <w:t xml:space="preserve">board as shown in Figure 3.1. A single IMU in the centre </w:t>
      </w:r>
      <w:r w:rsidR="006B1B5D">
        <w:t xml:space="preserve">at the front </w:t>
      </w:r>
      <w:ins w:id="66" w:author="Charters, Stuart" w:date="2023-10-06T10:48:00Z">
        <w:r w:rsidR="00A6604B">
          <w:t xml:space="preserve">to </w:t>
        </w:r>
      </w:ins>
      <w:r>
        <w:t>provide</w:t>
      </w:r>
      <w:del w:id="67" w:author="Charters, Stuart" w:date="2023-10-06T10:48:00Z">
        <w:r w:rsidDel="00A6604B">
          <w:delText>s</w:delText>
        </w:r>
      </w:del>
      <w:r>
        <w:t xml:space="preserve"> data as a typical single IMU system would. Four further IMUs</w:t>
      </w:r>
      <w:ins w:id="68" w:author="Charters, Stuart" w:date="2023-10-06T10:48:00Z">
        <w:r w:rsidR="00A6604B">
          <w:t xml:space="preserve"> are</w:t>
        </w:r>
      </w:ins>
      <w:r w:rsidR="006B1B5D">
        <w:t xml:space="preserve"> placed </w:t>
      </w:r>
      <w:del w:id="69" w:author="Charters, Stuart" w:date="2023-10-06T10:48:00Z">
        <w:r w:rsidR="006B1B5D" w:rsidDel="00A6604B">
          <w:delText xml:space="preserve">at </w:delText>
        </w:r>
      </w:del>
      <w:ins w:id="70" w:author="Charters, Stuart" w:date="2023-10-06T10:48:00Z">
        <w:r w:rsidR="00A6604B">
          <w:t>one at</w:t>
        </w:r>
        <w:r w:rsidR="00A6604B">
          <w:t xml:space="preserve"> </w:t>
        </w:r>
      </w:ins>
      <w:r w:rsidR="006B1B5D">
        <w:t xml:space="preserve">each corner </w:t>
      </w:r>
      <w:ins w:id="71" w:author="Charters, Stuart" w:date="2023-10-06T10:48:00Z">
        <w:r w:rsidR="00A6604B">
          <w:t xml:space="preserve">to </w:t>
        </w:r>
      </w:ins>
      <w:r>
        <w:t>provide multiple IMUs for comparison against th</w:t>
      </w:r>
      <w:ins w:id="72" w:author="Charters, Stuart" w:date="2023-10-06T10:49:00Z">
        <w:r w:rsidR="00A6604B">
          <w:t>e</w:t>
        </w:r>
      </w:ins>
      <w:del w:id="73" w:author="Charters, Stuart" w:date="2023-10-06T10:49:00Z">
        <w:r w:rsidDel="00A6604B">
          <w:delText>is</w:delText>
        </w:r>
      </w:del>
      <w:r>
        <w:t xml:space="preserve"> single central IMU.</w:t>
      </w:r>
      <w:r w:rsidR="00CE1EF3">
        <w:t xml:space="preserve"> To provide controlled motion of the IMUs a Universal Robotics UR5 robotic arm is used to manipulate the board to known angles.</w:t>
      </w:r>
    </w:p>
    <w:p w14:paraId="5036C437" w14:textId="649F20DB" w:rsidR="006B1B5D" w:rsidRDefault="00370623" w:rsidP="00303FF5">
      <w:pPr>
        <w:pStyle w:val="BodyText"/>
      </w:pPr>
      <w:r>
        <w:rPr>
          <w:noProof/>
        </w:rPr>
        <w:drawing>
          <wp:inline distT="0" distB="0" distL="0" distR="0" wp14:anchorId="47BC5F2E" wp14:editId="79020062">
            <wp:extent cx="5760085" cy="3121025"/>
            <wp:effectExtent l="0" t="0" r="0" b="3175"/>
            <wp:docPr id="53198457" name="Picture 2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8457" name="Picture 29" descr="A diagram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085" cy="3121025"/>
                    </a:xfrm>
                    <a:prstGeom prst="rect">
                      <a:avLst/>
                    </a:prstGeom>
                  </pic:spPr>
                </pic:pic>
              </a:graphicData>
            </a:graphic>
          </wp:inline>
        </w:drawing>
      </w:r>
    </w:p>
    <w:p w14:paraId="0BDD6E23" w14:textId="40700C83" w:rsidR="00370623" w:rsidRDefault="00370623" w:rsidP="00370623">
      <w:pPr>
        <w:pStyle w:val="Caption"/>
      </w:pPr>
      <w:bookmarkStart w:id="74" w:name="_Toc147396028"/>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w:t>
      </w:r>
      <w:r w:rsidR="005C2817">
        <w:fldChar w:fldCharType="end"/>
      </w:r>
      <w:r>
        <w:t xml:space="preserve"> Baseboard diagram showing components (Image from Author).</w:t>
      </w:r>
      <w:bookmarkEnd w:id="74"/>
    </w:p>
    <w:p w14:paraId="53859798" w14:textId="4C01A9E2" w:rsidR="00303FF5" w:rsidRDefault="0080615E" w:rsidP="00303FF5">
      <w:pPr>
        <w:pStyle w:val="BodyText"/>
      </w:pPr>
      <w:del w:id="75" w:author="Charters, Stuart" w:date="2023-10-06T10:49:00Z">
        <w:r w:rsidDel="00A6604B">
          <w:delText xml:space="preserve">In Figure 3.2 a </w:delText>
        </w:r>
      </w:del>
      <w:ins w:id="76" w:author="Charters, Stuart" w:date="2023-10-06T10:49:00Z">
        <w:r w:rsidR="00A6604B">
          <w:t>A</w:t>
        </w:r>
        <w:r w:rsidR="00A6604B">
          <w:t xml:space="preserve"> </w:t>
        </w:r>
      </w:ins>
      <w:r>
        <w:t xml:space="preserve">method flowchart is </w:t>
      </w:r>
      <w:r w:rsidR="00E467C5">
        <w:t xml:space="preserve">presented </w:t>
      </w:r>
      <w:ins w:id="77" w:author="Charters, Stuart" w:date="2023-10-06T10:49:00Z">
        <w:r w:rsidR="00A6604B">
          <w:t xml:space="preserve">In Figure 3.2 </w:t>
        </w:r>
      </w:ins>
      <w:r>
        <w:t>which outlines the process followed.</w:t>
      </w:r>
    </w:p>
    <w:p w14:paraId="693FC61F" w14:textId="77777777" w:rsidR="0080615E" w:rsidRDefault="0080615E" w:rsidP="00303FF5">
      <w:pPr>
        <w:pStyle w:val="BodyText"/>
      </w:pPr>
    </w:p>
    <w:p w14:paraId="7E1E523D" w14:textId="393A2BEF" w:rsidR="0080615E" w:rsidRDefault="00904F7C" w:rsidP="00303FF5">
      <w:pPr>
        <w:pStyle w:val="BodyText"/>
      </w:pPr>
      <w:r>
        <w:rPr>
          <w:noProof/>
        </w:rPr>
        <w:lastRenderedPageBreak/>
        <w:drawing>
          <wp:inline distT="0" distB="0" distL="0" distR="0" wp14:anchorId="07B436A3" wp14:editId="693C935E">
            <wp:extent cx="3596826" cy="6648450"/>
            <wp:effectExtent l="0" t="0" r="3810" b="0"/>
            <wp:docPr id="340048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4857" name="Picture 34004857"/>
                    <pic:cNvPicPr/>
                  </pic:nvPicPr>
                  <pic:blipFill>
                    <a:blip r:embed="rId24">
                      <a:extLst>
                        <a:ext uri="{28A0092B-C50C-407E-A947-70E740481C1C}">
                          <a14:useLocalDpi xmlns:a14="http://schemas.microsoft.com/office/drawing/2010/main" val="0"/>
                        </a:ext>
                      </a:extLst>
                    </a:blip>
                    <a:stretch>
                      <a:fillRect/>
                    </a:stretch>
                  </pic:blipFill>
                  <pic:spPr>
                    <a:xfrm>
                      <a:off x="0" y="0"/>
                      <a:ext cx="3600325" cy="6654918"/>
                    </a:xfrm>
                    <a:prstGeom prst="rect">
                      <a:avLst/>
                    </a:prstGeom>
                  </pic:spPr>
                </pic:pic>
              </a:graphicData>
            </a:graphic>
          </wp:inline>
        </w:drawing>
      </w:r>
    </w:p>
    <w:p w14:paraId="36C57DC8" w14:textId="1BE640FF" w:rsidR="0080615E" w:rsidRDefault="0080615E" w:rsidP="0080615E">
      <w:pPr>
        <w:pStyle w:val="Caption"/>
      </w:pPr>
      <w:bookmarkStart w:id="78" w:name="_Toc147396029"/>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w:t>
      </w:r>
      <w:r w:rsidR="005C2817">
        <w:fldChar w:fldCharType="end"/>
      </w:r>
      <w:r>
        <w:t xml:space="preserve"> Method Flowchart (Image from Author)</w:t>
      </w:r>
      <w:bookmarkEnd w:id="78"/>
    </w:p>
    <w:p w14:paraId="471571F1" w14:textId="53EE611A" w:rsidR="00303FF5" w:rsidRDefault="00904F7C" w:rsidP="00303FF5">
      <w:pPr>
        <w:pStyle w:val="BodyText"/>
      </w:pPr>
      <w:r>
        <w:br/>
      </w:r>
      <w:r w:rsidR="00303FF5">
        <w:t xml:space="preserve">The </w:t>
      </w:r>
      <w:r w:rsidR="00CE1EF3">
        <w:t xml:space="preserve">experiment setup </w:t>
      </w:r>
      <w:r w:rsidR="00303FF5">
        <w:t xml:space="preserve">and </w:t>
      </w:r>
      <w:r w:rsidR="00CE1EF3">
        <w:t xml:space="preserve">calibration process </w:t>
      </w:r>
      <w:r w:rsidR="00303FF5">
        <w:t>are described in Section 3.1</w:t>
      </w:r>
      <w:r w:rsidR="00CE1EF3">
        <w:t xml:space="preserve">. </w:t>
      </w:r>
      <w:r w:rsidR="00303FF5">
        <w:t>The experiments are described in Section 3.2</w:t>
      </w:r>
      <w:r w:rsidR="00CE1EF3">
        <w:t>,</w:t>
      </w:r>
      <w:r w:rsidR="00303FF5">
        <w:t xml:space="preserve"> </w:t>
      </w:r>
      <w:commentRangeStart w:id="79"/>
      <w:r w:rsidR="00303FF5">
        <w:t xml:space="preserve">including the </w:t>
      </w:r>
      <w:r w:rsidR="00CE1EF3">
        <w:t>Madgwick and Kalman filter</w:t>
      </w:r>
      <w:r w:rsidR="00331084">
        <w:t xml:space="preserve"> </w:t>
      </w:r>
      <w:commentRangeEnd w:id="79"/>
      <w:r w:rsidR="00A6604B">
        <w:rPr>
          <w:rStyle w:val="CommentReference"/>
          <w:rFonts w:asciiTheme="minorHAnsi" w:hAnsiTheme="minorHAnsi"/>
        </w:rPr>
        <w:commentReference w:id="79"/>
      </w:r>
      <w:r w:rsidR="00331084">
        <w:t xml:space="preserve">configuration and </w:t>
      </w:r>
      <w:r w:rsidR="00303FF5">
        <w:t>neural network setup and training.</w:t>
      </w:r>
    </w:p>
    <w:p w14:paraId="2F6E5058" w14:textId="0E20F0B7" w:rsidR="002B25FF" w:rsidRPr="00280F56" w:rsidRDefault="002B25FF" w:rsidP="002B25FF">
      <w:pPr>
        <w:pStyle w:val="BodyText"/>
      </w:pPr>
    </w:p>
    <w:p w14:paraId="0D55CA25" w14:textId="77777777" w:rsidR="00602F3F" w:rsidRDefault="00602F3F">
      <w:pPr>
        <w:rPr>
          <w:rFonts w:ascii="Calibri" w:hAnsi="Calibri" w:cs="Calibri"/>
          <w:b/>
          <w:bCs/>
          <w:iCs/>
          <w:sz w:val="28"/>
          <w:szCs w:val="28"/>
        </w:rPr>
      </w:pPr>
      <w:r>
        <w:br w:type="page"/>
      </w:r>
    </w:p>
    <w:p w14:paraId="10C57035" w14:textId="54E9184B" w:rsidR="00F24F35" w:rsidRPr="00280F56" w:rsidRDefault="00303FF5" w:rsidP="00F24F35">
      <w:pPr>
        <w:pStyle w:val="Heading2"/>
        <w:rPr>
          <w:noProof w:val="0"/>
        </w:rPr>
      </w:pPr>
      <w:bookmarkStart w:id="80" w:name="_Toc147396109"/>
      <w:r>
        <w:rPr>
          <w:noProof w:val="0"/>
        </w:rPr>
        <w:lastRenderedPageBreak/>
        <w:t>Experimental</w:t>
      </w:r>
      <w:r w:rsidR="00F24F35">
        <w:rPr>
          <w:noProof w:val="0"/>
        </w:rPr>
        <w:t xml:space="preserve"> </w:t>
      </w:r>
      <w:r w:rsidR="00F40F6B">
        <w:rPr>
          <w:noProof w:val="0"/>
        </w:rPr>
        <w:t>Setup</w:t>
      </w:r>
      <w:r w:rsidR="00602F3F">
        <w:rPr>
          <w:noProof w:val="0"/>
        </w:rPr>
        <w:t xml:space="preserve"> and Calibration</w:t>
      </w:r>
      <w:bookmarkEnd w:id="80"/>
    </w:p>
    <w:p w14:paraId="1A20A03F" w14:textId="69C66168" w:rsidR="00313114" w:rsidRDefault="00602F3F" w:rsidP="00E467C5">
      <w:pPr>
        <w:pStyle w:val="BodyText"/>
      </w:pPr>
      <w:r>
        <w:br/>
        <w:t xml:space="preserve">To </w:t>
      </w:r>
      <w:r w:rsidR="00331084">
        <w:t xml:space="preserve">determine </w:t>
      </w:r>
      <w:r>
        <w:t xml:space="preserve">if a neural network with multiple IMUs is more accurate than with a single IMU, a replica of a vehicle chassis is constructed and the mounted IMUs are moved in various angles by a robotic arm (to provide a “ground truth” of measurements). </w:t>
      </w:r>
      <w:r w:rsidR="00331084">
        <w:t>IMU data is captured and then processed by the two filters and the neural network to gather Euler angle data which is compared against the robot arm movements.</w:t>
      </w:r>
      <w:r w:rsidR="00C800FD">
        <w:br/>
      </w:r>
      <w:r>
        <w:br/>
      </w:r>
      <w:r w:rsidR="00331084">
        <w:t xml:space="preserve">A </w:t>
      </w:r>
      <w:r w:rsidR="00C800FD">
        <w:t xml:space="preserve">baseboard chassis </w:t>
      </w:r>
      <w:r w:rsidR="00FB6E18">
        <w:t xml:space="preserve">is </w:t>
      </w:r>
      <w:r w:rsidR="00C800FD">
        <w:t>constructed of Signboard (two layers of plastic sandwiching an aluminium panel) to provide rigidity so that all IMUs record the same movements</w:t>
      </w:r>
      <w:r w:rsidR="00FB6E18">
        <w:t xml:space="preserve"> </w:t>
      </w:r>
      <w:r w:rsidR="00C05218">
        <w:t>(Figure 3.1).</w:t>
      </w:r>
      <w:r w:rsidR="00C800FD">
        <w:br/>
      </w:r>
      <w:r w:rsidR="009B7A63">
        <w:rPr>
          <w:color w:val="FF0000"/>
        </w:rPr>
        <w:br/>
      </w:r>
      <w:r w:rsidR="00947CC6">
        <w:t xml:space="preserve">Mounted to the baseboard </w:t>
      </w:r>
      <w:r w:rsidR="00FB6E18">
        <w:t xml:space="preserve">is </w:t>
      </w:r>
      <w:r w:rsidR="00947CC6">
        <w:t>a</w:t>
      </w:r>
      <w:r w:rsidR="00C800FD">
        <w:t xml:space="preserve"> </w:t>
      </w:r>
      <w:r w:rsidR="001D49DA">
        <w:t xml:space="preserve">Raspberry Pi </w:t>
      </w:r>
      <w:r w:rsidR="00E467C5">
        <w:t xml:space="preserve">connected to five </w:t>
      </w:r>
      <w:proofErr w:type="spellStart"/>
      <w:r w:rsidR="00C05218" w:rsidRPr="00280F56">
        <w:t>Sparkfun</w:t>
      </w:r>
      <w:proofErr w:type="spellEnd"/>
      <w:r w:rsidR="00C05218" w:rsidRPr="00280F56">
        <w:t xml:space="preserve"> </w:t>
      </w:r>
      <w:r w:rsidR="00C05218">
        <w:t>IMU</w:t>
      </w:r>
      <w:r w:rsidR="00C05218" w:rsidRPr="00280F56">
        <w:t xml:space="preserve">-20948 </w:t>
      </w:r>
      <w:r w:rsidR="00BB76EE">
        <w:t xml:space="preserve">hobbyist level </w:t>
      </w:r>
      <w:r w:rsidR="00C05218">
        <w:t>IMU</w:t>
      </w:r>
      <w:r w:rsidR="00E467C5">
        <w:t xml:space="preserve">s via a </w:t>
      </w:r>
      <w:proofErr w:type="spellStart"/>
      <w:r w:rsidR="00C05218">
        <w:t>Sparkfun</w:t>
      </w:r>
      <w:proofErr w:type="spellEnd"/>
      <w:r w:rsidR="00C05218">
        <w:t xml:space="preserve"> TCM9548A I</w:t>
      </w:r>
      <w:r w:rsidR="00C05218" w:rsidRPr="001D49DA">
        <w:rPr>
          <w:vertAlign w:val="superscript"/>
        </w:rPr>
        <w:t>2</w:t>
      </w:r>
      <w:r w:rsidR="00C05218">
        <w:t xml:space="preserve">C multiplexor </w:t>
      </w:r>
      <w:r w:rsidR="00E467C5">
        <w:t xml:space="preserve">as shown in Figure 3.1. </w:t>
      </w:r>
      <w:r w:rsidR="00331084">
        <w:t xml:space="preserve">(Details of all equipment used in the experiments can be found in Appendices 3 and 4). </w:t>
      </w:r>
      <w:r w:rsidR="00E467C5">
        <w:t xml:space="preserve">The TCM9548A multiplexor is </w:t>
      </w:r>
      <w:r w:rsidR="00C05218">
        <w:t>required as ICM-20948 IMUs only have two configurable I</w:t>
      </w:r>
      <w:r w:rsidR="00C05218" w:rsidRPr="001D49DA">
        <w:rPr>
          <w:vertAlign w:val="superscript"/>
        </w:rPr>
        <w:t>2</w:t>
      </w:r>
      <w:r w:rsidR="00C05218">
        <w:t>C addresses</w:t>
      </w:r>
      <w:r w:rsidR="00E467C5">
        <w:t>. For single IMU data collection, the front “c</w:t>
      </w:r>
      <w:r w:rsidR="00DB7715">
        <w:t>entral</w:t>
      </w:r>
      <w:r w:rsidR="00E467C5">
        <w:t>” IMU is used. For “Front 3” IMU data collection, the front three (“FL”, “FR” and “</w:t>
      </w:r>
      <w:r w:rsidR="00BB76EE">
        <w:t>c</w:t>
      </w:r>
      <w:r w:rsidR="00DB7715">
        <w:t>entral</w:t>
      </w:r>
      <w:r w:rsidR="00E467C5">
        <w:t>”) IMUs are sampled</w:t>
      </w:r>
      <w:r w:rsidR="001567EE">
        <w:t>,</w:t>
      </w:r>
      <w:r w:rsidR="00E467C5">
        <w:t xml:space="preserve"> and all IMUs are sampled under “All IMU” experiments.</w:t>
      </w:r>
      <w:r w:rsidR="00E467C5">
        <w:br/>
      </w:r>
      <w:r w:rsidR="00C05218">
        <w:br/>
      </w:r>
      <w:r w:rsidR="00B21630">
        <w:t xml:space="preserve">A Universal Robotics UR5 robotic arm provides the “ground truth” of correct angles </w:t>
      </w:r>
      <w:del w:id="81" w:author="Charters, Stuart" w:date="2023-10-06T10:51:00Z">
        <w:r w:rsidR="00B21630" w:rsidDel="00A6604B">
          <w:delText xml:space="preserve">that is </w:delText>
        </w:r>
      </w:del>
      <w:r w:rsidR="00B21630">
        <w:t>used to verify the filter and neural network results.</w:t>
      </w:r>
    </w:p>
    <w:p w14:paraId="51AD8B9A" w14:textId="2D47A4D7" w:rsidR="00DE35E1" w:rsidRDefault="008320F1" w:rsidP="00382D74">
      <w:pPr>
        <w:pStyle w:val="BodyText"/>
      </w:pPr>
      <w:r>
        <w:t xml:space="preserve">Data capture is managed by </w:t>
      </w:r>
      <w:r w:rsidR="008A1219">
        <w:t>a laptop connected to the both the robotic arm and the Raspberry Pi by an unmanaged one gigabyte ethernet switch.</w:t>
      </w:r>
      <w:r w:rsidR="008A1219" w:rsidRPr="00841042">
        <w:t xml:space="preserve"> </w:t>
      </w:r>
      <w:r w:rsidR="00E467C5">
        <w:t xml:space="preserve">A python script (GetRobotData.py location is specified in Appendix One) uses the </w:t>
      </w:r>
      <w:r w:rsidR="001567EE">
        <w:t>“</w:t>
      </w:r>
      <w:proofErr w:type="spellStart"/>
      <w:r w:rsidR="00E467C5">
        <w:t>ut_rtde</w:t>
      </w:r>
      <w:proofErr w:type="spellEnd"/>
      <w:r w:rsidR="001567EE">
        <w:t>”</w:t>
      </w:r>
      <w:r w:rsidR="00E467C5">
        <w:t xml:space="preserve"> python module to connect to the robot arm over ethernet and polls the arm for position data.</w:t>
      </w:r>
      <w:r w:rsidR="00E467C5" w:rsidRPr="00841042">
        <w:t xml:space="preserve"> </w:t>
      </w:r>
      <w:r w:rsidR="008A1219" w:rsidRPr="00841042">
        <w:br/>
      </w:r>
      <w:r w:rsidR="00CE1EF3">
        <w:br/>
        <w:t xml:space="preserve">Various movement experiments are performed on the robotic arm and </w:t>
      </w:r>
      <w:r w:rsidR="00331084">
        <w:t xml:space="preserve">IMU and robot arm </w:t>
      </w:r>
      <w:r w:rsidR="00CE1EF3">
        <w:t xml:space="preserve">data </w:t>
      </w:r>
      <w:r w:rsidR="00331084">
        <w:t xml:space="preserve">is </w:t>
      </w:r>
      <w:r w:rsidR="00CE1EF3">
        <w:t>captured as outlined in the method process of Figure 3.2 with more detail in Table 3.1.</w:t>
      </w:r>
      <w:r w:rsidR="00865B5C">
        <w:br/>
      </w:r>
      <w:r w:rsidR="00DE35E1">
        <w:br/>
      </w:r>
      <w:r w:rsidR="00DE35E1" w:rsidRPr="00280F56">
        <w:t xml:space="preserve">The data for all IMUs is captured even though the initial </w:t>
      </w:r>
      <w:r w:rsidR="00DE35E1">
        <w:t>experiments only</w:t>
      </w:r>
      <w:r w:rsidR="00DE35E1" w:rsidRPr="00280F56">
        <w:t xml:space="preserve"> utilise the c</w:t>
      </w:r>
      <w:r w:rsidR="00DB7715">
        <w:t>entral</w:t>
      </w:r>
      <w:r w:rsidR="00DE35E1" w:rsidRPr="00280F56">
        <w:t xml:space="preserve"> </w:t>
      </w:r>
      <w:r w:rsidR="00DE35E1">
        <w:t>IMU</w:t>
      </w:r>
      <w:r w:rsidR="00DE35E1" w:rsidRPr="00280F56">
        <w:t xml:space="preserve"> data to mitigate against artifacts brought in by measuring the </w:t>
      </w:r>
      <w:r w:rsidR="00DE35E1">
        <w:t>IMUs</w:t>
      </w:r>
      <w:r w:rsidR="00DE35E1" w:rsidRPr="00280F56">
        <w:t xml:space="preserve"> differently when </w:t>
      </w:r>
      <w:r w:rsidR="00DE35E1">
        <w:t>later experiments are undertaken.</w:t>
      </w:r>
      <w:r w:rsidR="00313114">
        <w:t xml:space="preserve"> </w:t>
      </w:r>
      <w:r w:rsidR="00DE35E1" w:rsidRPr="00841042">
        <w:t>Outlying data is kept</w:t>
      </w:r>
      <w:r w:rsidR="001567EE">
        <w:t>. This em</w:t>
      </w:r>
      <w:r w:rsidR="00DE35E1">
        <w:t>ulate</w:t>
      </w:r>
      <w:r w:rsidR="001567EE">
        <w:t>s</w:t>
      </w:r>
      <w:r w:rsidR="00DE35E1">
        <w:t xml:space="preserve"> </w:t>
      </w:r>
      <w:r w:rsidR="00DE35E1" w:rsidRPr="00841042">
        <w:t>real world performance</w:t>
      </w:r>
      <w:r w:rsidR="00DE35E1">
        <w:t xml:space="preserve"> (as removing this data could be problematic to differentiate from vehicle movement in production)</w:t>
      </w:r>
      <w:r w:rsidR="00DE35E1" w:rsidRPr="00841042">
        <w:t>.</w:t>
      </w:r>
    </w:p>
    <w:p w14:paraId="0BC77C51" w14:textId="213C642B" w:rsidR="00CE1EF3" w:rsidRPr="00280F56" w:rsidRDefault="00CE1EF3" w:rsidP="001567EE">
      <w:pPr>
        <w:pStyle w:val="BodyText"/>
      </w:pPr>
      <w:r>
        <w:t xml:space="preserve">Details of the Madgwick and Kalman filters and the neural network model </w:t>
      </w:r>
      <w:del w:id="82" w:author="Charters, Stuart" w:date="2023-10-06T10:53:00Z">
        <w:r w:rsidDel="00A6604B">
          <w:delText xml:space="preserve">will </w:delText>
        </w:r>
      </w:del>
      <w:r>
        <w:t>follow the experiments section</w:t>
      </w:r>
      <w:ins w:id="83" w:author="Charters, Stuart" w:date="2023-10-06T10:53:00Z">
        <w:r w:rsidR="00A6604B">
          <w:t xml:space="preserve"> (section number)</w:t>
        </w:r>
      </w:ins>
      <w:r>
        <w:t xml:space="preserve">. </w:t>
      </w:r>
    </w:p>
    <w:p w14:paraId="1D3B1F99" w14:textId="0D970429" w:rsidR="007D5164" w:rsidRPr="00B21630" w:rsidRDefault="00DE35E1" w:rsidP="00B21630">
      <w:pPr>
        <w:pStyle w:val="BodyText"/>
      </w:pPr>
      <w:r w:rsidRPr="00280F56">
        <w:lastRenderedPageBreak/>
        <w:br/>
      </w:r>
      <w:r>
        <w:br/>
      </w:r>
    </w:p>
    <w:p w14:paraId="5C307F92" w14:textId="2D793035" w:rsidR="00F24F35" w:rsidRPr="00280F56" w:rsidRDefault="00206460" w:rsidP="00303FF5">
      <w:pPr>
        <w:pStyle w:val="Heading3"/>
      </w:pPr>
      <w:bookmarkStart w:id="84" w:name="_Toc147396110"/>
      <w:r>
        <w:t>Calibration.</w:t>
      </w:r>
      <w:bookmarkEnd w:id="84"/>
    </w:p>
    <w:p w14:paraId="7585EEC6" w14:textId="070B4141" w:rsidR="008A1219" w:rsidRDefault="00A84952" w:rsidP="001567EE">
      <w:pPr>
        <w:pStyle w:val="BodyText"/>
      </w:pPr>
      <w:r>
        <w:t xml:space="preserve">This section outlines the calibration of the IMU devices and outlines how the IMU data will be synchronised to the robot arm data. </w:t>
      </w:r>
      <w:r w:rsidR="00352A0E" w:rsidRPr="00280F56">
        <w:t xml:space="preserve">The contents of </w:t>
      </w:r>
      <w:r w:rsidR="00352A0E">
        <w:t xml:space="preserve">all </w:t>
      </w:r>
      <w:r w:rsidR="00352A0E" w:rsidRPr="00280F56">
        <w:t xml:space="preserve">scripts </w:t>
      </w:r>
      <w:r w:rsidR="00B34581">
        <w:t xml:space="preserve">and configurations </w:t>
      </w:r>
      <w:r w:rsidR="00352A0E" w:rsidRPr="00280F56">
        <w:t xml:space="preserve">can be found in </w:t>
      </w:r>
      <w:del w:id="85" w:author="Charters, Stuart" w:date="2023-10-06T10:53:00Z">
        <w:r w:rsidR="00352A0E" w:rsidRPr="00280F56" w:rsidDel="00A6604B">
          <w:delText xml:space="preserve">the </w:delText>
        </w:r>
      </w:del>
      <w:proofErr w:type="spellStart"/>
      <w:r w:rsidR="00352A0E" w:rsidRPr="00280F56">
        <w:t>github</w:t>
      </w:r>
      <w:proofErr w:type="spellEnd"/>
      <w:r w:rsidR="00352A0E" w:rsidRPr="00280F56">
        <w:t xml:space="preserve"> </w:t>
      </w:r>
      <w:del w:id="86" w:author="Charters, Stuart" w:date="2023-10-06T10:53:00Z">
        <w:r w:rsidR="00352A0E" w:rsidRPr="00280F56" w:rsidDel="00A6604B">
          <w:delText>location</w:delText>
        </w:r>
      </w:del>
      <w:r w:rsidR="00352A0E" w:rsidRPr="00280F56">
        <w:t xml:space="preserve"> </w:t>
      </w:r>
      <w:del w:id="87" w:author="Charters, Stuart" w:date="2023-10-06T10:53:00Z">
        <w:r w:rsidR="00352A0E" w:rsidRPr="00280F56" w:rsidDel="00A6604B">
          <w:delText xml:space="preserve">mentioned in </w:delText>
        </w:r>
      </w:del>
      <w:ins w:id="88" w:author="Charters, Stuart" w:date="2023-10-06T10:54:00Z">
        <w:r w:rsidR="00A6604B">
          <w:t xml:space="preserve">(see </w:t>
        </w:r>
      </w:ins>
      <w:r w:rsidR="00352A0E" w:rsidRPr="00280F56">
        <w:t xml:space="preserve">Appendix </w:t>
      </w:r>
      <w:r w:rsidR="00352A0E">
        <w:t>1</w:t>
      </w:r>
      <w:ins w:id="89" w:author="Charters, Stuart" w:date="2023-10-06T10:54:00Z">
        <w:r w:rsidR="00A6604B">
          <w:t>)</w:t>
        </w:r>
      </w:ins>
      <w:r w:rsidR="00352A0E" w:rsidRPr="00280F56">
        <w:t>.</w:t>
      </w:r>
      <w:r w:rsidR="00CE1EF3">
        <w:t xml:space="preserve"> Detailed specifications of the equipment can be found in Appendices 3 and 4.</w:t>
      </w:r>
    </w:p>
    <w:p w14:paraId="2E260955" w14:textId="7F15644E" w:rsidR="008A1219" w:rsidRPr="00280F56" w:rsidRDefault="008A1219" w:rsidP="008A1219">
      <w:pPr>
        <w:pStyle w:val="BodyText"/>
      </w:pPr>
      <w:r w:rsidRPr="00280F56">
        <w:t xml:space="preserve">The UR5 robot arm </w:t>
      </w:r>
      <w:del w:id="90" w:author="Charters, Stuart" w:date="2023-10-06T11:03:00Z">
        <w:r w:rsidRPr="00280F56" w:rsidDel="00460B0D">
          <w:delText xml:space="preserve">needs </w:delText>
        </w:r>
      </w:del>
      <w:ins w:id="91" w:author="Charters, Stuart" w:date="2023-10-06T11:03:00Z">
        <w:r w:rsidR="00460B0D" w:rsidRPr="00280F56">
          <w:t>need</w:t>
        </w:r>
        <w:r w:rsidR="00460B0D">
          <w:t>ed</w:t>
        </w:r>
        <w:r w:rsidR="00460B0D" w:rsidRPr="00280F56">
          <w:t xml:space="preserve"> </w:t>
        </w:r>
      </w:ins>
      <w:r w:rsidRPr="00280F56">
        <w:t xml:space="preserve">to be calibrated first </w:t>
      </w:r>
      <w:r>
        <w:t>as t</w:t>
      </w:r>
      <w:r w:rsidRPr="00280F56">
        <w:t>he UR5 robot joint angles show</w:t>
      </w:r>
      <w:r>
        <w:t>ed</w:t>
      </w:r>
      <w:r w:rsidRPr="00280F56">
        <w:t xml:space="preserve"> slight errors when manually compared to a 1.5m long spirit </w:t>
      </w:r>
      <w:proofErr w:type="spellStart"/>
      <w:r w:rsidRPr="00280F56">
        <w:t>level</w:t>
      </w:r>
      <w:del w:id="92" w:author="Charters, Stuart" w:date="2023-10-06T11:04:00Z">
        <w:r w:rsidRPr="00280F56" w:rsidDel="00460B0D">
          <w:delText>. It is believed that, in this instance, t</w:delText>
        </w:r>
      </w:del>
      <w:ins w:id="93" w:author="Charters, Stuart" w:date="2023-10-06T11:04:00Z">
        <w:r w:rsidR="00460B0D">
          <w:t>It</w:t>
        </w:r>
        <w:proofErr w:type="spellEnd"/>
        <w:r w:rsidR="00460B0D">
          <w:t xml:space="preserve"> is hypothesised that t</w:t>
        </w:r>
      </w:ins>
      <w:r w:rsidRPr="00280F56">
        <w:t xml:space="preserve">his is </w:t>
      </w:r>
      <w:del w:id="94" w:author="Charters, Stuart" w:date="2023-10-06T11:04:00Z">
        <w:r w:rsidRPr="00280F56" w:rsidDel="00460B0D">
          <w:delText xml:space="preserve">mainly </w:delText>
        </w:r>
      </w:del>
      <w:r w:rsidRPr="00280F56">
        <w:t xml:space="preserve">due to the visibly </w:t>
      </w:r>
      <w:del w:id="95" w:author="Charters, Stuart" w:date="2023-10-06T11:04:00Z">
        <w:r w:rsidRPr="00280F56" w:rsidDel="00460B0D">
          <w:delText xml:space="preserve">obvious </w:delText>
        </w:r>
      </w:del>
      <w:r w:rsidRPr="00280F56">
        <w:t>bow in the wooden table used to mount the robot. These were initially compensated for but meant that the robot sensor data showed slight variations away from true positions. Using tool cent</w:t>
      </w:r>
      <w:r>
        <w:t>re</w:t>
      </w:r>
      <w:r w:rsidRPr="00280F56">
        <w:t xml:space="preserve"> point (TCP) sensors on the tool section of the arm initially showed true values of the pose compared to the spirit level however so the TCP sensors were used first in initial measurements. When </w:t>
      </w:r>
      <w:r w:rsidR="007B30B5">
        <w:t xml:space="preserve">robotic </w:t>
      </w:r>
      <w:r w:rsidRPr="00280F56">
        <w:t xml:space="preserve">movement </w:t>
      </w:r>
      <w:r w:rsidR="007B30B5">
        <w:t>was performed</w:t>
      </w:r>
      <w:r w:rsidRPr="00280F56">
        <w:t>, it became evident that the TCP sensors calculate positioning based on weight and size of the tool mounted on the arm which introduced some subtle errors</w:t>
      </w:r>
      <w:r>
        <w:t xml:space="preserve"> on the baseboard, depending on orientation of the board</w:t>
      </w:r>
      <w:r w:rsidRPr="00280F56">
        <w:t xml:space="preserve">. The actual joint angles of the arm components were used instead to obtain </w:t>
      </w:r>
      <w:r w:rsidR="007B30B5">
        <w:t xml:space="preserve">direct </w:t>
      </w:r>
      <w:r w:rsidRPr="00280F56">
        <w:t>angular positions</w:t>
      </w:r>
      <w:r w:rsidR="007B30B5">
        <w:t xml:space="preserve"> and angles altered in math if the joint angles were required to be mounted at non-zero angles in order to get full range of motion of the chassis</w:t>
      </w:r>
      <w:r w:rsidRPr="00280F56">
        <w:t>.</w:t>
      </w:r>
      <w:r w:rsidRPr="00280F56">
        <w:br/>
      </w:r>
      <w:r w:rsidRPr="00280F56">
        <w:br/>
        <w:t>When operating the robot</w:t>
      </w:r>
      <w:r>
        <w:t>,</w:t>
      </w:r>
      <w:r w:rsidRPr="00280F56">
        <w:t xml:space="preserve"> it was </w:t>
      </w:r>
      <w:r>
        <w:t xml:space="preserve">noticed </w:t>
      </w:r>
      <w:r w:rsidRPr="00280F56">
        <w:t>that there is some tolerance and play in moving repeatedly between the same defined angles. In section 5.1 of the user manual, worst case joint position accuracy is given as 1.15 degrees with a detection time of 100ms. The tool centr</w:t>
      </w:r>
      <w:r>
        <w:t>e</w:t>
      </w:r>
      <w:r w:rsidRPr="00280F56">
        <w:t xml:space="preserve"> point (TCP) sensors have a worst-case accuracy error of 20mm in positioning and 1.15 degrees in orientation. These are worst-case values, however, and the robot operated well within these limits.</w:t>
      </w:r>
      <w:r>
        <w:br/>
      </w:r>
      <w:r>
        <w:br/>
      </w:r>
      <w:r w:rsidRPr="00280F56">
        <w:t xml:space="preserve">The </w:t>
      </w:r>
      <w:del w:id="96" w:author="Charters, Stuart" w:date="2023-10-06T11:06:00Z">
        <w:r w:rsidRPr="00280F56" w:rsidDel="00460B0D">
          <w:delText xml:space="preserve">decision to use a robot arm meant that the </w:delText>
        </w:r>
      </w:del>
      <w:r w:rsidRPr="00280F56">
        <w:t>baseboard was screwed directly to the robot arm</w:t>
      </w:r>
      <w:del w:id="97" w:author="Charters, Stuart" w:date="2023-10-06T11:06:00Z">
        <w:r w:rsidRPr="00280F56" w:rsidDel="00460B0D">
          <w:delText xml:space="preserve"> as mounting the actual testing vehicle would have been significantly more challenging to avoid the size of the vehicle limiting the range of movements the robot arm can travel</w:delText>
        </w:r>
      </w:del>
      <w:r w:rsidRPr="00280F56">
        <w:t>.</w:t>
      </w:r>
      <w:r w:rsidR="00944E35">
        <w:t xml:space="preserve"> </w:t>
      </w:r>
      <w:del w:id="98" w:author="Charters, Stuart" w:date="2023-10-06T11:06:00Z">
        <w:r w:rsidR="00944E35" w:rsidDel="00460B0D">
          <w:delText xml:space="preserve">Figures 3.3 and 3.4 show </w:delText>
        </w:r>
      </w:del>
      <w:r w:rsidR="00944E35">
        <w:t>the robotic arm with the baseboards mounted in the starting positions for the experiments</w:t>
      </w:r>
      <w:ins w:id="99" w:author="Charters, Stuart" w:date="2023-10-06T11:06:00Z">
        <w:r w:rsidR="00460B0D" w:rsidRPr="00460B0D">
          <w:t xml:space="preserve"> </w:t>
        </w:r>
        <w:r w:rsidR="00460B0D">
          <w:t xml:space="preserve">are shown in </w:t>
        </w:r>
        <w:commentRangeStart w:id="100"/>
        <w:r w:rsidR="00460B0D">
          <w:t>Figures 3.3 and 3.4</w:t>
        </w:r>
      </w:ins>
      <w:commentRangeEnd w:id="100"/>
      <w:ins w:id="101" w:author="Charters, Stuart" w:date="2023-10-06T11:07:00Z">
        <w:r w:rsidR="00460B0D">
          <w:rPr>
            <w:rStyle w:val="CommentReference"/>
            <w:rFonts w:asciiTheme="minorHAnsi" w:hAnsiTheme="minorHAnsi"/>
          </w:rPr>
          <w:commentReference w:id="100"/>
        </w:r>
      </w:ins>
      <w:ins w:id="102" w:author="Charters, Stuart" w:date="2023-10-06T11:06:00Z">
        <w:r w:rsidR="00460B0D">
          <w:t>tr</w:t>
        </w:r>
      </w:ins>
      <w:r w:rsidR="00944E35">
        <w:t>.</w:t>
      </w:r>
    </w:p>
    <w:p w14:paraId="5F797BBF" w14:textId="77777777" w:rsidR="008A1219" w:rsidRDefault="008A1219" w:rsidP="008A1219">
      <w:pPr>
        <w:pStyle w:val="BodyText"/>
      </w:pPr>
      <w:bookmarkStart w:id="103" w:name="_Toc146547296"/>
      <w:r w:rsidRPr="00280F56">
        <w:rPr>
          <w:noProof/>
        </w:rPr>
        <w:lastRenderedPageBreak/>
        <w:drawing>
          <wp:inline distT="0" distB="0" distL="0" distR="0" wp14:anchorId="10801A61" wp14:editId="1D80A786">
            <wp:extent cx="2320062" cy="3081224"/>
            <wp:effectExtent l="0" t="0" r="4445" b="5080"/>
            <wp:docPr id="1480793163" name="Picture 148079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074" name="Picture 634400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5020" cy="3114371"/>
                    </a:xfrm>
                    <a:prstGeom prst="rect">
                      <a:avLst/>
                    </a:prstGeom>
                  </pic:spPr>
                </pic:pic>
              </a:graphicData>
            </a:graphic>
          </wp:inline>
        </w:drawing>
      </w:r>
    </w:p>
    <w:p w14:paraId="528D4440" w14:textId="3639C196" w:rsidR="008A1219" w:rsidRPr="00280F56" w:rsidRDefault="008A1219" w:rsidP="008A1219">
      <w:pPr>
        <w:pStyle w:val="Caption"/>
      </w:pPr>
      <w:bookmarkStart w:id="104" w:name="_Toc147396030"/>
      <w:r w:rsidRPr="00280F56">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w:t>
      </w:r>
      <w:r w:rsidR="005C2817">
        <w:fldChar w:fldCharType="end"/>
      </w:r>
      <w:r w:rsidRPr="00280F56">
        <w:t xml:space="preserve"> Robotic Arm position showing mounted baseboard</w:t>
      </w:r>
      <w:bookmarkEnd w:id="103"/>
      <w:r w:rsidR="00313114">
        <w:t xml:space="preserve"> for roll and pitch experiments</w:t>
      </w:r>
      <w:bookmarkEnd w:id="104"/>
    </w:p>
    <w:p w14:paraId="16927DA2" w14:textId="77777777" w:rsidR="00944E35" w:rsidRDefault="00944E35" w:rsidP="008969A9">
      <w:pPr>
        <w:pStyle w:val="Caption"/>
      </w:pPr>
      <w:r>
        <w:drawing>
          <wp:inline distT="0" distB="0" distL="0" distR="0" wp14:anchorId="0286247E" wp14:editId="36E3D869">
            <wp:extent cx="2359593" cy="3133725"/>
            <wp:effectExtent l="0" t="0" r="3175" b="0"/>
            <wp:docPr id="957322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22603" name="Picture 95732260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75398" cy="3154715"/>
                    </a:xfrm>
                    <a:prstGeom prst="rect">
                      <a:avLst/>
                    </a:prstGeom>
                  </pic:spPr>
                </pic:pic>
              </a:graphicData>
            </a:graphic>
          </wp:inline>
        </w:drawing>
      </w:r>
    </w:p>
    <w:p w14:paraId="16956354" w14:textId="790FD284" w:rsidR="00944E35" w:rsidRDefault="00944E35" w:rsidP="00944E35">
      <w:pPr>
        <w:pStyle w:val="Caption"/>
      </w:pPr>
      <w:bookmarkStart w:id="105" w:name="_Toc147396031"/>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w:t>
      </w:r>
      <w:r w:rsidR="005C2817">
        <w:fldChar w:fldCharType="end"/>
      </w:r>
      <w:r>
        <w:t xml:space="preserve"> Robotic Arm position showing mounted baseboard for all other experiments</w:t>
      </w:r>
      <w:bookmarkEnd w:id="105"/>
    </w:p>
    <w:p w14:paraId="7DF83AEA" w14:textId="0E1E3A3C" w:rsidR="00944E35" w:rsidRDefault="005A0F07" w:rsidP="001567EE">
      <w:pPr>
        <w:pStyle w:val="BodyText"/>
        <w:rPr>
          <w:noProof/>
          <w:szCs w:val="20"/>
        </w:rPr>
      </w:pPr>
      <w:r w:rsidRPr="00280F56">
        <w:br/>
      </w:r>
      <w:r w:rsidR="002E0C18" w:rsidRPr="00280F56">
        <w:t xml:space="preserve">The </w:t>
      </w:r>
      <w:r w:rsidR="00C97540">
        <w:t>IMU</w:t>
      </w:r>
      <w:r w:rsidR="00BA4D72" w:rsidRPr="00280F56">
        <w:t>’</w:t>
      </w:r>
      <w:r w:rsidR="002E0C18" w:rsidRPr="00280F56">
        <w:t xml:space="preserve">s gyroscopes and accelerometers </w:t>
      </w:r>
      <w:r w:rsidR="00062030">
        <w:t>are</w:t>
      </w:r>
      <w:r w:rsidR="009517EE" w:rsidRPr="00280F56">
        <w:t xml:space="preserve"> </w:t>
      </w:r>
      <w:r w:rsidR="002E0C18" w:rsidRPr="00280F56">
        <w:t>calibrated</w:t>
      </w:r>
      <w:r w:rsidR="009517EE" w:rsidRPr="00280F56">
        <w:t xml:space="preserve"> using static measurements at </w:t>
      </w:r>
      <w:del w:id="106" w:author="Charters, Stuart" w:date="2023-10-06T11:07:00Z">
        <w:r w:rsidR="009517EE" w:rsidRPr="00280F56" w:rsidDel="00460B0D">
          <w:delText>various positions</w:delText>
        </w:r>
      </w:del>
      <w:ins w:id="107" w:author="Charters, Stuart" w:date="2023-10-06T11:07:00Z">
        <w:r w:rsidR="00460B0D">
          <w:t>increments</w:t>
        </w:r>
      </w:ins>
      <w:r w:rsidR="009517EE" w:rsidRPr="00280F56">
        <w:t xml:space="preserve"> of </w:t>
      </w:r>
      <w:r w:rsidR="00E44444">
        <w:rPr>
          <w:rFonts w:cs="Calibri"/>
        </w:rPr>
        <w:t xml:space="preserve">π/2 </w:t>
      </w:r>
      <w:r w:rsidR="009517EE" w:rsidRPr="00280F56">
        <w:t xml:space="preserve">radians on all axes, using recorded gravity as a control </w:t>
      </w:r>
      <w:proofErr w:type="gramStart"/>
      <w:r w:rsidR="009517EE" w:rsidRPr="00280F56">
        <w:t xml:space="preserve">measurement </w:t>
      </w:r>
      <w:r w:rsidR="002E0C18" w:rsidRPr="00280F56">
        <w:t xml:space="preserve"> </w:t>
      </w:r>
      <w:r w:rsidR="00352A0E">
        <w:t>(</w:t>
      </w:r>
      <w:proofErr w:type="gramEnd"/>
      <w:r w:rsidR="00865B5C">
        <w:t>e</w:t>
      </w:r>
      <w:r w:rsidR="00BB76EE">
        <w:t>ssentially, t</w:t>
      </w:r>
      <w:r w:rsidR="00352A0E">
        <w:t>ilting the board by 90</w:t>
      </w:r>
      <w:r w:rsidR="007D5164">
        <w:t xml:space="preserve"> </w:t>
      </w:r>
      <w:r w:rsidR="00352A0E">
        <w:t xml:space="preserve">degrees in all directions). </w:t>
      </w:r>
      <w:r w:rsidR="00206460">
        <w:t xml:space="preserve">The calibrate.py program </w:t>
      </w:r>
      <w:r w:rsidR="00CE1EF3">
        <w:t xml:space="preserve">is </w:t>
      </w:r>
      <w:r w:rsidR="00206460">
        <w:t>used to undertake this calibration and the result</w:t>
      </w:r>
      <w:r w:rsidR="007D5164">
        <w:t>ing offset value</w:t>
      </w:r>
      <w:r w:rsidR="00206460">
        <w:t xml:space="preserve">s </w:t>
      </w:r>
      <w:r w:rsidR="00BB76EE">
        <w:t xml:space="preserve">added </w:t>
      </w:r>
      <w:r w:rsidR="00206460">
        <w:t>to the imudata.py IMU data-capture script so that captured data has the cali</w:t>
      </w:r>
      <w:r w:rsidR="00CE1EF3">
        <w:t>b</w:t>
      </w:r>
      <w:r w:rsidR="00206460">
        <w:t xml:space="preserve">ration offsets applied as </w:t>
      </w:r>
      <w:r w:rsidR="00CE1EF3">
        <w:t>data</w:t>
      </w:r>
      <w:r w:rsidR="00206460">
        <w:t xml:space="preserve"> is recorded. </w:t>
      </w:r>
      <w:r w:rsidR="007D5164">
        <w:br/>
      </w:r>
      <w:r w:rsidR="00206460">
        <w:br/>
      </w:r>
      <w:r w:rsidR="00944E35">
        <w:br w:type="page"/>
      </w:r>
    </w:p>
    <w:p w14:paraId="15119960" w14:textId="0FFB2802" w:rsidR="00206460" w:rsidRDefault="009517EE" w:rsidP="001567EE">
      <w:pPr>
        <w:pStyle w:val="BodyText"/>
      </w:pPr>
      <w:r w:rsidRPr="00280F56">
        <w:lastRenderedPageBreak/>
        <w:t xml:space="preserve">The two dataset </w:t>
      </w:r>
      <w:r w:rsidR="00206460">
        <w:t>(IMU and robotic arm</w:t>
      </w:r>
      <w:r w:rsidR="00633561">
        <w:t>)</w:t>
      </w:r>
      <w:r w:rsidR="00206460">
        <w:t xml:space="preserve"> measurements </w:t>
      </w:r>
      <w:r w:rsidR="002E0C18" w:rsidRPr="00280F56">
        <w:t xml:space="preserve">are </w:t>
      </w:r>
      <w:del w:id="108" w:author="Charters, Stuart" w:date="2023-10-06T11:07:00Z">
        <w:r w:rsidRPr="00280F56" w:rsidDel="00460B0D">
          <w:delText xml:space="preserve">to be </w:delText>
        </w:r>
      </w:del>
      <w:r w:rsidR="002E0C18" w:rsidRPr="00280F56">
        <w:t>manually synchronised.</w:t>
      </w:r>
      <w:r w:rsidRPr="00280F56">
        <w:t xml:space="preserve"> </w:t>
      </w:r>
      <w:r w:rsidR="00352A0E">
        <w:br/>
      </w:r>
      <w:r w:rsidR="00633561">
        <w:t xml:space="preserve">To undertake this, when an experiment is performed, data from the </w:t>
      </w:r>
      <w:r w:rsidR="00DB7715">
        <w:t>central</w:t>
      </w:r>
      <w:r w:rsidR="00633561">
        <w:t xml:space="preserve"> IMU and the robotic arm should be visually investigated to determine when movement is first detected. The two elapsed time positions can be entered into the app</w:t>
      </w:r>
      <w:r w:rsidR="00CE1EF3">
        <w:t>r</w:t>
      </w:r>
      <w:r w:rsidR="00633561">
        <w:t xml:space="preserve">opriate MATLAB command script for that experiment and the MATLAB processing steps can </w:t>
      </w:r>
      <w:r w:rsidR="00CE1EF3">
        <w:t>then</w:t>
      </w:r>
      <w:r w:rsidR="00633561">
        <w:t xml:space="preserve"> be re-applied to the data to achieve alignment.</w:t>
      </w:r>
    </w:p>
    <w:p w14:paraId="44A53D5C" w14:textId="1077685F" w:rsidR="00206460" w:rsidRDefault="00633561" w:rsidP="001567EE">
      <w:pPr>
        <w:pStyle w:val="BodyText"/>
      </w:pPr>
      <w:r>
        <w:t>It is tempting to just align the data sample</w:t>
      </w:r>
      <w:r w:rsidR="007D5164">
        <w:t xml:space="preserve">s with </w:t>
      </w:r>
      <w:r>
        <w:t>an offset</w:t>
      </w:r>
      <w:r w:rsidR="00CE1EF3">
        <w:t xml:space="preserve"> based on sample position rather than time</w:t>
      </w:r>
      <w:r>
        <w:t xml:space="preserve"> but, as is the nature of general</w:t>
      </w:r>
      <w:r w:rsidR="001567EE">
        <w:t xml:space="preserve"> </w:t>
      </w:r>
      <w:r>
        <w:t xml:space="preserve">use multitasking operating systems, the data sampling rate will not be consistent and results </w:t>
      </w:r>
      <w:r w:rsidR="001567EE">
        <w:t xml:space="preserve">like </w:t>
      </w:r>
      <w:r>
        <w:t xml:space="preserve">Figures 3.1 to 3.6 will be seen. Figure 3.1 shows the result of very poor alignment. Figure 3.2 is the result of aligning data over the entire dataset </w:t>
      </w:r>
      <w:r w:rsidR="007D5164">
        <w:t>which appears to be acceptable over the entire dataset</w:t>
      </w:r>
      <w:r w:rsidR="001567EE">
        <w:t>,</w:t>
      </w:r>
      <w:r w:rsidR="007D5164">
        <w:t xml:space="preserve"> </w:t>
      </w:r>
      <w:r>
        <w:t>but Figures 3.3-3.6 show the inevitable variations in timing of this approach.</w:t>
      </w:r>
    </w:p>
    <w:p w14:paraId="43FF2A35" w14:textId="77777777" w:rsidR="00633561" w:rsidRDefault="00633561" w:rsidP="00633561">
      <w:pPr>
        <w:pStyle w:val="BodyText"/>
      </w:pPr>
      <w:r w:rsidRPr="00F24F35">
        <w:rPr>
          <w:noProof/>
        </w:rPr>
        <w:drawing>
          <wp:inline distT="0" distB="0" distL="0" distR="0" wp14:anchorId="0EFEBFE8" wp14:editId="5E14E8D8">
            <wp:extent cx="4857083" cy="2643526"/>
            <wp:effectExtent l="0" t="0" r="1270" b="4445"/>
            <wp:docPr id="103561780" name="Picture 10356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9174" name="Picture 19332091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76615" cy="2654157"/>
                    </a:xfrm>
                    <a:prstGeom prst="rect">
                      <a:avLst/>
                    </a:prstGeom>
                  </pic:spPr>
                </pic:pic>
              </a:graphicData>
            </a:graphic>
          </wp:inline>
        </w:drawing>
      </w:r>
    </w:p>
    <w:p w14:paraId="2F030228" w14:textId="6BF15088" w:rsidR="00633561" w:rsidRDefault="00633561" w:rsidP="00633561">
      <w:pPr>
        <w:pStyle w:val="Caption"/>
        <w:rPr>
          <w:rStyle w:val="CaptionChar"/>
        </w:rPr>
      </w:pPr>
      <w:bookmarkStart w:id="109" w:name="_Toc147396032"/>
      <w:r w:rsidRPr="00C17AD5">
        <w:rPr>
          <w:rStyle w:val="CaptionChar"/>
        </w:rPr>
        <w:t xml:space="preserve">Figure </w:t>
      </w:r>
      <w:r w:rsidR="005C2817">
        <w:rPr>
          <w:rStyle w:val="CaptionChar"/>
        </w:rPr>
        <w:fldChar w:fldCharType="begin"/>
      </w:r>
      <w:r w:rsidR="005C2817">
        <w:rPr>
          <w:rStyle w:val="CaptionChar"/>
        </w:rPr>
        <w:instrText xml:space="preserve"> STYLEREF 1 \s </w:instrText>
      </w:r>
      <w:r w:rsidR="005C2817">
        <w:rPr>
          <w:rStyle w:val="CaptionChar"/>
        </w:rPr>
        <w:fldChar w:fldCharType="separate"/>
      </w:r>
      <w:r w:rsidR="005C2817">
        <w:rPr>
          <w:rStyle w:val="CaptionChar"/>
        </w:rPr>
        <w:t>3</w:t>
      </w:r>
      <w:r w:rsidR="005C2817">
        <w:rPr>
          <w:rStyle w:val="CaptionChar"/>
        </w:rPr>
        <w:fldChar w:fldCharType="end"/>
      </w:r>
      <w:r w:rsidR="005C2817">
        <w:rPr>
          <w:rStyle w:val="CaptionChar"/>
        </w:rPr>
        <w:t>.</w:t>
      </w:r>
      <w:r w:rsidR="005C2817">
        <w:rPr>
          <w:rStyle w:val="CaptionChar"/>
        </w:rPr>
        <w:fldChar w:fldCharType="begin"/>
      </w:r>
      <w:r w:rsidR="005C2817">
        <w:rPr>
          <w:rStyle w:val="CaptionChar"/>
        </w:rPr>
        <w:instrText xml:space="preserve"> SEQ Figure \* ARABIC \s 1 </w:instrText>
      </w:r>
      <w:r w:rsidR="005C2817">
        <w:rPr>
          <w:rStyle w:val="CaptionChar"/>
        </w:rPr>
        <w:fldChar w:fldCharType="separate"/>
      </w:r>
      <w:r w:rsidR="005C2817">
        <w:rPr>
          <w:rStyle w:val="CaptionChar"/>
        </w:rPr>
        <w:t>5</w:t>
      </w:r>
      <w:r w:rsidR="005C2817">
        <w:rPr>
          <w:rStyle w:val="CaptionChar"/>
        </w:rPr>
        <w:fldChar w:fldCharType="end"/>
      </w:r>
      <w:r w:rsidRPr="00C17AD5">
        <w:rPr>
          <w:rStyle w:val="CaptionChar"/>
        </w:rPr>
        <w:t xml:space="preserve"> </w:t>
      </w:r>
      <w:r>
        <w:rPr>
          <w:rStyle w:val="CaptionChar"/>
        </w:rPr>
        <w:t>Sub-optimal alignment plot</w:t>
      </w:r>
      <w:r w:rsidRPr="00C17AD5">
        <w:rPr>
          <w:rStyle w:val="CaptionChar"/>
        </w:rPr>
        <w:t xml:space="preserve"> from t=1000 to t=1300 </w:t>
      </w:r>
      <w:r>
        <w:rPr>
          <w:rStyle w:val="CaptionChar"/>
        </w:rPr>
        <w:t xml:space="preserve">from </w:t>
      </w:r>
      <w:r w:rsidRPr="00C17AD5">
        <w:rPr>
          <w:rStyle w:val="CaptionChar"/>
        </w:rPr>
        <w:t>a dataset of 4999 values</w:t>
      </w:r>
      <w:bookmarkEnd w:id="109"/>
    </w:p>
    <w:p w14:paraId="21767646" w14:textId="77777777" w:rsidR="00633561" w:rsidRDefault="00633561" w:rsidP="00633561">
      <w:pPr>
        <w:pStyle w:val="BodyText"/>
        <w:rPr>
          <w:rStyle w:val="CaptionChar"/>
        </w:rPr>
      </w:pPr>
      <w:r w:rsidRPr="00280F56">
        <w:rPr>
          <w:noProof/>
        </w:rPr>
        <w:drawing>
          <wp:inline distT="0" distB="0" distL="0" distR="0" wp14:anchorId="63357DD5" wp14:editId="60CFD2DB">
            <wp:extent cx="4762680" cy="2586370"/>
            <wp:effectExtent l="0" t="0" r="0" b="4445"/>
            <wp:docPr id="436468500" name="Picture 436468500" descr="A graph showing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73596" name="Picture 2" descr="A graph showing a sound wav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73119" cy="2592039"/>
                    </a:xfrm>
                    <a:prstGeom prst="rect">
                      <a:avLst/>
                    </a:prstGeom>
                  </pic:spPr>
                </pic:pic>
              </a:graphicData>
            </a:graphic>
          </wp:inline>
        </w:drawing>
      </w:r>
    </w:p>
    <w:p w14:paraId="58A428AE" w14:textId="24A251E7" w:rsidR="00633561" w:rsidRDefault="00633561" w:rsidP="00633561">
      <w:pPr>
        <w:pStyle w:val="BodyText"/>
        <w:rPr>
          <w:rStyle w:val="CaptionChar"/>
        </w:rPr>
      </w:pPr>
      <w:bookmarkStart w:id="110" w:name="_Toc147396033"/>
      <w:r w:rsidRPr="00896FCF">
        <w:rPr>
          <w:rStyle w:val="CaptionChar"/>
        </w:rPr>
        <w:lastRenderedPageBreak/>
        <w:t xml:space="preserve">Figure </w:t>
      </w:r>
      <w:r w:rsidR="005C2817">
        <w:rPr>
          <w:rStyle w:val="CaptionChar"/>
        </w:rPr>
        <w:fldChar w:fldCharType="begin"/>
      </w:r>
      <w:r w:rsidR="005C2817">
        <w:rPr>
          <w:rStyle w:val="CaptionChar"/>
        </w:rPr>
        <w:instrText xml:space="preserve"> STYLEREF 1 \s </w:instrText>
      </w:r>
      <w:r w:rsidR="005C2817">
        <w:rPr>
          <w:rStyle w:val="CaptionChar"/>
        </w:rPr>
        <w:fldChar w:fldCharType="separate"/>
      </w:r>
      <w:r w:rsidR="005C2817">
        <w:rPr>
          <w:rStyle w:val="CaptionChar"/>
        </w:rPr>
        <w:t>3</w:t>
      </w:r>
      <w:r w:rsidR="005C2817">
        <w:rPr>
          <w:rStyle w:val="CaptionChar"/>
        </w:rPr>
        <w:fldChar w:fldCharType="end"/>
      </w:r>
      <w:r w:rsidR="005C2817">
        <w:rPr>
          <w:rStyle w:val="CaptionChar"/>
        </w:rPr>
        <w:t>.</w:t>
      </w:r>
      <w:r w:rsidR="005C2817">
        <w:rPr>
          <w:rStyle w:val="CaptionChar"/>
        </w:rPr>
        <w:fldChar w:fldCharType="begin"/>
      </w:r>
      <w:r w:rsidR="005C2817">
        <w:rPr>
          <w:rStyle w:val="CaptionChar"/>
        </w:rPr>
        <w:instrText xml:space="preserve"> SEQ Figure \* ARABIC \s 1 </w:instrText>
      </w:r>
      <w:r w:rsidR="005C2817">
        <w:rPr>
          <w:rStyle w:val="CaptionChar"/>
        </w:rPr>
        <w:fldChar w:fldCharType="separate"/>
      </w:r>
      <w:r w:rsidR="005C2817">
        <w:rPr>
          <w:rStyle w:val="CaptionChar"/>
        </w:rPr>
        <w:t>6</w:t>
      </w:r>
      <w:r w:rsidR="005C2817">
        <w:rPr>
          <w:rStyle w:val="CaptionChar"/>
        </w:rPr>
        <w:fldChar w:fldCharType="end"/>
      </w:r>
      <w:r w:rsidRPr="00896FCF">
        <w:rPr>
          <w:rStyle w:val="CaptionChar"/>
        </w:rPr>
        <w:t xml:space="preserve"> </w:t>
      </w:r>
      <w:r>
        <w:rPr>
          <w:rStyle w:val="CaptionChar"/>
        </w:rPr>
        <w:t>Overall “best-fit” alignment plot showing OK alignment at this level</w:t>
      </w:r>
      <w:bookmarkEnd w:id="110"/>
    </w:p>
    <w:p w14:paraId="2CB97F77" w14:textId="77777777" w:rsidR="00633561" w:rsidRDefault="00633561" w:rsidP="00633561">
      <w:pPr>
        <w:pStyle w:val="BodyText"/>
      </w:pPr>
      <w:r w:rsidRPr="00280F56">
        <w:rPr>
          <w:noProof/>
        </w:rPr>
        <w:drawing>
          <wp:inline distT="0" distB="0" distL="0" distR="0" wp14:anchorId="496DF782" wp14:editId="1ABD1E74">
            <wp:extent cx="4524330" cy="2462421"/>
            <wp:effectExtent l="0" t="0" r="0" b="0"/>
            <wp:docPr id="80089065" name="Picture 80089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020" name="Picture 1626400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51236" cy="2477065"/>
                    </a:xfrm>
                    <a:prstGeom prst="rect">
                      <a:avLst/>
                    </a:prstGeom>
                  </pic:spPr>
                </pic:pic>
              </a:graphicData>
            </a:graphic>
          </wp:inline>
        </w:drawing>
      </w:r>
    </w:p>
    <w:p w14:paraId="635BD36B" w14:textId="2F3B3D67" w:rsidR="00633561" w:rsidRDefault="00633561" w:rsidP="00633561">
      <w:pPr>
        <w:pStyle w:val="Caption"/>
      </w:pPr>
      <w:bookmarkStart w:id="111" w:name="_Toc147396034"/>
      <w:r w:rsidRPr="00280F56">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7</w:t>
      </w:r>
      <w:r w:rsidR="005C2817">
        <w:fldChar w:fldCharType="end"/>
      </w:r>
      <w:r w:rsidRPr="00280F56">
        <w:t xml:space="preserve"> </w:t>
      </w:r>
      <w:r>
        <w:t>“Best-fit” alignment - close up of samples from 100-300</w:t>
      </w:r>
      <w:r w:rsidRPr="00280F56">
        <w:t>.</w:t>
      </w:r>
      <w:bookmarkEnd w:id="111"/>
    </w:p>
    <w:p w14:paraId="54CA8BE2" w14:textId="77777777" w:rsidR="00633561" w:rsidRDefault="00633561" w:rsidP="00633561">
      <w:pPr>
        <w:pStyle w:val="BodyText"/>
        <w:rPr>
          <w:rStyle w:val="CaptionChar"/>
        </w:rPr>
      </w:pPr>
      <w:r w:rsidRPr="00C17AD5">
        <w:rPr>
          <w:noProof/>
        </w:rPr>
        <w:drawing>
          <wp:inline distT="0" distB="0" distL="0" distR="0" wp14:anchorId="64461504" wp14:editId="6FA1223A">
            <wp:extent cx="4567666" cy="2486007"/>
            <wp:effectExtent l="0" t="0" r="4445" b="0"/>
            <wp:docPr id="219561733" name="Picture 219561733"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7913" name="Picture 4" descr="A graph showing a variety of colored lines&#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88459" cy="2497324"/>
                    </a:xfrm>
                    <a:prstGeom prst="rect">
                      <a:avLst/>
                    </a:prstGeom>
                  </pic:spPr>
                </pic:pic>
              </a:graphicData>
            </a:graphic>
          </wp:inline>
        </w:drawing>
      </w:r>
    </w:p>
    <w:p w14:paraId="79653909" w14:textId="34F68054" w:rsidR="00633561" w:rsidRDefault="00633561" w:rsidP="00633561">
      <w:pPr>
        <w:pStyle w:val="BodyText"/>
        <w:rPr>
          <w:rStyle w:val="CaptionChar"/>
        </w:rPr>
      </w:pPr>
      <w:bookmarkStart w:id="112" w:name="_Toc147396035"/>
      <w:r w:rsidRPr="00C17AD5">
        <w:rPr>
          <w:rStyle w:val="CaptionChar"/>
        </w:rPr>
        <w:t xml:space="preserve">Figure </w:t>
      </w:r>
      <w:r w:rsidR="005C2817">
        <w:rPr>
          <w:rStyle w:val="CaptionChar"/>
        </w:rPr>
        <w:fldChar w:fldCharType="begin"/>
      </w:r>
      <w:r w:rsidR="005C2817">
        <w:rPr>
          <w:rStyle w:val="CaptionChar"/>
        </w:rPr>
        <w:instrText xml:space="preserve"> STYLEREF 1 \s </w:instrText>
      </w:r>
      <w:r w:rsidR="005C2817">
        <w:rPr>
          <w:rStyle w:val="CaptionChar"/>
        </w:rPr>
        <w:fldChar w:fldCharType="separate"/>
      </w:r>
      <w:r w:rsidR="005C2817">
        <w:rPr>
          <w:rStyle w:val="CaptionChar"/>
        </w:rPr>
        <w:t>3</w:t>
      </w:r>
      <w:r w:rsidR="005C2817">
        <w:rPr>
          <w:rStyle w:val="CaptionChar"/>
        </w:rPr>
        <w:fldChar w:fldCharType="end"/>
      </w:r>
      <w:r w:rsidR="005C2817">
        <w:rPr>
          <w:rStyle w:val="CaptionChar"/>
        </w:rPr>
        <w:t>.</w:t>
      </w:r>
      <w:r w:rsidR="005C2817">
        <w:rPr>
          <w:rStyle w:val="CaptionChar"/>
        </w:rPr>
        <w:fldChar w:fldCharType="begin"/>
      </w:r>
      <w:r w:rsidR="005C2817">
        <w:rPr>
          <w:rStyle w:val="CaptionChar"/>
        </w:rPr>
        <w:instrText xml:space="preserve"> SEQ Figure \* ARABIC \s 1 </w:instrText>
      </w:r>
      <w:r w:rsidR="005C2817">
        <w:rPr>
          <w:rStyle w:val="CaptionChar"/>
        </w:rPr>
        <w:fldChar w:fldCharType="separate"/>
      </w:r>
      <w:r w:rsidR="005C2817">
        <w:rPr>
          <w:rStyle w:val="CaptionChar"/>
        </w:rPr>
        <w:t>8</w:t>
      </w:r>
      <w:r w:rsidR="005C2817">
        <w:rPr>
          <w:rStyle w:val="CaptionChar"/>
        </w:rPr>
        <w:fldChar w:fldCharType="end"/>
      </w:r>
      <w:r w:rsidRPr="00C17AD5">
        <w:rPr>
          <w:rStyle w:val="CaptionChar"/>
        </w:rPr>
        <w:t xml:space="preserve"> </w:t>
      </w:r>
      <w:r>
        <w:t xml:space="preserve">“Best-fit” alignment - </w:t>
      </w:r>
      <w:proofErr w:type="gramStart"/>
      <w:r>
        <w:t>close up</w:t>
      </w:r>
      <w:proofErr w:type="gramEnd"/>
      <w:r>
        <w:t xml:space="preserve"> of samples from 1000-3000.</w:t>
      </w:r>
      <w:bookmarkEnd w:id="112"/>
    </w:p>
    <w:p w14:paraId="3B4A099A" w14:textId="77777777" w:rsidR="00633561" w:rsidRDefault="00633561" w:rsidP="00633561">
      <w:pPr>
        <w:pStyle w:val="BodyText"/>
      </w:pPr>
      <w:r w:rsidRPr="00280F56">
        <w:rPr>
          <w:noProof/>
        </w:rPr>
        <w:drawing>
          <wp:inline distT="0" distB="0" distL="0" distR="0" wp14:anchorId="13AAFADE" wp14:editId="2166CA6D">
            <wp:extent cx="4758347" cy="2589787"/>
            <wp:effectExtent l="0" t="0" r="4445" b="1270"/>
            <wp:docPr id="1113674729" name="Picture 111367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93336" name="Picture 9352933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70219" cy="2596249"/>
                    </a:xfrm>
                    <a:prstGeom prst="rect">
                      <a:avLst/>
                    </a:prstGeom>
                  </pic:spPr>
                </pic:pic>
              </a:graphicData>
            </a:graphic>
          </wp:inline>
        </w:drawing>
      </w:r>
    </w:p>
    <w:p w14:paraId="225F3230" w14:textId="66930DE1" w:rsidR="00633561" w:rsidRDefault="00633561" w:rsidP="00633561">
      <w:pPr>
        <w:pStyle w:val="Caption"/>
      </w:pPr>
      <w:bookmarkStart w:id="113" w:name="_Toc147396036"/>
      <w:r w:rsidRPr="00280F56">
        <w:lastRenderedPageBreak/>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9</w:t>
      </w:r>
      <w:r w:rsidR="005C2817">
        <w:fldChar w:fldCharType="end"/>
      </w:r>
      <w:r w:rsidRPr="00280F56">
        <w:t xml:space="preserve"> </w:t>
      </w:r>
      <w:r>
        <w:t xml:space="preserve">“Best-fit” alignment - close up of samples from </w:t>
      </w:r>
      <w:r w:rsidRPr="00280F56">
        <w:t>3000-3300.</w:t>
      </w:r>
      <w:bookmarkEnd w:id="113"/>
    </w:p>
    <w:p w14:paraId="39151BBA" w14:textId="77777777" w:rsidR="00633561" w:rsidRPr="00280F56" w:rsidRDefault="00633561" w:rsidP="00633561">
      <w:pPr>
        <w:pStyle w:val="BodyText"/>
      </w:pPr>
      <w:r w:rsidRPr="00280F56">
        <w:br/>
      </w:r>
      <w:r w:rsidRPr="00280F56">
        <w:rPr>
          <w:noProof/>
        </w:rPr>
        <w:drawing>
          <wp:inline distT="0" distB="0" distL="0" distR="0" wp14:anchorId="7F707EC7" wp14:editId="19BC8790">
            <wp:extent cx="4849353" cy="2639318"/>
            <wp:effectExtent l="0" t="0" r="8890" b="8890"/>
            <wp:docPr id="162238588" name="Picture 16223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3676" name="Picture 8457836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55856" cy="2642857"/>
                    </a:xfrm>
                    <a:prstGeom prst="rect">
                      <a:avLst/>
                    </a:prstGeom>
                  </pic:spPr>
                </pic:pic>
              </a:graphicData>
            </a:graphic>
          </wp:inline>
        </w:drawing>
      </w:r>
    </w:p>
    <w:p w14:paraId="79D58290" w14:textId="29E9311F" w:rsidR="00633561" w:rsidRDefault="00633561" w:rsidP="00633561">
      <w:pPr>
        <w:pStyle w:val="Caption"/>
      </w:pPr>
      <w:bookmarkStart w:id="114" w:name="_Toc147396037"/>
      <w:r w:rsidRPr="00280F56">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10</w:t>
      </w:r>
      <w:r w:rsidR="005C2817">
        <w:fldChar w:fldCharType="end"/>
      </w:r>
      <w:r w:rsidRPr="00280F56">
        <w:t xml:space="preserve"> </w:t>
      </w:r>
      <w:r>
        <w:t xml:space="preserve">“Best-fit” alignment - close up of samples from </w:t>
      </w:r>
      <w:r w:rsidRPr="00280F56">
        <w:t>4500-4999.</w:t>
      </w:r>
      <w:bookmarkEnd w:id="114"/>
    </w:p>
    <w:p w14:paraId="315D487E" w14:textId="4A518858" w:rsidR="00352A0E" w:rsidRDefault="00352A0E">
      <w:pPr>
        <w:rPr>
          <w:rFonts w:ascii="Calibri" w:hAnsi="Calibri" w:cs="Calibri"/>
          <w:b/>
          <w:bCs/>
          <w:iCs/>
          <w:sz w:val="28"/>
          <w:szCs w:val="28"/>
        </w:rPr>
      </w:pPr>
    </w:p>
    <w:p w14:paraId="211D44AA" w14:textId="0174E980" w:rsidR="00CF13D7" w:rsidRDefault="00944E35" w:rsidP="001567EE">
      <w:pPr>
        <w:pStyle w:val="BodyText"/>
      </w:pPr>
      <w:r>
        <w:t>Even with the alignment of elapsed time, rather than by the number of samples, the alignment is not perfect</w:t>
      </w:r>
      <w:r w:rsidR="00CF13D7">
        <w:t xml:space="preserve"> as can be seen in Figures 3.11 to 3.13</w:t>
      </w:r>
      <w:r>
        <w:t>, showing that the two devices do not always keep time in the same way.</w:t>
      </w:r>
      <w:r w:rsidR="00CF13D7">
        <w:t xml:space="preserve"> The misalignment is consistent however, as distinct from using sample alignment, and arises from using the middle IMU (</w:t>
      </w:r>
      <w:r w:rsidR="00DB7715">
        <w:t>central</w:t>
      </w:r>
      <w:r w:rsidR="00CF13D7">
        <w:t>) as the alignment method</w:t>
      </w:r>
      <w:r w:rsidR="004A2375">
        <w:t xml:space="preserve"> (the initial robot arm movement may be recorded on one of the other IMUs)</w:t>
      </w:r>
      <w:r w:rsidR="00CF13D7">
        <w:t>, as well as differences in performance between the devices.</w:t>
      </w:r>
      <w:r w:rsidR="00CF13D7">
        <w:br/>
      </w:r>
    </w:p>
    <w:p w14:paraId="2CACB281" w14:textId="77777777" w:rsidR="00CF13D7" w:rsidRDefault="00CF13D7">
      <w:r>
        <w:rPr>
          <w:noProof/>
        </w:rPr>
        <w:drawing>
          <wp:inline distT="0" distB="0" distL="0" distR="0" wp14:anchorId="0B0EAB27" wp14:editId="1DFBD2B9">
            <wp:extent cx="4843786" cy="2638425"/>
            <wp:effectExtent l="0" t="0" r="0" b="0"/>
            <wp:docPr id="523096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96399" name="Picture 52309639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51457" cy="2642603"/>
                    </a:xfrm>
                    <a:prstGeom prst="rect">
                      <a:avLst/>
                    </a:prstGeom>
                  </pic:spPr>
                </pic:pic>
              </a:graphicData>
            </a:graphic>
          </wp:inline>
        </w:drawing>
      </w:r>
    </w:p>
    <w:p w14:paraId="40118413" w14:textId="797F873C" w:rsidR="00CF13D7" w:rsidRDefault="00CF13D7" w:rsidP="00CF13D7">
      <w:pPr>
        <w:pStyle w:val="Caption"/>
      </w:pPr>
      <w:bookmarkStart w:id="115" w:name="_Toc147396038"/>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11</w:t>
      </w:r>
      <w:r w:rsidR="005C2817">
        <w:fldChar w:fldCharType="end"/>
      </w:r>
      <w:r>
        <w:t xml:space="preserve"> Overall alignment of IMU and robot arm</w:t>
      </w:r>
      <w:bookmarkEnd w:id="115"/>
    </w:p>
    <w:p w14:paraId="6981E3CA" w14:textId="77777777" w:rsidR="00CF13D7" w:rsidRDefault="00CF13D7" w:rsidP="00CF13D7">
      <w:pPr>
        <w:pStyle w:val="Caption"/>
        <w:rPr>
          <w:noProof w:val="0"/>
        </w:rPr>
      </w:pPr>
      <w:r>
        <w:lastRenderedPageBreak/>
        <w:drawing>
          <wp:inline distT="0" distB="0" distL="0" distR="0" wp14:anchorId="0C822802" wp14:editId="0510585A">
            <wp:extent cx="4826302" cy="2628900"/>
            <wp:effectExtent l="0" t="0" r="0" b="0"/>
            <wp:docPr id="1990080159" name="Picture 4"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80159" name="Picture 4" descr="A graph with colorful line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40796" cy="2636795"/>
                    </a:xfrm>
                    <a:prstGeom prst="rect">
                      <a:avLst/>
                    </a:prstGeom>
                  </pic:spPr>
                </pic:pic>
              </a:graphicData>
            </a:graphic>
          </wp:inline>
        </w:drawing>
      </w:r>
    </w:p>
    <w:p w14:paraId="4CC5C382" w14:textId="099B53B7" w:rsidR="00CF13D7" w:rsidRDefault="00CF13D7" w:rsidP="00CF13D7">
      <w:pPr>
        <w:pStyle w:val="Caption"/>
      </w:pPr>
      <w:bookmarkStart w:id="116" w:name="_Toc147396039"/>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12</w:t>
      </w:r>
      <w:r w:rsidR="005C2817">
        <w:fldChar w:fldCharType="end"/>
      </w:r>
      <w:r>
        <w:t xml:space="preserve"> Alignment of IMU and robot arm from samples 1000-1999</w:t>
      </w:r>
      <w:bookmarkEnd w:id="116"/>
    </w:p>
    <w:p w14:paraId="0F114816" w14:textId="77777777" w:rsidR="00CF13D7" w:rsidRDefault="00CF13D7" w:rsidP="00CF13D7">
      <w:pPr>
        <w:pStyle w:val="Caption"/>
        <w:rPr>
          <w:noProof w:val="0"/>
        </w:rPr>
      </w:pPr>
      <w:r>
        <w:drawing>
          <wp:inline distT="0" distB="0" distL="0" distR="0" wp14:anchorId="40409500" wp14:editId="67676812">
            <wp:extent cx="4826300" cy="2628900"/>
            <wp:effectExtent l="0" t="0" r="0" b="0"/>
            <wp:docPr id="1015136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36154" name="Picture 101513615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44390" cy="2638754"/>
                    </a:xfrm>
                    <a:prstGeom prst="rect">
                      <a:avLst/>
                    </a:prstGeom>
                  </pic:spPr>
                </pic:pic>
              </a:graphicData>
            </a:graphic>
          </wp:inline>
        </w:drawing>
      </w:r>
    </w:p>
    <w:p w14:paraId="39EF4CAE" w14:textId="5194CF77" w:rsidR="00947CC6" w:rsidRDefault="00CF13D7" w:rsidP="00CF13D7">
      <w:pPr>
        <w:pStyle w:val="Caption"/>
      </w:pPr>
      <w:bookmarkStart w:id="117" w:name="_Toc147396040"/>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13</w:t>
      </w:r>
      <w:r w:rsidR="005C2817">
        <w:fldChar w:fldCharType="end"/>
      </w:r>
      <w:r>
        <w:t xml:space="preserve"> Allignment of IMU and robot arm from samples 4000-4999</w:t>
      </w:r>
      <w:bookmarkEnd w:id="117"/>
    </w:p>
    <w:p w14:paraId="1CA45AC8" w14:textId="66BA3654" w:rsidR="00947CC6" w:rsidRPr="00280F56" w:rsidRDefault="00947CC6" w:rsidP="00947CC6">
      <w:pPr>
        <w:pStyle w:val="BodyText"/>
      </w:pPr>
      <w:r>
        <w:br/>
      </w:r>
      <w:r w:rsidRPr="00280F56">
        <w:t xml:space="preserve">A sample of the raw </w:t>
      </w:r>
      <w:r>
        <w:t>IMU</w:t>
      </w:r>
      <w:r w:rsidRPr="00280F56">
        <w:t xml:space="preserve"> data taken from the stationary vehicle is shown below in </w:t>
      </w:r>
      <w:r>
        <w:t>Table</w:t>
      </w:r>
      <w:r w:rsidRPr="00280F56">
        <w:t xml:space="preserve"> </w:t>
      </w:r>
      <w:r>
        <w:t>3</w:t>
      </w:r>
      <w:r w:rsidRPr="00280F56">
        <w:t xml:space="preserve">.1. All </w:t>
      </w:r>
      <w:r>
        <w:t>IMU</w:t>
      </w:r>
      <w:r w:rsidRPr="00280F56">
        <w:t xml:space="preserve"> data was captured but only the </w:t>
      </w:r>
      <w:r w:rsidR="00DB7715">
        <w:t>central</w:t>
      </w:r>
      <w:r w:rsidRPr="00280F56">
        <w:t xml:space="preserve"> </w:t>
      </w:r>
      <w:r>
        <w:t>IMU</w:t>
      </w:r>
      <w:r w:rsidRPr="00280F56">
        <w:t xml:space="preserve"> data is displayed in this</w:t>
      </w:r>
      <w:r>
        <w:t xml:space="preserve"> table</w:t>
      </w:r>
      <w:r w:rsidRPr="00280F56">
        <w:t>. The large value of the z (vertical) axis is a measure of gravitational acceleration. This was measuring an average of 10.22617 m/s</w:t>
      </w:r>
      <w:r w:rsidRPr="00280F56">
        <w:rPr>
          <w:vertAlign w:val="superscript"/>
        </w:rPr>
        <w:t>2</w:t>
      </w:r>
      <w:r w:rsidRPr="00280F56">
        <w:t xml:space="preserve"> instead of the expected 9.80665m/s</w:t>
      </w:r>
      <w:r w:rsidRPr="00280F56">
        <w:rPr>
          <w:vertAlign w:val="superscript"/>
        </w:rPr>
        <w:t>2</w:t>
      </w:r>
      <w:r w:rsidRPr="00280F56">
        <w:t>. The maximum variation between sea level to the top of Mt Everest is approximately 0.02m/s</w:t>
      </w:r>
      <w:r w:rsidRPr="00280F56">
        <w:rPr>
          <w:vertAlign w:val="superscript"/>
        </w:rPr>
        <w:t>2</w:t>
      </w:r>
      <w:r w:rsidRPr="00280F56">
        <w:t xml:space="preserve"> so the discrepancy does not relate to altitude. (These measurements are taken at approximately 19m above sea level). Varying the mounting positions of the sensors slightly by tightening the mounting nuts changed these values by significant amounts, demonstrating that sensor positioning is of critical importance for accurate results. Once the sensors were mounted firmly on the chassis board, results showed that some sensors were mounted incorrectly in terms of consistent X and Y directions. The incorrect sensors were remounted, tightened down and readings taken again. Results from this initial calibration can be obtained from </w:t>
      </w:r>
      <w:r w:rsidRPr="00280F56">
        <w:lastRenderedPageBreak/>
        <w:t xml:space="preserve">Appendix </w:t>
      </w:r>
      <w:r>
        <w:t xml:space="preserve">2. </w:t>
      </w:r>
      <w:r w:rsidRPr="00280F56">
        <w:t>To reduce the impact of outlying values, the 95</w:t>
      </w:r>
      <w:r w:rsidRPr="00280F56">
        <w:rPr>
          <w:vertAlign w:val="superscript"/>
        </w:rPr>
        <w:t>th</w:t>
      </w:r>
      <w:r w:rsidRPr="00280F56">
        <w:t xml:space="preserve"> percentile values of the data was derived and used to calculate the average value of the data. The first three lines of data are shown in Table </w:t>
      </w:r>
      <w:r>
        <w:t>3</w:t>
      </w:r>
      <w:r w:rsidRPr="00280F56">
        <w:t>.1.</w:t>
      </w:r>
    </w:p>
    <w:p w14:paraId="683B7EB9" w14:textId="2718BE93" w:rsidR="00947CC6" w:rsidRPr="00280F56" w:rsidRDefault="00947CC6" w:rsidP="00947CC6">
      <w:pPr>
        <w:pStyle w:val="Caption"/>
      </w:pPr>
      <w:bookmarkStart w:id="118" w:name="_Toc147395978"/>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w:t>
      </w:r>
      <w:r w:rsidR="00961355">
        <w:fldChar w:fldCharType="end"/>
      </w:r>
      <w:r w:rsidRPr="00280F56">
        <w:t xml:space="preserve"> First three lines of data from the </w:t>
      </w:r>
      <w:r w:rsidR="00DB7715">
        <w:t>central</w:t>
      </w:r>
      <w:r w:rsidRPr="00280F56">
        <w:t xml:space="preserve"> </w:t>
      </w:r>
      <w:r>
        <w:t>IMU</w:t>
      </w:r>
      <w:bookmarkEnd w:id="118"/>
    </w:p>
    <w:tbl>
      <w:tblPr>
        <w:tblStyle w:val="TableGrid"/>
        <w:tblW w:w="0" w:type="auto"/>
        <w:tblLook w:val="04A0" w:firstRow="1" w:lastRow="0" w:firstColumn="1" w:lastColumn="0" w:noHBand="0" w:noVBand="1"/>
      </w:tblPr>
      <w:tblGrid>
        <w:gridCol w:w="1510"/>
        <w:gridCol w:w="1510"/>
        <w:gridCol w:w="1510"/>
        <w:gridCol w:w="1510"/>
        <w:gridCol w:w="1510"/>
        <w:gridCol w:w="1511"/>
      </w:tblGrid>
      <w:tr w:rsidR="00947CC6" w:rsidRPr="00280F56" w14:paraId="477E39BF" w14:textId="77777777" w:rsidTr="00AA7330">
        <w:tc>
          <w:tcPr>
            <w:tcW w:w="1510" w:type="dxa"/>
            <w:vAlign w:val="bottom"/>
          </w:tcPr>
          <w:p w14:paraId="4D7977C4"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Accel_X</w:t>
            </w:r>
            <w:proofErr w:type="spellEnd"/>
            <w:r w:rsidRPr="00280F56">
              <w:rPr>
                <w:rFonts w:cs="Calibri"/>
                <w:color w:val="000000"/>
                <w:szCs w:val="22"/>
              </w:rPr>
              <w:br/>
              <w:t>average</w:t>
            </w:r>
            <w:r w:rsidRPr="00280F56">
              <w:rPr>
                <w:rFonts w:cs="Calibri"/>
                <w:color w:val="000000"/>
                <w:szCs w:val="22"/>
              </w:rPr>
              <w:br/>
            </w:r>
            <w:proofErr w:type="spellStart"/>
            <w:r w:rsidRPr="00280F56">
              <w:rPr>
                <w:rFonts w:cs="Calibri"/>
                <w:color w:val="000000"/>
                <w:szCs w:val="22"/>
              </w:rPr>
              <w:t>ms</w:t>
            </w:r>
            <w:proofErr w:type="spellEnd"/>
            <w:r w:rsidRPr="00280F56">
              <w:rPr>
                <w:rFonts w:cs="Calibri"/>
                <w:color w:val="000000"/>
                <w:szCs w:val="22"/>
              </w:rPr>
              <w:t>/s</w:t>
            </w:r>
            <w:r w:rsidRPr="00280F56">
              <w:rPr>
                <w:rFonts w:cs="Calibri"/>
                <w:color w:val="000000"/>
                <w:szCs w:val="22"/>
                <w:vertAlign w:val="superscript"/>
              </w:rPr>
              <w:t>2</w:t>
            </w:r>
          </w:p>
        </w:tc>
        <w:tc>
          <w:tcPr>
            <w:tcW w:w="1510" w:type="dxa"/>
            <w:vAlign w:val="bottom"/>
          </w:tcPr>
          <w:p w14:paraId="47F47E02"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Accel_Y</w:t>
            </w:r>
            <w:proofErr w:type="spellEnd"/>
            <w:r w:rsidRPr="00280F56">
              <w:rPr>
                <w:rFonts w:cs="Calibri"/>
                <w:color w:val="000000"/>
                <w:szCs w:val="22"/>
              </w:rPr>
              <w:br/>
              <w:t>average</w:t>
            </w:r>
            <w:r w:rsidRPr="00280F56">
              <w:rPr>
                <w:rFonts w:cs="Calibri"/>
                <w:color w:val="000000"/>
                <w:szCs w:val="22"/>
              </w:rPr>
              <w:br/>
            </w:r>
            <w:proofErr w:type="spellStart"/>
            <w:r w:rsidRPr="00280F56">
              <w:rPr>
                <w:rFonts w:cs="Calibri"/>
                <w:color w:val="000000"/>
                <w:szCs w:val="22"/>
              </w:rPr>
              <w:t>ms</w:t>
            </w:r>
            <w:proofErr w:type="spellEnd"/>
            <w:r w:rsidRPr="00280F56">
              <w:rPr>
                <w:rFonts w:cs="Calibri"/>
                <w:color w:val="000000"/>
                <w:szCs w:val="22"/>
              </w:rPr>
              <w:t>/s</w:t>
            </w:r>
            <w:r w:rsidRPr="00280F56">
              <w:rPr>
                <w:rFonts w:cs="Calibri"/>
                <w:color w:val="000000"/>
                <w:szCs w:val="22"/>
                <w:vertAlign w:val="superscript"/>
              </w:rPr>
              <w:t>2</w:t>
            </w:r>
          </w:p>
        </w:tc>
        <w:tc>
          <w:tcPr>
            <w:tcW w:w="1510" w:type="dxa"/>
            <w:vAlign w:val="bottom"/>
          </w:tcPr>
          <w:p w14:paraId="0992EA79"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Accel_Z</w:t>
            </w:r>
            <w:proofErr w:type="spellEnd"/>
            <w:r w:rsidRPr="00280F56">
              <w:rPr>
                <w:rFonts w:cs="Calibri"/>
                <w:color w:val="000000"/>
                <w:szCs w:val="22"/>
              </w:rPr>
              <w:br/>
              <w:t>average</w:t>
            </w:r>
            <w:r w:rsidRPr="00280F56">
              <w:rPr>
                <w:rFonts w:cs="Calibri"/>
                <w:color w:val="000000"/>
                <w:szCs w:val="22"/>
              </w:rPr>
              <w:br/>
              <w:t>m/s</w:t>
            </w:r>
            <w:r w:rsidRPr="00280F56">
              <w:rPr>
                <w:rFonts w:cs="Calibri"/>
                <w:color w:val="000000"/>
                <w:szCs w:val="22"/>
                <w:vertAlign w:val="superscript"/>
              </w:rPr>
              <w:t>2</w:t>
            </w:r>
          </w:p>
        </w:tc>
        <w:tc>
          <w:tcPr>
            <w:tcW w:w="1510" w:type="dxa"/>
            <w:vAlign w:val="bottom"/>
          </w:tcPr>
          <w:p w14:paraId="6439CBF8"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Gyro_X</w:t>
            </w:r>
            <w:proofErr w:type="spellEnd"/>
            <w:r w:rsidRPr="00280F56">
              <w:rPr>
                <w:rFonts w:cs="Calibri"/>
                <w:color w:val="000000"/>
                <w:szCs w:val="22"/>
              </w:rPr>
              <w:br/>
              <w:t>average</w:t>
            </w:r>
            <w:r w:rsidRPr="00280F56">
              <w:rPr>
                <w:rFonts w:cs="Calibri"/>
                <w:color w:val="000000"/>
                <w:szCs w:val="22"/>
              </w:rPr>
              <w:br/>
              <w:t>degree/sec</w:t>
            </w:r>
          </w:p>
        </w:tc>
        <w:tc>
          <w:tcPr>
            <w:tcW w:w="1510" w:type="dxa"/>
            <w:vAlign w:val="bottom"/>
          </w:tcPr>
          <w:p w14:paraId="1852C2C9"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Gyro_Y</w:t>
            </w:r>
            <w:proofErr w:type="spellEnd"/>
            <w:r w:rsidRPr="00280F56">
              <w:rPr>
                <w:rFonts w:cs="Calibri"/>
                <w:color w:val="000000"/>
                <w:szCs w:val="22"/>
              </w:rPr>
              <w:br/>
              <w:t>average</w:t>
            </w:r>
            <w:r w:rsidRPr="00280F56">
              <w:rPr>
                <w:rFonts w:cs="Calibri"/>
                <w:color w:val="000000"/>
                <w:szCs w:val="22"/>
              </w:rPr>
              <w:br/>
              <w:t>degree/sec</w:t>
            </w:r>
          </w:p>
        </w:tc>
        <w:tc>
          <w:tcPr>
            <w:tcW w:w="1511" w:type="dxa"/>
            <w:vAlign w:val="bottom"/>
          </w:tcPr>
          <w:p w14:paraId="3A075CC1"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Gyro_Z</w:t>
            </w:r>
            <w:proofErr w:type="spellEnd"/>
            <w:r w:rsidRPr="00280F56">
              <w:rPr>
                <w:rFonts w:cs="Calibri"/>
                <w:color w:val="000000"/>
                <w:szCs w:val="22"/>
              </w:rPr>
              <w:br/>
              <w:t>average</w:t>
            </w:r>
            <w:r w:rsidRPr="00280F56">
              <w:rPr>
                <w:rFonts w:cs="Calibri"/>
                <w:color w:val="000000"/>
                <w:szCs w:val="22"/>
              </w:rPr>
              <w:br/>
              <w:t>degree/sec</w:t>
            </w:r>
          </w:p>
        </w:tc>
      </w:tr>
      <w:tr w:rsidR="00947CC6" w:rsidRPr="00280F56" w14:paraId="3512D26D" w14:textId="77777777" w:rsidTr="00AA7330">
        <w:tc>
          <w:tcPr>
            <w:tcW w:w="1510" w:type="dxa"/>
            <w:vAlign w:val="bottom"/>
          </w:tcPr>
          <w:p w14:paraId="507A21DD" w14:textId="77777777" w:rsidR="00947CC6" w:rsidRPr="00280F56" w:rsidRDefault="00947CC6" w:rsidP="00AA7330">
            <w:pPr>
              <w:pStyle w:val="BodyText"/>
            </w:pPr>
            <w:r w:rsidRPr="00280F56">
              <w:rPr>
                <w:rFonts w:cs="Calibri"/>
                <w:color w:val="000000"/>
                <w:szCs w:val="22"/>
              </w:rPr>
              <w:t>-0.19154</w:t>
            </w:r>
          </w:p>
        </w:tc>
        <w:tc>
          <w:tcPr>
            <w:tcW w:w="1510" w:type="dxa"/>
            <w:vAlign w:val="bottom"/>
          </w:tcPr>
          <w:p w14:paraId="7871EE14" w14:textId="77777777" w:rsidR="00947CC6" w:rsidRPr="00280F56" w:rsidRDefault="00947CC6" w:rsidP="00AA7330">
            <w:pPr>
              <w:pStyle w:val="BodyText"/>
            </w:pPr>
            <w:r w:rsidRPr="00280F56">
              <w:rPr>
                <w:rFonts w:cs="Calibri"/>
                <w:color w:val="000000"/>
                <w:szCs w:val="22"/>
              </w:rPr>
              <w:t>0.11971</w:t>
            </w:r>
          </w:p>
        </w:tc>
        <w:tc>
          <w:tcPr>
            <w:tcW w:w="1510" w:type="dxa"/>
            <w:vAlign w:val="bottom"/>
          </w:tcPr>
          <w:p w14:paraId="45C76A74" w14:textId="77777777" w:rsidR="00947CC6" w:rsidRPr="00280F56" w:rsidRDefault="00947CC6" w:rsidP="00AA7330">
            <w:pPr>
              <w:pStyle w:val="BodyText"/>
            </w:pPr>
            <w:r w:rsidRPr="00280F56">
              <w:rPr>
                <w:rFonts w:cs="Calibri"/>
                <w:color w:val="000000"/>
                <w:szCs w:val="22"/>
              </w:rPr>
              <w:t>10.24718</w:t>
            </w:r>
          </w:p>
        </w:tc>
        <w:tc>
          <w:tcPr>
            <w:tcW w:w="1510" w:type="dxa"/>
            <w:vAlign w:val="bottom"/>
          </w:tcPr>
          <w:p w14:paraId="0E4BC148" w14:textId="77777777" w:rsidR="00947CC6" w:rsidRPr="00280F56" w:rsidRDefault="00947CC6" w:rsidP="00AA7330">
            <w:pPr>
              <w:pStyle w:val="BodyText"/>
            </w:pPr>
            <w:r w:rsidRPr="00280F56">
              <w:rPr>
                <w:rFonts w:cs="Calibri"/>
                <w:color w:val="000000"/>
                <w:szCs w:val="22"/>
              </w:rPr>
              <w:t>0.027712</w:t>
            </w:r>
          </w:p>
        </w:tc>
        <w:tc>
          <w:tcPr>
            <w:tcW w:w="1510" w:type="dxa"/>
            <w:vAlign w:val="bottom"/>
          </w:tcPr>
          <w:p w14:paraId="0B42922B" w14:textId="77777777" w:rsidR="00947CC6" w:rsidRPr="00280F56" w:rsidRDefault="00947CC6" w:rsidP="00AA7330">
            <w:pPr>
              <w:pStyle w:val="BodyText"/>
            </w:pPr>
            <w:r w:rsidRPr="00280F56">
              <w:rPr>
                <w:rFonts w:cs="Calibri"/>
                <w:color w:val="000000"/>
                <w:szCs w:val="22"/>
              </w:rPr>
              <w:t>0.006262</w:t>
            </w:r>
          </w:p>
        </w:tc>
        <w:tc>
          <w:tcPr>
            <w:tcW w:w="1511" w:type="dxa"/>
            <w:vAlign w:val="bottom"/>
          </w:tcPr>
          <w:p w14:paraId="13EE3924" w14:textId="77777777" w:rsidR="00947CC6" w:rsidRPr="00280F56" w:rsidRDefault="00947CC6" w:rsidP="00AA7330">
            <w:pPr>
              <w:pStyle w:val="BodyText"/>
            </w:pPr>
            <w:r w:rsidRPr="00280F56">
              <w:rPr>
                <w:rFonts w:cs="Calibri"/>
                <w:color w:val="000000"/>
                <w:szCs w:val="22"/>
              </w:rPr>
              <w:t>-0.01092496</w:t>
            </w:r>
          </w:p>
        </w:tc>
      </w:tr>
      <w:tr w:rsidR="00947CC6" w:rsidRPr="00280F56" w14:paraId="15E7A401" w14:textId="77777777" w:rsidTr="00AA7330">
        <w:tc>
          <w:tcPr>
            <w:tcW w:w="1510" w:type="dxa"/>
            <w:vAlign w:val="bottom"/>
          </w:tcPr>
          <w:p w14:paraId="2E1F69DA" w14:textId="77777777" w:rsidR="00947CC6" w:rsidRPr="00280F56" w:rsidRDefault="00947CC6" w:rsidP="00AA7330">
            <w:pPr>
              <w:pStyle w:val="BodyText"/>
            </w:pPr>
            <w:r w:rsidRPr="00280F56">
              <w:rPr>
                <w:rFonts w:cs="Calibri"/>
                <w:color w:val="000000"/>
                <w:szCs w:val="22"/>
              </w:rPr>
              <w:t>-0.1652</w:t>
            </w:r>
          </w:p>
        </w:tc>
        <w:tc>
          <w:tcPr>
            <w:tcW w:w="1510" w:type="dxa"/>
            <w:vAlign w:val="bottom"/>
          </w:tcPr>
          <w:p w14:paraId="062CAA43" w14:textId="77777777" w:rsidR="00947CC6" w:rsidRPr="00280F56" w:rsidRDefault="00947CC6" w:rsidP="00AA7330">
            <w:pPr>
              <w:pStyle w:val="BodyText"/>
            </w:pPr>
            <w:r w:rsidRPr="00280F56">
              <w:rPr>
                <w:rFonts w:cs="Calibri"/>
                <w:color w:val="000000"/>
                <w:szCs w:val="22"/>
              </w:rPr>
              <w:t>0.043096</w:t>
            </w:r>
          </w:p>
        </w:tc>
        <w:tc>
          <w:tcPr>
            <w:tcW w:w="1510" w:type="dxa"/>
            <w:vAlign w:val="bottom"/>
          </w:tcPr>
          <w:p w14:paraId="7A8C8C8D" w14:textId="77777777" w:rsidR="00947CC6" w:rsidRPr="00280F56" w:rsidRDefault="00947CC6" w:rsidP="00AA7330">
            <w:pPr>
              <w:pStyle w:val="BodyText"/>
            </w:pPr>
            <w:r w:rsidRPr="00280F56">
              <w:rPr>
                <w:rFonts w:cs="Calibri"/>
                <w:color w:val="000000"/>
                <w:szCs w:val="22"/>
              </w:rPr>
              <w:t>10.27831</w:t>
            </w:r>
          </w:p>
        </w:tc>
        <w:tc>
          <w:tcPr>
            <w:tcW w:w="1510" w:type="dxa"/>
            <w:vAlign w:val="bottom"/>
          </w:tcPr>
          <w:p w14:paraId="7CF8F09C" w14:textId="77777777" w:rsidR="00947CC6" w:rsidRPr="00280F56" w:rsidRDefault="00947CC6" w:rsidP="00AA7330">
            <w:pPr>
              <w:pStyle w:val="BodyText"/>
            </w:pPr>
            <w:r w:rsidRPr="00280F56">
              <w:rPr>
                <w:rFonts w:cs="Calibri"/>
                <w:color w:val="000000"/>
                <w:szCs w:val="22"/>
              </w:rPr>
              <w:t>0.031043</w:t>
            </w:r>
          </w:p>
        </w:tc>
        <w:tc>
          <w:tcPr>
            <w:tcW w:w="1510" w:type="dxa"/>
            <w:vAlign w:val="bottom"/>
          </w:tcPr>
          <w:p w14:paraId="75338662" w14:textId="77777777" w:rsidR="00947CC6" w:rsidRPr="00280F56" w:rsidRDefault="00947CC6" w:rsidP="00AA7330">
            <w:pPr>
              <w:pStyle w:val="BodyText"/>
            </w:pPr>
            <w:r w:rsidRPr="00280F56">
              <w:rPr>
                <w:rFonts w:cs="Calibri"/>
                <w:color w:val="000000"/>
                <w:szCs w:val="22"/>
              </w:rPr>
              <w:t>0.004663</w:t>
            </w:r>
          </w:p>
        </w:tc>
        <w:tc>
          <w:tcPr>
            <w:tcW w:w="1511" w:type="dxa"/>
            <w:vAlign w:val="bottom"/>
          </w:tcPr>
          <w:p w14:paraId="54B7453A" w14:textId="77777777" w:rsidR="00947CC6" w:rsidRPr="00280F56" w:rsidRDefault="00947CC6" w:rsidP="00AA7330">
            <w:pPr>
              <w:pStyle w:val="BodyText"/>
            </w:pPr>
            <w:r w:rsidRPr="00280F56">
              <w:rPr>
                <w:rFonts w:cs="Calibri"/>
                <w:color w:val="000000"/>
                <w:szCs w:val="22"/>
              </w:rPr>
              <w:t>-0.01652067</w:t>
            </w:r>
          </w:p>
        </w:tc>
      </w:tr>
      <w:tr w:rsidR="00947CC6" w:rsidRPr="00280F56" w14:paraId="1916F9CA" w14:textId="77777777" w:rsidTr="00AA7330">
        <w:tc>
          <w:tcPr>
            <w:tcW w:w="1510" w:type="dxa"/>
            <w:vAlign w:val="bottom"/>
          </w:tcPr>
          <w:p w14:paraId="728B7D59" w14:textId="77777777" w:rsidR="00947CC6" w:rsidRPr="00280F56" w:rsidRDefault="00947CC6" w:rsidP="00AA7330">
            <w:pPr>
              <w:pStyle w:val="BodyText"/>
            </w:pPr>
            <w:r w:rsidRPr="00280F56">
              <w:rPr>
                <w:rFonts w:cs="Calibri"/>
                <w:color w:val="000000"/>
                <w:szCs w:val="22"/>
              </w:rPr>
              <w:t>-0.17957</w:t>
            </w:r>
          </w:p>
        </w:tc>
        <w:tc>
          <w:tcPr>
            <w:tcW w:w="1510" w:type="dxa"/>
            <w:vAlign w:val="bottom"/>
          </w:tcPr>
          <w:p w14:paraId="6C54A801" w14:textId="77777777" w:rsidR="00947CC6" w:rsidRPr="00280F56" w:rsidRDefault="00947CC6" w:rsidP="00AA7330">
            <w:pPr>
              <w:pStyle w:val="BodyText"/>
            </w:pPr>
            <w:r w:rsidRPr="00280F56">
              <w:rPr>
                <w:rFonts w:cs="Calibri"/>
                <w:color w:val="000000"/>
                <w:szCs w:val="22"/>
              </w:rPr>
              <w:t>0.050278</w:t>
            </w:r>
          </w:p>
        </w:tc>
        <w:tc>
          <w:tcPr>
            <w:tcW w:w="1510" w:type="dxa"/>
            <w:vAlign w:val="bottom"/>
          </w:tcPr>
          <w:p w14:paraId="06BE2521" w14:textId="77777777" w:rsidR="00947CC6" w:rsidRPr="00280F56" w:rsidRDefault="00947CC6" w:rsidP="00AA7330">
            <w:pPr>
              <w:pStyle w:val="BodyText"/>
            </w:pPr>
            <w:r w:rsidRPr="00280F56">
              <w:rPr>
                <w:rFonts w:cs="Calibri"/>
                <w:color w:val="000000"/>
                <w:szCs w:val="22"/>
              </w:rPr>
              <w:t>10.20888</w:t>
            </w:r>
          </w:p>
        </w:tc>
        <w:tc>
          <w:tcPr>
            <w:tcW w:w="1510" w:type="dxa"/>
            <w:vAlign w:val="bottom"/>
          </w:tcPr>
          <w:p w14:paraId="47A312B8" w14:textId="77777777" w:rsidR="00947CC6" w:rsidRPr="00280F56" w:rsidRDefault="00947CC6" w:rsidP="00AA7330">
            <w:pPr>
              <w:pStyle w:val="BodyText"/>
            </w:pPr>
            <w:r w:rsidRPr="00280F56">
              <w:rPr>
                <w:rFonts w:cs="Calibri"/>
                <w:color w:val="000000"/>
                <w:szCs w:val="22"/>
              </w:rPr>
              <w:t>0.033441</w:t>
            </w:r>
          </w:p>
        </w:tc>
        <w:tc>
          <w:tcPr>
            <w:tcW w:w="1510" w:type="dxa"/>
            <w:vAlign w:val="bottom"/>
          </w:tcPr>
          <w:p w14:paraId="5611EB5E" w14:textId="77777777" w:rsidR="00947CC6" w:rsidRPr="00280F56" w:rsidRDefault="00947CC6" w:rsidP="00AA7330">
            <w:pPr>
              <w:pStyle w:val="BodyText"/>
            </w:pPr>
            <w:r w:rsidRPr="00280F56">
              <w:rPr>
                <w:rFonts w:cs="Calibri"/>
                <w:color w:val="000000"/>
                <w:szCs w:val="22"/>
              </w:rPr>
              <w:t>0.001732</w:t>
            </w:r>
          </w:p>
        </w:tc>
        <w:tc>
          <w:tcPr>
            <w:tcW w:w="1511" w:type="dxa"/>
            <w:vAlign w:val="bottom"/>
          </w:tcPr>
          <w:p w14:paraId="087F5CC7" w14:textId="77777777" w:rsidR="00947CC6" w:rsidRPr="00280F56" w:rsidRDefault="00947CC6" w:rsidP="00AA7330">
            <w:pPr>
              <w:pStyle w:val="BodyText"/>
            </w:pPr>
            <w:r w:rsidRPr="00280F56">
              <w:rPr>
                <w:rFonts w:cs="Calibri"/>
                <w:color w:val="000000"/>
                <w:szCs w:val="22"/>
              </w:rPr>
              <w:t>-0.0085268</w:t>
            </w:r>
          </w:p>
        </w:tc>
      </w:tr>
    </w:tbl>
    <w:p w14:paraId="21797667" w14:textId="77777777" w:rsidR="00947CC6" w:rsidRDefault="00947CC6" w:rsidP="00947CC6">
      <w:pPr>
        <w:pStyle w:val="BodyText"/>
      </w:pPr>
    </w:p>
    <w:p w14:paraId="4BC013DA" w14:textId="5C3A0E70" w:rsidR="00947CC6" w:rsidRPr="00280F56" w:rsidRDefault="00CD550E" w:rsidP="00947CC6">
      <w:pPr>
        <w:pStyle w:val="BodyText"/>
      </w:pPr>
      <w:r>
        <w:t xml:space="preserve">The rationale for calibration is based on the works of Qureshi et al </w:t>
      </w:r>
      <w:r>
        <w:fldChar w:fldCharType="begin" w:fldLock="1"/>
      </w:r>
      <w:r w:rsidR="00322005">
        <w:instrText>ADDIN CSL_CITATION {"citationItems":[{"id":"ITEM-1","itemData":{"DOI":"10.1109/JSEN.2017.2751572","ISSN":"1530437X","abstract":"Recently, micro electro-mechanical systems (MEMS) inertial sensors have found their way in various applications. These sensors are fairly low cost and easily available but their measurements are noisy and imprecise, which poses the necessity of calibration. In this paper, we present an approach to calibrate an inertial measurement unit (IMU) comprised of a low-cost tri-axial MEMS accelerometer and a gyroscope. As opposed to existing methods, our method is truly infield as it requires no external equipment and utilizes gravity signal as a stable reference. It only requires the sensor to be placed in approximate orientations, along with the application of simple rotations. This also offers easier and quicker calibration comparatively. We analyzed the method by performing experiments on two different IMUs: an in-house built IMU and a commercially calibrated IMU. We also calibrated the in-house built IMU using an aviation grade rate table for comparison. The results validate the calibration method as a useful low-cost IMU calibration scheme.","author":[{"dropping-particle":"","family":"Qureshi","given":"Umar","non-dropping-particle":"","parse-names":false,"suffix":""},{"dropping-particle":"","family":"Golnaraghi","given":"Farid","non-dropping-particle":"","parse-names":false,"suffix":""}],"container-title":"IEEE Sensors Journal","id":"ITEM-1","issue":"22","issued":{"date-parts":[["2017","11","15"]]},"page":"7479-7486","publisher":"Institute of Electrical and Electronics Engineers Inc.","title":"An Algorithm for the In-Field Calibration of a MEMS IMU","type":"article-journal","volume":"17"},"uris":["http://www.mendeley.com/documents/?uuid=7a45befc-59c7-37ba-b6e2-afadf5b59f19"]}],"mendeley":{"formattedCitation":"(Qureshi &amp; Golnaraghi, 2017)","plainTextFormattedCitation":"(Qureshi &amp; Golnaraghi, 2017)","previouslyFormattedCitation":"(Qureshi &amp; Golnaraghi, 2017)"},"properties":{"noteIndex":0},"schema":"https://github.com/citation-style-language/schema/raw/master/csl-citation.json"}</w:instrText>
      </w:r>
      <w:r>
        <w:fldChar w:fldCharType="separate"/>
      </w:r>
      <w:r w:rsidRPr="00CD550E">
        <w:rPr>
          <w:noProof/>
        </w:rPr>
        <w:t>(Qureshi &amp; Golnaraghi, 2017)</w:t>
      </w:r>
      <w:r>
        <w:fldChar w:fldCharType="end"/>
      </w:r>
      <w:r>
        <w:t xml:space="preserve"> </w:t>
      </w:r>
      <w:r>
        <w:br/>
        <w:t>but utilised a</w:t>
      </w:r>
      <w:r w:rsidR="00947CC6" w:rsidRPr="00280F56">
        <w:t xml:space="preserve"> set of setsquares (permitting fixed angles of 0,30,45,60 and 90 degrees) </w:t>
      </w:r>
      <w:r w:rsidR="00A84952">
        <w:t xml:space="preserve">to </w:t>
      </w:r>
      <w:r>
        <w:t xml:space="preserve">align the </w:t>
      </w:r>
      <w:r w:rsidR="00947CC6">
        <w:t>IMU</w:t>
      </w:r>
      <w:r w:rsidR="00947CC6" w:rsidRPr="00280F56">
        <w:t xml:space="preserve"> sensors </w:t>
      </w:r>
      <w:r>
        <w:t xml:space="preserve">in various angles of 90 degrees </w:t>
      </w:r>
      <w:r w:rsidR="00947CC6" w:rsidRPr="00280F56">
        <w:t>to apply appropriate offset and bias values</w:t>
      </w:r>
      <w:r w:rsidR="00A84952">
        <w:t xml:space="preserve"> as access to the robot arm was not available at the time</w:t>
      </w:r>
      <w:r w:rsidR="00947CC6" w:rsidRPr="00280F56">
        <w:t>.</w:t>
      </w:r>
      <w:r>
        <w:t xml:space="preserve"> </w:t>
      </w:r>
      <w:r w:rsidR="00A84952">
        <w:br/>
      </w:r>
      <w:r w:rsidR="00947CC6" w:rsidRPr="00280F56">
        <w:t>The gyroscope calibration is easiest to determine so is dealt with first.</w:t>
      </w:r>
      <w:r w:rsidR="00947CC6" w:rsidRPr="00280F56">
        <w:br/>
        <w:t xml:space="preserve">At rest, all gyroscope readings should be zero so averaging the deviations from this should suffice for a bias offset value in each axis direction. Table </w:t>
      </w:r>
      <w:r w:rsidR="00947CC6">
        <w:t>3</w:t>
      </w:r>
      <w:r w:rsidR="00947CC6" w:rsidRPr="00280F56">
        <w:t xml:space="preserve">.2 lists gyroscope offset values for the </w:t>
      </w:r>
      <w:r w:rsidR="00DB7715">
        <w:t>central</w:t>
      </w:r>
      <w:r w:rsidR="00947CC6" w:rsidRPr="00280F56">
        <w:t xml:space="preserve"> </w:t>
      </w:r>
      <w:r w:rsidR="00947CC6">
        <w:t>IMU</w:t>
      </w:r>
      <w:r w:rsidR="00947CC6" w:rsidRPr="00280F56">
        <w:t>.</w:t>
      </w:r>
    </w:p>
    <w:p w14:paraId="22C66225" w14:textId="77AB0EDF" w:rsidR="00947CC6" w:rsidRPr="00280F56" w:rsidRDefault="00947CC6" w:rsidP="00947CC6">
      <w:pPr>
        <w:pStyle w:val="Caption"/>
      </w:pPr>
      <w:bookmarkStart w:id="119" w:name="_Toc147395979"/>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w:t>
      </w:r>
      <w:r w:rsidR="00961355">
        <w:fldChar w:fldCharType="end"/>
      </w:r>
      <w:r w:rsidRPr="00280F56">
        <w:t xml:space="preserve"> </w:t>
      </w:r>
      <w:r w:rsidR="00DB7715">
        <w:t>Central</w:t>
      </w:r>
      <w:r w:rsidRPr="00280F56">
        <w:t xml:space="preserve"> </w:t>
      </w:r>
      <w:r>
        <w:t>IMU</w:t>
      </w:r>
      <w:r w:rsidRPr="00280F56">
        <w:t xml:space="preserve"> Gyroscope </w:t>
      </w:r>
      <w:r w:rsidR="00CD550E">
        <w:t>Calibration o</w:t>
      </w:r>
      <w:r w:rsidRPr="00280F56">
        <w:t>ffsets</w:t>
      </w:r>
      <w:bookmarkEnd w:id="119"/>
    </w:p>
    <w:tbl>
      <w:tblPr>
        <w:tblStyle w:val="TableGrid"/>
        <w:tblW w:w="9776" w:type="dxa"/>
        <w:tblLayout w:type="fixed"/>
        <w:tblLook w:val="04A0" w:firstRow="1" w:lastRow="0" w:firstColumn="1" w:lastColumn="0" w:noHBand="0" w:noVBand="1"/>
      </w:tblPr>
      <w:tblGrid>
        <w:gridCol w:w="1156"/>
        <w:gridCol w:w="1391"/>
        <w:gridCol w:w="1134"/>
        <w:gridCol w:w="1134"/>
        <w:gridCol w:w="1134"/>
        <w:gridCol w:w="1134"/>
        <w:gridCol w:w="1134"/>
        <w:gridCol w:w="1559"/>
      </w:tblGrid>
      <w:tr w:rsidR="00947CC6" w:rsidRPr="00280F56" w14:paraId="27F3FE51" w14:textId="77777777" w:rsidTr="00AA7330">
        <w:trPr>
          <w:trHeight w:val="1076"/>
        </w:trPr>
        <w:tc>
          <w:tcPr>
            <w:tcW w:w="1156" w:type="dxa"/>
          </w:tcPr>
          <w:p w14:paraId="2FAFF804" w14:textId="77777777" w:rsidR="00947CC6" w:rsidRPr="00280F56" w:rsidRDefault="00947CC6" w:rsidP="00AA7330">
            <w:r w:rsidRPr="00280F56">
              <w:br/>
              <w:t>Axis</w:t>
            </w:r>
          </w:p>
        </w:tc>
        <w:tc>
          <w:tcPr>
            <w:tcW w:w="1391" w:type="dxa"/>
          </w:tcPr>
          <w:p w14:paraId="0CCA6B60"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Flat, Facing Up</w:t>
            </w:r>
          </w:p>
        </w:tc>
        <w:tc>
          <w:tcPr>
            <w:tcW w:w="1134" w:type="dxa"/>
          </w:tcPr>
          <w:p w14:paraId="4C860503"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Flat, Facing Down</w:t>
            </w:r>
          </w:p>
        </w:tc>
        <w:tc>
          <w:tcPr>
            <w:tcW w:w="1134" w:type="dxa"/>
          </w:tcPr>
          <w:p w14:paraId="4C7B1456"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90deg, tilting left</w:t>
            </w:r>
          </w:p>
        </w:tc>
        <w:tc>
          <w:tcPr>
            <w:tcW w:w="1134" w:type="dxa"/>
          </w:tcPr>
          <w:p w14:paraId="28C815B0"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90deg, tilting right</w:t>
            </w:r>
          </w:p>
        </w:tc>
        <w:tc>
          <w:tcPr>
            <w:tcW w:w="1134" w:type="dxa"/>
          </w:tcPr>
          <w:p w14:paraId="1EF4D0BD"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Tilting Up</w:t>
            </w:r>
          </w:p>
        </w:tc>
        <w:tc>
          <w:tcPr>
            <w:tcW w:w="1134" w:type="dxa"/>
          </w:tcPr>
          <w:p w14:paraId="30F8A74C"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Tilting Down</w:t>
            </w:r>
          </w:p>
        </w:tc>
        <w:tc>
          <w:tcPr>
            <w:tcW w:w="1559" w:type="dxa"/>
          </w:tcPr>
          <w:p w14:paraId="4E36D0C5"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Average</w:t>
            </w:r>
            <w:r w:rsidRPr="00280F56">
              <w:rPr>
                <w:rFonts w:ascii="Calibri" w:hAnsi="Calibri" w:cs="Calibri"/>
                <w:color w:val="000000"/>
                <w:szCs w:val="22"/>
              </w:rPr>
              <w:br/>
              <w:t>Offset</w:t>
            </w:r>
          </w:p>
        </w:tc>
      </w:tr>
      <w:tr w:rsidR="00947CC6" w:rsidRPr="00280F56" w14:paraId="64ECC89F" w14:textId="77777777" w:rsidTr="00AA7330">
        <w:trPr>
          <w:trHeight w:val="837"/>
        </w:trPr>
        <w:tc>
          <w:tcPr>
            <w:tcW w:w="1156" w:type="dxa"/>
          </w:tcPr>
          <w:p w14:paraId="567040B7" w14:textId="77777777" w:rsidR="00947CC6" w:rsidRPr="00280F56" w:rsidRDefault="00947CC6" w:rsidP="00AA7330">
            <w:proofErr w:type="spellStart"/>
            <w:r w:rsidRPr="00280F56">
              <w:t>Gyro_X</w:t>
            </w:r>
            <w:proofErr w:type="spellEnd"/>
          </w:p>
        </w:tc>
        <w:tc>
          <w:tcPr>
            <w:tcW w:w="1391" w:type="dxa"/>
          </w:tcPr>
          <w:p w14:paraId="2B6F9DC6"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0.029521</w:t>
            </w:r>
          </w:p>
        </w:tc>
        <w:tc>
          <w:tcPr>
            <w:tcW w:w="1134" w:type="dxa"/>
          </w:tcPr>
          <w:p w14:paraId="740480FB"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lang w:eastAsia="zh-CN"/>
              </w:rPr>
              <w:t>0.029307</w:t>
            </w:r>
          </w:p>
        </w:tc>
        <w:tc>
          <w:tcPr>
            <w:tcW w:w="1134" w:type="dxa"/>
          </w:tcPr>
          <w:p w14:paraId="6BD50508"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0.028777</w:t>
            </w:r>
          </w:p>
        </w:tc>
        <w:tc>
          <w:tcPr>
            <w:tcW w:w="1134" w:type="dxa"/>
          </w:tcPr>
          <w:p w14:paraId="662EFAD1"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-0.02387</w:t>
            </w:r>
          </w:p>
        </w:tc>
        <w:tc>
          <w:tcPr>
            <w:tcW w:w="1134" w:type="dxa"/>
          </w:tcPr>
          <w:p w14:paraId="335907F5"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0.028599</w:t>
            </w:r>
          </w:p>
          <w:p w14:paraId="79930849" w14:textId="77777777" w:rsidR="00947CC6" w:rsidRPr="00280F56" w:rsidRDefault="00947CC6" w:rsidP="00AA7330">
            <w:pPr>
              <w:rPr>
                <w:rFonts w:ascii="Calibri" w:hAnsi="Calibri" w:cs="Calibri"/>
                <w:color w:val="000000"/>
                <w:szCs w:val="22"/>
              </w:rPr>
            </w:pPr>
          </w:p>
        </w:tc>
        <w:tc>
          <w:tcPr>
            <w:tcW w:w="1134" w:type="dxa"/>
          </w:tcPr>
          <w:p w14:paraId="18B1C0E6"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-0.02385</w:t>
            </w:r>
          </w:p>
          <w:p w14:paraId="7641EC14" w14:textId="77777777" w:rsidR="00947CC6" w:rsidRPr="00280F56" w:rsidRDefault="00947CC6" w:rsidP="00AA7330">
            <w:pPr>
              <w:rPr>
                <w:rFonts w:ascii="Calibri" w:hAnsi="Calibri" w:cs="Calibri"/>
                <w:color w:val="000000"/>
                <w:szCs w:val="22"/>
              </w:rPr>
            </w:pPr>
          </w:p>
        </w:tc>
        <w:tc>
          <w:tcPr>
            <w:tcW w:w="1559" w:type="dxa"/>
          </w:tcPr>
          <w:p w14:paraId="5A0AA1C4"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0.029078</w:t>
            </w:r>
          </w:p>
        </w:tc>
      </w:tr>
      <w:tr w:rsidR="00947CC6" w:rsidRPr="00280F56" w14:paraId="3D914D49" w14:textId="77777777" w:rsidTr="00AA7330">
        <w:trPr>
          <w:trHeight w:val="837"/>
        </w:trPr>
        <w:tc>
          <w:tcPr>
            <w:tcW w:w="1156" w:type="dxa"/>
          </w:tcPr>
          <w:p w14:paraId="6AD97598" w14:textId="77777777" w:rsidR="00947CC6" w:rsidRPr="00280F56" w:rsidRDefault="00947CC6" w:rsidP="00AA7330">
            <w:proofErr w:type="spellStart"/>
            <w:r w:rsidRPr="00280F56">
              <w:t>Gyro_Y</w:t>
            </w:r>
            <w:proofErr w:type="spellEnd"/>
          </w:p>
        </w:tc>
        <w:tc>
          <w:tcPr>
            <w:tcW w:w="1391" w:type="dxa"/>
          </w:tcPr>
          <w:p w14:paraId="33812F65"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0.004314</w:t>
            </w:r>
          </w:p>
          <w:p w14:paraId="7E04142C" w14:textId="77777777" w:rsidR="00947CC6" w:rsidRPr="00280F56" w:rsidRDefault="00947CC6" w:rsidP="00AA7330">
            <w:pPr>
              <w:rPr>
                <w:rFonts w:ascii="Calibri" w:hAnsi="Calibri" w:cs="Calibri"/>
                <w:color w:val="000000"/>
                <w:szCs w:val="22"/>
              </w:rPr>
            </w:pPr>
          </w:p>
        </w:tc>
        <w:tc>
          <w:tcPr>
            <w:tcW w:w="1134" w:type="dxa"/>
          </w:tcPr>
          <w:p w14:paraId="7D86DE0E"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0.004279</w:t>
            </w:r>
          </w:p>
          <w:p w14:paraId="3A01CBE0" w14:textId="77777777" w:rsidR="00947CC6" w:rsidRPr="00280F56" w:rsidRDefault="00947CC6" w:rsidP="00AA7330">
            <w:pPr>
              <w:rPr>
                <w:rFonts w:ascii="Calibri" w:hAnsi="Calibri" w:cs="Calibri"/>
                <w:color w:val="000000"/>
                <w:szCs w:val="22"/>
                <w:lang w:eastAsia="zh-CN"/>
              </w:rPr>
            </w:pPr>
          </w:p>
        </w:tc>
        <w:tc>
          <w:tcPr>
            <w:tcW w:w="1134" w:type="dxa"/>
          </w:tcPr>
          <w:p w14:paraId="71F735E6"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0.018543</w:t>
            </w:r>
          </w:p>
          <w:p w14:paraId="33DBBD7B" w14:textId="77777777" w:rsidR="00947CC6" w:rsidRPr="00280F56" w:rsidRDefault="00947CC6" w:rsidP="00AA7330">
            <w:pPr>
              <w:rPr>
                <w:rFonts w:ascii="Calibri" w:hAnsi="Calibri" w:cs="Calibri"/>
                <w:color w:val="000000"/>
                <w:szCs w:val="22"/>
              </w:rPr>
            </w:pPr>
          </w:p>
        </w:tc>
        <w:tc>
          <w:tcPr>
            <w:tcW w:w="1134" w:type="dxa"/>
          </w:tcPr>
          <w:p w14:paraId="1000D427"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0.018462</w:t>
            </w:r>
          </w:p>
          <w:p w14:paraId="0AD7A60D" w14:textId="77777777" w:rsidR="00947CC6" w:rsidRPr="00280F56" w:rsidRDefault="00947CC6" w:rsidP="00AA7330">
            <w:pPr>
              <w:rPr>
                <w:rFonts w:ascii="Calibri" w:hAnsi="Calibri" w:cs="Calibri"/>
                <w:color w:val="000000"/>
                <w:szCs w:val="22"/>
              </w:rPr>
            </w:pPr>
          </w:p>
        </w:tc>
        <w:tc>
          <w:tcPr>
            <w:tcW w:w="1134" w:type="dxa"/>
          </w:tcPr>
          <w:p w14:paraId="0E09F7F3"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0.003848</w:t>
            </w:r>
          </w:p>
          <w:p w14:paraId="2F79D3BC" w14:textId="77777777" w:rsidR="00947CC6" w:rsidRPr="00280F56" w:rsidRDefault="00947CC6" w:rsidP="00AA7330">
            <w:pPr>
              <w:rPr>
                <w:rFonts w:ascii="Calibri" w:hAnsi="Calibri" w:cs="Calibri"/>
                <w:color w:val="000000"/>
                <w:szCs w:val="22"/>
              </w:rPr>
            </w:pPr>
          </w:p>
        </w:tc>
        <w:tc>
          <w:tcPr>
            <w:tcW w:w="1134" w:type="dxa"/>
          </w:tcPr>
          <w:p w14:paraId="6FBC9E73"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0.018154</w:t>
            </w:r>
          </w:p>
          <w:p w14:paraId="321782BC" w14:textId="77777777" w:rsidR="00947CC6" w:rsidRPr="00280F56" w:rsidRDefault="00947CC6" w:rsidP="00AA7330">
            <w:pPr>
              <w:rPr>
                <w:rFonts w:ascii="Calibri" w:hAnsi="Calibri" w:cs="Calibri"/>
                <w:color w:val="000000"/>
                <w:szCs w:val="22"/>
              </w:rPr>
            </w:pPr>
          </w:p>
        </w:tc>
        <w:tc>
          <w:tcPr>
            <w:tcW w:w="1559" w:type="dxa"/>
          </w:tcPr>
          <w:p w14:paraId="4AFF41EF"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0.004103</w:t>
            </w:r>
          </w:p>
        </w:tc>
      </w:tr>
      <w:tr w:rsidR="00947CC6" w:rsidRPr="00280F56" w14:paraId="7EA87D10" w14:textId="77777777" w:rsidTr="00AA7330">
        <w:trPr>
          <w:trHeight w:val="837"/>
        </w:trPr>
        <w:tc>
          <w:tcPr>
            <w:tcW w:w="1156" w:type="dxa"/>
          </w:tcPr>
          <w:p w14:paraId="0A4EACBC" w14:textId="77777777" w:rsidR="00947CC6" w:rsidRPr="00280F56" w:rsidRDefault="00947CC6" w:rsidP="00AA7330">
            <w:proofErr w:type="spellStart"/>
            <w:r w:rsidRPr="00280F56">
              <w:t>Gyro_Z</w:t>
            </w:r>
            <w:proofErr w:type="spellEnd"/>
          </w:p>
        </w:tc>
        <w:tc>
          <w:tcPr>
            <w:tcW w:w="1391" w:type="dxa"/>
          </w:tcPr>
          <w:p w14:paraId="07455927"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-0.01118137</w:t>
            </w:r>
          </w:p>
          <w:p w14:paraId="0A79F122" w14:textId="77777777" w:rsidR="00947CC6" w:rsidRPr="00280F56" w:rsidRDefault="00947CC6" w:rsidP="00AA7330">
            <w:pPr>
              <w:rPr>
                <w:rFonts w:ascii="Calibri" w:hAnsi="Calibri" w:cs="Calibri"/>
                <w:color w:val="000000"/>
                <w:szCs w:val="22"/>
              </w:rPr>
            </w:pPr>
          </w:p>
        </w:tc>
        <w:tc>
          <w:tcPr>
            <w:tcW w:w="1134" w:type="dxa"/>
          </w:tcPr>
          <w:p w14:paraId="03244F2A"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-0.0112</w:t>
            </w:r>
          </w:p>
          <w:p w14:paraId="22FDBF5F" w14:textId="77777777" w:rsidR="00947CC6" w:rsidRPr="00280F56" w:rsidRDefault="00947CC6" w:rsidP="00AA7330">
            <w:pPr>
              <w:rPr>
                <w:rFonts w:ascii="Calibri" w:hAnsi="Calibri" w:cs="Calibri"/>
                <w:color w:val="000000"/>
                <w:szCs w:val="22"/>
                <w:lang w:eastAsia="zh-CN"/>
              </w:rPr>
            </w:pPr>
          </w:p>
        </w:tc>
        <w:tc>
          <w:tcPr>
            <w:tcW w:w="1134" w:type="dxa"/>
          </w:tcPr>
          <w:p w14:paraId="7BA3736E"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-8.4E-05</w:t>
            </w:r>
          </w:p>
          <w:p w14:paraId="48904496" w14:textId="77777777" w:rsidR="00947CC6" w:rsidRPr="00280F56" w:rsidRDefault="00947CC6" w:rsidP="00AA7330">
            <w:pPr>
              <w:rPr>
                <w:rFonts w:ascii="Calibri" w:hAnsi="Calibri" w:cs="Calibri"/>
                <w:color w:val="000000"/>
                <w:szCs w:val="22"/>
              </w:rPr>
            </w:pPr>
          </w:p>
        </w:tc>
        <w:tc>
          <w:tcPr>
            <w:tcW w:w="1134" w:type="dxa"/>
          </w:tcPr>
          <w:p w14:paraId="61A4119F"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0.000296</w:t>
            </w:r>
          </w:p>
          <w:p w14:paraId="6E44E683" w14:textId="77777777" w:rsidR="00947CC6" w:rsidRPr="00280F56" w:rsidRDefault="00947CC6" w:rsidP="00AA7330">
            <w:pPr>
              <w:rPr>
                <w:rFonts w:ascii="Calibri" w:hAnsi="Calibri" w:cs="Calibri"/>
                <w:color w:val="000000"/>
                <w:szCs w:val="22"/>
              </w:rPr>
            </w:pPr>
          </w:p>
          <w:p w14:paraId="644C230D" w14:textId="77777777" w:rsidR="00947CC6" w:rsidRPr="00280F56" w:rsidRDefault="00947CC6" w:rsidP="00AA7330">
            <w:pPr>
              <w:rPr>
                <w:rFonts w:ascii="Calibri" w:hAnsi="Calibri" w:cs="Calibri"/>
                <w:szCs w:val="22"/>
              </w:rPr>
            </w:pPr>
          </w:p>
        </w:tc>
        <w:tc>
          <w:tcPr>
            <w:tcW w:w="1134" w:type="dxa"/>
          </w:tcPr>
          <w:p w14:paraId="57E9A67A"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-0.01144</w:t>
            </w:r>
          </w:p>
          <w:p w14:paraId="39A480B8" w14:textId="77777777" w:rsidR="00947CC6" w:rsidRPr="00280F56" w:rsidRDefault="00947CC6" w:rsidP="00AA7330">
            <w:pPr>
              <w:rPr>
                <w:rFonts w:ascii="Calibri" w:hAnsi="Calibri" w:cs="Calibri"/>
                <w:color w:val="000000"/>
                <w:szCs w:val="22"/>
              </w:rPr>
            </w:pPr>
          </w:p>
        </w:tc>
        <w:tc>
          <w:tcPr>
            <w:tcW w:w="1134" w:type="dxa"/>
          </w:tcPr>
          <w:p w14:paraId="76EAE9FB"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0.000378</w:t>
            </w:r>
          </w:p>
          <w:p w14:paraId="2D1F4BE7" w14:textId="77777777" w:rsidR="00947CC6" w:rsidRPr="00280F56" w:rsidRDefault="00947CC6" w:rsidP="00AA7330">
            <w:pPr>
              <w:rPr>
                <w:rFonts w:ascii="Calibri" w:hAnsi="Calibri" w:cs="Calibri"/>
                <w:color w:val="000000"/>
                <w:szCs w:val="22"/>
              </w:rPr>
            </w:pPr>
          </w:p>
          <w:p w14:paraId="24AFB15D" w14:textId="77777777" w:rsidR="00947CC6" w:rsidRPr="00280F56" w:rsidRDefault="00947CC6" w:rsidP="00AA7330">
            <w:pPr>
              <w:rPr>
                <w:rFonts w:ascii="Calibri" w:hAnsi="Calibri" w:cs="Calibri"/>
                <w:szCs w:val="22"/>
              </w:rPr>
            </w:pPr>
          </w:p>
        </w:tc>
        <w:tc>
          <w:tcPr>
            <w:tcW w:w="1559" w:type="dxa"/>
          </w:tcPr>
          <w:p w14:paraId="03340B77"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0.00743</w:t>
            </w:r>
          </w:p>
        </w:tc>
      </w:tr>
    </w:tbl>
    <w:p w14:paraId="20D2CECB" w14:textId="12E76433" w:rsidR="00947CC6" w:rsidRPr="00280F56" w:rsidRDefault="00947CC6" w:rsidP="00947CC6">
      <w:pPr>
        <w:pStyle w:val="BodyText"/>
      </w:pPr>
      <w:r w:rsidRPr="00280F56">
        <w:br/>
        <w:t xml:space="preserve">Table </w:t>
      </w:r>
      <w:r>
        <w:t>3</w:t>
      </w:r>
      <w:r w:rsidRPr="00280F56">
        <w:t xml:space="preserve">.3 lists the Accelerometer offsets for the </w:t>
      </w:r>
      <w:r w:rsidR="00DB7715">
        <w:t>central</w:t>
      </w:r>
      <w:r w:rsidRPr="00280F56">
        <w:t xml:space="preserve"> </w:t>
      </w:r>
      <w:r>
        <w:t>IMU</w:t>
      </w:r>
      <w:r w:rsidRPr="00280F56">
        <w:t xml:space="preserve">. These were obtained from the axes </w:t>
      </w:r>
      <w:r w:rsidRPr="00280F56">
        <w:lastRenderedPageBreak/>
        <w:t xml:space="preserve">shown in the table and the </w:t>
      </w:r>
      <w:r>
        <w:t>MATLAB</w:t>
      </w:r>
      <w:r w:rsidRPr="00280F56">
        <w:t xml:space="preserve"> </w:t>
      </w:r>
      <w:proofErr w:type="spellStart"/>
      <w:r w:rsidRPr="00280F56">
        <w:t>polyfit</w:t>
      </w:r>
      <w:proofErr w:type="spellEnd"/>
      <w:r w:rsidRPr="00280F56">
        <w:t xml:space="preserve"> function </w:t>
      </w:r>
      <w:r w:rsidRPr="00280F56">
        <w:fldChar w:fldCharType="begin" w:fldLock="1"/>
      </w:r>
      <w:r w:rsidR="00D65503">
        <w:instrText>ADDIN CSL_CITATION {"citationItems":[{"id":"ITEM-1","itemData":{"URL":"https://au.mathworks.com/help/matlab/ref/polyfit.html","accessed":{"date-parts":[["2023","9","3"]]},"author":[{"dropping-particle":"","family":"Matlab","given":"","non-dropping-particle":"","parse-names":false,"suffix":""}],"id":"ITEM-1","issued":{"date-parts":[["2023"]]},"title":"Matlab PolyFit function","type":"webpage"},"uris":["http://www.mendeley.com/documents/?uuid=70edd6a9-333f-4f2c-a517-c8ed80cf967f"]}],"mendeley":{"formattedCitation":"(Matlab, 2023)","manualFormatting":"(MATLAB, 2023)","plainTextFormattedCitation":"(Matlab, 2023)","previouslyFormattedCitation":"(Matlab, 2023)"},"properties":{"noteIndex":0},"schema":"https://github.com/citation-style-language/schema/raw/master/csl-citation.json"}</w:instrText>
      </w:r>
      <w:r w:rsidRPr="00280F56">
        <w:fldChar w:fldCharType="separate"/>
      </w:r>
      <w:r w:rsidRPr="00280F56">
        <w:rPr>
          <w:noProof/>
        </w:rPr>
        <w:t>(</w:t>
      </w:r>
      <w:r>
        <w:rPr>
          <w:noProof/>
        </w:rPr>
        <w:t>MATLAB</w:t>
      </w:r>
      <w:r w:rsidRPr="00280F56">
        <w:rPr>
          <w:noProof/>
        </w:rPr>
        <w:t>, 2023)</w:t>
      </w:r>
      <w:r w:rsidRPr="00280F56">
        <w:fldChar w:fldCharType="end"/>
      </w:r>
      <w:r w:rsidRPr="00280F56">
        <w:t xml:space="preserve"> was used to determine the first order equation parameters of slope and offset. X values used were -1, 0 and 1.</w:t>
      </w:r>
    </w:p>
    <w:p w14:paraId="52541597" w14:textId="74AF612D" w:rsidR="00947CC6" w:rsidRPr="00280F56" w:rsidRDefault="00947CC6" w:rsidP="00947CC6">
      <w:pPr>
        <w:pStyle w:val="Caption"/>
      </w:pPr>
      <w:bookmarkStart w:id="120" w:name="_Toc147395980"/>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3</w:t>
      </w:r>
      <w:r w:rsidR="00961355">
        <w:fldChar w:fldCharType="end"/>
      </w:r>
      <w:r w:rsidRPr="00280F56">
        <w:t xml:space="preserve"> </w:t>
      </w:r>
      <w:r w:rsidR="00DB7715">
        <w:t>Central</w:t>
      </w:r>
      <w:r w:rsidR="00CD550E">
        <w:t xml:space="preserve"> IMU </w:t>
      </w:r>
      <w:r w:rsidRPr="00280F56">
        <w:t>Accelerometer Slope and Offset Table</w:t>
      </w:r>
      <w:bookmarkEnd w:id="120"/>
    </w:p>
    <w:tbl>
      <w:tblPr>
        <w:tblStyle w:val="TableGrid"/>
        <w:tblW w:w="9723" w:type="dxa"/>
        <w:tblLayout w:type="fixed"/>
        <w:tblLook w:val="04A0" w:firstRow="1" w:lastRow="0" w:firstColumn="1" w:lastColumn="0" w:noHBand="0" w:noVBand="1"/>
      </w:tblPr>
      <w:tblGrid>
        <w:gridCol w:w="1156"/>
        <w:gridCol w:w="1391"/>
        <w:gridCol w:w="1391"/>
        <w:gridCol w:w="1391"/>
        <w:gridCol w:w="2126"/>
        <w:gridCol w:w="2268"/>
      </w:tblGrid>
      <w:tr w:rsidR="00947CC6" w:rsidRPr="00280F56" w14:paraId="72148861" w14:textId="77777777" w:rsidTr="00AA7330">
        <w:trPr>
          <w:trHeight w:val="1076"/>
        </w:trPr>
        <w:tc>
          <w:tcPr>
            <w:tcW w:w="1156" w:type="dxa"/>
          </w:tcPr>
          <w:p w14:paraId="7ECD2582" w14:textId="77777777" w:rsidR="00947CC6" w:rsidRPr="00280F56" w:rsidRDefault="00947CC6" w:rsidP="00A84952">
            <w:r w:rsidRPr="00280F56">
              <w:t>Axis</w:t>
            </w:r>
          </w:p>
        </w:tc>
        <w:tc>
          <w:tcPr>
            <w:tcW w:w="1391" w:type="dxa"/>
          </w:tcPr>
          <w:p w14:paraId="1F24DC66" w14:textId="77777777" w:rsidR="00947CC6" w:rsidRPr="00280F56" w:rsidRDefault="00947CC6" w:rsidP="00A84952">
            <w:pPr>
              <w:rPr>
                <w:color w:val="000000"/>
              </w:rPr>
            </w:pPr>
            <w:r w:rsidRPr="00280F56">
              <w:rPr>
                <w:color w:val="000000"/>
              </w:rPr>
              <w:t>Flat, Facing Down (gravity = -1)</w:t>
            </w:r>
          </w:p>
        </w:tc>
        <w:tc>
          <w:tcPr>
            <w:tcW w:w="1391" w:type="dxa"/>
          </w:tcPr>
          <w:p w14:paraId="6427E562" w14:textId="77777777" w:rsidR="00947CC6" w:rsidRPr="00280F56" w:rsidRDefault="00947CC6" w:rsidP="00A84952">
            <w:pPr>
              <w:rPr>
                <w:color w:val="000000"/>
              </w:rPr>
            </w:pPr>
            <w:r w:rsidRPr="00280F56">
              <w:rPr>
                <w:color w:val="000000"/>
              </w:rPr>
              <w:t xml:space="preserve">90deg, tilting left </w:t>
            </w:r>
            <w:r w:rsidRPr="00280F56">
              <w:rPr>
                <w:color w:val="000000"/>
              </w:rPr>
              <w:br/>
              <w:t>(gravity = 0)</w:t>
            </w:r>
          </w:p>
        </w:tc>
        <w:tc>
          <w:tcPr>
            <w:tcW w:w="1391" w:type="dxa"/>
          </w:tcPr>
          <w:p w14:paraId="6997C082" w14:textId="77777777" w:rsidR="00947CC6" w:rsidRPr="00280F56" w:rsidRDefault="00947CC6" w:rsidP="00A84952">
            <w:pPr>
              <w:rPr>
                <w:color w:val="000000"/>
              </w:rPr>
            </w:pPr>
            <w:r w:rsidRPr="00280F56">
              <w:rPr>
                <w:color w:val="000000"/>
              </w:rPr>
              <w:t>Flat, Facing Up (gravity=1)</w:t>
            </w:r>
          </w:p>
        </w:tc>
        <w:tc>
          <w:tcPr>
            <w:tcW w:w="2126" w:type="dxa"/>
          </w:tcPr>
          <w:p w14:paraId="7DC1283E" w14:textId="77777777" w:rsidR="00947CC6" w:rsidRPr="00280F56" w:rsidRDefault="00947CC6" w:rsidP="00A84952">
            <w:pPr>
              <w:rPr>
                <w:color w:val="000000"/>
              </w:rPr>
            </w:pPr>
            <w:r w:rsidRPr="00280F56">
              <w:rPr>
                <w:color w:val="000000"/>
              </w:rPr>
              <w:t>Slope</w:t>
            </w:r>
          </w:p>
        </w:tc>
        <w:tc>
          <w:tcPr>
            <w:tcW w:w="2268" w:type="dxa"/>
          </w:tcPr>
          <w:p w14:paraId="7631DDBD" w14:textId="77777777" w:rsidR="00947CC6" w:rsidRPr="00280F56" w:rsidRDefault="00947CC6" w:rsidP="00A84952">
            <w:pPr>
              <w:rPr>
                <w:color w:val="000000"/>
              </w:rPr>
            </w:pPr>
            <w:r w:rsidRPr="00280F56">
              <w:rPr>
                <w:color w:val="000000"/>
              </w:rPr>
              <w:t>Offset</w:t>
            </w:r>
          </w:p>
        </w:tc>
      </w:tr>
      <w:tr w:rsidR="00947CC6" w:rsidRPr="00280F56" w14:paraId="16D98A95" w14:textId="77777777" w:rsidTr="00AA7330">
        <w:trPr>
          <w:trHeight w:val="837"/>
        </w:trPr>
        <w:tc>
          <w:tcPr>
            <w:tcW w:w="1156" w:type="dxa"/>
          </w:tcPr>
          <w:p w14:paraId="18C0E0A9" w14:textId="77777777" w:rsidR="00947CC6" w:rsidRPr="00280F56" w:rsidRDefault="00947CC6" w:rsidP="00A84952">
            <w:proofErr w:type="spellStart"/>
            <w:r w:rsidRPr="00280F56">
              <w:t>Accel_X</w:t>
            </w:r>
            <w:proofErr w:type="spellEnd"/>
          </w:p>
        </w:tc>
        <w:tc>
          <w:tcPr>
            <w:tcW w:w="1391" w:type="dxa"/>
          </w:tcPr>
          <w:p w14:paraId="3A776AC4"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0.02984</w:t>
            </w:r>
          </w:p>
          <w:p w14:paraId="1247C3F6" w14:textId="77777777" w:rsidR="00947CC6" w:rsidRPr="00280F56" w:rsidRDefault="00947CC6" w:rsidP="00A84952">
            <w:pPr>
              <w:rPr>
                <w:color w:val="000000"/>
              </w:rPr>
            </w:pPr>
          </w:p>
        </w:tc>
        <w:tc>
          <w:tcPr>
            <w:tcW w:w="1391" w:type="dxa"/>
          </w:tcPr>
          <w:p w14:paraId="66357747"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9.720203</w:t>
            </w:r>
          </w:p>
          <w:p w14:paraId="2C2DC080" w14:textId="77777777" w:rsidR="00947CC6" w:rsidRPr="00280F56" w:rsidRDefault="00947CC6" w:rsidP="00A84952">
            <w:pPr>
              <w:rPr>
                <w:color w:val="000000"/>
              </w:rPr>
            </w:pPr>
          </w:p>
        </w:tc>
        <w:tc>
          <w:tcPr>
            <w:tcW w:w="1391" w:type="dxa"/>
          </w:tcPr>
          <w:p w14:paraId="723EC2F1"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-0.20886</w:t>
            </w:r>
          </w:p>
          <w:p w14:paraId="6CC98C96" w14:textId="77777777" w:rsidR="00947CC6" w:rsidRPr="00280F56" w:rsidRDefault="00947CC6" w:rsidP="00A84952">
            <w:pPr>
              <w:rPr>
                <w:color w:val="000000"/>
              </w:rPr>
            </w:pPr>
          </w:p>
        </w:tc>
        <w:tc>
          <w:tcPr>
            <w:tcW w:w="2126" w:type="dxa"/>
          </w:tcPr>
          <w:p w14:paraId="0B234C35" w14:textId="77777777" w:rsidR="00947CC6" w:rsidRPr="00280F56" w:rsidRDefault="00947CC6" w:rsidP="00A84952">
            <w:pPr>
              <w:rPr>
                <w:color w:val="000000"/>
              </w:rPr>
            </w:pPr>
            <w:r w:rsidRPr="00280F56">
              <w:rPr>
                <w:color w:val="000000"/>
              </w:rPr>
              <w:t>0.0013</w:t>
            </w:r>
          </w:p>
        </w:tc>
        <w:tc>
          <w:tcPr>
            <w:tcW w:w="2268" w:type="dxa"/>
          </w:tcPr>
          <w:p w14:paraId="642F4E84" w14:textId="77777777" w:rsidR="00947CC6" w:rsidRPr="00280F56" w:rsidRDefault="00947CC6" w:rsidP="00A84952">
            <w:pPr>
              <w:rPr>
                <w:color w:val="000000"/>
                <w:lang w:eastAsia="zh-CN"/>
              </w:rPr>
            </w:pPr>
            <w:r w:rsidRPr="00280F56">
              <w:rPr>
                <w:color w:val="000000"/>
              </w:rPr>
              <w:t>0.0315</w:t>
            </w:r>
          </w:p>
          <w:p w14:paraId="05E3FFD0" w14:textId="77777777" w:rsidR="00947CC6" w:rsidRPr="00280F56" w:rsidRDefault="00947CC6" w:rsidP="00A84952">
            <w:pPr>
              <w:rPr>
                <w:color w:val="000000"/>
              </w:rPr>
            </w:pPr>
          </w:p>
        </w:tc>
      </w:tr>
      <w:tr w:rsidR="00947CC6" w:rsidRPr="00280F56" w14:paraId="5FA3956B" w14:textId="77777777" w:rsidTr="00AA7330">
        <w:trPr>
          <w:trHeight w:val="837"/>
        </w:trPr>
        <w:tc>
          <w:tcPr>
            <w:tcW w:w="1156" w:type="dxa"/>
          </w:tcPr>
          <w:p w14:paraId="32A63C90" w14:textId="77777777" w:rsidR="00947CC6" w:rsidRPr="00280F56" w:rsidRDefault="00947CC6" w:rsidP="00A84952">
            <w:proofErr w:type="spellStart"/>
            <w:r w:rsidRPr="00280F56">
              <w:t>Accel_Y</w:t>
            </w:r>
            <w:proofErr w:type="spellEnd"/>
          </w:p>
        </w:tc>
        <w:tc>
          <w:tcPr>
            <w:tcW w:w="1391" w:type="dxa"/>
          </w:tcPr>
          <w:p w14:paraId="2E6E3043"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-0.10395</w:t>
            </w:r>
          </w:p>
          <w:p w14:paraId="543E4CE9" w14:textId="77777777" w:rsidR="00947CC6" w:rsidRPr="00280F56" w:rsidRDefault="00947CC6" w:rsidP="00A84952">
            <w:pPr>
              <w:rPr>
                <w:color w:val="000000"/>
              </w:rPr>
            </w:pPr>
          </w:p>
        </w:tc>
        <w:tc>
          <w:tcPr>
            <w:tcW w:w="1391" w:type="dxa"/>
          </w:tcPr>
          <w:p w14:paraId="751966ED"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-0.59628</w:t>
            </w:r>
          </w:p>
          <w:p w14:paraId="6A8E7B98" w14:textId="77777777" w:rsidR="00947CC6" w:rsidRPr="00280F56" w:rsidRDefault="00947CC6" w:rsidP="00A84952">
            <w:pPr>
              <w:rPr>
                <w:color w:val="000000"/>
              </w:rPr>
            </w:pPr>
          </w:p>
        </w:tc>
        <w:tc>
          <w:tcPr>
            <w:tcW w:w="1391" w:type="dxa"/>
          </w:tcPr>
          <w:p w14:paraId="77286CD4"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0.032943</w:t>
            </w:r>
          </w:p>
          <w:p w14:paraId="64E3EF75" w14:textId="77777777" w:rsidR="00947CC6" w:rsidRPr="00280F56" w:rsidRDefault="00947CC6" w:rsidP="00A84952">
            <w:pPr>
              <w:rPr>
                <w:color w:val="000000"/>
              </w:rPr>
            </w:pPr>
          </w:p>
        </w:tc>
        <w:tc>
          <w:tcPr>
            <w:tcW w:w="2126" w:type="dxa"/>
          </w:tcPr>
          <w:p w14:paraId="176651D2" w14:textId="77777777" w:rsidR="00947CC6" w:rsidRPr="00280F56" w:rsidRDefault="00947CC6" w:rsidP="00A84952">
            <w:pPr>
              <w:rPr>
                <w:color w:val="000000"/>
              </w:rPr>
            </w:pPr>
            <w:r w:rsidRPr="00280F56">
              <w:rPr>
                <w:color w:val="000000"/>
              </w:rPr>
              <w:t>-2.338e-4</w:t>
            </w:r>
          </w:p>
        </w:tc>
        <w:tc>
          <w:tcPr>
            <w:tcW w:w="2268" w:type="dxa"/>
          </w:tcPr>
          <w:p w14:paraId="4B5D917F" w14:textId="77777777" w:rsidR="00947CC6" w:rsidRPr="00280F56" w:rsidRDefault="00947CC6" w:rsidP="00A84952">
            <w:pPr>
              <w:rPr>
                <w:color w:val="000000"/>
              </w:rPr>
            </w:pPr>
            <w:r w:rsidRPr="00280F56">
              <w:rPr>
                <w:color w:val="000000"/>
              </w:rPr>
              <w:t>0.0325</w:t>
            </w:r>
          </w:p>
        </w:tc>
      </w:tr>
      <w:tr w:rsidR="00947CC6" w:rsidRPr="00280F56" w14:paraId="06A47BE1" w14:textId="77777777" w:rsidTr="00AA7330">
        <w:trPr>
          <w:trHeight w:val="837"/>
        </w:trPr>
        <w:tc>
          <w:tcPr>
            <w:tcW w:w="1156" w:type="dxa"/>
          </w:tcPr>
          <w:p w14:paraId="21A8135F" w14:textId="77777777" w:rsidR="00947CC6" w:rsidRPr="00280F56" w:rsidRDefault="00947CC6" w:rsidP="00A84952">
            <w:proofErr w:type="spellStart"/>
            <w:r w:rsidRPr="00280F56">
              <w:t>Accel_Z</w:t>
            </w:r>
            <w:proofErr w:type="spellEnd"/>
          </w:p>
        </w:tc>
        <w:tc>
          <w:tcPr>
            <w:tcW w:w="1391" w:type="dxa"/>
          </w:tcPr>
          <w:p w14:paraId="47FBF3C2"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-9.4977</w:t>
            </w:r>
          </w:p>
          <w:p w14:paraId="27C347EC" w14:textId="77777777" w:rsidR="00947CC6" w:rsidRPr="00280F56" w:rsidRDefault="00947CC6" w:rsidP="00A84952">
            <w:pPr>
              <w:rPr>
                <w:color w:val="000000"/>
              </w:rPr>
            </w:pPr>
          </w:p>
        </w:tc>
        <w:tc>
          <w:tcPr>
            <w:tcW w:w="1391" w:type="dxa"/>
          </w:tcPr>
          <w:p w14:paraId="09AAF889"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0.368226</w:t>
            </w:r>
          </w:p>
          <w:p w14:paraId="7F0D6466" w14:textId="77777777" w:rsidR="00947CC6" w:rsidRPr="00280F56" w:rsidRDefault="00947CC6" w:rsidP="00A84952">
            <w:pPr>
              <w:rPr>
                <w:color w:val="000000"/>
              </w:rPr>
            </w:pPr>
          </w:p>
        </w:tc>
        <w:tc>
          <w:tcPr>
            <w:tcW w:w="1391" w:type="dxa"/>
          </w:tcPr>
          <w:p w14:paraId="3FD1ABF1"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10.22617</w:t>
            </w:r>
          </w:p>
          <w:p w14:paraId="69BE2560" w14:textId="77777777" w:rsidR="00947CC6" w:rsidRPr="00280F56" w:rsidRDefault="00947CC6" w:rsidP="00A84952">
            <w:pPr>
              <w:rPr>
                <w:color w:val="000000"/>
              </w:rPr>
            </w:pPr>
          </w:p>
        </w:tc>
        <w:tc>
          <w:tcPr>
            <w:tcW w:w="2126" w:type="dxa"/>
          </w:tcPr>
          <w:p w14:paraId="3EACB223" w14:textId="77777777" w:rsidR="00947CC6" w:rsidRPr="00280F56" w:rsidRDefault="00947CC6" w:rsidP="00A84952">
            <w:pPr>
              <w:rPr>
                <w:color w:val="000000"/>
              </w:rPr>
            </w:pPr>
            <w:r w:rsidRPr="00280F56">
              <w:rPr>
                <w:color w:val="000000"/>
              </w:rPr>
              <w:t>-1.0244e-4</w:t>
            </w:r>
          </w:p>
          <w:p w14:paraId="023AAF87" w14:textId="77777777" w:rsidR="00947CC6" w:rsidRPr="00280F56" w:rsidRDefault="00947CC6" w:rsidP="00A84952"/>
        </w:tc>
        <w:tc>
          <w:tcPr>
            <w:tcW w:w="2268" w:type="dxa"/>
          </w:tcPr>
          <w:p w14:paraId="206C741C" w14:textId="77777777" w:rsidR="00947CC6" w:rsidRPr="00280F56" w:rsidRDefault="00947CC6" w:rsidP="00A84952">
            <w:pPr>
              <w:rPr>
                <w:color w:val="000000"/>
                <w:lang w:eastAsia="zh-CN"/>
              </w:rPr>
            </w:pPr>
            <w:r w:rsidRPr="00280F56">
              <w:rPr>
                <w:color w:val="000000"/>
              </w:rPr>
              <w:t>0.0325</w:t>
            </w:r>
          </w:p>
          <w:p w14:paraId="7BAF1423" w14:textId="77777777" w:rsidR="00947CC6" w:rsidRPr="00280F56" w:rsidRDefault="00947CC6" w:rsidP="00A84952">
            <w:pPr>
              <w:rPr>
                <w:color w:val="000000"/>
              </w:rPr>
            </w:pPr>
          </w:p>
        </w:tc>
      </w:tr>
    </w:tbl>
    <w:p w14:paraId="6F310F46" w14:textId="026F6293" w:rsidR="00947CC6" w:rsidRPr="00280F56" w:rsidRDefault="00CD550E" w:rsidP="00947CC6">
      <w:pPr>
        <w:pStyle w:val="BodyText"/>
      </w:pPr>
      <w:r>
        <w:br/>
      </w:r>
      <w:r w:rsidR="00947CC6" w:rsidRPr="00280F56">
        <w:t xml:space="preserve">The offset and scaling values from Tables </w:t>
      </w:r>
      <w:r>
        <w:t>3</w:t>
      </w:r>
      <w:r w:rsidR="00947CC6" w:rsidRPr="00280F56">
        <w:t xml:space="preserve">.2 and </w:t>
      </w:r>
      <w:r>
        <w:t>3</w:t>
      </w:r>
      <w:r w:rsidR="00947CC6" w:rsidRPr="00280F56">
        <w:t xml:space="preserve">.3 are applied to each </w:t>
      </w:r>
      <w:r w:rsidR="00A84952">
        <w:t xml:space="preserve">IMU </w:t>
      </w:r>
      <w:r w:rsidR="00947CC6" w:rsidRPr="00280F56">
        <w:t xml:space="preserve">measurement to reduce calibration errors. </w:t>
      </w:r>
      <w:r w:rsidR="00947CC6" w:rsidRPr="00280F56">
        <w:br/>
      </w:r>
      <w:r w:rsidR="00A84952">
        <w:br/>
      </w:r>
      <w:r w:rsidR="00947CC6" w:rsidRPr="00280F56">
        <w:t>Variation in the output matters as it may mask any differences in technique. Note that there is some considerable variation in the output for a completely stationary vehicle, indicating high noise floor of the sensors. The Madgwick, Kalman and Neural Network processes are meant to reduce these errors, providing they are gaussian in nature.</w:t>
      </w:r>
      <w:r w:rsidR="00947CC6" w:rsidRPr="00280F56">
        <w:br/>
      </w:r>
      <w:r w:rsidR="00947CC6" w:rsidRPr="00280F56">
        <w:br/>
        <w:t>With the robotic arm in the neutral position as shown in Figure</w:t>
      </w:r>
      <w:r w:rsidR="00C2627C">
        <w:t>s</w:t>
      </w:r>
      <w:r w:rsidR="00947CC6" w:rsidRPr="00280F56">
        <w:t xml:space="preserve"> 3.</w:t>
      </w:r>
      <w:r w:rsidR="00C2627C">
        <w:t>4 and 3.5</w:t>
      </w:r>
      <w:r w:rsidR="00947CC6" w:rsidRPr="00280F56">
        <w:t xml:space="preserve">, a sample of static results from the robot arm sensors is shown in Table </w:t>
      </w:r>
      <w:r w:rsidR="00947CC6">
        <w:t>3</w:t>
      </w:r>
      <w:r w:rsidR="00947CC6" w:rsidRPr="00280F56">
        <w:t>.4.</w:t>
      </w:r>
    </w:p>
    <w:p w14:paraId="4823D489" w14:textId="5F1579C5" w:rsidR="00947CC6" w:rsidRDefault="00947CC6" w:rsidP="00947CC6">
      <w:pPr>
        <w:pStyle w:val="Caption"/>
      </w:pPr>
      <w:bookmarkStart w:id="121" w:name="_Toc147395981"/>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4</w:t>
      </w:r>
      <w:r w:rsidR="00961355">
        <w:fldChar w:fldCharType="end"/>
      </w:r>
      <w:r w:rsidRPr="00280F56">
        <w:t xml:space="preserve"> Sample of </w:t>
      </w:r>
      <w:commentRangeStart w:id="122"/>
      <w:r w:rsidRPr="00280F56">
        <w:t xml:space="preserve">Euler angle </w:t>
      </w:r>
      <w:commentRangeEnd w:id="122"/>
      <w:r w:rsidR="00536189">
        <w:rPr>
          <w:rStyle w:val="CommentReference"/>
          <w:rFonts w:asciiTheme="minorHAnsi" w:hAnsiTheme="minorHAnsi"/>
          <w:noProof w:val="0"/>
        </w:rPr>
        <w:commentReference w:id="122"/>
      </w:r>
      <w:r w:rsidRPr="00280F56">
        <w:t>results</w:t>
      </w:r>
      <w:r w:rsidR="00C2627C">
        <w:t xml:space="preserve"> from the robt arm </w:t>
      </w:r>
      <w:r w:rsidRPr="00280F56">
        <w:t>using tool arm sensors while at rest.</w:t>
      </w:r>
      <w:bookmarkEnd w:id="121"/>
    </w:p>
    <w:tbl>
      <w:tblPr>
        <w:tblStyle w:val="TableGrid"/>
        <w:tblW w:w="0" w:type="auto"/>
        <w:tblLook w:val="04A0" w:firstRow="1" w:lastRow="0" w:firstColumn="1" w:lastColumn="0" w:noHBand="0" w:noVBand="1"/>
      </w:tblPr>
      <w:tblGrid>
        <w:gridCol w:w="3020"/>
        <w:gridCol w:w="3020"/>
        <w:gridCol w:w="3021"/>
      </w:tblGrid>
      <w:tr w:rsidR="00C2627C" w14:paraId="5EB4A829" w14:textId="77777777" w:rsidTr="00C2627C">
        <w:tc>
          <w:tcPr>
            <w:tcW w:w="3020" w:type="dxa"/>
          </w:tcPr>
          <w:p w14:paraId="5A55CCA8" w14:textId="68511CEA" w:rsidR="00C2627C" w:rsidRDefault="00C2627C" w:rsidP="00C2627C">
            <w:r>
              <w:t>Euler Z</w:t>
            </w:r>
          </w:p>
        </w:tc>
        <w:tc>
          <w:tcPr>
            <w:tcW w:w="3020" w:type="dxa"/>
          </w:tcPr>
          <w:p w14:paraId="2899395A" w14:textId="41B84CB9" w:rsidR="00C2627C" w:rsidRDefault="00C2627C" w:rsidP="00C2627C">
            <w:r>
              <w:t>Euler Y</w:t>
            </w:r>
          </w:p>
        </w:tc>
        <w:tc>
          <w:tcPr>
            <w:tcW w:w="3021" w:type="dxa"/>
          </w:tcPr>
          <w:p w14:paraId="1939EFE3" w14:textId="0250C44F" w:rsidR="00C2627C" w:rsidRDefault="00C2627C" w:rsidP="00C2627C">
            <w:r>
              <w:t>Euler X</w:t>
            </w:r>
          </w:p>
        </w:tc>
      </w:tr>
      <w:tr w:rsidR="00C2627C" w14:paraId="1D48CE5D" w14:textId="77777777" w:rsidTr="00C2627C">
        <w:trPr>
          <w:trHeight w:val="337"/>
        </w:trPr>
        <w:tc>
          <w:tcPr>
            <w:tcW w:w="3020" w:type="dxa"/>
          </w:tcPr>
          <w:p w14:paraId="53A41EC9" w14:textId="437F8FFB" w:rsidR="00C2627C" w:rsidRDefault="00C2627C" w:rsidP="00C2627C">
            <w:r w:rsidRPr="00280F56">
              <w:rPr>
                <w:rFonts w:ascii="Calibri" w:hAnsi="Calibri" w:cs="Calibri"/>
                <w:color w:val="000000"/>
                <w:szCs w:val="22"/>
                <w:lang w:eastAsia="zh-CN"/>
              </w:rPr>
              <w:t>0.278238171</w:t>
            </w:r>
          </w:p>
        </w:tc>
        <w:tc>
          <w:tcPr>
            <w:tcW w:w="3020" w:type="dxa"/>
          </w:tcPr>
          <w:p w14:paraId="5A3DE274" w14:textId="645A0268" w:rsidR="00C2627C" w:rsidRPr="00C2627C" w:rsidRDefault="00C2627C" w:rsidP="00C2627C">
            <w:pPr>
              <w:rPr>
                <w:rFonts w:ascii="Calibri" w:hAnsi="Calibri" w:cs="Calibri"/>
                <w:color w:val="000000"/>
                <w:szCs w:val="22"/>
                <w:lang w:eastAsia="zh-CN"/>
              </w:rPr>
            </w:pPr>
            <w:r>
              <w:rPr>
                <w:rFonts w:ascii="Calibri" w:hAnsi="Calibri" w:cs="Calibri"/>
                <w:color w:val="000000"/>
                <w:szCs w:val="22"/>
                <w:lang w:eastAsia="zh-CN"/>
              </w:rPr>
              <w:t>0</w:t>
            </w:r>
            <w:r w:rsidRPr="00280F56">
              <w:rPr>
                <w:rFonts w:ascii="Calibri" w:hAnsi="Calibri" w:cs="Calibri"/>
                <w:color w:val="000000"/>
                <w:szCs w:val="22"/>
                <w:lang w:eastAsia="zh-CN"/>
              </w:rPr>
              <w:t>.52853157</w:t>
            </w:r>
          </w:p>
        </w:tc>
        <w:tc>
          <w:tcPr>
            <w:tcW w:w="3021" w:type="dxa"/>
          </w:tcPr>
          <w:p w14:paraId="13256964" w14:textId="6B998D97" w:rsidR="00C2627C" w:rsidRDefault="00C2627C" w:rsidP="00C2627C">
            <w:r w:rsidRPr="00280F56">
              <w:rPr>
                <w:lang w:eastAsia="zh-CN"/>
              </w:rPr>
              <w:t>-90.0214431</w:t>
            </w:r>
          </w:p>
        </w:tc>
      </w:tr>
    </w:tbl>
    <w:p w14:paraId="6C453692" w14:textId="77777777" w:rsidR="00C2627C" w:rsidRPr="00C2627C" w:rsidRDefault="00C2627C" w:rsidP="00C2627C">
      <w:pPr>
        <w:pStyle w:val="BodyText"/>
      </w:pPr>
    </w:p>
    <w:p w14:paraId="04116116" w14:textId="2B326DEB" w:rsidR="00947CC6" w:rsidRPr="00280F56" w:rsidRDefault="00947CC6" w:rsidP="00947CC6">
      <w:pPr>
        <w:pStyle w:val="Caption"/>
      </w:pPr>
      <w:bookmarkStart w:id="123" w:name="_Toc147395982"/>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5</w:t>
      </w:r>
      <w:r w:rsidR="00961355">
        <w:fldChar w:fldCharType="end"/>
      </w:r>
      <w:r w:rsidRPr="00280F56">
        <w:t xml:space="preserve"> Joint angles of Robot at rest</w:t>
      </w:r>
      <w:bookmarkEnd w:id="123"/>
    </w:p>
    <w:tbl>
      <w:tblPr>
        <w:tblStyle w:val="TableGrid"/>
        <w:tblW w:w="0" w:type="auto"/>
        <w:tblLayout w:type="fixed"/>
        <w:tblLook w:val="04A0" w:firstRow="1" w:lastRow="0" w:firstColumn="1" w:lastColumn="0" w:noHBand="0" w:noVBand="1"/>
      </w:tblPr>
      <w:tblGrid>
        <w:gridCol w:w="1129"/>
        <w:gridCol w:w="1276"/>
        <w:gridCol w:w="1134"/>
        <w:gridCol w:w="1134"/>
        <w:gridCol w:w="1276"/>
        <w:gridCol w:w="1167"/>
        <w:gridCol w:w="1945"/>
      </w:tblGrid>
      <w:tr w:rsidR="00947CC6" w:rsidRPr="00280F56" w14:paraId="6005B52A" w14:textId="77777777" w:rsidTr="00C2627C">
        <w:tc>
          <w:tcPr>
            <w:tcW w:w="1129" w:type="dxa"/>
          </w:tcPr>
          <w:p w14:paraId="29C632E1" w14:textId="77777777" w:rsidR="00947CC6" w:rsidRPr="00280F56" w:rsidRDefault="00947CC6" w:rsidP="00AA7330">
            <w:r w:rsidRPr="00280F56">
              <w:t>Angle</w:t>
            </w:r>
          </w:p>
        </w:tc>
        <w:tc>
          <w:tcPr>
            <w:tcW w:w="1276" w:type="dxa"/>
          </w:tcPr>
          <w:p w14:paraId="339AA9D2" w14:textId="77777777" w:rsidR="00947CC6" w:rsidRPr="00280F56" w:rsidRDefault="00947CC6" w:rsidP="00AA7330">
            <w:r w:rsidRPr="00280F56">
              <w:t>Base</w:t>
            </w:r>
          </w:p>
        </w:tc>
        <w:tc>
          <w:tcPr>
            <w:tcW w:w="1134" w:type="dxa"/>
          </w:tcPr>
          <w:p w14:paraId="4F71AD16" w14:textId="77777777" w:rsidR="00947CC6" w:rsidRPr="00280F56" w:rsidRDefault="00947CC6" w:rsidP="00AA7330">
            <w:r w:rsidRPr="00280F56">
              <w:t>Shoulder</w:t>
            </w:r>
          </w:p>
        </w:tc>
        <w:tc>
          <w:tcPr>
            <w:tcW w:w="1134" w:type="dxa"/>
          </w:tcPr>
          <w:p w14:paraId="570A0FFD" w14:textId="77777777" w:rsidR="00947CC6" w:rsidRPr="00280F56" w:rsidRDefault="00947CC6" w:rsidP="00AA7330">
            <w:r w:rsidRPr="00280F56">
              <w:t>Elbow</w:t>
            </w:r>
          </w:p>
        </w:tc>
        <w:tc>
          <w:tcPr>
            <w:tcW w:w="1276" w:type="dxa"/>
          </w:tcPr>
          <w:p w14:paraId="38144570" w14:textId="77777777" w:rsidR="00947CC6" w:rsidRPr="00280F56" w:rsidRDefault="00947CC6" w:rsidP="00AA7330">
            <w:r w:rsidRPr="00280F56">
              <w:t>Wrist 1</w:t>
            </w:r>
            <w:r w:rsidRPr="00280F56">
              <w:br/>
              <w:t>(Roll)</w:t>
            </w:r>
          </w:p>
        </w:tc>
        <w:tc>
          <w:tcPr>
            <w:tcW w:w="1167" w:type="dxa"/>
          </w:tcPr>
          <w:p w14:paraId="7CB89C12" w14:textId="77777777" w:rsidR="00947CC6" w:rsidRPr="00280F56" w:rsidRDefault="00947CC6" w:rsidP="00AA7330">
            <w:r w:rsidRPr="00280F56">
              <w:t>Wrist 2</w:t>
            </w:r>
            <w:r w:rsidRPr="00280F56">
              <w:br/>
              <w:t>(Pitch)</w:t>
            </w:r>
          </w:p>
        </w:tc>
        <w:tc>
          <w:tcPr>
            <w:tcW w:w="1945" w:type="dxa"/>
          </w:tcPr>
          <w:p w14:paraId="51485C31" w14:textId="77777777" w:rsidR="00947CC6" w:rsidRPr="00280F56" w:rsidRDefault="00947CC6" w:rsidP="00AA7330">
            <w:r w:rsidRPr="00280F56">
              <w:t>Wrist 3</w:t>
            </w:r>
            <w:r w:rsidRPr="00280F56">
              <w:br/>
              <w:t>(Yaw)</w:t>
            </w:r>
          </w:p>
        </w:tc>
      </w:tr>
      <w:tr w:rsidR="00947CC6" w:rsidRPr="00280F56" w14:paraId="662D6ABC" w14:textId="77777777" w:rsidTr="00C2627C">
        <w:tc>
          <w:tcPr>
            <w:tcW w:w="1129" w:type="dxa"/>
          </w:tcPr>
          <w:p w14:paraId="560405A4"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Radians</w:t>
            </w:r>
          </w:p>
        </w:tc>
        <w:tc>
          <w:tcPr>
            <w:tcW w:w="1276" w:type="dxa"/>
          </w:tcPr>
          <w:p w14:paraId="7359484E" w14:textId="53082056"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-0.000299</w:t>
            </w:r>
            <w:r w:rsidR="00C2627C">
              <w:rPr>
                <w:rFonts w:ascii="Calibri" w:hAnsi="Calibri" w:cs="Calibri"/>
                <w:color w:val="000000"/>
                <w:szCs w:val="22"/>
              </w:rPr>
              <w:t>3</w:t>
            </w:r>
          </w:p>
          <w:p w14:paraId="4337CF79" w14:textId="77777777" w:rsidR="00947CC6" w:rsidRPr="00280F56" w:rsidRDefault="00947CC6" w:rsidP="00AA7330"/>
        </w:tc>
        <w:tc>
          <w:tcPr>
            <w:tcW w:w="1134" w:type="dxa"/>
          </w:tcPr>
          <w:p w14:paraId="4F1F279A" w14:textId="3CF9E031"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-1.570928</w:t>
            </w:r>
          </w:p>
        </w:tc>
        <w:tc>
          <w:tcPr>
            <w:tcW w:w="1134" w:type="dxa"/>
          </w:tcPr>
          <w:p w14:paraId="793F2631" w14:textId="590822D0"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-2.3667</w:t>
            </w:r>
            <w:r w:rsidR="00C2627C">
              <w:rPr>
                <w:rFonts w:ascii="Calibri" w:hAnsi="Calibri" w:cs="Calibri"/>
                <w:color w:val="000000"/>
                <w:szCs w:val="22"/>
              </w:rPr>
              <w:br/>
              <w:t>e</w:t>
            </w:r>
            <w:r w:rsidRPr="00280F56">
              <w:rPr>
                <w:rFonts w:ascii="Calibri" w:hAnsi="Calibri" w:cs="Calibri"/>
                <w:color w:val="000000"/>
                <w:szCs w:val="22"/>
              </w:rPr>
              <w:t>-05</w:t>
            </w:r>
          </w:p>
        </w:tc>
        <w:tc>
          <w:tcPr>
            <w:tcW w:w="1276" w:type="dxa"/>
          </w:tcPr>
          <w:p w14:paraId="06A9318C" w14:textId="79CD6E29"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8.39233</w:t>
            </w:r>
            <w:r w:rsidR="00C2627C">
              <w:rPr>
                <w:rFonts w:ascii="Calibri" w:hAnsi="Calibri" w:cs="Calibri"/>
                <w:color w:val="000000"/>
                <w:szCs w:val="22"/>
              </w:rPr>
              <w:br/>
              <w:t>e</w:t>
            </w:r>
            <w:r w:rsidRPr="00280F56">
              <w:rPr>
                <w:rFonts w:ascii="Calibri" w:hAnsi="Calibri" w:cs="Calibri"/>
                <w:color w:val="000000"/>
                <w:szCs w:val="22"/>
              </w:rPr>
              <w:t>-05</w:t>
            </w:r>
          </w:p>
        </w:tc>
        <w:tc>
          <w:tcPr>
            <w:tcW w:w="1167" w:type="dxa"/>
          </w:tcPr>
          <w:p w14:paraId="23DE7232" w14:textId="7AA71E53"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1.570547</w:t>
            </w:r>
          </w:p>
        </w:tc>
        <w:tc>
          <w:tcPr>
            <w:tcW w:w="1945" w:type="dxa"/>
          </w:tcPr>
          <w:p w14:paraId="27CFB3B2" w14:textId="282C7296"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-7.230440248</w:t>
            </w:r>
            <w:r w:rsidR="00C2627C">
              <w:rPr>
                <w:rFonts w:ascii="Calibri" w:hAnsi="Calibri" w:cs="Calibri"/>
                <w:color w:val="000000"/>
                <w:szCs w:val="22"/>
              </w:rPr>
              <w:br/>
            </w:r>
            <w:r w:rsidRPr="00280F56">
              <w:rPr>
                <w:rFonts w:ascii="Calibri" w:hAnsi="Calibri" w:cs="Calibri"/>
                <w:color w:val="000000"/>
                <w:szCs w:val="22"/>
              </w:rPr>
              <w:t>e-05</w:t>
            </w:r>
          </w:p>
        </w:tc>
      </w:tr>
      <w:tr w:rsidR="00947CC6" w:rsidRPr="00280F56" w14:paraId="095E283B" w14:textId="77777777" w:rsidTr="00C2627C">
        <w:tc>
          <w:tcPr>
            <w:tcW w:w="1129" w:type="dxa"/>
          </w:tcPr>
          <w:p w14:paraId="77649B8A"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Degrees</w:t>
            </w:r>
          </w:p>
        </w:tc>
        <w:tc>
          <w:tcPr>
            <w:tcW w:w="1276" w:type="dxa"/>
          </w:tcPr>
          <w:p w14:paraId="69AFF6E4" w14:textId="7F641155"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-0.0171474</w:t>
            </w:r>
          </w:p>
        </w:tc>
        <w:tc>
          <w:tcPr>
            <w:tcW w:w="1134" w:type="dxa"/>
          </w:tcPr>
          <w:p w14:paraId="1E9F691D" w14:textId="7328AA10"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-90.00756</w:t>
            </w:r>
          </w:p>
        </w:tc>
        <w:tc>
          <w:tcPr>
            <w:tcW w:w="1134" w:type="dxa"/>
          </w:tcPr>
          <w:p w14:paraId="649040AB" w14:textId="61F5A4D2"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-0.001356</w:t>
            </w:r>
          </w:p>
        </w:tc>
        <w:tc>
          <w:tcPr>
            <w:tcW w:w="1276" w:type="dxa"/>
          </w:tcPr>
          <w:p w14:paraId="0D0DD6BC" w14:textId="4BCAD9AC"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0.00480845</w:t>
            </w:r>
          </w:p>
        </w:tc>
        <w:tc>
          <w:tcPr>
            <w:tcW w:w="1167" w:type="dxa"/>
          </w:tcPr>
          <w:p w14:paraId="66F3B260" w14:textId="6BC3A62C"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89.985754</w:t>
            </w:r>
          </w:p>
        </w:tc>
        <w:tc>
          <w:tcPr>
            <w:tcW w:w="1945" w:type="dxa"/>
          </w:tcPr>
          <w:p w14:paraId="2E0F030A"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-0.004142737</w:t>
            </w:r>
          </w:p>
          <w:p w14:paraId="10F45B45" w14:textId="77777777" w:rsidR="00947CC6" w:rsidRPr="00280F56" w:rsidRDefault="00947CC6" w:rsidP="00AA7330">
            <w:pPr>
              <w:rPr>
                <w:rFonts w:ascii="Calibri" w:hAnsi="Calibri" w:cs="Calibri"/>
                <w:color w:val="000000"/>
                <w:szCs w:val="22"/>
              </w:rPr>
            </w:pPr>
          </w:p>
        </w:tc>
      </w:tr>
    </w:tbl>
    <w:p w14:paraId="1A43E34F" w14:textId="1567BA28" w:rsidR="00CD550E" w:rsidRDefault="00A84952" w:rsidP="001567EE">
      <w:pPr>
        <w:pStyle w:val="BodyText"/>
        <w:rPr>
          <w:rFonts w:cs="Calibri"/>
          <w:b/>
          <w:bCs/>
          <w:iCs/>
          <w:sz w:val="28"/>
          <w:szCs w:val="28"/>
        </w:rPr>
      </w:pPr>
      <w:r>
        <w:lastRenderedPageBreak/>
        <w:br/>
        <w:t>In the next section, the experiment</w:t>
      </w:r>
      <w:ins w:id="124" w:author="Charters, Stuart" w:date="2023-10-06T11:13:00Z">
        <w:r w:rsidR="00536189">
          <w:t>al</w:t>
        </w:r>
      </w:ins>
      <w:r>
        <w:t xml:space="preserve"> process is outlined</w:t>
      </w:r>
      <w:r w:rsidR="001567EE">
        <w:t>,</w:t>
      </w:r>
      <w:r>
        <w:t xml:space="preserve"> and details of the post processing of the IMU data using the various filters and neural network models is presented.</w:t>
      </w:r>
    </w:p>
    <w:p w14:paraId="28C78915" w14:textId="4516E45F" w:rsidR="00F826EB" w:rsidRPr="00280F56" w:rsidRDefault="00F826EB" w:rsidP="00CD550E">
      <w:pPr>
        <w:pStyle w:val="Heading2"/>
      </w:pPr>
      <w:bookmarkStart w:id="125" w:name="_Toc147396111"/>
      <w:r w:rsidRPr="00280F56">
        <w:t>E</w:t>
      </w:r>
      <w:r w:rsidR="00206460">
        <w:t>xperiments</w:t>
      </w:r>
      <w:bookmarkEnd w:id="125"/>
    </w:p>
    <w:p w14:paraId="29B084F8" w14:textId="77777777" w:rsidR="00A84952" w:rsidRDefault="00A84952" w:rsidP="007D5164">
      <w:pPr>
        <w:pStyle w:val="BodyText"/>
      </w:pPr>
      <w:r>
        <w:t>In this section the experiments undertaken on the chassis are outlined and details of the post processing of the IMU data using the various filters and neural network models is presented.</w:t>
      </w:r>
    </w:p>
    <w:p w14:paraId="0D922E56" w14:textId="7AA6B0AE" w:rsidR="00944E35" w:rsidRDefault="008A1219" w:rsidP="007D5164">
      <w:pPr>
        <w:pStyle w:val="BodyText"/>
      </w:pPr>
      <w:r>
        <w:t>Table 3.</w:t>
      </w:r>
      <w:r w:rsidR="00C2627C">
        <w:t>6</w:t>
      </w:r>
      <w:r>
        <w:t xml:space="preserve"> </w:t>
      </w:r>
      <w:r w:rsidR="00A84952">
        <w:t xml:space="preserve">contains a list of the experiments </w:t>
      </w:r>
      <w:r w:rsidR="00C2627C">
        <w:t>based on the m</w:t>
      </w:r>
      <w:r w:rsidR="00A84952">
        <w:t xml:space="preserve">ethod </w:t>
      </w:r>
      <w:r w:rsidR="00C2627C">
        <w:t>process of Figure 3.2</w:t>
      </w:r>
      <w:r>
        <w:t>.</w:t>
      </w:r>
      <w:r w:rsidR="00A84952">
        <w:br/>
      </w:r>
      <w:r w:rsidR="00206603">
        <w:t xml:space="preserve">The first column ties the experiment to the method process outlined in Figure 3.2. </w:t>
      </w:r>
      <w:r w:rsidR="00A84952">
        <w:t xml:space="preserve">The table </w:t>
      </w:r>
      <w:r w:rsidR="00206603">
        <w:t xml:space="preserve">also </w:t>
      </w:r>
      <w:r w:rsidR="00A84952">
        <w:t xml:space="preserve">contains an experiment name, which IMUs will be evaluated during the experiment, which post-processing processes will be undertaken on the data, the names of the </w:t>
      </w:r>
      <w:r w:rsidR="005372B1">
        <w:t>MATLAB</w:t>
      </w:r>
      <w:r w:rsidR="00A84952">
        <w:t xml:space="preserve"> processing </w:t>
      </w:r>
      <w:r w:rsidR="00B11AB5">
        <w:t>instruction files,</w:t>
      </w:r>
      <w:r w:rsidR="00A84952">
        <w:t xml:space="preserve"> and robot movement programs required to undertake the experiment.</w:t>
      </w:r>
    </w:p>
    <w:p w14:paraId="360FC34A" w14:textId="673C9A63" w:rsidR="00904F7C" w:rsidRDefault="00944E35" w:rsidP="00CF13D7">
      <w:pPr>
        <w:pStyle w:val="BodyText"/>
      </w:pPr>
      <w:r>
        <w:t>Tables 3.</w:t>
      </w:r>
      <w:r w:rsidR="00C2627C">
        <w:t>7</w:t>
      </w:r>
      <w:r>
        <w:t xml:space="preserve"> through 3.</w:t>
      </w:r>
      <w:r w:rsidR="00C2627C">
        <w:t>12</w:t>
      </w:r>
      <w:r>
        <w:t xml:space="preserve"> describe the robotic arm movements for each robot Movement program</w:t>
      </w:r>
      <w:r w:rsidR="00A84952">
        <w:t xml:space="preserve"> listed in Table 3.6</w:t>
      </w:r>
      <w:r>
        <w:t>.</w:t>
      </w:r>
      <w:r w:rsidR="00125C08">
        <w:t xml:space="preserve"> It is to be noted that these angles are endpoints for the robotic arm. Arm movement is split into quarters where the first and last quarter involve gradual acceleration and deceleration respectively, until the defined 250mm/second movement speed is reached.</w:t>
      </w:r>
      <w:r w:rsidR="00CF13D7">
        <w:br/>
      </w:r>
      <w:r w:rsidR="00CF13D7">
        <w:br/>
      </w:r>
      <w:r w:rsidR="00CF13D7" w:rsidRPr="00841042">
        <w:t xml:space="preserve">Yaw movement data </w:t>
      </w:r>
      <w:r w:rsidR="00CF13D7">
        <w:t xml:space="preserve">will </w:t>
      </w:r>
      <w:r w:rsidR="00CF13D7" w:rsidRPr="00841042">
        <w:t xml:space="preserve">not </w:t>
      </w:r>
      <w:r w:rsidR="00CF13D7">
        <w:t xml:space="preserve">be </w:t>
      </w:r>
      <w:r w:rsidR="00CF13D7" w:rsidRPr="00841042">
        <w:t>derived as the IMUs would realistically require magnetometer data to calculate this information and the aluminium baseboard (and steel construction of the vehicle chassis</w:t>
      </w:r>
      <w:r w:rsidR="00CF13D7">
        <w:t xml:space="preserve"> when mounted in production</w:t>
      </w:r>
      <w:r w:rsidR="00CF13D7" w:rsidRPr="00841042">
        <w:t>) would likely introduce too much variability to the measurements for a magnetometer to be useful</w:t>
      </w:r>
      <w:r w:rsidR="00322005">
        <w:t xml:space="preserve"> as per the findings of Fan </w:t>
      </w:r>
      <w:r w:rsidR="00322005">
        <w:fldChar w:fldCharType="begin" w:fldLock="1"/>
      </w:r>
      <w:r w:rsidR="00442DDF">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22005">
        <w:fldChar w:fldCharType="separate"/>
      </w:r>
      <w:r w:rsidR="00442DDF" w:rsidRPr="00442DDF">
        <w:rPr>
          <w:noProof/>
        </w:rPr>
        <w:t>(Fan et al., 2017)</w:t>
      </w:r>
      <w:r w:rsidR="00322005">
        <w:fldChar w:fldCharType="end"/>
      </w:r>
      <w:r w:rsidR="00CF13D7" w:rsidRPr="00841042">
        <w:t xml:space="preserve">. </w:t>
      </w:r>
      <w:r w:rsidR="00CF13D7">
        <w:t xml:space="preserve">This assumption </w:t>
      </w:r>
      <w:r w:rsidR="00062030">
        <w:t>is</w:t>
      </w:r>
      <w:r w:rsidR="00CF13D7">
        <w:t xml:space="preserve"> investigated in </w:t>
      </w:r>
      <w:r w:rsidR="00206603">
        <w:t xml:space="preserve">Experiment 6 </w:t>
      </w:r>
      <w:r w:rsidR="00CF13D7">
        <w:t>results section using the baseboard chassis, alone.</w:t>
      </w:r>
      <w:r w:rsidR="00CF13D7">
        <w:br/>
      </w:r>
      <w:r w:rsidR="00C2627C">
        <w:br/>
      </w:r>
    </w:p>
    <w:p w14:paraId="0FCC98AC" w14:textId="77777777" w:rsidR="00904F7C" w:rsidRDefault="00904F7C">
      <w:pPr>
        <w:rPr>
          <w:rFonts w:ascii="Calibri" w:hAnsi="Calibri"/>
        </w:rPr>
      </w:pPr>
      <w:r>
        <w:br w:type="page"/>
      </w:r>
    </w:p>
    <w:p w14:paraId="7BBC658B" w14:textId="02912AEF" w:rsidR="00206460" w:rsidRPr="00280F56" w:rsidRDefault="00206460" w:rsidP="00CF13D7">
      <w:pPr>
        <w:pStyle w:val="BodyText"/>
      </w:pPr>
      <w:bookmarkStart w:id="126" w:name="_Toc147395983"/>
      <w:bookmarkStart w:id="127" w:name="_Hlk147327215"/>
      <w:r>
        <w:lastRenderedPageBreak/>
        <w:t xml:space="preserve">Table </w:t>
      </w:r>
      <w:fldSimple w:instr=" STYLEREF 1 \s ">
        <w:r w:rsidR="00961355">
          <w:rPr>
            <w:noProof/>
          </w:rPr>
          <w:t>3</w:t>
        </w:r>
      </w:fldSimple>
      <w:r w:rsidR="00961355">
        <w:t>.</w:t>
      </w:r>
      <w:fldSimple w:instr=" SEQ Table \* ARABIC \s 1 ">
        <w:r w:rsidR="00961355">
          <w:rPr>
            <w:noProof/>
          </w:rPr>
          <w:t>6</w:t>
        </w:r>
      </w:fldSimple>
      <w:r>
        <w:t xml:space="preserve"> Experiments</w:t>
      </w:r>
      <w:r w:rsidR="00A84952">
        <w:t>.</w:t>
      </w:r>
      <w:bookmarkEnd w:id="126"/>
    </w:p>
    <w:tbl>
      <w:tblPr>
        <w:tblStyle w:val="TableGrid"/>
        <w:tblW w:w="0" w:type="auto"/>
        <w:tblLayout w:type="fixed"/>
        <w:tblLook w:val="04A0" w:firstRow="1" w:lastRow="0" w:firstColumn="1" w:lastColumn="0" w:noHBand="0" w:noVBand="1"/>
      </w:tblPr>
      <w:tblGrid>
        <w:gridCol w:w="1838"/>
        <w:gridCol w:w="1701"/>
        <w:gridCol w:w="992"/>
        <w:gridCol w:w="1134"/>
        <w:gridCol w:w="1701"/>
        <w:gridCol w:w="1276"/>
      </w:tblGrid>
      <w:tr w:rsidR="00206603" w14:paraId="40C8D797" w14:textId="346EDDF7" w:rsidTr="00206603">
        <w:tc>
          <w:tcPr>
            <w:tcW w:w="1838" w:type="dxa"/>
          </w:tcPr>
          <w:p w14:paraId="1BFCAA68" w14:textId="26899CB0" w:rsidR="00206603" w:rsidRDefault="00206603" w:rsidP="00904F7C">
            <w:pPr>
              <w:jc w:val="center"/>
            </w:pPr>
            <w:r>
              <w:t>Purpose</w:t>
            </w:r>
          </w:p>
        </w:tc>
        <w:tc>
          <w:tcPr>
            <w:tcW w:w="1701" w:type="dxa"/>
          </w:tcPr>
          <w:p w14:paraId="059090A4" w14:textId="4BA88B81" w:rsidR="00206603" w:rsidRDefault="00206603" w:rsidP="00904F7C">
            <w:pPr>
              <w:jc w:val="center"/>
            </w:pPr>
            <w:r>
              <w:t>Experiment Name</w:t>
            </w:r>
          </w:p>
        </w:tc>
        <w:tc>
          <w:tcPr>
            <w:tcW w:w="992" w:type="dxa"/>
          </w:tcPr>
          <w:p w14:paraId="5C954390" w14:textId="3537343F" w:rsidR="00206603" w:rsidRDefault="00206603" w:rsidP="00904F7C">
            <w:pPr>
              <w:jc w:val="center"/>
            </w:pPr>
            <w:r>
              <w:t xml:space="preserve">IMUs </w:t>
            </w:r>
            <w:r w:rsidR="00904F7C">
              <w:t>sampled</w:t>
            </w:r>
          </w:p>
        </w:tc>
        <w:tc>
          <w:tcPr>
            <w:tcW w:w="1134" w:type="dxa"/>
          </w:tcPr>
          <w:p w14:paraId="5AD9E5D5" w14:textId="42D73370" w:rsidR="00206603" w:rsidRDefault="00206603" w:rsidP="00904F7C">
            <w:pPr>
              <w:jc w:val="center"/>
            </w:pPr>
            <w:r>
              <w:t>Process</w:t>
            </w:r>
            <w:r w:rsidR="005372B1">
              <w:t>’</w:t>
            </w:r>
          </w:p>
        </w:tc>
        <w:tc>
          <w:tcPr>
            <w:tcW w:w="1701" w:type="dxa"/>
          </w:tcPr>
          <w:p w14:paraId="1609A2E5" w14:textId="5AA0834C" w:rsidR="00206603" w:rsidRDefault="00206603" w:rsidP="00904F7C">
            <w:pPr>
              <w:jc w:val="center"/>
            </w:pPr>
            <w:r>
              <w:t>Capture Name</w:t>
            </w:r>
          </w:p>
        </w:tc>
        <w:tc>
          <w:tcPr>
            <w:tcW w:w="1276" w:type="dxa"/>
          </w:tcPr>
          <w:p w14:paraId="0ABAF154" w14:textId="7CBA296F" w:rsidR="00206603" w:rsidRDefault="00206603" w:rsidP="00904F7C">
            <w:pPr>
              <w:jc w:val="center"/>
            </w:pPr>
            <w:r>
              <w:t>Robot Movement Program</w:t>
            </w:r>
          </w:p>
        </w:tc>
      </w:tr>
      <w:tr w:rsidR="00206603" w14:paraId="3695A0E3" w14:textId="46F286DD" w:rsidTr="00206603">
        <w:tc>
          <w:tcPr>
            <w:tcW w:w="1838" w:type="dxa"/>
          </w:tcPr>
          <w:p w14:paraId="04A8A004" w14:textId="798FE1E9" w:rsidR="00206603" w:rsidRDefault="00904F7C" w:rsidP="00904F7C">
            <w:pPr>
              <w:jc w:val="center"/>
            </w:pPr>
            <w:r>
              <w:t xml:space="preserve">2. </w:t>
            </w:r>
            <w:r w:rsidR="00206603">
              <w:t>Determining sensor noise</w:t>
            </w:r>
          </w:p>
        </w:tc>
        <w:tc>
          <w:tcPr>
            <w:tcW w:w="1701" w:type="dxa"/>
          </w:tcPr>
          <w:p w14:paraId="74039EE8" w14:textId="472229C1" w:rsidR="00206603" w:rsidRDefault="00206603" w:rsidP="00904F7C">
            <w:pPr>
              <w:jc w:val="center"/>
            </w:pPr>
            <w:r>
              <w:t>Stationary</w:t>
            </w:r>
          </w:p>
        </w:tc>
        <w:tc>
          <w:tcPr>
            <w:tcW w:w="992" w:type="dxa"/>
          </w:tcPr>
          <w:p w14:paraId="7676D979" w14:textId="55ACEF29" w:rsidR="00FC14FD" w:rsidRDefault="00DB7715" w:rsidP="00FC14FD">
            <w:pPr>
              <w:jc w:val="center"/>
            </w:pPr>
            <w:r>
              <w:t>Central</w:t>
            </w:r>
            <w:r w:rsidR="00FC14FD">
              <w:br/>
              <w:t>All IMUs</w:t>
            </w:r>
          </w:p>
        </w:tc>
        <w:tc>
          <w:tcPr>
            <w:tcW w:w="1134" w:type="dxa"/>
          </w:tcPr>
          <w:p w14:paraId="2D5238CD" w14:textId="16B6A6E0" w:rsidR="00206603" w:rsidRDefault="00206603" w:rsidP="00904F7C">
            <w:pPr>
              <w:jc w:val="center"/>
            </w:pPr>
            <w:r>
              <w:t>Madgwick</w:t>
            </w:r>
            <w:r>
              <w:br/>
              <w:t>Kalman</w:t>
            </w:r>
          </w:p>
        </w:tc>
        <w:tc>
          <w:tcPr>
            <w:tcW w:w="1701" w:type="dxa"/>
          </w:tcPr>
          <w:p w14:paraId="49F42F6E" w14:textId="7452F371" w:rsidR="00206603" w:rsidRDefault="00206603" w:rsidP="00904F7C">
            <w:pPr>
              <w:jc w:val="center"/>
            </w:pPr>
            <w:r>
              <w:t>Stationary</w:t>
            </w:r>
          </w:p>
        </w:tc>
        <w:tc>
          <w:tcPr>
            <w:tcW w:w="1276" w:type="dxa"/>
          </w:tcPr>
          <w:p w14:paraId="37CC6042" w14:textId="434EC43C" w:rsidR="00206603" w:rsidRDefault="00206603" w:rsidP="00904F7C">
            <w:pPr>
              <w:jc w:val="center"/>
            </w:pPr>
            <w:r>
              <w:t>-</w:t>
            </w:r>
          </w:p>
        </w:tc>
      </w:tr>
      <w:tr w:rsidR="00206603" w14:paraId="2D5BBB75" w14:textId="0713A0A4" w:rsidTr="00206603">
        <w:tc>
          <w:tcPr>
            <w:tcW w:w="1838" w:type="dxa"/>
          </w:tcPr>
          <w:p w14:paraId="705C866A" w14:textId="3A2F2B8C" w:rsidR="00206603" w:rsidRDefault="00904F7C" w:rsidP="00904F7C">
            <w:pPr>
              <w:jc w:val="center"/>
            </w:pPr>
            <w:r>
              <w:t xml:space="preserve">3. </w:t>
            </w:r>
            <w:r w:rsidR="00206603">
              <w:t>Roll sensitivity</w:t>
            </w:r>
          </w:p>
        </w:tc>
        <w:tc>
          <w:tcPr>
            <w:tcW w:w="1701" w:type="dxa"/>
          </w:tcPr>
          <w:p w14:paraId="254A074C" w14:textId="540F7731" w:rsidR="00206603" w:rsidRDefault="00206603" w:rsidP="00904F7C">
            <w:pPr>
              <w:jc w:val="center"/>
            </w:pPr>
            <w:r>
              <w:t>Roll</w:t>
            </w:r>
          </w:p>
        </w:tc>
        <w:tc>
          <w:tcPr>
            <w:tcW w:w="992" w:type="dxa"/>
          </w:tcPr>
          <w:p w14:paraId="38C661C0" w14:textId="05B8C291" w:rsidR="00206603" w:rsidRDefault="00DB7715" w:rsidP="00904F7C">
            <w:pPr>
              <w:jc w:val="center"/>
            </w:pPr>
            <w:r>
              <w:t>Central</w:t>
            </w:r>
          </w:p>
        </w:tc>
        <w:tc>
          <w:tcPr>
            <w:tcW w:w="1134" w:type="dxa"/>
          </w:tcPr>
          <w:p w14:paraId="024B1311" w14:textId="7323050B" w:rsidR="00206603" w:rsidRDefault="00206603" w:rsidP="00904F7C">
            <w:pPr>
              <w:jc w:val="center"/>
            </w:pPr>
            <w:r>
              <w:t>Madgwick</w:t>
            </w:r>
            <w:r>
              <w:br/>
              <w:t>Kalman</w:t>
            </w:r>
          </w:p>
        </w:tc>
        <w:tc>
          <w:tcPr>
            <w:tcW w:w="1701" w:type="dxa"/>
          </w:tcPr>
          <w:p w14:paraId="2406B87E" w14:textId="4659E8F7" w:rsidR="00206603" w:rsidRDefault="00206603" w:rsidP="00904F7C">
            <w:pPr>
              <w:jc w:val="center"/>
            </w:pPr>
            <w:r>
              <w:t>Roll</w:t>
            </w:r>
          </w:p>
        </w:tc>
        <w:tc>
          <w:tcPr>
            <w:tcW w:w="1276" w:type="dxa"/>
          </w:tcPr>
          <w:p w14:paraId="30E070FF" w14:textId="4215A4B7" w:rsidR="00206603" w:rsidRDefault="00206603" w:rsidP="00904F7C">
            <w:pPr>
              <w:jc w:val="center"/>
            </w:pPr>
            <w:r>
              <w:t>Roll</w:t>
            </w:r>
          </w:p>
        </w:tc>
      </w:tr>
      <w:tr w:rsidR="00206603" w14:paraId="72D912F7" w14:textId="6A05C8C4" w:rsidTr="00206603">
        <w:tc>
          <w:tcPr>
            <w:tcW w:w="1838" w:type="dxa"/>
          </w:tcPr>
          <w:p w14:paraId="3B95382E" w14:textId="72EE8920" w:rsidR="00206603" w:rsidRDefault="00904F7C" w:rsidP="00904F7C">
            <w:pPr>
              <w:jc w:val="center"/>
            </w:pPr>
            <w:r>
              <w:t xml:space="preserve">4. </w:t>
            </w:r>
            <w:r w:rsidR="00206603">
              <w:t>Pitch sensitivity</w:t>
            </w:r>
          </w:p>
        </w:tc>
        <w:tc>
          <w:tcPr>
            <w:tcW w:w="1701" w:type="dxa"/>
          </w:tcPr>
          <w:p w14:paraId="5AD5AFA5" w14:textId="6770A88F" w:rsidR="00206603" w:rsidRDefault="00206603" w:rsidP="00904F7C">
            <w:pPr>
              <w:jc w:val="center"/>
            </w:pPr>
            <w:r>
              <w:t>Pitch</w:t>
            </w:r>
          </w:p>
        </w:tc>
        <w:tc>
          <w:tcPr>
            <w:tcW w:w="992" w:type="dxa"/>
          </w:tcPr>
          <w:p w14:paraId="0FFBF5DE" w14:textId="363B9174" w:rsidR="00206603" w:rsidRDefault="00DB7715" w:rsidP="00904F7C">
            <w:pPr>
              <w:jc w:val="center"/>
            </w:pPr>
            <w:r>
              <w:t>Central</w:t>
            </w:r>
          </w:p>
        </w:tc>
        <w:tc>
          <w:tcPr>
            <w:tcW w:w="1134" w:type="dxa"/>
          </w:tcPr>
          <w:p w14:paraId="198FAB85" w14:textId="21857E78" w:rsidR="00206603" w:rsidRDefault="00206603" w:rsidP="00904F7C">
            <w:pPr>
              <w:jc w:val="center"/>
            </w:pPr>
            <w:r>
              <w:t>Madgwick</w:t>
            </w:r>
            <w:r>
              <w:br/>
              <w:t>Kalman</w:t>
            </w:r>
          </w:p>
        </w:tc>
        <w:tc>
          <w:tcPr>
            <w:tcW w:w="1701" w:type="dxa"/>
          </w:tcPr>
          <w:p w14:paraId="52C024AE" w14:textId="152723A8" w:rsidR="00206603" w:rsidRDefault="00206603" w:rsidP="00904F7C">
            <w:pPr>
              <w:jc w:val="center"/>
            </w:pPr>
            <w:r>
              <w:t>Pitch</w:t>
            </w:r>
          </w:p>
        </w:tc>
        <w:tc>
          <w:tcPr>
            <w:tcW w:w="1276" w:type="dxa"/>
          </w:tcPr>
          <w:p w14:paraId="304C1BF3" w14:textId="03983791" w:rsidR="00206603" w:rsidRDefault="00206603" w:rsidP="00904F7C">
            <w:pPr>
              <w:jc w:val="center"/>
            </w:pPr>
            <w:r>
              <w:t>Pitch</w:t>
            </w:r>
          </w:p>
        </w:tc>
      </w:tr>
      <w:tr w:rsidR="00206603" w14:paraId="52A0AE55" w14:textId="7D882110" w:rsidTr="00206603">
        <w:tc>
          <w:tcPr>
            <w:tcW w:w="1838" w:type="dxa"/>
          </w:tcPr>
          <w:p w14:paraId="16AD374F" w14:textId="6065EE9E" w:rsidR="00206603" w:rsidRDefault="00904F7C" w:rsidP="00904F7C">
            <w:pPr>
              <w:jc w:val="center"/>
            </w:pPr>
            <w:r>
              <w:t xml:space="preserve">5. </w:t>
            </w:r>
            <w:r w:rsidR="00206603">
              <w:t>Comparisons-Varied movement</w:t>
            </w:r>
          </w:p>
        </w:tc>
        <w:tc>
          <w:tcPr>
            <w:tcW w:w="1701" w:type="dxa"/>
          </w:tcPr>
          <w:p w14:paraId="0B6300EC" w14:textId="4A9333CF" w:rsidR="00206603" w:rsidRDefault="00206603" w:rsidP="00904F7C">
            <w:pPr>
              <w:jc w:val="center"/>
            </w:pPr>
            <w:r>
              <w:t>Varied</w:t>
            </w:r>
          </w:p>
        </w:tc>
        <w:tc>
          <w:tcPr>
            <w:tcW w:w="992" w:type="dxa"/>
          </w:tcPr>
          <w:p w14:paraId="28158023" w14:textId="2DD62CF9" w:rsidR="00206603" w:rsidRDefault="00DB7715" w:rsidP="00904F7C">
            <w:pPr>
              <w:jc w:val="center"/>
            </w:pPr>
            <w:r>
              <w:t>Central</w:t>
            </w:r>
            <w:r w:rsidR="005372B1">
              <w:br/>
              <w:t>3 IMUs</w:t>
            </w:r>
            <w:r w:rsidR="005372B1">
              <w:br/>
              <w:t>All IMUs</w:t>
            </w:r>
          </w:p>
        </w:tc>
        <w:tc>
          <w:tcPr>
            <w:tcW w:w="1134" w:type="dxa"/>
          </w:tcPr>
          <w:p w14:paraId="054E650D" w14:textId="7C11BF20" w:rsidR="00206603" w:rsidRDefault="00206603" w:rsidP="00904F7C">
            <w:pPr>
              <w:jc w:val="center"/>
            </w:pPr>
            <w:r>
              <w:t>Madgwick</w:t>
            </w:r>
            <w:r>
              <w:br/>
              <w:t>Kalman</w:t>
            </w:r>
            <w:r>
              <w:br/>
              <w:t>NN</w:t>
            </w:r>
          </w:p>
        </w:tc>
        <w:tc>
          <w:tcPr>
            <w:tcW w:w="1701" w:type="dxa"/>
          </w:tcPr>
          <w:p w14:paraId="70271554" w14:textId="37B3BC5F" w:rsidR="00206603" w:rsidRDefault="00206603" w:rsidP="00904F7C">
            <w:pPr>
              <w:jc w:val="center"/>
            </w:pPr>
            <w:r>
              <w:t>Varied</w:t>
            </w:r>
          </w:p>
        </w:tc>
        <w:tc>
          <w:tcPr>
            <w:tcW w:w="1276" w:type="dxa"/>
          </w:tcPr>
          <w:p w14:paraId="266A2F2E" w14:textId="5CE26973" w:rsidR="00206603" w:rsidRDefault="00206603" w:rsidP="00904F7C">
            <w:pPr>
              <w:jc w:val="center"/>
            </w:pPr>
            <w:r>
              <w:t>Varied</w:t>
            </w:r>
          </w:p>
        </w:tc>
      </w:tr>
      <w:tr w:rsidR="00206603" w14:paraId="7C4F145F" w14:textId="68C619AA" w:rsidTr="00206603">
        <w:tc>
          <w:tcPr>
            <w:tcW w:w="1838" w:type="dxa"/>
          </w:tcPr>
          <w:p w14:paraId="4F76C822" w14:textId="4F0BD37D" w:rsidR="00206603" w:rsidRDefault="00904F7C" w:rsidP="00904F7C">
            <w:pPr>
              <w:jc w:val="center"/>
            </w:pPr>
            <w:r>
              <w:t xml:space="preserve">5. </w:t>
            </w:r>
            <w:r w:rsidR="00206603">
              <w:t>Comparisons-Untrained data for NN</w:t>
            </w:r>
          </w:p>
        </w:tc>
        <w:tc>
          <w:tcPr>
            <w:tcW w:w="1701" w:type="dxa"/>
          </w:tcPr>
          <w:p w14:paraId="502769A5" w14:textId="3DD6F01A" w:rsidR="00206603" w:rsidRDefault="00206603" w:rsidP="00904F7C">
            <w:pPr>
              <w:jc w:val="center"/>
            </w:pPr>
            <w:r>
              <w:t>Varied-</w:t>
            </w:r>
            <w:r w:rsidR="00904F7C">
              <w:br/>
            </w:r>
            <w:proofErr w:type="spellStart"/>
            <w:r>
              <w:t>NNLive</w:t>
            </w:r>
            <w:proofErr w:type="spellEnd"/>
          </w:p>
        </w:tc>
        <w:tc>
          <w:tcPr>
            <w:tcW w:w="992" w:type="dxa"/>
          </w:tcPr>
          <w:p w14:paraId="75AC9387" w14:textId="5A804DD4" w:rsidR="00206603" w:rsidRDefault="00DB7715" w:rsidP="00904F7C">
            <w:pPr>
              <w:jc w:val="center"/>
            </w:pPr>
            <w:r>
              <w:t>Central</w:t>
            </w:r>
            <w:r w:rsidR="005372B1">
              <w:br/>
              <w:t>3 IMUs</w:t>
            </w:r>
            <w:r w:rsidR="005372B1">
              <w:br/>
            </w:r>
            <w:r w:rsidR="00206603">
              <w:t>All IMUs</w:t>
            </w:r>
          </w:p>
        </w:tc>
        <w:tc>
          <w:tcPr>
            <w:tcW w:w="1134" w:type="dxa"/>
          </w:tcPr>
          <w:p w14:paraId="04091B9B" w14:textId="725EE5BE" w:rsidR="00206603" w:rsidRDefault="00206603" w:rsidP="00904F7C">
            <w:pPr>
              <w:jc w:val="center"/>
            </w:pPr>
            <w:r>
              <w:t>NN</w:t>
            </w:r>
          </w:p>
        </w:tc>
        <w:tc>
          <w:tcPr>
            <w:tcW w:w="1701" w:type="dxa"/>
          </w:tcPr>
          <w:p w14:paraId="130CB9D5" w14:textId="37F56416" w:rsidR="00206603" w:rsidRDefault="00904F7C" w:rsidP="00904F7C">
            <w:pPr>
              <w:jc w:val="center"/>
            </w:pPr>
            <w:r>
              <w:t>Varied-</w:t>
            </w:r>
            <w:proofErr w:type="spellStart"/>
            <w:r>
              <w:t>NN</w:t>
            </w:r>
            <w:r w:rsidR="00206603">
              <w:t>live</w:t>
            </w:r>
            <w:proofErr w:type="spellEnd"/>
          </w:p>
        </w:tc>
        <w:tc>
          <w:tcPr>
            <w:tcW w:w="1276" w:type="dxa"/>
          </w:tcPr>
          <w:p w14:paraId="6A41E084" w14:textId="7812ACB3" w:rsidR="00206603" w:rsidRDefault="00904F7C" w:rsidP="00904F7C">
            <w:pPr>
              <w:jc w:val="center"/>
            </w:pPr>
            <w:r>
              <w:t>Varied-</w:t>
            </w:r>
            <w:proofErr w:type="spellStart"/>
            <w:r w:rsidR="00206603">
              <w:t>NNlive</w:t>
            </w:r>
            <w:proofErr w:type="spellEnd"/>
          </w:p>
        </w:tc>
      </w:tr>
      <w:tr w:rsidR="00206603" w14:paraId="154A7D4A" w14:textId="53D661F3" w:rsidTr="00206603">
        <w:tc>
          <w:tcPr>
            <w:tcW w:w="1838" w:type="dxa"/>
          </w:tcPr>
          <w:p w14:paraId="67D7C253" w14:textId="174409AC" w:rsidR="00206603" w:rsidRDefault="00904F7C" w:rsidP="00904F7C">
            <w:pPr>
              <w:jc w:val="center"/>
            </w:pPr>
            <w:r>
              <w:t xml:space="preserve">6. </w:t>
            </w:r>
            <w:r w:rsidR="00206603">
              <w:t>Is a magnetometer useful?</w:t>
            </w:r>
          </w:p>
        </w:tc>
        <w:tc>
          <w:tcPr>
            <w:tcW w:w="1701" w:type="dxa"/>
          </w:tcPr>
          <w:p w14:paraId="433213BD" w14:textId="1AE89639" w:rsidR="00206603" w:rsidRDefault="00206603" w:rsidP="00904F7C">
            <w:pPr>
              <w:jc w:val="center"/>
            </w:pPr>
            <w:r>
              <w:t>Magnetometer</w:t>
            </w:r>
          </w:p>
        </w:tc>
        <w:tc>
          <w:tcPr>
            <w:tcW w:w="992" w:type="dxa"/>
          </w:tcPr>
          <w:p w14:paraId="732C07CF" w14:textId="56524860" w:rsidR="00206603" w:rsidRDefault="00DB7715" w:rsidP="00904F7C">
            <w:pPr>
              <w:jc w:val="center"/>
            </w:pPr>
            <w:r>
              <w:t>Central</w:t>
            </w:r>
            <w:r w:rsidR="005372B1">
              <w:br/>
              <w:t>3 IMUs</w:t>
            </w:r>
            <w:r w:rsidR="005372B1">
              <w:br/>
              <w:t>All IMUs</w:t>
            </w:r>
          </w:p>
        </w:tc>
        <w:tc>
          <w:tcPr>
            <w:tcW w:w="1134" w:type="dxa"/>
          </w:tcPr>
          <w:p w14:paraId="55C31975" w14:textId="72D5F406" w:rsidR="00206603" w:rsidRDefault="00904F7C" w:rsidP="00904F7C">
            <w:pPr>
              <w:jc w:val="center"/>
            </w:pPr>
            <w:r>
              <w:t>Madgwick</w:t>
            </w:r>
            <w:r>
              <w:br/>
              <w:t>Kalman</w:t>
            </w:r>
            <w:r>
              <w:br/>
              <w:t>NN</w:t>
            </w:r>
          </w:p>
        </w:tc>
        <w:tc>
          <w:tcPr>
            <w:tcW w:w="1701" w:type="dxa"/>
          </w:tcPr>
          <w:p w14:paraId="7B347B58" w14:textId="6C74BEA8" w:rsidR="00206603" w:rsidRDefault="00206603" w:rsidP="00904F7C">
            <w:pPr>
              <w:jc w:val="center"/>
            </w:pPr>
            <w:r>
              <w:t>Magnetometer</w:t>
            </w:r>
          </w:p>
        </w:tc>
        <w:tc>
          <w:tcPr>
            <w:tcW w:w="1276" w:type="dxa"/>
          </w:tcPr>
          <w:p w14:paraId="276CD595" w14:textId="0A4EDBC3" w:rsidR="00206603" w:rsidRDefault="00206603" w:rsidP="00904F7C">
            <w:pPr>
              <w:jc w:val="center"/>
            </w:pPr>
            <w:r>
              <w:t>Varied</w:t>
            </w:r>
          </w:p>
        </w:tc>
      </w:tr>
      <w:tr w:rsidR="00206603" w14:paraId="39E6316F" w14:textId="4759A6E7" w:rsidTr="00206603">
        <w:tc>
          <w:tcPr>
            <w:tcW w:w="1838" w:type="dxa"/>
          </w:tcPr>
          <w:p w14:paraId="48C4EBCF" w14:textId="654C6DB8" w:rsidR="00206603" w:rsidRDefault="00904F7C" w:rsidP="00904F7C">
            <w:pPr>
              <w:jc w:val="center"/>
            </w:pPr>
            <w:r>
              <w:t xml:space="preserve">7. </w:t>
            </w:r>
            <w:r w:rsidR="00206603">
              <w:t>Can complex movements be handled</w:t>
            </w:r>
          </w:p>
        </w:tc>
        <w:tc>
          <w:tcPr>
            <w:tcW w:w="1701" w:type="dxa"/>
          </w:tcPr>
          <w:p w14:paraId="5E2A24E6" w14:textId="5B46DE24" w:rsidR="00206603" w:rsidRDefault="00206603" w:rsidP="00904F7C">
            <w:pPr>
              <w:jc w:val="center"/>
            </w:pPr>
            <w:r>
              <w:t>Rotation</w:t>
            </w:r>
          </w:p>
        </w:tc>
        <w:tc>
          <w:tcPr>
            <w:tcW w:w="992" w:type="dxa"/>
          </w:tcPr>
          <w:p w14:paraId="11D67E0C" w14:textId="3BC33D25" w:rsidR="00206603" w:rsidRDefault="00DB7715" w:rsidP="00904F7C">
            <w:pPr>
              <w:jc w:val="center"/>
            </w:pPr>
            <w:r>
              <w:t>Central</w:t>
            </w:r>
            <w:r w:rsidR="005372B1">
              <w:br/>
              <w:t>3 IMUs</w:t>
            </w:r>
            <w:r w:rsidR="005372B1">
              <w:br/>
              <w:t>All IMUs</w:t>
            </w:r>
          </w:p>
        </w:tc>
        <w:tc>
          <w:tcPr>
            <w:tcW w:w="1134" w:type="dxa"/>
          </w:tcPr>
          <w:p w14:paraId="0013A878" w14:textId="1FEC1690" w:rsidR="00206603" w:rsidRDefault="00904F7C" w:rsidP="00904F7C">
            <w:pPr>
              <w:jc w:val="center"/>
            </w:pPr>
            <w:r>
              <w:t>Madgwick</w:t>
            </w:r>
            <w:r>
              <w:br/>
              <w:t>Kalman</w:t>
            </w:r>
            <w:r>
              <w:br/>
              <w:t>NN</w:t>
            </w:r>
          </w:p>
        </w:tc>
        <w:tc>
          <w:tcPr>
            <w:tcW w:w="1701" w:type="dxa"/>
          </w:tcPr>
          <w:p w14:paraId="6CAE5AD0" w14:textId="38B48308" w:rsidR="00206603" w:rsidRDefault="00206603" w:rsidP="00904F7C">
            <w:pPr>
              <w:jc w:val="center"/>
            </w:pPr>
            <w:r>
              <w:t>Rotation</w:t>
            </w:r>
          </w:p>
        </w:tc>
        <w:tc>
          <w:tcPr>
            <w:tcW w:w="1276" w:type="dxa"/>
          </w:tcPr>
          <w:p w14:paraId="77DED033" w14:textId="23F4AF5B" w:rsidR="00206603" w:rsidRDefault="00206603" w:rsidP="00904F7C">
            <w:pPr>
              <w:jc w:val="center"/>
            </w:pPr>
            <w:r>
              <w:t>Rotation</w:t>
            </w:r>
          </w:p>
        </w:tc>
      </w:tr>
      <w:tr w:rsidR="00206603" w14:paraId="1D42D4A1" w14:textId="77777777" w:rsidTr="00206603">
        <w:tc>
          <w:tcPr>
            <w:tcW w:w="1838" w:type="dxa"/>
          </w:tcPr>
          <w:p w14:paraId="5910D653" w14:textId="2E3CE9B4" w:rsidR="00206603" w:rsidRDefault="00904F7C" w:rsidP="00904F7C">
            <w:pPr>
              <w:jc w:val="center"/>
            </w:pPr>
            <w:r>
              <w:t xml:space="preserve">7. </w:t>
            </w:r>
            <w:r w:rsidR="00206603">
              <w:t>Complex movements</w:t>
            </w:r>
            <w:r w:rsidR="00FC14FD">
              <w:t xml:space="preserve"> </w:t>
            </w:r>
            <w:r w:rsidR="00206603">
              <w:t>-Untrained data</w:t>
            </w:r>
          </w:p>
        </w:tc>
        <w:tc>
          <w:tcPr>
            <w:tcW w:w="1701" w:type="dxa"/>
          </w:tcPr>
          <w:p w14:paraId="7C163FAD" w14:textId="42BBE898" w:rsidR="00206603" w:rsidRDefault="00206603" w:rsidP="00904F7C">
            <w:pPr>
              <w:jc w:val="center"/>
            </w:pPr>
            <w:r>
              <w:t>Rotation-</w:t>
            </w:r>
            <w:r w:rsidR="00904F7C">
              <w:br/>
            </w:r>
            <w:proofErr w:type="spellStart"/>
            <w:r w:rsidR="00904F7C">
              <w:t>NNLive</w:t>
            </w:r>
            <w:proofErr w:type="spellEnd"/>
          </w:p>
        </w:tc>
        <w:tc>
          <w:tcPr>
            <w:tcW w:w="992" w:type="dxa"/>
          </w:tcPr>
          <w:p w14:paraId="7C95C3E9" w14:textId="51FBC16F" w:rsidR="00206603" w:rsidRDefault="00DB7715" w:rsidP="00904F7C">
            <w:pPr>
              <w:jc w:val="center"/>
            </w:pPr>
            <w:r>
              <w:t>Central</w:t>
            </w:r>
            <w:r>
              <w:br/>
            </w:r>
            <w:r w:rsidR="005372B1">
              <w:t>3 IMUS</w:t>
            </w:r>
            <w:r w:rsidR="005372B1">
              <w:br/>
            </w:r>
            <w:r w:rsidR="00206603">
              <w:t>All IMUs</w:t>
            </w:r>
          </w:p>
        </w:tc>
        <w:tc>
          <w:tcPr>
            <w:tcW w:w="1134" w:type="dxa"/>
          </w:tcPr>
          <w:p w14:paraId="6EF92FF3" w14:textId="535F8C95" w:rsidR="00206603" w:rsidRDefault="00904F7C" w:rsidP="00904F7C">
            <w:pPr>
              <w:jc w:val="center"/>
            </w:pPr>
            <w:r>
              <w:t>NN</w:t>
            </w:r>
          </w:p>
        </w:tc>
        <w:tc>
          <w:tcPr>
            <w:tcW w:w="1701" w:type="dxa"/>
          </w:tcPr>
          <w:p w14:paraId="1889A96C" w14:textId="12B94709" w:rsidR="00206603" w:rsidRDefault="00206603" w:rsidP="00904F7C">
            <w:pPr>
              <w:jc w:val="center"/>
            </w:pPr>
            <w:r>
              <w:t>Rotation</w:t>
            </w:r>
            <w:r w:rsidR="00904F7C">
              <w:t>-</w:t>
            </w:r>
            <w:r w:rsidR="00904F7C">
              <w:br/>
            </w:r>
            <w:proofErr w:type="spellStart"/>
            <w:r w:rsidR="00904F7C">
              <w:t>NNlive</w:t>
            </w:r>
            <w:proofErr w:type="spellEnd"/>
          </w:p>
        </w:tc>
        <w:tc>
          <w:tcPr>
            <w:tcW w:w="1276" w:type="dxa"/>
          </w:tcPr>
          <w:p w14:paraId="74355DBC" w14:textId="450750BC" w:rsidR="00206603" w:rsidRDefault="00206603" w:rsidP="00904F7C">
            <w:pPr>
              <w:jc w:val="center"/>
            </w:pPr>
            <w:r>
              <w:t>Rotation-</w:t>
            </w:r>
            <w:proofErr w:type="spellStart"/>
            <w:r w:rsidR="00904F7C">
              <w:t>NNlive</w:t>
            </w:r>
            <w:proofErr w:type="spellEnd"/>
          </w:p>
        </w:tc>
      </w:tr>
      <w:tr w:rsidR="00206603" w14:paraId="5DDB0C9D" w14:textId="1542DDD1" w:rsidTr="00206603">
        <w:tc>
          <w:tcPr>
            <w:tcW w:w="1838" w:type="dxa"/>
          </w:tcPr>
          <w:p w14:paraId="3DDB2580" w14:textId="25B57204" w:rsidR="00206603" w:rsidRDefault="00904F7C" w:rsidP="00904F7C">
            <w:pPr>
              <w:jc w:val="center"/>
            </w:pPr>
            <w:r>
              <w:t xml:space="preserve">8. </w:t>
            </w:r>
            <w:r w:rsidR="00206603">
              <w:t>Is there a bias in the Z axis?</w:t>
            </w:r>
          </w:p>
        </w:tc>
        <w:tc>
          <w:tcPr>
            <w:tcW w:w="1701" w:type="dxa"/>
          </w:tcPr>
          <w:p w14:paraId="7E7B339B" w14:textId="75FB1ED7" w:rsidR="00206603" w:rsidRDefault="00206603" w:rsidP="00904F7C">
            <w:pPr>
              <w:jc w:val="center"/>
            </w:pPr>
            <w:r>
              <w:t>FL-IMU-down</w:t>
            </w:r>
          </w:p>
        </w:tc>
        <w:tc>
          <w:tcPr>
            <w:tcW w:w="992" w:type="dxa"/>
          </w:tcPr>
          <w:p w14:paraId="5777CDDF" w14:textId="698BDB4D" w:rsidR="00206603" w:rsidRDefault="00206603" w:rsidP="00904F7C">
            <w:pPr>
              <w:jc w:val="center"/>
            </w:pPr>
            <w:r>
              <w:t>All IMUs</w:t>
            </w:r>
          </w:p>
        </w:tc>
        <w:tc>
          <w:tcPr>
            <w:tcW w:w="1134" w:type="dxa"/>
          </w:tcPr>
          <w:p w14:paraId="7A3FB770" w14:textId="13A1004E" w:rsidR="00206603" w:rsidRDefault="00904F7C" w:rsidP="00904F7C">
            <w:pPr>
              <w:jc w:val="center"/>
            </w:pPr>
            <w:r>
              <w:t>Madgwick</w:t>
            </w:r>
            <w:r>
              <w:br/>
              <w:t>Kalman</w:t>
            </w:r>
            <w:r>
              <w:br/>
              <w:t>NN</w:t>
            </w:r>
          </w:p>
        </w:tc>
        <w:tc>
          <w:tcPr>
            <w:tcW w:w="1701" w:type="dxa"/>
          </w:tcPr>
          <w:p w14:paraId="2A21DAED" w14:textId="68B170C2" w:rsidR="00206603" w:rsidRDefault="00206603" w:rsidP="00904F7C">
            <w:pPr>
              <w:jc w:val="center"/>
            </w:pPr>
            <w:r>
              <w:t>FL-down</w:t>
            </w:r>
          </w:p>
        </w:tc>
        <w:tc>
          <w:tcPr>
            <w:tcW w:w="1276" w:type="dxa"/>
          </w:tcPr>
          <w:p w14:paraId="6FD873B0" w14:textId="0B1289EF" w:rsidR="00206603" w:rsidRDefault="00206603" w:rsidP="00904F7C">
            <w:pPr>
              <w:jc w:val="center"/>
            </w:pPr>
            <w:r>
              <w:t>Varied</w:t>
            </w:r>
          </w:p>
        </w:tc>
      </w:tr>
      <w:tr w:rsidR="00206603" w14:paraId="5ACBCC1C" w14:textId="7591AACD" w:rsidTr="00206603">
        <w:tc>
          <w:tcPr>
            <w:tcW w:w="1838" w:type="dxa"/>
          </w:tcPr>
          <w:p w14:paraId="2E9B4147" w14:textId="0CAC0D83" w:rsidR="00206603" w:rsidRDefault="00904F7C" w:rsidP="00904F7C">
            <w:pPr>
              <w:jc w:val="center"/>
            </w:pPr>
            <w:r>
              <w:t xml:space="preserve">8. </w:t>
            </w:r>
            <w:r w:rsidR="00206603">
              <w:t>Is there bias in the X and Y axes?</w:t>
            </w:r>
          </w:p>
        </w:tc>
        <w:tc>
          <w:tcPr>
            <w:tcW w:w="1701" w:type="dxa"/>
          </w:tcPr>
          <w:p w14:paraId="304F4237" w14:textId="078F6E46" w:rsidR="00206603" w:rsidRDefault="00206603" w:rsidP="00904F7C">
            <w:pPr>
              <w:jc w:val="center"/>
            </w:pPr>
            <w:r>
              <w:t>FL-down and Rear IMUs at 90 degrees</w:t>
            </w:r>
          </w:p>
        </w:tc>
        <w:tc>
          <w:tcPr>
            <w:tcW w:w="992" w:type="dxa"/>
          </w:tcPr>
          <w:p w14:paraId="6BAC08D3" w14:textId="6E481EC6" w:rsidR="00206603" w:rsidRDefault="00206603" w:rsidP="00904F7C">
            <w:pPr>
              <w:jc w:val="center"/>
            </w:pPr>
            <w:r>
              <w:t>All IMUs</w:t>
            </w:r>
          </w:p>
        </w:tc>
        <w:tc>
          <w:tcPr>
            <w:tcW w:w="1134" w:type="dxa"/>
          </w:tcPr>
          <w:p w14:paraId="6D2ED1E4" w14:textId="22957173" w:rsidR="00206603" w:rsidRDefault="00904F7C" w:rsidP="00904F7C">
            <w:pPr>
              <w:jc w:val="center"/>
            </w:pPr>
            <w:r>
              <w:t>Madgwick</w:t>
            </w:r>
            <w:r>
              <w:br/>
              <w:t>Kalman</w:t>
            </w:r>
            <w:r>
              <w:br/>
              <w:t>NN</w:t>
            </w:r>
          </w:p>
        </w:tc>
        <w:tc>
          <w:tcPr>
            <w:tcW w:w="1701" w:type="dxa"/>
          </w:tcPr>
          <w:p w14:paraId="41DB867B" w14:textId="796D3247" w:rsidR="00206603" w:rsidRDefault="00206603" w:rsidP="00904F7C">
            <w:pPr>
              <w:jc w:val="center"/>
            </w:pPr>
            <w:r>
              <w:t>FL-down-R-rotated</w:t>
            </w:r>
          </w:p>
        </w:tc>
        <w:tc>
          <w:tcPr>
            <w:tcW w:w="1276" w:type="dxa"/>
          </w:tcPr>
          <w:p w14:paraId="1DC2F208" w14:textId="529D1E54" w:rsidR="00206603" w:rsidRDefault="00206603" w:rsidP="00904F7C">
            <w:pPr>
              <w:jc w:val="center"/>
            </w:pPr>
            <w:r>
              <w:t>Varied</w:t>
            </w:r>
          </w:p>
        </w:tc>
      </w:tr>
      <w:tr w:rsidR="00A02B35" w14:paraId="1C149136" w14:textId="77777777" w:rsidTr="00206603">
        <w:tc>
          <w:tcPr>
            <w:tcW w:w="1838" w:type="dxa"/>
          </w:tcPr>
          <w:p w14:paraId="2D6D29AC" w14:textId="35D77DA2" w:rsidR="00A02B35" w:rsidRDefault="00A02B35" w:rsidP="00904F7C">
            <w:pPr>
              <w:jc w:val="center"/>
            </w:pPr>
            <w:r>
              <w:t>9. IMU mounted vertically to detect Yaw</w:t>
            </w:r>
          </w:p>
        </w:tc>
        <w:tc>
          <w:tcPr>
            <w:tcW w:w="1701" w:type="dxa"/>
          </w:tcPr>
          <w:p w14:paraId="4FE4803A" w14:textId="140055FF" w:rsidR="00A02B35" w:rsidRDefault="00A02B35" w:rsidP="00904F7C">
            <w:pPr>
              <w:jc w:val="center"/>
            </w:pPr>
            <w:r>
              <w:t>Yaw</w:t>
            </w:r>
          </w:p>
        </w:tc>
        <w:tc>
          <w:tcPr>
            <w:tcW w:w="992" w:type="dxa"/>
          </w:tcPr>
          <w:p w14:paraId="0C181B9F" w14:textId="4143151F" w:rsidR="00A02B35" w:rsidRDefault="00A02B35" w:rsidP="00904F7C">
            <w:pPr>
              <w:jc w:val="center"/>
            </w:pPr>
            <w:r>
              <w:t>All IMUs</w:t>
            </w:r>
          </w:p>
        </w:tc>
        <w:tc>
          <w:tcPr>
            <w:tcW w:w="1134" w:type="dxa"/>
          </w:tcPr>
          <w:p w14:paraId="13E8617B" w14:textId="221FF7EB" w:rsidR="00A02B35" w:rsidRDefault="00A02B35" w:rsidP="00904F7C">
            <w:pPr>
              <w:jc w:val="center"/>
            </w:pPr>
            <w:r>
              <w:t>Madgwick</w:t>
            </w:r>
            <w:r>
              <w:br/>
              <w:t>Kalman</w:t>
            </w:r>
            <w:r>
              <w:br/>
              <w:t>NN</w:t>
            </w:r>
          </w:p>
        </w:tc>
        <w:tc>
          <w:tcPr>
            <w:tcW w:w="1701" w:type="dxa"/>
          </w:tcPr>
          <w:p w14:paraId="54F0606F" w14:textId="7336F715" w:rsidR="00A02B35" w:rsidRDefault="00A02B35" w:rsidP="00904F7C">
            <w:pPr>
              <w:jc w:val="center"/>
            </w:pPr>
            <w:r>
              <w:t>Yaw</w:t>
            </w:r>
          </w:p>
        </w:tc>
        <w:tc>
          <w:tcPr>
            <w:tcW w:w="1276" w:type="dxa"/>
          </w:tcPr>
          <w:p w14:paraId="24B0575F" w14:textId="27A5ACB2" w:rsidR="00A02B35" w:rsidRDefault="00A02B35" w:rsidP="00904F7C">
            <w:pPr>
              <w:jc w:val="center"/>
            </w:pPr>
            <w:r>
              <w:t>Varied</w:t>
            </w:r>
          </w:p>
        </w:tc>
      </w:tr>
    </w:tbl>
    <w:bookmarkEnd w:id="127"/>
    <w:p w14:paraId="333342A8" w14:textId="7BA89524" w:rsidR="00206460" w:rsidRPr="00280F56" w:rsidRDefault="00904F7C" w:rsidP="00904F7C">
      <w:r>
        <w:br/>
      </w:r>
      <w:bookmarkStart w:id="128" w:name="_Toc147395984"/>
      <w:bookmarkStart w:id="129" w:name="_Hlk147405060"/>
      <w:r w:rsidR="00206460">
        <w:t xml:space="preserve">Table </w:t>
      </w:r>
      <w:fldSimple w:instr=" STYLEREF 1 \s ">
        <w:r w:rsidR="00961355">
          <w:rPr>
            <w:noProof/>
          </w:rPr>
          <w:t>3</w:t>
        </w:r>
      </w:fldSimple>
      <w:r w:rsidR="00961355">
        <w:t>.</w:t>
      </w:r>
      <w:fldSimple w:instr=" SEQ Table \* ARABIC \s 1 ">
        <w:r w:rsidR="00961355">
          <w:rPr>
            <w:noProof/>
          </w:rPr>
          <w:t>7</w:t>
        </w:r>
      </w:fldSimple>
      <w:r w:rsidR="00206460">
        <w:t xml:space="preserve"> Robot Movement Program</w:t>
      </w:r>
      <w:r>
        <w:t xml:space="preserve">: </w:t>
      </w:r>
      <w:r w:rsidR="00206460">
        <w:t>Roll</w:t>
      </w:r>
      <w:r w:rsidR="00160A88">
        <w:t xml:space="preserve"> (Steps </w:t>
      </w:r>
      <w:r w:rsidR="00A44901">
        <w:t>2</w:t>
      </w:r>
      <w:r w:rsidR="00160A88">
        <w:t xml:space="preserve"> and </w:t>
      </w:r>
      <w:r w:rsidR="00A44901">
        <w:t>3</w:t>
      </w:r>
      <w:r w:rsidR="00160A88">
        <w:t xml:space="preserve"> are repeated)</w:t>
      </w:r>
      <w:bookmarkEnd w:id="128"/>
    </w:p>
    <w:tbl>
      <w:tblPr>
        <w:tblStyle w:val="TableGrid"/>
        <w:tblW w:w="0" w:type="auto"/>
        <w:tblLook w:val="04A0" w:firstRow="1" w:lastRow="0" w:firstColumn="1" w:lastColumn="0" w:noHBand="0" w:noVBand="1"/>
      </w:tblPr>
      <w:tblGrid>
        <w:gridCol w:w="1555"/>
        <w:gridCol w:w="1808"/>
        <w:gridCol w:w="2910"/>
        <w:gridCol w:w="2788"/>
      </w:tblGrid>
      <w:tr w:rsidR="00213EB5" w14:paraId="16CF3B39" w14:textId="77777777" w:rsidTr="00381C22">
        <w:trPr>
          <w:trHeight w:val="970"/>
        </w:trPr>
        <w:tc>
          <w:tcPr>
            <w:tcW w:w="1555" w:type="dxa"/>
          </w:tcPr>
          <w:p w14:paraId="509107FD" w14:textId="77777777" w:rsidR="00213EB5" w:rsidRDefault="00213EB5" w:rsidP="008E29AA">
            <w:pPr>
              <w:jc w:val="center"/>
            </w:pPr>
            <w:bookmarkStart w:id="130" w:name="_Hlk147147981"/>
            <w:r>
              <w:t xml:space="preserve">Name: </w:t>
            </w:r>
            <w:r>
              <w:br/>
            </w:r>
            <w:r>
              <w:br/>
              <w:t>Sequence Number:</w:t>
            </w:r>
          </w:p>
        </w:tc>
        <w:tc>
          <w:tcPr>
            <w:tcW w:w="1808" w:type="dxa"/>
          </w:tcPr>
          <w:p w14:paraId="58449CB8" w14:textId="615882BD" w:rsidR="00213EB5" w:rsidRDefault="00213EB5" w:rsidP="008E29AA">
            <w:pPr>
              <w:jc w:val="center"/>
            </w:pPr>
            <w:r>
              <w:t>IMU Angles</w:t>
            </w:r>
            <w:r>
              <w:br/>
              <w:t>(</w:t>
            </w:r>
            <w:proofErr w:type="spellStart"/>
            <w:proofErr w:type="gramStart"/>
            <w:r>
              <w:t>Rotation:Roll</w:t>
            </w:r>
            <w:proofErr w:type="spellEnd"/>
            <w:proofErr w:type="gramEnd"/>
            <w:r>
              <w:t>: Pitch)</w:t>
            </w:r>
            <w:r w:rsidR="000B0EA2">
              <w:br/>
              <w:t>Degrees</w:t>
            </w:r>
          </w:p>
        </w:tc>
        <w:tc>
          <w:tcPr>
            <w:tcW w:w="2910" w:type="dxa"/>
          </w:tcPr>
          <w:p w14:paraId="66EC5065" w14:textId="151C7431" w:rsidR="00213EB5" w:rsidRDefault="00213EB5" w:rsidP="008E29AA">
            <w:pPr>
              <w:jc w:val="center"/>
            </w:pPr>
            <w:r>
              <w:t>Robot Joint Angle (Radians)</w:t>
            </w:r>
            <w:r>
              <w:br/>
            </w:r>
            <w:proofErr w:type="gramStart"/>
            <w:r>
              <w:t>Base:Wrist1:Wrist2</w:t>
            </w:r>
            <w:proofErr w:type="gramEnd"/>
            <w:r>
              <w:t>:Wrist3</w:t>
            </w:r>
            <w:r>
              <w:br/>
              <w:t>(</w:t>
            </w:r>
            <w:proofErr w:type="spellStart"/>
            <w:r>
              <w:t>Rotation:Roll:Pitch:Yaw</w:t>
            </w:r>
            <w:proofErr w:type="spellEnd"/>
            <w:r>
              <w:t>)</w:t>
            </w:r>
          </w:p>
        </w:tc>
        <w:tc>
          <w:tcPr>
            <w:tcW w:w="2788" w:type="dxa"/>
          </w:tcPr>
          <w:p w14:paraId="12D52A94" w14:textId="07D8FC3E" w:rsidR="00213EB5" w:rsidRDefault="00213EB5" w:rsidP="008E29AA">
            <w:pPr>
              <w:jc w:val="center"/>
            </w:pPr>
            <w:r>
              <w:t>R</w:t>
            </w:r>
            <w:r w:rsidR="000B0EA2">
              <w:t>obot</w:t>
            </w:r>
            <w:r>
              <w:t xml:space="preserve"> Angles (Degrees)</w:t>
            </w:r>
            <w:r>
              <w:br/>
            </w:r>
            <w:proofErr w:type="gramStart"/>
            <w:r>
              <w:t>Base:Wrist1:Wrist2</w:t>
            </w:r>
            <w:proofErr w:type="gramEnd"/>
            <w:r>
              <w:t>:Wrist3</w:t>
            </w:r>
            <w:r>
              <w:br/>
              <w:t>(</w:t>
            </w:r>
            <w:proofErr w:type="spellStart"/>
            <w:r>
              <w:t>Rotation:Roll:Pitch:Yaw</w:t>
            </w:r>
            <w:proofErr w:type="spellEnd"/>
            <w:r>
              <w:t>)</w:t>
            </w:r>
          </w:p>
        </w:tc>
      </w:tr>
      <w:tr w:rsidR="00213EB5" w14:paraId="366B3C65" w14:textId="77777777" w:rsidTr="00381C22">
        <w:tc>
          <w:tcPr>
            <w:tcW w:w="1555" w:type="dxa"/>
          </w:tcPr>
          <w:p w14:paraId="271FA9D0" w14:textId="55188EEF" w:rsidR="00213EB5" w:rsidRDefault="00A44901" w:rsidP="008E29AA">
            <w:pPr>
              <w:jc w:val="center"/>
            </w:pPr>
            <w:r>
              <w:t>0</w:t>
            </w:r>
          </w:p>
        </w:tc>
        <w:tc>
          <w:tcPr>
            <w:tcW w:w="1808" w:type="dxa"/>
          </w:tcPr>
          <w:p w14:paraId="55CE365E" w14:textId="4C907C70" w:rsidR="00213EB5" w:rsidRDefault="00213EB5" w:rsidP="008E29AA">
            <w:pPr>
              <w:jc w:val="center"/>
            </w:pPr>
            <w:proofErr w:type="gramStart"/>
            <w:r>
              <w:t>0 :</w:t>
            </w:r>
            <w:proofErr w:type="gramEnd"/>
            <w:r>
              <w:t xml:space="preserve"> 0 : 0</w:t>
            </w:r>
          </w:p>
        </w:tc>
        <w:tc>
          <w:tcPr>
            <w:tcW w:w="2910" w:type="dxa"/>
          </w:tcPr>
          <w:p w14:paraId="04C25B92" w14:textId="5B3D32AE" w:rsidR="00213EB5" w:rsidRDefault="00213EB5" w:rsidP="008E29AA">
            <w:pPr>
              <w:jc w:val="center"/>
            </w:pPr>
            <w:proofErr w:type="gramStart"/>
            <w:r>
              <w:t>0 :</w:t>
            </w:r>
            <w:proofErr w:type="gramEnd"/>
            <w:r>
              <w:t xml:space="preserve"> 0 : </w:t>
            </w:r>
            <w:r>
              <w:rPr>
                <w:rFonts w:cstheme="minorHAnsi"/>
              </w:rPr>
              <w:t>π/2 : 0</w:t>
            </w:r>
          </w:p>
        </w:tc>
        <w:tc>
          <w:tcPr>
            <w:tcW w:w="2788" w:type="dxa"/>
          </w:tcPr>
          <w:p w14:paraId="2F3F9CB3" w14:textId="01ECC9D2" w:rsidR="00213EB5" w:rsidRDefault="00213EB5" w:rsidP="008E29AA">
            <w:pPr>
              <w:jc w:val="center"/>
            </w:pPr>
            <w:proofErr w:type="gramStart"/>
            <w:r>
              <w:t>0 :</w:t>
            </w:r>
            <w:proofErr w:type="gramEnd"/>
            <w:r>
              <w:t xml:space="preserve"> 0 : </w:t>
            </w:r>
            <w:r w:rsidR="00381C22">
              <w:t>9</w:t>
            </w:r>
            <w:r>
              <w:t>0 : 0</w:t>
            </w:r>
          </w:p>
        </w:tc>
      </w:tr>
      <w:tr w:rsidR="00213EB5" w14:paraId="42B97DB9" w14:textId="77777777" w:rsidTr="00381C22">
        <w:tc>
          <w:tcPr>
            <w:tcW w:w="1555" w:type="dxa"/>
          </w:tcPr>
          <w:p w14:paraId="4AF8BF77" w14:textId="02127D1A" w:rsidR="00213EB5" w:rsidRDefault="00A44901" w:rsidP="008E29AA">
            <w:pPr>
              <w:jc w:val="center"/>
            </w:pPr>
            <w:r>
              <w:t>1</w:t>
            </w:r>
          </w:p>
        </w:tc>
        <w:tc>
          <w:tcPr>
            <w:tcW w:w="1808" w:type="dxa"/>
          </w:tcPr>
          <w:p w14:paraId="5E552560" w14:textId="776C7B65" w:rsidR="00213EB5" w:rsidRDefault="000B0EA2" w:rsidP="008E29AA">
            <w:pPr>
              <w:jc w:val="center"/>
            </w:pPr>
            <w:proofErr w:type="gramStart"/>
            <w:r>
              <w:t>0 :</w:t>
            </w:r>
            <w:proofErr w:type="gramEnd"/>
            <w:r>
              <w:t xml:space="preserve"> -</w:t>
            </w:r>
            <w:r>
              <w:rPr>
                <w:rFonts w:cstheme="minorHAnsi"/>
              </w:rPr>
              <w:t>π</w:t>
            </w:r>
            <w:r>
              <w:t>/4</w:t>
            </w:r>
            <w:r w:rsidR="00381C22">
              <w:t>(45)</w:t>
            </w:r>
            <w:r>
              <w:t xml:space="preserve"> : 0</w:t>
            </w:r>
          </w:p>
        </w:tc>
        <w:tc>
          <w:tcPr>
            <w:tcW w:w="2910" w:type="dxa"/>
          </w:tcPr>
          <w:p w14:paraId="43D60ABA" w14:textId="6308A956" w:rsidR="00213EB5" w:rsidRDefault="00213EB5" w:rsidP="008E29AA">
            <w:pPr>
              <w:jc w:val="center"/>
            </w:pPr>
            <w:proofErr w:type="gramStart"/>
            <w:r>
              <w:t>0 :</w:t>
            </w:r>
            <w:proofErr w:type="gramEnd"/>
            <w:r>
              <w:t xml:space="preserve"> -</w:t>
            </w:r>
            <w:r>
              <w:rPr>
                <w:rFonts w:cstheme="minorHAnsi"/>
              </w:rPr>
              <w:t>π</w:t>
            </w:r>
            <w:r>
              <w:t xml:space="preserve">/4 : </w:t>
            </w:r>
            <w:r>
              <w:rPr>
                <w:rFonts w:cstheme="minorHAnsi"/>
              </w:rPr>
              <w:t>π</w:t>
            </w:r>
            <w:r>
              <w:t>/2 : 0</w:t>
            </w:r>
          </w:p>
        </w:tc>
        <w:tc>
          <w:tcPr>
            <w:tcW w:w="2788" w:type="dxa"/>
          </w:tcPr>
          <w:p w14:paraId="05665AE4" w14:textId="740721B4" w:rsidR="00213EB5" w:rsidRDefault="00213EB5" w:rsidP="008E29AA">
            <w:pPr>
              <w:jc w:val="center"/>
            </w:pPr>
            <w:proofErr w:type="gramStart"/>
            <w:r>
              <w:t>0 :</w:t>
            </w:r>
            <w:proofErr w:type="gramEnd"/>
            <w:r>
              <w:t xml:space="preserve"> -45 : </w:t>
            </w:r>
            <w:r w:rsidR="00381C22">
              <w:t>9</w:t>
            </w:r>
            <w:r>
              <w:t>0 : 0</w:t>
            </w:r>
          </w:p>
        </w:tc>
      </w:tr>
      <w:tr w:rsidR="00213EB5" w14:paraId="2FF23E12" w14:textId="77777777" w:rsidTr="00381C22">
        <w:tc>
          <w:tcPr>
            <w:tcW w:w="1555" w:type="dxa"/>
          </w:tcPr>
          <w:p w14:paraId="39BBC69B" w14:textId="2EF13F8C" w:rsidR="00213EB5" w:rsidRDefault="00A44901" w:rsidP="008E29AA">
            <w:pPr>
              <w:jc w:val="center"/>
            </w:pPr>
            <w:r>
              <w:t>2</w:t>
            </w:r>
          </w:p>
        </w:tc>
        <w:tc>
          <w:tcPr>
            <w:tcW w:w="1808" w:type="dxa"/>
          </w:tcPr>
          <w:p w14:paraId="0B9B038E" w14:textId="79D96D33" w:rsidR="00213EB5" w:rsidRDefault="000B0EA2" w:rsidP="008E29AA">
            <w:pPr>
              <w:jc w:val="center"/>
            </w:pPr>
            <w:proofErr w:type="gramStart"/>
            <w:r>
              <w:t>0 :</w:t>
            </w:r>
            <w:proofErr w:type="gramEnd"/>
            <w:r>
              <w:t xml:space="preserve"> -</w:t>
            </w:r>
            <w:r>
              <w:rPr>
                <w:rFonts w:cstheme="minorHAnsi"/>
              </w:rPr>
              <w:t>π</w:t>
            </w:r>
            <w:r>
              <w:t>/3</w:t>
            </w:r>
            <w:r w:rsidR="00381C22">
              <w:t>(-60)</w:t>
            </w:r>
            <w:r>
              <w:t xml:space="preserve"> : 0</w:t>
            </w:r>
          </w:p>
        </w:tc>
        <w:tc>
          <w:tcPr>
            <w:tcW w:w="2910" w:type="dxa"/>
          </w:tcPr>
          <w:p w14:paraId="73BEE898" w14:textId="0387CB9D" w:rsidR="00213EB5" w:rsidRDefault="00213EB5" w:rsidP="008E29AA">
            <w:pPr>
              <w:jc w:val="center"/>
            </w:pPr>
            <w:proofErr w:type="gramStart"/>
            <w:r>
              <w:t>0 :</w:t>
            </w:r>
            <w:proofErr w:type="gramEnd"/>
            <w:r>
              <w:t xml:space="preserve"> -</w:t>
            </w:r>
            <w:r>
              <w:rPr>
                <w:rFonts w:cstheme="minorHAnsi"/>
              </w:rPr>
              <w:t>π</w:t>
            </w:r>
            <w:r>
              <w:t xml:space="preserve">/3 : </w:t>
            </w:r>
            <w:r>
              <w:rPr>
                <w:rFonts w:cstheme="minorHAnsi"/>
              </w:rPr>
              <w:t>π</w:t>
            </w:r>
            <w:r>
              <w:t>/2 : 0</w:t>
            </w:r>
          </w:p>
        </w:tc>
        <w:tc>
          <w:tcPr>
            <w:tcW w:w="2788" w:type="dxa"/>
          </w:tcPr>
          <w:p w14:paraId="7DEE0993" w14:textId="50A4DADF" w:rsidR="00213EB5" w:rsidRDefault="00213EB5" w:rsidP="008E29AA">
            <w:pPr>
              <w:jc w:val="center"/>
            </w:pPr>
            <w:proofErr w:type="gramStart"/>
            <w:r>
              <w:t>0 :</w:t>
            </w:r>
            <w:proofErr w:type="gramEnd"/>
            <w:r>
              <w:t xml:space="preserve"> -60 : </w:t>
            </w:r>
            <w:r w:rsidR="00381C22">
              <w:t>9</w:t>
            </w:r>
            <w:r>
              <w:t>0 : 0</w:t>
            </w:r>
          </w:p>
        </w:tc>
      </w:tr>
      <w:tr w:rsidR="00213EB5" w14:paraId="7DFB34E0" w14:textId="77777777" w:rsidTr="00381C22">
        <w:tc>
          <w:tcPr>
            <w:tcW w:w="1555" w:type="dxa"/>
          </w:tcPr>
          <w:p w14:paraId="6BDD2C4B" w14:textId="70E321B6" w:rsidR="00213EB5" w:rsidRDefault="00A44901" w:rsidP="008E29AA">
            <w:pPr>
              <w:jc w:val="center"/>
            </w:pPr>
            <w:r>
              <w:t>3</w:t>
            </w:r>
          </w:p>
        </w:tc>
        <w:tc>
          <w:tcPr>
            <w:tcW w:w="1808" w:type="dxa"/>
          </w:tcPr>
          <w:p w14:paraId="4D509914" w14:textId="043BD730" w:rsidR="00213EB5" w:rsidRDefault="000B0EA2" w:rsidP="008E29AA">
            <w:pPr>
              <w:jc w:val="center"/>
            </w:pPr>
            <w:proofErr w:type="gramStart"/>
            <w:r>
              <w:t>0 :</w:t>
            </w:r>
            <w:proofErr w:type="gramEnd"/>
            <w:r>
              <w:t xml:space="preserve"> </w:t>
            </w:r>
            <w:r>
              <w:rPr>
                <w:rFonts w:cstheme="minorHAnsi"/>
              </w:rPr>
              <w:t>π</w:t>
            </w:r>
            <w:r>
              <w:t>/3</w:t>
            </w:r>
            <w:r w:rsidR="00381C22">
              <w:t>(60)</w:t>
            </w:r>
            <w:r>
              <w:t xml:space="preserve"> : 0</w:t>
            </w:r>
          </w:p>
        </w:tc>
        <w:tc>
          <w:tcPr>
            <w:tcW w:w="2910" w:type="dxa"/>
          </w:tcPr>
          <w:p w14:paraId="1EF932B5" w14:textId="54E416EE" w:rsidR="00213EB5" w:rsidRDefault="00213EB5" w:rsidP="008E29AA">
            <w:pPr>
              <w:jc w:val="center"/>
            </w:pPr>
            <w:proofErr w:type="gramStart"/>
            <w:r>
              <w:t>0 :</w:t>
            </w:r>
            <w:proofErr w:type="gramEnd"/>
            <w:r>
              <w:t xml:space="preserve"> </w:t>
            </w:r>
            <w:r>
              <w:rPr>
                <w:rFonts w:cstheme="minorHAnsi"/>
              </w:rPr>
              <w:t>π</w:t>
            </w:r>
            <w:r>
              <w:t xml:space="preserve">/3 : </w:t>
            </w:r>
            <w:r>
              <w:rPr>
                <w:rFonts w:cstheme="minorHAnsi"/>
              </w:rPr>
              <w:t>π</w:t>
            </w:r>
            <w:r>
              <w:t>/2 : 0</w:t>
            </w:r>
          </w:p>
        </w:tc>
        <w:tc>
          <w:tcPr>
            <w:tcW w:w="2788" w:type="dxa"/>
          </w:tcPr>
          <w:p w14:paraId="591B0E2A" w14:textId="5F6D7DBE" w:rsidR="00213EB5" w:rsidRDefault="00213EB5" w:rsidP="008E29AA">
            <w:pPr>
              <w:jc w:val="center"/>
            </w:pPr>
            <w:proofErr w:type="gramStart"/>
            <w:r>
              <w:t>0 :</w:t>
            </w:r>
            <w:proofErr w:type="gramEnd"/>
            <w:r>
              <w:t xml:space="preserve"> 60 : </w:t>
            </w:r>
            <w:r w:rsidR="00381C22">
              <w:t>9</w:t>
            </w:r>
            <w:r>
              <w:t>0 : 0</w:t>
            </w:r>
          </w:p>
        </w:tc>
      </w:tr>
    </w:tbl>
    <w:p w14:paraId="3886EFC4" w14:textId="77777777" w:rsidR="00904F7C" w:rsidRDefault="00C2627C" w:rsidP="00C2627C">
      <w:r>
        <w:br/>
      </w:r>
    </w:p>
    <w:p w14:paraId="0B630029" w14:textId="77777777" w:rsidR="00904F7C" w:rsidRDefault="00904F7C">
      <w:r>
        <w:br w:type="page"/>
      </w:r>
    </w:p>
    <w:p w14:paraId="6118F214" w14:textId="2AA5C4A6" w:rsidR="00206460" w:rsidRPr="00C2627C" w:rsidRDefault="00206460" w:rsidP="00C2627C">
      <w:pPr>
        <w:rPr>
          <w:rFonts w:ascii="Calibri" w:hAnsi="Calibri"/>
          <w:noProof/>
          <w:szCs w:val="20"/>
        </w:rPr>
      </w:pPr>
      <w:bookmarkStart w:id="131" w:name="_Toc147395985"/>
      <w:r>
        <w:lastRenderedPageBreak/>
        <w:t xml:space="preserve">Table </w:t>
      </w:r>
      <w:fldSimple w:instr=" STYLEREF 1 \s ">
        <w:r w:rsidR="00961355">
          <w:rPr>
            <w:noProof/>
          </w:rPr>
          <w:t>3</w:t>
        </w:r>
      </w:fldSimple>
      <w:r w:rsidR="00961355">
        <w:t>.</w:t>
      </w:r>
      <w:fldSimple w:instr=" SEQ Table \* ARABIC \s 1 ">
        <w:r w:rsidR="00961355">
          <w:rPr>
            <w:noProof/>
          </w:rPr>
          <w:t>8</w:t>
        </w:r>
      </w:fldSimple>
      <w:r>
        <w:t xml:space="preserve"> Robot Movement Program</w:t>
      </w:r>
      <w:r w:rsidR="00904F7C">
        <w:t>:</w:t>
      </w:r>
      <w:r>
        <w:t xml:space="preserve"> Pitch</w:t>
      </w:r>
      <w:bookmarkEnd w:id="131"/>
    </w:p>
    <w:tbl>
      <w:tblPr>
        <w:tblStyle w:val="TableGrid"/>
        <w:tblW w:w="0" w:type="auto"/>
        <w:tblLook w:val="04A0" w:firstRow="1" w:lastRow="0" w:firstColumn="1" w:lastColumn="0" w:noHBand="0" w:noVBand="1"/>
      </w:tblPr>
      <w:tblGrid>
        <w:gridCol w:w="1129"/>
        <w:gridCol w:w="2234"/>
        <w:gridCol w:w="2910"/>
        <w:gridCol w:w="2788"/>
      </w:tblGrid>
      <w:tr w:rsidR="000B0EA2" w14:paraId="2913046C" w14:textId="77777777" w:rsidTr="00213F0C">
        <w:trPr>
          <w:trHeight w:val="970"/>
        </w:trPr>
        <w:tc>
          <w:tcPr>
            <w:tcW w:w="1129" w:type="dxa"/>
          </w:tcPr>
          <w:p w14:paraId="150BDB3C" w14:textId="77777777" w:rsidR="000B0EA2" w:rsidRDefault="000B0EA2" w:rsidP="008E29AA">
            <w:pPr>
              <w:jc w:val="center"/>
            </w:pPr>
            <w:r>
              <w:t xml:space="preserve">Name: </w:t>
            </w:r>
            <w:r>
              <w:br/>
            </w:r>
            <w:r>
              <w:br/>
              <w:t>Sequence Number:</w:t>
            </w:r>
          </w:p>
        </w:tc>
        <w:tc>
          <w:tcPr>
            <w:tcW w:w="2234" w:type="dxa"/>
          </w:tcPr>
          <w:p w14:paraId="6053B978" w14:textId="7BD3F46A" w:rsidR="000B0EA2" w:rsidRDefault="000B0EA2" w:rsidP="008E29AA">
            <w:pPr>
              <w:jc w:val="center"/>
            </w:pPr>
            <w:r>
              <w:t>IMU Angles</w:t>
            </w:r>
            <w:r>
              <w:br/>
              <w:t>(</w:t>
            </w:r>
            <w:proofErr w:type="spellStart"/>
            <w:proofErr w:type="gramStart"/>
            <w:r>
              <w:t>Rotation:Roll</w:t>
            </w:r>
            <w:proofErr w:type="spellEnd"/>
            <w:proofErr w:type="gramEnd"/>
            <w:r>
              <w:t>: Pitch)</w:t>
            </w:r>
            <w:r w:rsidR="00213F0C">
              <w:t>. Angles in brackets are in degrees</w:t>
            </w:r>
          </w:p>
        </w:tc>
        <w:tc>
          <w:tcPr>
            <w:tcW w:w="2910" w:type="dxa"/>
          </w:tcPr>
          <w:p w14:paraId="02E64AD7" w14:textId="2F66F1BF" w:rsidR="000B0EA2" w:rsidRDefault="000B0EA2" w:rsidP="008E29AA">
            <w:pPr>
              <w:jc w:val="center"/>
            </w:pPr>
            <w:r>
              <w:t>Robot Joint Angle (Radians)</w:t>
            </w:r>
            <w:r>
              <w:br/>
            </w:r>
            <w:proofErr w:type="gramStart"/>
            <w:r>
              <w:t>Base:Wrist1:Wrist2</w:t>
            </w:r>
            <w:proofErr w:type="gramEnd"/>
            <w:r>
              <w:t>:Wrist3</w:t>
            </w:r>
            <w:r>
              <w:br/>
              <w:t>(</w:t>
            </w:r>
            <w:proofErr w:type="spellStart"/>
            <w:r>
              <w:t>Rotation:Roll:Pitch:Yaw</w:t>
            </w:r>
            <w:proofErr w:type="spellEnd"/>
            <w:r>
              <w:t>)</w:t>
            </w:r>
          </w:p>
        </w:tc>
        <w:tc>
          <w:tcPr>
            <w:tcW w:w="2788" w:type="dxa"/>
          </w:tcPr>
          <w:p w14:paraId="57D1DCDE" w14:textId="1F89423D" w:rsidR="000B0EA2" w:rsidRDefault="000B0EA2" w:rsidP="008E29AA">
            <w:pPr>
              <w:jc w:val="center"/>
            </w:pPr>
            <w:r>
              <w:t>Robot Angles (Degrees)</w:t>
            </w:r>
            <w:r>
              <w:br/>
            </w:r>
            <w:proofErr w:type="gramStart"/>
            <w:r>
              <w:t>Base:Wrist1:Wrist2</w:t>
            </w:r>
            <w:proofErr w:type="gramEnd"/>
            <w:r>
              <w:t>:Wrist3</w:t>
            </w:r>
            <w:r w:rsidR="001A67CC">
              <w:br/>
            </w:r>
            <w:r>
              <w:t>(</w:t>
            </w:r>
            <w:proofErr w:type="spellStart"/>
            <w:r>
              <w:t>Rotation:Roll:Pitch:Yaw</w:t>
            </w:r>
            <w:proofErr w:type="spellEnd"/>
            <w:r>
              <w:t>)</w:t>
            </w:r>
          </w:p>
        </w:tc>
      </w:tr>
      <w:tr w:rsidR="000B0EA2" w14:paraId="73D8331B" w14:textId="77777777" w:rsidTr="00213F0C">
        <w:tc>
          <w:tcPr>
            <w:tcW w:w="1129" w:type="dxa"/>
          </w:tcPr>
          <w:p w14:paraId="599D708F" w14:textId="34A6EF97" w:rsidR="000B0EA2" w:rsidRDefault="00A44901" w:rsidP="00160A88">
            <w:pPr>
              <w:jc w:val="center"/>
            </w:pPr>
            <w:r>
              <w:t>0</w:t>
            </w:r>
          </w:p>
        </w:tc>
        <w:tc>
          <w:tcPr>
            <w:tcW w:w="2234" w:type="dxa"/>
          </w:tcPr>
          <w:p w14:paraId="03A73A53" w14:textId="766082D5" w:rsidR="000B0EA2" w:rsidRDefault="000B0EA2" w:rsidP="00160A88">
            <w:pPr>
              <w:jc w:val="center"/>
            </w:pPr>
            <w:proofErr w:type="gramStart"/>
            <w:r>
              <w:t>0 :</w:t>
            </w:r>
            <w:proofErr w:type="gramEnd"/>
            <w:r>
              <w:t xml:space="preserve"> 0 : 0</w:t>
            </w:r>
          </w:p>
        </w:tc>
        <w:tc>
          <w:tcPr>
            <w:tcW w:w="2910" w:type="dxa"/>
          </w:tcPr>
          <w:p w14:paraId="07F4092D" w14:textId="487F4941" w:rsidR="000B0EA2" w:rsidRDefault="000B0EA2" w:rsidP="00160A88">
            <w:pPr>
              <w:jc w:val="center"/>
            </w:pPr>
            <w:proofErr w:type="gramStart"/>
            <w:r>
              <w:t>0 :</w:t>
            </w:r>
            <w:proofErr w:type="gramEnd"/>
            <w:r>
              <w:t xml:space="preserve"> 0 : </w:t>
            </w:r>
            <w:r w:rsidR="00381C22">
              <w:rPr>
                <w:rFonts w:cstheme="minorHAnsi"/>
              </w:rPr>
              <w:t>π/2</w:t>
            </w:r>
            <w:r>
              <w:rPr>
                <w:rFonts w:cstheme="minorHAnsi"/>
              </w:rPr>
              <w:t xml:space="preserve"> : 0</w:t>
            </w:r>
          </w:p>
        </w:tc>
        <w:tc>
          <w:tcPr>
            <w:tcW w:w="2788" w:type="dxa"/>
          </w:tcPr>
          <w:p w14:paraId="3810B40D" w14:textId="067DCEF9" w:rsidR="000B0EA2" w:rsidRDefault="000B0EA2" w:rsidP="00160A88">
            <w:pPr>
              <w:jc w:val="center"/>
            </w:pPr>
            <w:proofErr w:type="gramStart"/>
            <w:r>
              <w:t>0 :</w:t>
            </w:r>
            <w:proofErr w:type="gramEnd"/>
            <w:r>
              <w:t xml:space="preserve"> 0 : </w:t>
            </w:r>
            <w:r w:rsidR="00381C22">
              <w:t>9</w:t>
            </w:r>
            <w:r>
              <w:t>0 : 0</w:t>
            </w:r>
          </w:p>
        </w:tc>
      </w:tr>
      <w:tr w:rsidR="000B0EA2" w14:paraId="6ABA7ECE" w14:textId="77777777" w:rsidTr="00213F0C">
        <w:tc>
          <w:tcPr>
            <w:tcW w:w="1129" w:type="dxa"/>
          </w:tcPr>
          <w:p w14:paraId="482D9196" w14:textId="7704953E" w:rsidR="000B0EA2" w:rsidRDefault="00A44901" w:rsidP="000B0EA2">
            <w:pPr>
              <w:jc w:val="center"/>
            </w:pPr>
            <w:r>
              <w:t>1</w:t>
            </w:r>
          </w:p>
        </w:tc>
        <w:tc>
          <w:tcPr>
            <w:tcW w:w="2234" w:type="dxa"/>
          </w:tcPr>
          <w:p w14:paraId="48973329" w14:textId="71937291" w:rsidR="000B0EA2" w:rsidRDefault="000B0EA2" w:rsidP="000B0EA2">
            <w:pPr>
              <w:jc w:val="center"/>
            </w:pPr>
            <w:proofErr w:type="gramStart"/>
            <w:r w:rsidRPr="00B83754">
              <w:t>0 :</w:t>
            </w:r>
            <w:proofErr w:type="gramEnd"/>
            <w:r w:rsidRPr="00B83754">
              <w:t xml:space="preserve"> 0 : </w:t>
            </w:r>
            <w:r>
              <w:rPr>
                <w:rFonts w:cstheme="minorHAnsi"/>
              </w:rPr>
              <w:t>π/6</w:t>
            </w:r>
            <w:r w:rsidR="00381C22">
              <w:rPr>
                <w:rFonts w:cstheme="minorHAnsi"/>
              </w:rPr>
              <w:t>(30)</w:t>
            </w:r>
          </w:p>
        </w:tc>
        <w:tc>
          <w:tcPr>
            <w:tcW w:w="2910" w:type="dxa"/>
          </w:tcPr>
          <w:p w14:paraId="17370E39" w14:textId="1291A510" w:rsidR="000B0EA2" w:rsidRDefault="000B0EA2" w:rsidP="000B0EA2">
            <w:pPr>
              <w:jc w:val="center"/>
            </w:pPr>
            <w:proofErr w:type="gramStart"/>
            <w:r>
              <w:t>0 :</w:t>
            </w:r>
            <w:proofErr w:type="gramEnd"/>
            <w:r>
              <w:rPr>
                <w:rFonts w:cstheme="minorHAnsi"/>
              </w:rPr>
              <w:t xml:space="preserve"> 0</w:t>
            </w:r>
            <w:r>
              <w:t xml:space="preserve"> : </w:t>
            </w:r>
            <w:r w:rsidR="00381C22">
              <w:t>2</w:t>
            </w:r>
            <w:r>
              <w:rPr>
                <w:rFonts w:cstheme="minorHAnsi"/>
              </w:rPr>
              <w:t>π/</w:t>
            </w:r>
            <w:r w:rsidR="00381C22">
              <w:rPr>
                <w:rFonts w:cstheme="minorHAnsi"/>
              </w:rPr>
              <w:t>3</w:t>
            </w:r>
            <w:r>
              <w:rPr>
                <w:rFonts w:cstheme="minorHAnsi"/>
              </w:rPr>
              <w:t xml:space="preserve"> : 0</w:t>
            </w:r>
          </w:p>
        </w:tc>
        <w:tc>
          <w:tcPr>
            <w:tcW w:w="2788" w:type="dxa"/>
          </w:tcPr>
          <w:p w14:paraId="3629554F" w14:textId="2D9172A0" w:rsidR="000B0EA2" w:rsidRDefault="000B0EA2" w:rsidP="000B0EA2">
            <w:pPr>
              <w:jc w:val="center"/>
            </w:pPr>
            <w:proofErr w:type="gramStart"/>
            <w:r>
              <w:t>0 :</w:t>
            </w:r>
            <w:proofErr w:type="gramEnd"/>
            <w:r>
              <w:t xml:space="preserve"> 0 : </w:t>
            </w:r>
            <w:r w:rsidR="00381C22">
              <w:t>12</w:t>
            </w:r>
            <w:r>
              <w:t>0 : 0</w:t>
            </w:r>
          </w:p>
        </w:tc>
      </w:tr>
      <w:tr w:rsidR="000B0EA2" w14:paraId="435A8FD1" w14:textId="77777777" w:rsidTr="00213F0C">
        <w:tc>
          <w:tcPr>
            <w:tcW w:w="1129" w:type="dxa"/>
          </w:tcPr>
          <w:p w14:paraId="55E69CAF" w14:textId="05DE680F" w:rsidR="000B0EA2" w:rsidRDefault="00A44901" w:rsidP="000B0EA2">
            <w:pPr>
              <w:jc w:val="center"/>
            </w:pPr>
            <w:r>
              <w:t>2</w:t>
            </w:r>
          </w:p>
        </w:tc>
        <w:tc>
          <w:tcPr>
            <w:tcW w:w="2234" w:type="dxa"/>
          </w:tcPr>
          <w:p w14:paraId="6F100FBE" w14:textId="54C1379E" w:rsidR="000B0EA2" w:rsidRDefault="000B0EA2" w:rsidP="000B0EA2">
            <w:pPr>
              <w:jc w:val="center"/>
            </w:pPr>
            <w:proofErr w:type="gramStart"/>
            <w:r w:rsidRPr="00B83754">
              <w:t>0 :</w:t>
            </w:r>
            <w:proofErr w:type="gramEnd"/>
            <w:r w:rsidRPr="00B83754">
              <w:t xml:space="preserve"> </w:t>
            </w:r>
            <w:r>
              <w:t>0</w:t>
            </w:r>
            <w:r w:rsidRPr="00B83754">
              <w:t xml:space="preserve"> : </w:t>
            </w:r>
            <w:r>
              <w:rPr>
                <w:rFonts w:cstheme="minorHAnsi"/>
              </w:rPr>
              <w:t>π/</w:t>
            </w:r>
            <w:r>
              <w:t>4</w:t>
            </w:r>
            <w:r w:rsidR="00381C22">
              <w:t>(45)</w:t>
            </w:r>
          </w:p>
        </w:tc>
        <w:tc>
          <w:tcPr>
            <w:tcW w:w="2910" w:type="dxa"/>
          </w:tcPr>
          <w:p w14:paraId="0B15B813" w14:textId="21269F50" w:rsidR="000B0EA2" w:rsidRDefault="000B0EA2" w:rsidP="000B0EA2">
            <w:pPr>
              <w:jc w:val="center"/>
            </w:pPr>
            <w:proofErr w:type="gramStart"/>
            <w:r>
              <w:t>0 :</w:t>
            </w:r>
            <w:proofErr w:type="gramEnd"/>
            <w:r>
              <w:rPr>
                <w:rFonts w:cstheme="minorHAnsi"/>
              </w:rPr>
              <w:t xml:space="preserve"> 0 </w:t>
            </w:r>
            <w:r>
              <w:t xml:space="preserve">: </w:t>
            </w:r>
            <w:r w:rsidR="00381C22">
              <w:t>3</w:t>
            </w:r>
            <w:r>
              <w:rPr>
                <w:rFonts w:cstheme="minorHAnsi"/>
              </w:rPr>
              <w:t>π/4 : 0</w:t>
            </w:r>
          </w:p>
        </w:tc>
        <w:tc>
          <w:tcPr>
            <w:tcW w:w="2788" w:type="dxa"/>
          </w:tcPr>
          <w:p w14:paraId="5B4363DA" w14:textId="463A5837" w:rsidR="000B0EA2" w:rsidRDefault="000B0EA2" w:rsidP="000B0EA2">
            <w:pPr>
              <w:jc w:val="center"/>
            </w:pPr>
            <w:proofErr w:type="gramStart"/>
            <w:r>
              <w:t>0 :</w:t>
            </w:r>
            <w:proofErr w:type="gramEnd"/>
            <w:r>
              <w:t xml:space="preserve"> 0 : </w:t>
            </w:r>
            <w:r w:rsidR="00381C22">
              <w:t>13</w:t>
            </w:r>
            <w:r>
              <w:t>5 : 0</w:t>
            </w:r>
          </w:p>
        </w:tc>
      </w:tr>
      <w:tr w:rsidR="000B0EA2" w14:paraId="31E4E7F4" w14:textId="77777777" w:rsidTr="00213F0C">
        <w:tc>
          <w:tcPr>
            <w:tcW w:w="1129" w:type="dxa"/>
          </w:tcPr>
          <w:p w14:paraId="0233FE70" w14:textId="404AB6BB" w:rsidR="000B0EA2" w:rsidRDefault="00A44901" w:rsidP="000B0EA2">
            <w:pPr>
              <w:jc w:val="center"/>
            </w:pPr>
            <w:r>
              <w:t>3</w:t>
            </w:r>
          </w:p>
        </w:tc>
        <w:tc>
          <w:tcPr>
            <w:tcW w:w="2234" w:type="dxa"/>
          </w:tcPr>
          <w:p w14:paraId="5EAED721" w14:textId="0A51A6B4" w:rsidR="000B0EA2" w:rsidRDefault="000B0EA2" w:rsidP="000B0EA2">
            <w:pPr>
              <w:jc w:val="center"/>
            </w:pPr>
            <w:proofErr w:type="gramStart"/>
            <w:r w:rsidRPr="00B83754">
              <w:t>0 :</w:t>
            </w:r>
            <w:proofErr w:type="gramEnd"/>
            <w:r w:rsidRPr="00B83754">
              <w:t xml:space="preserve"> 0 : </w:t>
            </w:r>
            <w:r>
              <w:rPr>
                <w:rFonts w:cstheme="minorHAnsi"/>
              </w:rPr>
              <w:t>π/3</w:t>
            </w:r>
            <w:r w:rsidR="00381C22">
              <w:rPr>
                <w:rFonts w:cstheme="minorHAnsi"/>
              </w:rPr>
              <w:t>(60)</w:t>
            </w:r>
          </w:p>
        </w:tc>
        <w:tc>
          <w:tcPr>
            <w:tcW w:w="2910" w:type="dxa"/>
          </w:tcPr>
          <w:p w14:paraId="1FB4CB02" w14:textId="748EB0EE" w:rsidR="000B0EA2" w:rsidRDefault="000B0EA2" w:rsidP="000B0EA2">
            <w:pPr>
              <w:jc w:val="center"/>
            </w:pPr>
            <w:proofErr w:type="gramStart"/>
            <w:r>
              <w:t>0 :</w:t>
            </w:r>
            <w:proofErr w:type="gramEnd"/>
            <w:r>
              <w:t xml:space="preserve"> </w:t>
            </w:r>
            <w:r>
              <w:rPr>
                <w:rFonts w:cstheme="minorHAnsi"/>
              </w:rPr>
              <w:t>0</w:t>
            </w:r>
            <w:r>
              <w:t xml:space="preserve"> : </w:t>
            </w:r>
            <w:r w:rsidR="00381C22">
              <w:t>5</w:t>
            </w:r>
            <w:r>
              <w:rPr>
                <w:rFonts w:cstheme="minorHAnsi"/>
              </w:rPr>
              <w:t>π/</w:t>
            </w:r>
            <w:r w:rsidR="00381C22">
              <w:rPr>
                <w:rFonts w:cstheme="minorHAnsi"/>
              </w:rPr>
              <w:t>6</w:t>
            </w:r>
            <w:r>
              <w:rPr>
                <w:rFonts w:cstheme="minorHAnsi"/>
              </w:rPr>
              <w:t xml:space="preserve"> : 0</w:t>
            </w:r>
          </w:p>
        </w:tc>
        <w:tc>
          <w:tcPr>
            <w:tcW w:w="2788" w:type="dxa"/>
          </w:tcPr>
          <w:p w14:paraId="75DCC7AB" w14:textId="663DF4D0" w:rsidR="000B0EA2" w:rsidRDefault="000B0EA2" w:rsidP="000B0EA2">
            <w:pPr>
              <w:jc w:val="center"/>
            </w:pPr>
            <w:proofErr w:type="gramStart"/>
            <w:r>
              <w:t>0 :</w:t>
            </w:r>
            <w:proofErr w:type="gramEnd"/>
            <w:r>
              <w:t xml:space="preserve"> 0 : </w:t>
            </w:r>
            <w:r w:rsidR="00381C22">
              <w:t>15</w:t>
            </w:r>
            <w:r>
              <w:t>0 : 0</w:t>
            </w:r>
          </w:p>
        </w:tc>
      </w:tr>
      <w:tr w:rsidR="000B0EA2" w14:paraId="225E0032" w14:textId="77777777" w:rsidTr="00213F0C">
        <w:tc>
          <w:tcPr>
            <w:tcW w:w="1129" w:type="dxa"/>
          </w:tcPr>
          <w:p w14:paraId="32FC4AF4" w14:textId="0D50EF04" w:rsidR="000B0EA2" w:rsidRDefault="00A44901" w:rsidP="000B0EA2">
            <w:pPr>
              <w:jc w:val="center"/>
            </w:pPr>
            <w:r>
              <w:t>4</w:t>
            </w:r>
          </w:p>
        </w:tc>
        <w:tc>
          <w:tcPr>
            <w:tcW w:w="2234" w:type="dxa"/>
          </w:tcPr>
          <w:p w14:paraId="6BE0AC80" w14:textId="0AA8D20F" w:rsidR="000B0EA2" w:rsidRDefault="000B0EA2" w:rsidP="000B0EA2">
            <w:pPr>
              <w:jc w:val="center"/>
            </w:pPr>
            <w:proofErr w:type="gramStart"/>
            <w:r w:rsidRPr="00B83754">
              <w:t>0 :</w:t>
            </w:r>
            <w:proofErr w:type="gramEnd"/>
            <w:r w:rsidRPr="00B83754">
              <w:t xml:space="preserve"> 0 : </w:t>
            </w:r>
            <w:r w:rsidR="00381C22">
              <w:t>-</w:t>
            </w:r>
            <w:r>
              <w:rPr>
                <w:rFonts w:cstheme="minorHAnsi"/>
              </w:rPr>
              <w:t>π/6</w:t>
            </w:r>
            <w:r w:rsidR="00381C22">
              <w:rPr>
                <w:rFonts w:cstheme="minorHAnsi"/>
              </w:rPr>
              <w:t>(30)</w:t>
            </w:r>
          </w:p>
        </w:tc>
        <w:tc>
          <w:tcPr>
            <w:tcW w:w="2910" w:type="dxa"/>
          </w:tcPr>
          <w:p w14:paraId="13D44345" w14:textId="63D1866A" w:rsidR="000B0EA2" w:rsidRDefault="000B0EA2" w:rsidP="000B0EA2">
            <w:pPr>
              <w:jc w:val="center"/>
            </w:pPr>
            <w:proofErr w:type="gramStart"/>
            <w:r>
              <w:t>0 :</w:t>
            </w:r>
            <w:proofErr w:type="gramEnd"/>
            <w:r>
              <w:t xml:space="preserve"> 0 : </w:t>
            </w:r>
            <w:r>
              <w:rPr>
                <w:rFonts w:cstheme="minorHAnsi"/>
              </w:rPr>
              <w:t>π/</w:t>
            </w:r>
            <w:r w:rsidR="00381C22">
              <w:rPr>
                <w:rFonts w:cstheme="minorHAnsi"/>
              </w:rPr>
              <w:t>3</w:t>
            </w:r>
            <w:r>
              <w:rPr>
                <w:rFonts w:cstheme="minorHAnsi"/>
              </w:rPr>
              <w:t xml:space="preserve"> : 0</w:t>
            </w:r>
          </w:p>
        </w:tc>
        <w:tc>
          <w:tcPr>
            <w:tcW w:w="2788" w:type="dxa"/>
          </w:tcPr>
          <w:p w14:paraId="51256344" w14:textId="29F4FA14" w:rsidR="000B0EA2" w:rsidRDefault="000B0EA2" w:rsidP="000B0EA2">
            <w:pPr>
              <w:jc w:val="center"/>
            </w:pPr>
            <w:proofErr w:type="gramStart"/>
            <w:r>
              <w:t>0 :</w:t>
            </w:r>
            <w:proofErr w:type="gramEnd"/>
            <w:r>
              <w:t xml:space="preserve"> 0 : </w:t>
            </w:r>
            <w:r w:rsidR="00381C22">
              <w:t>60</w:t>
            </w:r>
            <w:r>
              <w:t xml:space="preserve"> : 0</w:t>
            </w:r>
          </w:p>
        </w:tc>
      </w:tr>
      <w:tr w:rsidR="000B0EA2" w14:paraId="59100210" w14:textId="77777777" w:rsidTr="00213F0C">
        <w:tc>
          <w:tcPr>
            <w:tcW w:w="1129" w:type="dxa"/>
          </w:tcPr>
          <w:p w14:paraId="3D58C28B" w14:textId="74EE2013" w:rsidR="000B0EA2" w:rsidRDefault="00A44901" w:rsidP="000B0EA2">
            <w:pPr>
              <w:jc w:val="center"/>
            </w:pPr>
            <w:r>
              <w:t>5</w:t>
            </w:r>
          </w:p>
        </w:tc>
        <w:tc>
          <w:tcPr>
            <w:tcW w:w="2234" w:type="dxa"/>
          </w:tcPr>
          <w:p w14:paraId="227FD39B" w14:textId="1F2A02E7" w:rsidR="000B0EA2" w:rsidRDefault="000B0EA2" w:rsidP="000B0EA2">
            <w:pPr>
              <w:jc w:val="center"/>
            </w:pPr>
            <w:proofErr w:type="gramStart"/>
            <w:r w:rsidRPr="00B83754">
              <w:t>0 :</w:t>
            </w:r>
            <w:proofErr w:type="gramEnd"/>
            <w:r w:rsidRPr="00B83754">
              <w:t xml:space="preserve"> 0 : </w:t>
            </w:r>
            <w:r>
              <w:t>-</w:t>
            </w:r>
            <w:r>
              <w:rPr>
                <w:rFonts w:cstheme="minorHAnsi"/>
              </w:rPr>
              <w:t>π/</w:t>
            </w:r>
            <w:r>
              <w:t>4</w:t>
            </w:r>
            <w:r w:rsidR="00381C22">
              <w:t>(-45)</w:t>
            </w:r>
          </w:p>
        </w:tc>
        <w:tc>
          <w:tcPr>
            <w:tcW w:w="2910" w:type="dxa"/>
          </w:tcPr>
          <w:p w14:paraId="112C1EF9" w14:textId="2546A6F5" w:rsidR="000B0EA2" w:rsidRDefault="000B0EA2" w:rsidP="000B0EA2">
            <w:pPr>
              <w:jc w:val="center"/>
            </w:pPr>
            <w:proofErr w:type="gramStart"/>
            <w:r>
              <w:t>0 :</w:t>
            </w:r>
            <w:proofErr w:type="gramEnd"/>
            <w:r>
              <w:t xml:space="preserve"> 0 : -</w:t>
            </w:r>
            <w:r>
              <w:rPr>
                <w:rFonts w:cstheme="minorHAnsi"/>
              </w:rPr>
              <w:t>π/4 : 0</w:t>
            </w:r>
          </w:p>
        </w:tc>
        <w:tc>
          <w:tcPr>
            <w:tcW w:w="2788" w:type="dxa"/>
          </w:tcPr>
          <w:p w14:paraId="64ACED14" w14:textId="362A9500" w:rsidR="000B0EA2" w:rsidRDefault="000B0EA2" w:rsidP="000B0EA2">
            <w:pPr>
              <w:jc w:val="center"/>
            </w:pPr>
            <w:proofErr w:type="gramStart"/>
            <w:r>
              <w:t>0 :</w:t>
            </w:r>
            <w:proofErr w:type="gramEnd"/>
            <w:r>
              <w:t xml:space="preserve"> 0 : 45 : 0</w:t>
            </w:r>
          </w:p>
        </w:tc>
      </w:tr>
      <w:tr w:rsidR="000B0EA2" w14:paraId="1F1CBDF5" w14:textId="77777777" w:rsidTr="00213F0C">
        <w:tc>
          <w:tcPr>
            <w:tcW w:w="1129" w:type="dxa"/>
          </w:tcPr>
          <w:p w14:paraId="6990CA9C" w14:textId="6E517EDF" w:rsidR="000B0EA2" w:rsidRDefault="00A44901" w:rsidP="000B0EA2">
            <w:pPr>
              <w:jc w:val="center"/>
            </w:pPr>
            <w:r>
              <w:t>6</w:t>
            </w:r>
          </w:p>
        </w:tc>
        <w:tc>
          <w:tcPr>
            <w:tcW w:w="2234" w:type="dxa"/>
          </w:tcPr>
          <w:p w14:paraId="31A5F0DF" w14:textId="5CB77C80" w:rsidR="000B0EA2" w:rsidRDefault="000B0EA2" w:rsidP="000B0EA2">
            <w:pPr>
              <w:jc w:val="center"/>
            </w:pPr>
            <w:proofErr w:type="gramStart"/>
            <w:r w:rsidRPr="00B83754">
              <w:t>0 :</w:t>
            </w:r>
            <w:proofErr w:type="gramEnd"/>
            <w:r w:rsidRPr="00B83754">
              <w:t xml:space="preserve"> 0 : </w:t>
            </w:r>
            <w:r>
              <w:t>-</w:t>
            </w:r>
            <w:r>
              <w:rPr>
                <w:rFonts w:cstheme="minorHAnsi"/>
              </w:rPr>
              <w:t>π/3</w:t>
            </w:r>
            <w:r w:rsidR="00381C22">
              <w:rPr>
                <w:rFonts w:cstheme="minorHAnsi"/>
              </w:rPr>
              <w:t>(-60)</w:t>
            </w:r>
          </w:p>
        </w:tc>
        <w:tc>
          <w:tcPr>
            <w:tcW w:w="2910" w:type="dxa"/>
          </w:tcPr>
          <w:p w14:paraId="72B9AABF" w14:textId="45130546" w:rsidR="000B0EA2" w:rsidRDefault="000B0EA2" w:rsidP="000B0EA2">
            <w:pPr>
              <w:jc w:val="center"/>
            </w:pPr>
            <w:proofErr w:type="gramStart"/>
            <w:r>
              <w:t>0 :</w:t>
            </w:r>
            <w:proofErr w:type="gramEnd"/>
            <w:r>
              <w:t xml:space="preserve"> 0 : -</w:t>
            </w:r>
            <w:r>
              <w:rPr>
                <w:rFonts w:cstheme="minorHAnsi"/>
              </w:rPr>
              <w:t>π/</w:t>
            </w:r>
            <w:r w:rsidR="00381C22">
              <w:rPr>
                <w:rFonts w:cstheme="minorHAnsi"/>
              </w:rPr>
              <w:t>6</w:t>
            </w:r>
            <w:r>
              <w:rPr>
                <w:rFonts w:cstheme="minorHAnsi"/>
              </w:rPr>
              <w:t xml:space="preserve"> : 0</w:t>
            </w:r>
          </w:p>
        </w:tc>
        <w:tc>
          <w:tcPr>
            <w:tcW w:w="2788" w:type="dxa"/>
          </w:tcPr>
          <w:p w14:paraId="57D846B0" w14:textId="39003F50" w:rsidR="000B0EA2" w:rsidRDefault="000B0EA2" w:rsidP="000B0EA2">
            <w:pPr>
              <w:jc w:val="center"/>
            </w:pPr>
            <w:proofErr w:type="gramStart"/>
            <w:r>
              <w:t>0 :</w:t>
            </w:r>
            <w:proofErr w:type="gramEnd"/>
            <w:r>
              <w:t xml:space="preserve"> 0 : </w:t>
            </w:r>
            <w:r w:rsidR="00381C22">
              <w:t>3</w:t>
            </w:r>
            <w:r>
              <w:t>0 : 0</w:t>
            </w:r>
          </w:p>
        </w:tc>
      </w:tr>
    </w:tbl>
    <w:p w14:paraId="0F9F8D24" w14:textId="1BC5ADF0" w:rsidR="00206460" w:rsidRPr="00280F56" w:rsidRDefault="00206460" w:rsidP="00206460">
      <w:pPr>
        <w:pStyle w:val="Caption"/>
      </w:pPr>
      <w:bookmarkStart w:id="132" w:name="_Toc147395986"/>
      <w:r>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9</w:t>
      </w:r>
      <w:r w:rsidR="00961355">
        <w:fldChar w:fldCharType="end"/>
      </w:r>
      <w:r>
        <w:t xml:space="preserve"> Robot Movement Program</w:t>
      </w:r>
      <w:r w:rsidR="00904F7C">
        <w:t>:</w:t>
      </w:r>
      <w:r>
        <w:t xml:space="preserve"> Varied</w:t>
      </w:r>
      <w:bookmarkEnd w:id="132"/>
    </w:p>
    <w:tbl>
      <w:tblPr>
        <w:tblStyle w:val="TableGrid"/>
        <w:tblW w:w="0" w:type="auto"/>
        <w:tblLook w:val="04A0" w:firstRow="1" w:lastRow="0" w:firstColumn="1" w:lastColumn="0" w:noHBand="0" w:noVBand="1"/>
      </w:tblPr>
      <w:tblGrid>
        <w:gridCol w:w="1086"/>
        <w:gridCol w:w="2313"/>
        <w:gridCol w:w="2888"/>
        <w:gridCol w:w="2774"/>
      </w:tblGrid>
      <w:tr w:rsidR="000B0EA2" w14:paraId="70EA72E4" w14:textId="77777777" w:rsidTr="002815F8">
        <w:trPr>
          <w:trHeight w:val="970"/>
        </w:trPr>
        <w:tc>
          <w:tcPr>
            <w:tcW w:w="988" w:type="dxa"/>
          </w:tcPr>
          <w:p w14:paraId="76F64B8E" w14:textId="77777777" w:rsidR="000B0EA2" w:rsidRDefault="000B0EA2" w:rsidP="008E29AA">
            <w:pPr>
              <w:jc w:val="center"/>
            </w:pPr>
            <w:r>
              <w:t xml:space="preserve">Name: </w:t>
            </w:r>
            <w:r>
              <w:br/>
            </w:r>
            <w:r>
              <w:br/>
              <w:t>Sequence Number:</w:t>
            </w:r>
          </w:p>
        </w:tc>
        <w:tc>
          <w:tcPr>
            <w:tcW w:w="2375" w:type="dxa"/>
          </w:tcPr>
          <w:p w14:paraId="7F05F3E1" w14:textId="17C4AED5" w:rsidR="000B0EA2" w:rsidRDefault="000B0EA2" w:rsidP="008E29AA">
            <w:pPr>
              <w:jc w:val="center"/>
            </w:pPr>
            <w:r>
              <w:t>IMU Angles</w:t>
            </w:r>
            <w:r>
              <w:br/>
              <w:t>(</w:t>
            </w:r>
            <w:proofErr w:type="spellStart"/>
            <w:proofErr w:type="gramStart"/>
            <w:r>
              <w:t>Rotation:Roll</w:t>
            </w:r>
            <w:proofErr w:type="spellEnd"/>
            <w:proofErr w:type="gramEnd"/>
            <w:r>
              <w:t>: Pitch)</w:t>
            </w:r>
            <w:r w:rsidR="00213F0C">
              <w:br/>
              <w:t>Angles in brackets are in degrees</w:t>
            </w:r>
          </w:p>
        </w:tc>
        <w:tc>
          <w:tcPr>
            <w:tcW w:w="2910" w:type="dxa"/>
          </w:tcPr>
          <w:p w14:paraId="61BD909A" w14:textId="088AAAC6" w:rsidR="000B0EA2" w:rsidRDefault="000B0EA2" w:rsidP="008E29AA">
            <w:pPr>
              <w:jc w:val="center"/>
            </w:pPr>
            <w:r>
              <w:t>Robot Joint Angle (Radians)</w:t>
            </w:r>
            <w:r>
              <w:br/>
            </w:r>
            <w:proofErr w:type="gramStart"/>
            <w:r>
              <w:t>Base:Wrist1:Wrist2</w:t>
            </w:r>
            <w:proofErr w:type="gramEnd"/>
            <w:r>
              <w:t>:Wrist3</w:t>
            </w:r>
            <w:r>
              <w:br/>
              <w:t>(</w:t>
            </w:r>
            <w:proofErr w:type="spellStart"/>
            <w:r>
              <w:t>Rotation:Roll:Pitch:Yaw</w:t>
            </w:r>
            <w:proofErr w:type="spellEnd"/>
            <w:r>
              <w:t>)</w:t>
            </w:r>
          </w:p>
        </w:tc>
        <w:tc>
          <w:tcPr>
            <w:tcW w:w="2788" w:type="dxa"/>
          </w:tcPr>
          <w:p w14:paraId="40615443" w14:textId="2D7F5A15" w:rsidR="000B0EA2" w:rsidRDefault="000B0EA2" w:rsidP="008E29AA">
            <w:pPr>
              <w:jc w:val="center"/>
            </w:pPr>
            <w:r>
              <w:t>R</w:t>
            </w:r>
            <w:r w:rsidR="00322005">
              <w:t>obot</w:t>
            </w:r>
            <w:r>
              <w:t xml:space="preserve"> Angles (Degrees)</w:t>
            </w:r>
            <w:r>
              <w:br/>
            </w:r>
            <w:proofErr w:type="gramStart"/>
            <w:r>
              <w:t>Base:Wrist1:Wrist2</w:t>
            </w:r>
            <w:proofErr w:type="gramEnd"/>
            <w:r>
              <w:t>:Wrist3</w:t>
            </w:r>
            <w:r>
              <w:br/>
              <w:t>(</w:t>
            </w:r>
            <w:proofErr w:type="spellStart"/>
            <w:r>
              <w:t>Rotation:Roll:Pitch:Yaw</w:t>
            </w:r>
            <w:proofErr w:type="spellEnd"/>
            <w:r>
              <w:t>)</w:t>
            </w:r>
          </w:p>
        </w:tc>
      </w:tr>
      <w:tr w:rsidR="002815F8" w14:paraId="73D838CD" w14:textId="77777777" w:rsidTr="002815F8">
        <w:tc>
          <w:tcPr>
            <w:tcW w:w="988" w:type="dxa"/>
          </w:tcPr>
          <w:p w14:paraId="75986410" w14:textId="49080330" w:rsidR="002815F8" w:rsidRDefault="002815F8" w:rsidP="000B0EA2">
            <w:pPr>
              <w:jc w:val="center"/>
            </w:pPr>
            <w:r>
              <w:t>0</w:t>
            </w:r>
          </w:p>
        </w:tc>
        <w:tc>
          <w:tcPr>
            <w:tcW w:w="2375" w:type="dxa"/>
          </w:tcPr>
          <w:p w14:paraId="7243A8C7" w14:textId="4441A193" w:rsidR="002815F8" w:rsidRDefault="002815F8" w:rsidP="000B0EA2">
            <w:pPr>
              <w:jc w:val="center"/>
            </w:pPr>
            <w:proofErr w:type="gramStart"/>
            <w:r>
              <w:t>0 :</w:t>
            </w:r>
            <w:proofErr w:type="gramEnd"/>
            <w:r>
              <w:t xml:space="preserve"> 0 : 0</w:t>
            </w:r>
          </w:p>
        </w:tc>
        <w:tc>
          <w:tcPr>
            <w:tcW w:w="2910" w:type="dxa"/>
          </w:tcPr>
          <w:p w14:paraId="28AEDAF2" w14:textId="5AB86FC5" w:rsidR="002815F8" w:rsidRDefault="002815F8" w:rsidP="000B0EA2">
            <w:pPr>
              <w:jc w:val="center"/>
            </w:pPr>
            <w:r>
              <w:t xml:space="preserve">0: </w:t>
            </w:r>
            <w:proofErr w:type="gramStart"/>
            <w:r>
              <w:t>0 :</w:t>
            </w:r>
            <w:proofErr w:type="gramEnd"/>
            <w:r>
              <w:t xml:space="preserve"> </w:t>
            </w:r>
            <w:r w:rsidR="00213F0C">
              <w:rPr>
                <w:rFonts w:cstheme="minorHAnsi"/>
              </w:rPr>
              <w:t>π/2 : π/2</w:t>
            </w:r>
          </w:p>
        </w:tc>
        <w:tc>
          <w:tcPr>
            <w:tcW w:w="2788" w:type="dxa"/>
          </w:tcPr>
          <w:p w14:paraId="57124B1B" w14:textId="7BA5560C" w:rsidR="002815F8" w:rsidRDefault="00213F0C" w:rsidP="000B0EA2">
            <w:pPr>
              <w:jc w:val="center"/>
            </w:pPr>
            <w:proofErr w:type="gramStart"/>
            <w:r>
              <w:t>0 :</w:t>
            </w:r>
            <w:proofErr w:type="gramEnd"/>
            <w:r>
              <w:t xml:space="preserve"> 0 : 90 : 90</w:t>
            </w:r>
          </w:p>
        </w:tc>
      </w:tr>
      <w:tr w:rsidR="000B0EA2" w14:paraId="2E7F75C8" w14:textId="77777777" w:rsidTr="002815F8">
        <w:tc>
          <w:tcPr>
            <w:tcW w:w="988" w:type="dxa"/>
          </w:tcPr>
          <w:p w14:paraId="6D468BE3" w14:textId="6E716C0E" w:rsidR="000B0EA2" w:rsidRDefault="000B0EA2" w:rsidP="000B0EA2">
            <w:pPr>
              <w:jc w:val="center"/>
            </w:pPr>
            <w:r>
              <w:t>1</w:t>
            </w:r>
          </w:p>
        </w:tc>
        <w:tc>
          <w:tcPr>
            <w:tcW w:w="2375" w:type="dxa"/>
          </w:tcPr>
          <w:p w14:paraId="565DD81F" w14:textId="29187F20" w:rsidR="000B0EA2" w:rsidRDefault="000B0EA2" w:rsidP="000B0EA2">
            <w:pPr>
              <w:jc w:val="center"/>
            </w:pPr>
            <w:proofErr w:type="gramStart"/>
            <w:r>
              <w:t>0 :</w:t>
            </w:r>
            <w:proofErr w:type="gramEnd"/>
            <w:r>
              <w:rPr>
                <w:rFonts w:cstheme="minorHAnsi"/>
              </w:rPr>
              <w:t xml:space="preserve"> π</w:t>
            </w:r>
            <w:r>
              <w:t>/12</w:t>
            </w:r>
            <w:r w:rsidR="00213F0C">
              <w:t>(15)</w:t>
            </w:r>
            <w:r>
              <w:t xml:space="preserve"> : </w:t>
            </w:r>
            <w:r w:rsidR="00213F0C">
              <w:t>-</w:t>
            </w:r>
            <w:r>
              <w:rPr>
                <w:rFonts w:cstheme="minorHAnsi"/>
              </w:rPr>
              <w:t>π/</w:t>
            </w:r>
            <w:r w:rsidR="00213F0C">
              <w:rPr>
                <w:rFonts w:cstheme="minorHAnsi"/>
              </w:rPr>
              <w:t>6 (-30)</w:t>
            </w:r>
          </w:p>
        </w:tc>
        <w:tc>
          <w:tcPr>
            <w:tcW w:w="2910" w:type="dxa"/>
          </w:tcPr>
          <w:p w14:paraId="4671756E" w14:textId="2269F80D" w:rsidR="000B0EA2" w:rsidRDefault="000B0EA2" w:rsidP="000B0EA2">
            <w:pPr>
              <w:jc w:val="center"/>
            </w:pPr>
            <w:proofErr w:type="gramStart"/>
            <w:r>
              <w:t>0 :</w:t>
            </w:r>
            <w:proofErr w:type="gramEnd"/>
            <w:r>
              <w:rPr>
                <w:rFonts w:cstheme="minorHAnsi"/>
              </w:rPr>
              <w:t xml:space="preserve"> π</w:t>
            </w:r>
            <w:r>
              <w:t xml:space="preserve">/12 : </w:t>
            </w:r>
            <w:r>
              <w:rPr>
                <w:rFonts w:cstheme="minorHAnsi"/>
              </w:rPr>
              <w:t>π/3 : π/2</w:t>
            </w:r>
          </w:p>
        </w:tc>
        <w:tc>
          <w:tcPr>
            <w:tcW w:w="2788" w:type="dxa"/>
          </w:tcPr>
          <w:p w14:paraId="09B2E172" w14:textId="474732EC" w:rsidR="000B0EA2" w:rsidRDefault="000B0EA2" w:rsidP="000B0EA2">
            <w:pPr>
              <w:jc w:val="center"/>
            </w:pPr>
            <w:proofErr w:type="gramStart"/>
            <w:r>
              <w:t>0 :</w:t>
            </w:r>
            <w:proofErr w:type="gramEnd"/>
            <w:r>
              <w:t xml:space="preserve"> 15 : 60 : 90 </w:t>
            </w:r>
          </w:p>
        </w:tc>
      </w:tr>
      <w:tr w:rsidR="000B0EA2" w14:paraId="62C0393E" w14:textId="77777777" w:rsidTr="002815F8">
        <w:tc>
          <w:tcPr>
            <w:tcW w:w="988" w:type="dxa"/>
          </w:tcPr>
          <w:p w14:paraId="6AD6494E" w14:textId="104B3D9D" w:rsidR="000B0EA2" w:rsidRDefault="000B0EA2" w:rsidP="000B0EA2">
            <w:pPr>
              <w:jc w:val="center"/>
            </w:pPr>
            <w:r>
              <w:t>2</w:t>
            </w:r>
          </w:p>
        </w:tc>
        <w:tc>
          <w:tcPr>
            <w:tcW w:w="2375" w:type="dxa"/>
          </w:tcPr>
          <w:p w14:paraId="4D12A816" w14:textId="63831EAE" w:rsidR="000B0EA2" w:rsidRDefault="000B0EA2" w:rsidP="000B0EA2">
            <w:pPr>
              <w:jc w:val="center"/>
            </w:pPr>
            <w:proofErr w:type="gramStart"/>
            <w:r>
              <w:t>0 :</w:t>
            </w:r>
            <w:proofErr w:type="gramEnd"/>
            <w:r>
              <w:rPr>
                <w:rFonts w:cstheme="minorHAnsi"/>
              </w:rPr>
              <w:t xml:space="preserve"> π</w:t>
            </w:r>
            <w:r>
              <w:t>/6</w:t>
            </w:r>
            <w:r w:rsidR="00213F0C">
              <w:t>(30)</w:t>
            </w:r>
            <w:r>
              <w:t xml:space="preserve"> : </w:t>
            </w:r>
            <w:r w:rsidR="00213F0C">
              <w:t>-</w:t>
            </w:r>
            <w:r>
              <w:rPr>
                <w:rFonts w:cstheme="minorHAnsi"/>
              </w:rPr>
              <w:t>π/4</w:t>
            </w:r>
            <w:r w:rsidR="00213F0C">
              <w:rPr>
                <w:rFonts w:cstheme="minorHAnsi"/>
              </w:rPr>
              <w:t xml:space="preserve"> (-45)</w:t>
            </w:r>
          </w:p>
        </w:tc>
        <w:tc>
          <w:tcPr>
            <w:tcW w:w="2910" w:type="dxa"/>
          </w:tcPr>
          <w:p w14:paraId="39C71266" w14:textId="69390F73"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π/4 : π/2</w:t>
            </w:r>
          </w:p>
        </w:tc>
        <w:tc>
          <w:tcPr>
            <w:tcW w:w="2788" w:type="dxa"/>
          </w:tcPr>
          <w:p w14:paraId="25199D9C" w14:textId="127A9720" w:rsidR="000B0EA2" w:rsidRDefault="000B0EA2" w:rsidP="000B0EA2">
            <w:pPr>
              <w:jc w:val="center"/>
            </w:pPr>
            <w:proofErr w:type="gramStart"/>
            <w:r>
              <w:t>0 :</w:t>
            </w:r>
            <w:proofErr w:type="gramEnd"/>
            <w:r>
              <w:t xml:space="preserve"> 30 : 45 : 90 </w:t>
            </w:r>
          </w:p>
        </w:tc>
      </w:tr>
      <w:tr w:rsidR="000B0EA2" w14:paraId="30FAB92E" w14:textId="77777777" w:rsidTr="002815F8">
        <w:tc>
          <w:tcPr>
            <w:tcW w:w="988" w:type="dxa"/>
          </w:tcPr>
          <w:p w14:paraId="42888F99" w14:textId="745E38C1" w:rsidR="000B0EA2" w:rsidRDefault="000B0EA2" w:rsidP="000B0EA2">
            <w:pPr>
              <w:jc w:val="center"/>
            </w:pPr>
            <w:r>
              <w:t>3</w:t>
            </w:r>
          </w:p>
        </w:tc>
        <w:tc>
          <w:tcPr>
            <w:tcW w:w="2375" w:type="dxa"/>
          </w:tcPr>
          <w:p w14:paraId="77A63101" w14:textId="283DF516" w:rsidR="000B0EA2" w:rsidRDefault="000B0EA2" w:rsidP="000B0EA2">
            <w:pPr>
              <w:jc w:val="center"/>
            </w:pPr>
            <w:proofErr w:type="gramStart"/>
            <w:r>
              <w:t>0 :</w:t>
            </w:r>
            <w:proofErr w:type="gramEnd"/>
            <w:r>
              <w:rPr>
                <w:rFonts w:cstheme="minorHAnsi"/>
              </w:rPr>
              <w:t xml:space="preserve"> π</w:t>
            </w:r>
            <w:r>
              <w:t>/4</w:t>
            </w:r>
            <w:r w:rsidR="00213F0C">
              <w:t>(45)</w:t>
            </w:r>
            <w:r>
              <w:t xml:space="preserve"> : </w:t>
            </w:r>
            <w:r w:rsidR="00213F0C">
              <w:t>-</w:t>
            </w:r>
            <w:r>
              <w:rPr>
                <w:rFonts w:cstheme="minorHAnsi"/>
              </w:rPr>
              <w:t>π/</w:t>
            </w:r>
            <w:r w:rsidR="00213F0C">
              <w:rPr>
                <w:rFonts w:cstheme="minorHAnsi"/>
              </w:rPr>
              <w:t>6 (-30)</w:t>
            </w:r>
          </w:p>
        </w:tc>
        <w:tc>
          <w:tcPr>
            <w:tcW w:w="2910" w:type="dxa"/>
          </w:tcPr>
          <w:p w14:paraId="0BF9AA51" w14:textId="5FC730C0" w:rsidR="000B0EA2" w:rsidRDefault="000B0EA2" w:rsidP="000B0EA2">
            <w:pPr>
              <w:jc w:val="center"/>
            </w:pPr>
            <w:proofErr w:type="gramStart"/>
            <w:r>
              <w:t>0 :</w:t>
            </w:r>
            <w:proofErr w:type="gramEnd"/>
            <w:r>
              <w:rPr>
                <w:rFonts w:cstheme="minorHAnsi"/>
              </w:rPr>
              <w:t xml:space="preserve"> π</w:t>
            </w:r>
            <w:r>
              <w:t xml:space="preserve">/4 : </w:t>
            </w:r>
            <w:r>
              <w:rPr>
                <w:rFonts w:cstheme="minorHAnsi"/>
              </w:rPr>
              <w:t>π/3 : π/2</w:t>
            </w:r>
          </w:p>
        </w:tc>
        <w:tc>
          <w:tcPr>
            <w:tcW w:w="2788" w:type="dxa"/>
          </w:tcPr>
          <w:p w14:paraId="04078EB7" w14:textId="37EA1322" w:rsidR="000B0EA2" w:rsidRDefault="000B0EA2" w:rsidP="000B0EA2">
            <w:pPr>
              <w:jc w:val="center"/>
            </w:pPr>
            <w:proofErr w:type="gramStart"/>
            <w:r>
              <w:t>0 :</w:t>
            </w:r>
            <w:proofErr w:type="gramEnd"/>
            <w:r>
              <w:t xml:space="preserve"> 45 : 60 : 90 </w:t>
            </w:r>
          </w:p>
        </w:tc>
      </w:tr>
      <w:tr w:rsidR="000B0EA2" w14:paraId="13161167" w14:textId="77777777" w:rsidTr="002815F8">
        <w:tc>
          <w:tcPr>
            <w:tcW w:w="988" w:type="dxa"/>
          </w:tcPr>
          <w:p w14:paraId="4A5C9BA9" w14:textId="5DB43EC5" w:rsidR="000B0EA2" w:rsidRDefault="000B0EA2" w:rsidP="000B0EA2">
            <w:pPr>
              <w:jc w:val="center"/>
            </w:pPr>
            <w:r>
              <w:t>4</w:t>
            </w:r>
          </w:p>
        </w:tc>
        <w:tc>
          <w:tcPr>
            <w:tcW w:w="2375" w:type="dxa"/>
          </w:tcPr>
          <w:p w14:paraId="140EC0AC" w14:textId="113DCE93" w:rsidR="000B0EA2" w:rsidRDefault="000B0EA2" w:rsidP="000B0EA2">
            <w:pPr>
              <w:jc w:val="center"/>
            </w:pPr>
            <w:proofErr w:type="gramStart"/>
            <w:r>
              <w:t>0 :</w:t>
            </w:r>
            <w:proofErr w:type="gramEnd"/>
            <w:r>
              <w:rPr>
                <w:rFonts w:cstheme="minorHAnsi"/>
              </w:rPr>
              <w:t xml:space="preserve"> π</w:t>
            </w:r>
            <w:r>
              <w:t>/4</w:t>
            </w:r>
            <w:r w:rsidR="00213F0C">
              <w:t>(45)</w:t>
            </w:r>
            <w:r>
              <w:t xml:space="preserve"> : </w:t>
            </w:r>
            <w:r w:rsidR="00213F0C">
              <w:t>-</w:t>
            </w:r>
            <w:r>
              <w:rPr>
                <w:rFonts w:cstheme="minorHAnsi"/>
              </w:rPr>
              <w:t>π/4</w:t>
            </w:r>
            <w:r w:rsidR="00213F0C">
              <w:rPr>
                <w:rFonts w:cstheme="minorHAnsi"/>
              </w:rPr>
              <w:t xml:space="preserve"> (-45)</w:t>
            </w:r>
          </w:p>
        </w:tc>
        <w:tc>
          <w:tcPr>
            <w:tcW w:w="2910" w:type="dxa"/>
          </w:tcPr>
          <w:p w14:paraId="5DCC71AB" w14:textId="3DB2EBD9" w:rsidR="000B0EA2" w:rsidRDefault="000B0EA2" w:rsidP="000B0EA2">
            <w:pPr>
              <w:jc w:val="center"/>
            </w:pPr>
            <w:proofErr w:type="gramStart"/>
            <w:r>
              <w:t>0 :</w:t>
            </w:r>
            <w:proofErr w:type="gramEnd"/>
            <w:r>
              <w:rPr>
                <w:rFonts w:cstheme="minorHAnsi"/>
              </w:rPr>
              <w:t xml:space="preserve"> π</w:t>
            </w:r>
            <w:r>
              <w:t xml:space="preserve">/4 : </w:t>
            </w:r>
            <w:r>
              <w:rPr>
                <w:rFonts w:cstheme="minorHAnsi"/>
              </w:rPr>
              <w:t>π/4 : π/2</w:t>
            </w:r>
          </w:p>
        </w:tc>
        <w:tc>
          <w:tcPr>
            <w:tcW w:w="2788" w:type="dxa"/>
          </w:tcPr>
          <w:p w14:paraId="07318DB5" w14:textId="3322E53F" w:rsidR="000B0EA2" w:rsidRDefault="000B0EA2" w:rsidP="000B0EA2">
            <w:pPr>
              <w:jc w:val="center"/>
            </w:pPr>
            <w:proofErr w:type="gramStart"/>
            <w:r>
              <w:t>0 :</w:t>
            </w:r>
            <w:proofErr w:type="gramEnd"/>
            <w:r>
              <w:t xml:space="preserve"> 45 : 45 : 90 </w:t>
            </w:r>
          </w:p>
        </w:tc>
      </w:tr>
      <w:tr w:rsidR="000B0EA2" w14:paraId="043EFEF2" w14:textId="77777777" w:rsidTr="002815F8">
        <w:tc>
          <w:tcPr>
            <w:tcW w:w="988" w:type="dxa"/>
          </w:tcPr>
          <w:p w14:paraId="0A7A1455" w14:textId="66D8F2BE" w:rsidR="000B0EA2" w:rsidRDefault="000B0EA2" w:rsidP="000B0EA2">
            <w:pPr>
              <w:jc w:val="center"/>
            </w:pPr>
            <w:r>
              <w:t>5</w:t>
            </w:r>
          </w:p>
        </w:tc>
        <w:tc>
          <w:tcPr>
            <w:tcW w:w="2375" w:type="dxa"/>
          </w:tcPr>
          <w:p w14:paraId="11C4008D" w14:textId="1054D426" w:rsidR="000B0EA2" w:rsidRDefault="000B0EA2" w:rsidP="000B0EA2">
            <w:pPr>
              <w:jc w:val="center"/>
            </w:pPr>
            <w:proofErr w:type="gramStart"/>
            <w:r>
              <w:t>0 :</w:t>
            </w:r>
            <w:proofErr w:type="gramEnd"/>
            <w:r>
              <w:rPr>
                <w:rFonts w:cstheme="minorHAnsi"/>
              </w:rPr>
              <w:t xml:space="preserve"> π</w:t>
            </w:r>
            <w:r>
              <w:t>/6</w:t>
            </w:r>
            <w:r w:rsidR="00213F0C">
              <w:t>(30)</w:t>
            </w:r>
            <w:r>
              <w:t xml:space="preserve"> : </w:t>
            </w:r>
            <w:r w:rsidR="00213F0C">
              <w:t>0</w:t>
            </w:r>
          </w:p>
        </w:tc>
        <w:tc>
          <w:tcPr>
            <w:tcW w:w="2910" w:type="dxa"/>
          </w:tcPr>
          <w:p w14:paraId="086AA42D" w14:textId="15023BFC"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π/2 : π/2</w:t>
            </w:r>
          </w:p>
        </w:tc>
        <w:tc>
          <w:tcPr>
            <w:tcW w:w="2788" w:type="dxa"/>
          </w:tcPr>
          <w:p w14:paraId="7E28F4A9" w14:textId="0E903DA9" w:rsidR="000B0EA2" w:rsidRDefault="000B0EA2" w:rsidP="000B0EA2">
            <w:pPr>
              <w:jc w:val="center"/>
            </w:pPr>
            <w:proofErr w:type="gramStart"/>
            <w:r>
              <w:t>0 :</w:t>
            </w:r>
            <w:proofErr w:type="gramEnd"/>
            <w:r>
              <w:t xml:space="preserve"> 30: 90 : 90 </w:t>
            </w:r>
          </w:p>
        </w:tc>
      </w:tr>
      <w:tr w:rsidR="000B0EA2" w14:paraId="2617A694" w14:textId="77777777" w:rsidTr="002815F8">
        <w:tc>
          <w:tcPr>
            <w:tcW w:w="988" w:type="dxa"/>
          </w:tcPr>
          <w:p w14:paraId="11D9C3FA" w14:textId="2BE5416F" w:rsidR="000B0EA2" w:rsidRDefault="000B0EA2" w:rsidP="000B0EA2">
            <w:pPr>
              <w:jc w:val="center"/>
            </w:pPr>
            <w:r>
              <w:t>6</w:t>
            </w:r>
          </w:p>
        </w:tc>
        <w:tc>
          <w:tcPr>
            <w:tcW w:w="2375" w:type="dxa"/>
          </w:tcPr>
          <w:p w14:paraId="234F02E2" w14:textId="117B121F" w:rsidR="000B0EA2" w:rsidRDefault="000B0EA2" w:rsidP="000B0EA2">
            <w:pPr>
              <w:jc w:val="center"/>
            </w:pPr>
            <w:proofErr w:type="gramStart"/>
            <w:r>
              <w:t>0 :</w:t>
            </w:r>
            <w:proofErr w:type="gramEnd"/>
            <w:r>
              <w:rPr>
                <w:rFonts w:cstheme="minorHAnsi"/>
              </w:rPr>
              <w:t xml:space="preserve"> π</w:t>
            </w:r>
            <w:r>
              <w:t>/4</w:t>
            </w:r>
            <w:r w:rsidR="00213F0C">
              <w:t>(45)</w:t>
            </w:r>
            <w:r>
              <w:t xml:space="preserve"> : </w:t>
            </w:r>
            <w:r w:rsidR="00213F0C">
              <w:t>-</w:t>
            </w:r>
            <w:r>
              <w:rPr>
                <w:rFonts w:cstheme="minorHAnsi"/>
              </w:rPr>
              <w:t>π/</w:t>
            </w:r>
            <w:r w:rsidR="00213F0C">
              <w:rPr>
                <w:rFonts w:cstheme="minorHAnsi"/>
              </w:rPr>
              <w:t>6 (-30)</w:t>
            </w:r>
          </w:p>
        </w:tc>
        <w:tc>
          <w:tcPr>
            <w:tcW w:w="2910" w:type="dxa"/>
          </w:tcPr>
          <w:p w14:paraId="6A3FFDD9" w14:textId="2755D812" w:rsidR="000B0EA2" w:rsidRDefault="000B0EA2" w:rsidP="000B0EA2">
            <w:pPr>
              <w:jc w:val="center"/>
            </w:pPr>
            <w:proofErr w:type="gramStart"/>
            <w:r>
              <w:t>0 :</w:t>
            </w:r>
            <w:proofErr w:type="gramEnd"/>
            <w:r>
              <w:rPr>
                <w:rFonts w:cstheme="minorHAnsi"/>
              </w:rPr>
              <w:t xml:space="preserve"> π</w:t>
            </w:r>
            <w:r>
              <w:t>/4 : 2</w:t>
            </w:r>
            <w:r>
              <w:rPr>
                <w:rFonts w:cstheme="minorHAnsi"/>
              </w:rPr>
              <w:t>π/3 : π/2</w:t>
            </w:r>
          </w:p>
        </w:tc>
        <w:tc>
          <w:tcPr>
            <w:tcW w:w="2788" w:type="dxa"/>
          </w:tcPr>
          <w:p w14:paraId="33FA583B" w14:textId="47BB04F9" w:rsidR="000B0EA2" w:rsidRDefault="000B0EA2" w:rsidP="000B0EA2">
            <w:pPr>
              <w:jc w:val="center"/>
            </w:pPr>
            <w:proofErr w:type="gramStart"/>
            <w:r>
              <w:t>0 :</w:t>
            </w:r>
            <w:proofErr w:type="gramEnd"/>
            <w:r>
              <w:t xml:space="preserve"> 45 : 120 : 90 </w:t>
            </w:r>
          </w:p>
        </w:tc>
      </w:tr>
      <w:tr w:rsidR="000B0EA2" w14:paraId="4FC59E17" w14:textId="77777777" w:rsidTr="002815F8">
        <w:tc>
          <w:tcPr>
            <w:tcW w:w="988" w:type="dxa"/>
          </w:tcPr>
          <w:p w14:paraId="2DA831F0" w14:textId="4738D221" w:rsidR="000B0EA2" w:rsidRDefault="000B0EA2" w:rsidP="000B0EA2">
            <w:pPr>
              <w:jc w:val="center"/>
            </w:pPr>
            <w:r>
              <w:t>7</w:t>
            </w:r>
          </w:p>
        </w:tc>
        <w:tc>
          <w:tcPr>
            <w:tcW w:w="2375" w:type="dxa"/>
          </w:tcPr>
          <w:p w14:paraId="70F95438" w14:textId="29E8A29F" w:rsidR="000B0EA2" w:rsidRDefault="000B0EA2" w:rsidP="000B0EA2">
            <w:pPr>
              <w:jc w:val="center"/>
            </w:pPr>
            <w:proofErr w:type="gramStart"/>
            <w:r>
              <w:t>0 :</w:t>
            </w:r>
            <w:proofErr w:type="gramEnd"/>
            <w:r>
              <w:rPr>
                <w:rFonts w:cstheme="minorHAnsi"/>
              </w:rPr>
              <w:t xml:space="preserve"> -π</w:t>
            </w:r>
            <w:r>
              <w:t>/3</w:t>
            </w:r>
            <w:r w:rsidR="00213F0C">
              <w:t>(-60)</w:t>
            </w:r>
            <w:r>
              <w:t xml:space="preserve"> : </w:t>
            </w:r>
            <w:r>
              <w:rPr>
                <w:rFonts w:cstheme="minorHAnsi"/>
              </w:rPr>
              <w:t>π/</w:t>
            </w:r>
            <w:r w:rsidR="00213F0C">
              <w:rPr>
                <w:rFonts w:cstheme="minorHAnsi"/>
              </w:rPr>
              <w:t>6 (30)</w:t>
            </w:r>
          </w:p>
        </w:tc>
        <w:tc>
          <w:tcPr>
            <w:tcW w:w="2910" w:type="dxa"/>
          </w:tcPr>
          <w:p w14:paraId="28907F62" w14:textId="292E5180"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π/3 : π/2</w:t>
            </w:r>
          </w:p>
        </w:tc>
        <w:tc>
          <w:tcPr>
            <w:tcW w:w="2788" w:type="dxa"/>
          </w:tcPr>
          <w:p w14:paraId="4A73991C" w14:textId="4D942413" w:rsidR="000B0EA2" w:rsidRDefault="000B0EA2" w:rsidP="000B0EA2">
            <w:pPr>
              <w:jc w:val="center"/>
            </w:pPr>
            <w:proofErr w:type="gramStart"/>
            <w:r>
              <w:t>0 :</w:t>
            </w:r>
            <w:proofErr w:type="gramEnd"/>
            <w:r>
              <w:t xml:space="preserve"> -60: 60 : 90 </w:t>
            </w:r>
          </w:p>
        </w:tc>
      </w:tr>
      <w:tr w:rsidR="000B0EA2" w14:paraId="52558414" w14:textId="77777777" w:rsidTr="002815F8">
        <w:tc>
          <w:tcPr>
            <w:tcW w:w="988" w:type="dxa"/>
          </w:tcPr>
          <w:p w14:paraId="08D8C364" w14:textId="69E22509" w:rsidR="000B0EA2" w:rsidRDefault="000B0EA2" w:rsidP="000B0EA2">
            <w:pPr>
              <w:jc w:val="center"/>
            </w:pPr>
            <w:r>
              <w:t>8</w:t>
            </w:r>
          </w:p>
        </w:tc>
        <w:tc>
          <w:tcPr>
            <w:tcW w:w="2375" w:type="dxa"/>
          </w:tcPr>
          <w:p w14:paraId="0EA91583" w14:textId="36246148" w:rsidR="000B0EA2" w:rsidRDefault="000B0EA2" w:rsidP="000B0EA2">
            <w:pPr>
              <w:jc w:val="center"/>
            </w:pPr>
            <w:proofErr w:type="gramStart"/>
            <w:r>
              <w:t>0 :</w:t>
            </w:r>
            <w:proofErr w:type="gramEnd"/>
            <w:r>
              <w:rPr>
                <w:rFonts w:cstheme="minorHAnsi"/>
              </w:rPr>
              <w:t xml:space="preserve"> -π</w:t>
            </w:r>
            <w:r>
              <w:t>/3</w:t>
            </w:r>
            <w:r w:rsidR="00213F0C">
              <w:t>(-60)</w:t>
            </w:r>
            <w:r>
              <w:t xml:space="preserve"> : </w:t>
            </w:r>
            <w:r w:rsidR="00213F0C">
              <w:t>0</w:t>
            </w:r>
          </w:p>
        </w:tc>
        <w:tc>
          <w:tcPr>
            <w:tcW w:w="2910" w:type="dxa"/>
          </w:tcPr>
          <w:p w14:paraId="7ECC85E7" w14:textId="2820D571"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π/2 : π/2</w:t>
            </w:r>
          </w:p>
        </w:tc>
        <w:tc>
          <w:tcPr>
            <w:tcW w:w="2788" w:type="dxa"/>
          </w:tcPr>
          <w:p w14:paraId="0739E010" w14:textId="291DBEDA" w:rsidR="000B0EA2" w:rsidRDefault="000B0EA2" w:rsidP="000B0EA2">
            <w:pPr>
              <w:jc w:val="center"/>
            </w:pPr>
            <w:proofErr w:type="gramStart"/>
            <w:r>
              <w:t>0 :</w:t>
            </w:r>
            <w:proofErr w:type="gramEnd"/>
            <w:r>
              <w:t xml:space="preserve"> -60: 90 : 90 </w:t>
            </w:r>
          </w:p>
        </w:tc>
      </w:tr>
    </w:tbl>
    <w:p w14:paraId="4A4932D1" w14:textId="77777777" w:rsidR="00213EB5" w:rsidRDefault="00213EB5" w:rsidP="00213EB5"/>
    <w:p w14:paraId="0360FBFC" w14:textId="4AC3D5F5" w:rsidR="00206460" w:rsidRDefault="00206460" w:rsidP="00213EB5">
      <w:bookmarkStart w:id="133" w:name="_Toc147395987"/>
      <w:r>
        <w:t xml:space="preserve">Table </w:t>
      </w:r>
      <w:fldSimple w:instr=" STYLEREF 1 \s ">
        <w:r w:rsidR="00961355">
          <w:rPr>
            <w:noProof/>
          </w:rPr>
          <w:t>3</w:t>
        </w:r>
      </w:fldSimple>
      <w:r w:rsidR="00961355">
        <w:t>.</w:t>
      </w:r>
      <w:fldSimple w:instr=" SEQ Table \* ARABIC \s 1 ">
        <w:r w:rsidR="00961355">
          <w:rPr>
            <w:noProof/>
          </w:rPr>
          <w:t>10</w:t>
        </w:r>
      </w:fldSimple>
      <w:r>
        <w:t xml:space="preserve"> Robot Movement Program</w:t>
      </w:r>
      <w:r w:rsidR="00904F7C">
        <w:t>:</w:t>
      </w:r>
      <w:r>
        <w:t xml:space="preserve"> </w:t>
      </w:r>
      <w:r w:rsidR="00904F7C">
        <w:t>Varied-</w:t>
      </w:r>
      <w:proofErr w:type="spellStart"/>
      <w:r w:rsidR="00904F7C">
        <w:t>NN</w:t>
      </w:r>
      <w:r w:rsidR="00C94A4F">
        <w:t>live</w:t>
      </w:r>
      <w:bookmarkEnd w:id="133"/>
      <w:proofErr w:type="spellEnd"/>
    </w:p>
    <w:p w14:paraId="0B63AC65" w14:textId="77777777" w:rsidR="0013479B" w:rsidRPr="00280F56" w:rsidRDefault="0013479B" w:rsidP="00213EB5"/>
    <w:tbl>
      <w:tblPr>
        <w:tblStyle w:val="TableGrid"/>
        <w:tblW w:w="0" w:type="auto"/>
        <w:tblLayout w:type="fixed"/>
        <w:tblLook w:val="04A0" w:firstRow="1" w:lastRow="0" w:firstColumn="1" w:lastColumn="0" w:noHBand="0" w:noVBand="1"/>
      </w:tblPr>
      <w:tblGrid>
        <w:gridCol w:w="1087"/>
        <w:gridCol w:w="2594"/>
        <w:gridCol w:w="2693"/>
        <w:gridCol w:w="2687"/>
      </w:tblGrid>
      <w:tr w:rsidR="000B0EA2" w14:paraId="623EDB3F" w14:textId="77777777" w:rsidTr="001A67CC">
        <w:trPr>
          <w:trHeight w:val="970"/>
        </w:trPr>
        <w:tc>
          <w:tcPr>
            <w:tcW w:w="1087" w:type="dxa"/>
          </w:tcPr>
          <w:p w14:paraId="3AAF9AB6" w14:textId="77777777" w:rsidR="000B0EA2" w:rsidRDefault="000B0EA2" w:rsidP="008E29AA">
            <w:pPr>
              <w:jc w:val="center"/>
            </w:pPr>
            <w:r>
              <w:t xml:space="preserve">Name: </w:t>
            </w:r>
            <w:r>
              <w:br/>
            </w:r>
            <w:r>
              <w:br/>
              <w:t>Sequence Number:</w:t>
            </w:r>
          </w:p>
        </w:tc>
        <w:tc>
          <w:tcPr>
            <w:tcW w:w="2594" w:type="dxa"/>
          </w:tcPr>
          <w:p w14:paraId="3B0D6EBB" w14:textId="40F19EBE" w:rsidR="000B0EA2" w:rsidRDefault="000B0EA2" w:rsidP="008E29AA">
            <w:pPr>
              <w:jc w:val="center"/>
            </w:pPr>
            <w:r>
              <w:t>IMU Angles</w:t>
            </w:r>
            <w:r>
              <w:br/>
              <w:t>(</w:t>
            </w:r>
            <w:proofErr w:type="spellStart"/>
            <w:proofErr w:type="gramStart"/>
            <w:r>
              <w:t>Rotation:Roll</w:t>
            </w:r>
            <w:proofErr w:type="spellEnd"/>
            <w:proofErr w:type="gramEnd"/>
            <w:r>
              <w:t>: Pitch)</w:t>
            </w:r>
            <w:r w:rsidR="00213F0C">
              <w:br/>
              <w:t>Angles in brackets are in degrees</w:t>
            </w:r>
          </w:p>
        </w:tc>
        <w:tc>
          <w:tcPr>
            <w:tcW w:w="2693" w:type="dxa"/>
          </w:tcPr>
          <w:p w14:paraId="7DCEF960" w14:textId="7C2A6283" w:rsidR="000B0EA2" w:rsidRDefault="000B0EA2" w:rsidP="008E29AA">
            <w:pPr>
              <w:jc w:val="center"/>
            </w:pPr>
            <w:r>
              <w:t>Robot Joint Angle (Radians)</w:t>
            </w:r>
            <w:r>
              <w:br/>
            </w:r>
            <w:proofErr w:type="gramStart"/>
            <w:r>
              <w:t>Base:Wrist1:Wrist2</w:t>
            </w:r>
            <w:proofErr w:type="gramEnd"/>
            <w:r>
              <w:t>:Wrist3</w:t>
            </w:r>
            <w:r>
              <w:br/>
              <w:t>(</w:t>
            </w:r>
            <w:proofErr w:type="spellStart"/>
            <w:r>
              <w:t>Rotation:Roll:Pitch:Yaw</w:t>
            </w:r>
            <w:proofErr w:type="spellEnd"/>
            <w:r>
              <w:t>)</w:t>
            </w:r>
          </w:p>
        </w:tc>
        <w:tc>
          <w:tcPr>
            <w:tcW w:w="2687" w:type="dxa"/>
          </w:tcPr>
          <w:p w14:paraId="0841E019" w14:textId="319B62F1" w:rsidR="000B0EA2" w:rsidRDefault="000B0EA2" w:rsidP="008E29AA">
            <w:pPr>
              <w:jc w:val="center"/>
            </w:pPr>
            <w:r>
              <w:t>R</w:t>
            </w:r>
            <w:r w:rsidR="00322005">
              <w:t>obot</w:t>
            </w:r>
            <w:r>
              <w:t xml:space="preserve"> Angles (Degrees)</w:t>
            </w:r>
            <w:r>
              <w:br/>
            </w:r>
            <w:proofErr w:type="gramStart"/>
            <w:r>
              <w:t>Base:Wrist1:Wrist2</w:t>
            </w:r>
            <w:proofErr w:type="gramEnd"/>
            <w:r>
              <w:t>:Wrist3</w:t>
            </w:r>
            <w:r>
              <w:br/>
              <w:t>(</w:t>
            </w:r>
            <w:proofErr w:type="spellStart"/>
            <w:r>
              <w:t>Rotation:Roll:Pitch:Yaw</w:t>
            </w:r>
            <w:proofErr w:type="spellEnd"/>
            <w:r>
              <w:t>)</w:t>
            </w:r>
          </w:p>
        </w:tc>
      </w:tr>
      <w:tr w:rsidR="000B0EA2" w14:paraId="6CD625D9" w14:textId="77777777" w:rsidTr="001A67CC">
        <w:tc>
          <w:tcPr>
            <w:tcW w:w="1087" w:type="dxa"/>
          </w:tcPr>
          <w:p w14:paraId="264755F9" w14:textId="6E76EAB8" w:rsidR="000B0EA2" w:rsidRDefault="000B0EA2" w:rsidP="000B0EA2">
            <w:pPr>
              <w:jc w:val="center"/>
            </w:pPr>
            <w:r>
              <w:t>0</w:t>
            </w:r>
          </w:p>
        </w:tc>
        <w:tc>
          <w:tcPr>
            <w:tcW w:w="2594" w:type="dxa"/>
          </w:tcPr>
          <w:p w14:paraId="65C4A8BE" w14:textId="653211CB" w:rsidR="000B0EA2" w:rsidRDefault="000B0EA2" w:rsidP="000B0EA2">
            <w:pPr>
              <w:jc w:val="center"/>
            </w:pPr>
            <w:r>
              <w:t>0:</w:t>
            </w:r>
            <w:r>
              <w:rPr>
                <w:rFonts w:cstheme="minorHAnsi"/>
              </w:rPr>
              <w:t>0</w:t>
            </w:r>
            <w:r>
              <w:t>:</w:t>
            </w:r>
            <w:r w:rsidR="00213F0C">
              <w:t>0</w:t>
            </w:r>
          </w:p>
        </w:tc>
        <w:tc>
          <w:tcPr>
            <w:tcW w:w="2693" w:type="dxa"/>
          </w:tcPr>
          <w:p w14:paraId="19B9FC03" w14:textId="0D5DE270" w:rsidR="000B0EA2" w:rsidRDefault="000B0EA2" w:rsidP="000B0EA2">
            <w:pPr>
              <w:jc w:val="center"/>
            </w:pPr>
            <w:proofErr w:type="gramStart"/>
            <w:r>
              <w:t>0 :</w:t>
            </w:r>
            <w:proofErr w:type="gramEnd"/>
            <w:r>
              <w:rPr>
                <w:rFonts w:cstheme="minorHAnsi"/>
              </w:rPr>
              <w:t xml:space="preserve"> 0</w:t>
            </w:r>
            <w:r>
              <w:t xml:space="preserve"> : </w:t>
            </w:r>
            <w:r>
              <w:rPr>
                <w:rFonts w:cstheme="minorHAnsi"/>
              </w:rPr>
              <w:t>π/2 : π/2</w:t>
            </w:r>
          </w:p>
        </w:tc>
        <w:tc>
          <w:tcPr>
            <w:tcW w:w="2687" w:type="dxa"/>
          </w:tcPr>
          <w:p w14:paraId="0F05CEAB" w14:textId="32CC7F33" w:rsidR="000B0EA2" w:rsidRDefault="000B0EA2" w:rsidP="000B0EA2">
            <w:pPr>
              <w:jc w:val="center"/>
            </w:pPr>
            <w:proofErr w:type="gramStart"/>
            <w:r>
              <w:t>0 :</w:t>
            </w:r>
            <w:proofErr w:type="gramEnd"/>
            <w:r>
              <w:t xml:space="preserve"> 0 : 90 : 90</w:t>
            </w:r>
          </w:p>
        </w:tc>
      </w:tr>
      <w:tr w:rsidR="000B0EA2" w14:paraId="1E975540" w14:textId="77777777" w:rsidTr="001A67CC">
        <w:tc>
          <w:tcPr>
            <w:tcW w:w="1087" w:type="dxa"/>
          </w:tcPr>
          <w:p w14:paraId="206DFA9F" w14:textId="62D21841" w:rsidR="000B0EA2" w:rsidRDefault="000B0EA2" w:rsidP="000B0EA2">
            <w:pPr>
              <w:jc w:val="center"/>
            </w:pPr>
            <w:r>
              <w:t>1</w:t>
            </w:r>
          </w:p>
        </w:tc>
        <w:tc>
          <w:tcPr>
            <w:tcW w:w="2594" w:type="dxa"/>
          </w:tcPr>
          <w:p w14:paraId="0F980ABD" w14:textId="00A8CC87" w:rsidR="000B0EA2" w:rsidRDefault="000B0EA2" w:rsidP="000B0EA2">
            <w:pPr>
              <w:jc w:val="center"/>
            </w:pPr>
            <w:proofErr w:type="gramStart"/>
            <w:r>
              <w:t>0:</w:t>
            </w:r>
            <w:r>
              <w:rPr>
                <w:rFonts w:cstheme="minorHAnsi"/>
              </w:rPr>
              <w:t>π</w:t>
            </w:r>
            <w:proofErr w:type="gramEnd"/>
            <w:r>
              <w:t>/3</w:t>
            </w:r>
            <w:r w:rsidR="001A67CC">
              <w:t>(60)</w:t>
            </w:r>
            <w:r>
              <w:t>:</w:t>
            </w:r>
            <w:r w:rsidR="00213F0C">
              <w:t>-</w:t>
            </w:r>
            <w:r>
              <w:rPr>
                <w:rFonts w:cstheme="minorHAnsi"/>
              </w:rPr>
              <w:t>π/</w:t>
            </w:r>
            <w:r w:rsidR="00213F0C">
              <w:rPr>
                <w:rFonts w:cstheme="minorHAnsi"/>
              </w:rPr>
              <w:t>6(-30)</w:t>
            </w:r>
          </w:p>
        </w:tc>
        <w:tc>
          <w:tcPr>
            <w:tcW w:w="2693" w:type="dxa"/>
          </w:tcPr>
          <w:p w14:paraId="36346D78" w14:textId="448A7ADB"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π/3 : π/2</w:t>
            </w:r>
          </w:p>
        </w:tc>
        <w:tc>
          <w:tcPr>
            <w:tcW w:w="2687" w:type="dxa"/>
          </w:tcPr>
          <w:p w14:paraId="145867EB" w14:textId="153BC94E" w:rsidR="000B0EA2" w:rsidRDefault="000B0EA2" w:rsidP="000B0EA2">
            <w:pPr>
              <w:jc w:val="center"/>
            </w:pPr>
            <w:proofErr w:type="gramStart"/>
            <w:r>
              <w:t>0 :</w:t>
            </w:r>
            <w:proofErr w:type="gramEnd"/>
            <w:r>
              <w:t xml:space="preserve"> 60 : 60 : 90</w:t>
            </w:r>
          </w:p>
        </w:tc>
      </w:tr>
      <w:tr w:rsidR="000B0EA2" w14:paraId="4804F8E8" w14:textId="77777777" w:rsidTr="001A67CC">
        <w:tc>
          <w:tcPr>
            <w:tcW w:w="1087" w:type="dxa"/>
          </w:tcPr>
          <w:p w14:paraId="2EAE388A" w14:textId="30F96A81" w:rsidR="000B0EA2" w:rsidRDefault="000B0EA2" w:rsidP="000B0EA2">
            <w:pPr>
              <w:jc w:val="center"/>
            </w:pPr>
            <w:r>
              <w:t>2</w:t>
            </w:r>
          </w:p>
        </w:tc>
        <w:tc>
          <w:tcPr>
            <w:tcW w:w="2594" w:type="dxa"/>
          </w:tcPr>
          <w:p w14:paraId="044E7080" w14:textId="14BC7F2E" w:rsidR="000B0EA2" w:rsidRDefault="000B0EA2" w:rsidP="000B0EA2">
            <w:pPr>
              <w:jc w:val="center"/>
            </w:pPr>
            <w:proofErr w:type="gramStart"/>
            <w:r>
              <w:t>0:</w:t>
            </w:r>
            <w:r>
              <w:rPr>
                <w:rFonts w:cstheme="minorHAnsi"/>
              </w:rPr>
              <w:t>π</w:t>
            </w:r>
            <w:proofErr w:type="gramEnd"/>
            <w:r>
              <w:t>/6</w:t>
            </w:r>
            <w:r w:rsidR="001A67CC">
              <w:t>(30)</w:t>
            </w:r>
            <w:r>
              <w:t>:</w:t>
            </w:r>
            <w:r>
              <w:rPr>
                <w:rFonts w:cstheme="minorHAnsi"/>
              </w:rPr>
              <w:t>π/4</w:t>
            </w:r>
            <w:r w:rsidR="00213F0C">
              <w:rPr>
                <w:rFonts w:cstheme="minorHAnsi"/>
              </w:rPr>
              <w:t>(-45)</w:t>
            </w:r>
          </w:p>
        </w:tc>
        <w:tc>
          <w:tcPr>
            <w:tcW w:w="2693" w:type="dxa"/>
          </w:tcPr>
          <w:p w14:paraId="6CBBDA20" w14:textId="56E0ACB5"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π/4 : π/2</w:t>
            </w:r>
          </w:p>
        </w:tc>
        <w:tc>
          <w:tcPr>
            <w:tcW w:w="2687" w:type="dxa"/>
          </w:tcPr>
          <w:p w14:paraId="7DABEF36" w14:textId="79024CAA" w:rsidR="000B0EA2" w:rsidRDefault="000B0EA2" w:rsidP="000B0EA2">
            <w:pPr>
              <w:jc w:val="center"/>
            </w:pPr>
            <w:proofErr w:type="gramStart"/>
            <w:r>
              <w:t>0 :</w:t>
            </w:r>
            <w:proofErr w:type="gramEnd"/>
            <w:r>
              <w:t xml:space="preserve"> 30 : 45 : 90</w:t>
            </w:r>
          </w:p>
        </w:tc>
      </w:tr>
      <w:tr w:rsidR="000B0EA2" w14:paraId="7C6500F3" w14:textId="77777777" w:rsidTr="001A67CC">
        <w:tc>
          <w:tcPr>
            <w:tcW w:w="1087" w:type="dxa"/>
          </w:tcPr>
          <w:p w14:paraId="2AD75ACD" w14:textId="6B779820" w:rsidR="000B0EA2" w:rsidRDefault="000B0EA2" w:rsidP="000B0EA2">
            <w:pPr>
              <w:jc w:val="center"/>
            </w:pPr>
            <w:r>
              <w:t>3</w:t>
            </w:r>
          </w:p>
        </w:tc>
        <w:tc>
          <w:tcPr>
            <w:tcW w:w="2594" w:type="dxa"/>
          </w:tcPr>
          <w:p w14:paraId="0DF3F8A8" w14:textId="3D16EF04" w:rsidR="000B0EA2" w:rsidRDefault="000B0EA2" w:rsidP="000B0EA2">
            <w:pPr>
              <w:jc w:val="center"/>
            </w:pPr>
            <w:proofErr w:type="gramStart"/>
            <w:r>
              <w:t>0:</w:t>
            </w:r>
            <w:r>
              <w:rPr>
                <w:rFonts w:cstheme="minorHAnsi"/>
              </w:rPr>
              <w:t>-</w:t>
            </w:r>
            <w:proofErr w:type="gramEnd"/>
            <w:r>
              <w:rPr>
                <w:rFonts w:cstheme="minorHAnsi"/>
              </w:rPr>
              <w:t>π</w:t>
            </w:r>
            <w:r>
              <w:t>/3</w:t>
            </w:r>
            <w:r w:rsidR="001A67CC">
              <w:t>(-60)</w:t>
            </w:r>
            <w:r>
              <w:t>:</w:t>
            </w:r>
            <w:r>
              <w:rPr>
                <w:rFonts w:cstheme="minorHAnsi"/>
              </w:rPr>
              <w:t>π/</w:t>
            </w:r>
            <w:r w:rsidR="00213F0C">
              <w:rPr>
                <w:rFonts w:cstheme="minorHAnsi"/>
              </w:rPr>
              <w:t>6(30)</w:t>
            </w:r>
          </w:p>
        </w:tc>
        <w:tc>
          <w:tcPr>
            <w:tcW w:w="2693" w:type="dxa"/>
          </w:tcPr>
          <w:p w14:paraId="22C3254B" w14:textId="503EA2AF" w:rsidR="000B0EA2" w:rsidRDefault="000B0EA2" w:rsidP="000B0EA2">
            <w:pPr>
              <w:jc w:val="center"/>
            </w:pPr>
            <w:proofErr w:type="gramStart"/>
            <w:r>
              <w:t>0 :</w:t>
            </w:r>
            <w:proofErr w:type="gramEnd"/>
            <w:r>
              <w:rPr>
                <w:rFonts w:cstheme="minorHAnsi"/>
              </w:rPr>
              <w:t xml:space="preserve"> -π</w:t>
            </w:r>
            <w:r>
              <w:t>/3 : 2</w:t>
            </w:r>
            <w:r>
              <w:rPr>
                <w:rFonts w:cstheme="minorHAnsi"/>
              </w:rPr>
              <w:t>π/3 : π/2</w:t>
            </w:r>
          </w:p>
        </w:tc>
        <w:tc>
          <w:tcPr>
            <w:tcW w:w="2687" w:type="dxa"/>
          </w:tcPr>
          <w:p w14:paraId="337A7847" w14:textId="27C93AB4" w:rsidR="000B0EA2" w:rsidRDefault="000B0EA2" w:rsidP="000B0EA2">
            <w:pPr>
              <w:jc w:val="center"/>
            </w:pPr>
            <w:proofErr w:type="gramStart"/>
            <w:r>
              <w:t>0 :</w:t>
            </w:r>
            <w:proofErr w:type="gramEnd"/>
            <w:r>
              <w:t xml:space="preserve"> -60 : 120 : 90</w:t>
            </w:r>
          </w:p>
        </w:tc>
      </w:tr>
      <w:tr w:rsidR="000B0EA2" w14:paraId="4931CF6A" w14:textId="77777777" w:rsidTr="001A67CC">
        <w:tc>
          <w:tcPr>
            <w:tcW w:w="1087" w:type="dxa"/>
          </w:tcPr>
          <w:p w14:paraId="11487236" w14:textId="6613E57B" w:rsidR="000B0EA2" w:rsidRDefault="000B0EA2" w:rsidP="000B0EA2">
            <w:pPr>
              <w:jc w:val="center"/>
            </w:pPr>
            <w:r>
              <w:t>4</w:t>
            </w:r>
          </w:p>
        </w:tc>
        <w:tc>
          <w:tcPr>
            <w:tcW w:w="2594" w:type="dxa"/>
          </w:tcPr>
          <w:p w14:paraId="31F942B3" w14:textId="5DC8CB52" w:rsidR="000B0EA2" w:rsidRDefault="000B0EA2" w:rsidP="000B0EA2">
            <w:pPr>
              <w:jc w:val="center"/>
            </w:pPr>
            <w:proofErr w:type="gramStart"/>
            <w:r>
              <w:t>0:</w:t>
            </w:r>
            <w:r>
              <w:rPr>
                <w:rFonts w:cstheme="minorHAnsi"/>
              </w:rPr>
              <w:t>π</w:t>
            </w:r>
            <w:proofErr w:type="gramEnd"/>
            <w:r>
              <w:t>/3</w:t>
            </w:r>
            <w:r w:rsidR="001A67CC">
              <w:t>(60)</w:t>
            </w:r>
            <w:r>
              <w:t>:</w:t>
            </w:r>
            <w:r>
              <w:rPr>
                <w:rFonts w:cstheme="minorHAnsi"/>
              </w:rPr>
              <w:t>π/</w:t>
            </w:r>
            <w:r w:rsidR="00213F0C">
              <w:rPr>
                <w:rFonts w:cstheme="minorHAnsi"/>
              </w:rPr>
              <w:t>6(30)</w:t>
            </w:r>
          </w:p>
        </w:tc>
        <w:tc>
          <w:tcPr>
            <w:tcW w:w="2693" w:type="dxa"/>
          </w:tcPr>
          <w:p w14:paraId="2352492D" w14:textId="6396F9C7" w:rsidR="000B0EA2" w:rsidRDefault="000B0EA2" w:rsidP="000B0EA2">
            <w:pPr>
              <w:jc w:val="center"/>
            </w:pPr>
            <w:proofErr w:type="gramStart"/>
            <w:r>
              <w:t>0 :</w:t>
            </w:r>
            <w:proofErr w:type="gramEnd"/>
            <w:r>
              <w:rPr>
                <w:rFonts w:cstheme="minorHAnsi"/>
              </w:rPr>
              <w:t xml:space="preserve"> π</w:t>
            </w:r>
            <w:r>
              <w:t>/3 : 2</w:t>
            </w:r>
            <w:r>
              <w:rPr>
                <w:rFonts w:cstheme="minorHAnsi"/>
              </w:rPr>
              <w:t>π/3 : π/2</w:t>
            </w:r>
          </w:p>
        </w:tc>
        <w:tc>
          <w:tcPr>
            <w:tcW w:w="2687" w:type="dxa"/>
          </w:tcPr>
          <w:p w14:paraId="26CE08BC" w14:textId="3951D2AF" w:rsidR="000B0EA2" w:rsidRDefault="000B0EA2" w:rsidP="000B0EA2">
            <w:pPr>
              <w:jc w:val="center"/>
            </w:pPr>
            <w:proofErr w:type="gramStart"/>
            <w:r>
              <w:t>0 :</w:t>
            </w:r>
            <w:proofErr w:type="gramEnd"/>
            <w:r>
              <w:t xml:space="preserve"> 60 : 120 : 90</w:t>
            </w:r>
          </w:p>
        </w:tc>
      </w:tr>
      <w:tr w:rsidR="000B0EA2" w14:paraId="19C20754" w14:textId="77777777" w:rsidTr="001A67CC">
        <w:tc>
          <w:tcPr>
            <w:tcW w:w="1087" w:type="dxa"/>
          </w:tcPr>
          <w:p w14:paraId="1679F7C5" w14:textId="24578237" w:rsidR="000B0EA2" w:rsidRDefault="000B0EA2" w:rsidP="000B0EA2">
            <w:pPr>
              <w:jc w:val="center"/>
            </w:pPr>
            <w:r>
              <w:t>5</w:t>
            </w:r>
          </w:p>
        </w:tc>
        <w:tc>
          <w:tcPr>
            <w:tcW w:w="2594" w:type="dxa"/>
          </w:tcPr>
          <w:p w14:paraId="5D7CF996" w14:textId="4538715F" w:rsidR="000B0EA2" w:rsidRDefault="000B0EA2" w:rsidP="000B0EA2">
            <w:pPr>
              <w:jc w:val="center"/>
            </w:pPr>
            <w:proofErr w:type="gramStart"/>
            <w:r>
              <w:t>0:</w:t>
            </w:r>
            <w:r>
              <w:rPr>
                <w:rFonts w:cstheme="minorHAnsi"/>
              </w:rPr>
              <w:t>π</w:t>
            </w:r>
            <w:proofErr w:type="gramEnd"/>
            <w:r>
              <w:t>/6</w:t>
            </w:r>
            <w:r w:rsidR="001A67CC">
              <w:t>(30)</w:t>
            </w:r>
            <w:r>
              <w:t>:</w:t>
            </w:r>
            <w:r w:rsidR="00213F0C">
              <w:t>-</w:t>
            </w:r>
            <w:r>
              <w:rPr>
                <w:rFonts w:cstheme="minorHAnsi"/>
              </w:rPr>
              <w:t>π/</w:t>
            </w:r>
            <w:r w:rsidR="00213F0C">
              <w:rPr>
                <w:rFonts w:cstheme="minorHAnsi"/>
              </w:rPr>
              <w:t>6(-30)</w:t>
            </w:r>
          </w:p>
        </w:tc>
        <w:tc>
          <w:tcPr>
            <w:tcW w:w="2693" w:type="dxa"/>
          </w:tcPr>
          <w:p w14:paraId="6022FA56" w14:textId="4280AD16"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π/3 : π/2</w:t>
            </w:r>
          </w:p>
        </w:tc>
        <w:tc>
          <w:tcPr>
            <w:tcW w:w="2687" w:type="dxa"/>
          </w:tcPr>
          <w:p w14:paraId="38EA90CE" w14:textId="5DDE2C5E" w:rsidR="000B0EA2" w:rsidRDefault="000B0EA2" w:rsidP="000B0EA2">
            <w:pPr>
              <w:jc w:val="center"/>
            </w:pPr>
            <w:proofErr w:type="gramStart"/>
            <w:r>
              <w:t>0 :</w:t>
            </w:r>
            <w:proofErr w:type="gramEnd"/>
            <w:r>
              <w:t xml:space="preserve"> 30 : 60 : 90</w:t>
            </w:r>
          </w:p>
        </w:tc>
      </w:tr>
      <w:tr w:rsidR="000B0EA2" w14:paraId="1C4D5912" w14:textId="77777777" w:rsidTr="001A67CC">
        <w:tc>
          <w:tcPr>
            <w:tcW w:w="1087" w:type="dxa"/>
          </w:tcPr>
          <w:p w14:paraId="6FC254EC" w14:textId="4C2B4C59" w:rsidR="000B0EA2" w:rsidRDefault="000B0EA2" w:rsidP="000B0EA2">
            <w:pPr>
              <w:jc w:val="center"/>
            </w:pPr>
            <w:r>
              <w:t>6</w:t>
            </w:r>
          </w:p>
        </w:tc>
        <w:tc>
          <w:tcPr>
            <w:tcW w:w="2594" w:type="dxa"/>
          </w:tcPr>
          <w:p w14:paraId="27C5EEC4" w14:textId="77BEE34A" w:rsidR="000B0EA2" w:rsidRDefault="000B0EA2" w:rsidP="000B0EA2">
            <w:pPr>
              <w:jc w:val="center"/>
            </w:pPr>
            <w:proofErr w:type="gramStart"/>
            <w:r>
              <w:t>0:</w:t>
            </w:r>
            <w:r>
              <w:rPr>
                <w:rFonts w:cstheme="minorHAnsi"/>
              </w:rPr>
              <w:t>-</w:t>
            </w:r>
            <w:proofErr w:type="gramEnd"/>
            <w:r>
              <w:rPr>
                <w:rFonts w:cstheme="minorHAnsi"/>
              </w:rPr>
              <w:t>π</w:t>
            </w:r>
            <w:r>
              <w:t>/12</w:t>
            </w:r>
            <w:r w:rsidR="001A67CC">
              <w:t>(-15)</w:t>
            </w:r>
            <w:r>
              <w:t>:</w:t>
            </w:r>
            <w:r>
              <w:rPr>
                <w:rFonts w:cstheme="minorHAnsi"/>
              </w:rPr>
              <w:t>π/</w:t>
            </w:r>
            <w:r w:rsidR="00213F0C">
              <w:rPr>
                <w:rFonts w:cstheme="minorHAnsi"/>
              </w:rPr>
              <w:t>6(30)</w:t>
            </w:r>
          </w:p>
        </w:tc>
        <w:tc>
          <w:tcPr>
            <w:tcW w:w="2693" w:type="dxa"/>
          </w:tcPr>
          <w:p w14:paraId="0D40CE3C" w14:textId="1E7FCC1B" w:rsidR="000B0EA2" w:rsidRDefault="000B0EA2" w:rsidP="000B0EA2">
            <w:pPr>
              <w:jc w:val="center"/>
            </w:pPr>
            <w:proofErr w:type="gramStart"/>
            <w:r>
              <w:t>0 :</w:t>
            </w:r>
            <w:proofErr w:type="gramEnd"/>
            <w:r>
              <w:rPr>
                <w:rFonts w:cstheme="minorHAnsi"/>
              </w:rPr>
              <w:t xml:space="preserve"> -π</w:t>
            </w:r>
            <w:r>
              <w:t>/12 : 2</w:t>
            </w:r>
            <w:r>
              <w:rPr>
                <w:rFonts w:cstheme="minorHAnsi"/>
              </w:rPr>
              <w:t>π/3 : π/2</w:t>
            </w:r>
          </w:p>
        </w:tc>
        <w:tc>
          <w:tcPr>
            <w:tcW w:w="2687" w:type="dxa"/>
          </w:tcPr>
          <w:p w14:paraId="0A3487E0" w14:textId="2DE6A643" w:rsidR="000B0EA2" w:rsidRDefault="000B0EA2" w:rsidP="000B0EA2">
            <w:pPr>
              <w:jc w:val="center"/>
            </w:pPr>
            <w:proofErr w:type="gramStart"/>
            <w:r>
              <w:t>0 :</w:t>
            </w:r>
            <w:proofErr w:type="gramEnd"/>
            <w:r>
              <w:t xml:space="preserve"> -15 : 120 : 90</w:t>
            </w:r>
          </w:p>
        </w:tc>
      </w:tr>
      <w:tr w:rsidR="000B0EA2" w14:paraId="5A172D07" w14:textId="77777777" w:rsidTr="001A67CC">
        <w:tc>
          <w:tcPr>
            <w:tcW w:w="1087" w:type="dxa"/>
          </w:tcPr>
          <w:p w14:paraId="40E3FF30" w14:textId="341CE067" w:rsidR="000B0EA2" w:rsidRDefault="000B0EA2" w:rsidP="000B0EA2">
            <w:pPr>
              <w:jc w:val="center"/>
            </w:pPr>
            <w:r>
              <w:t>7</w:t>
            </w:r>
          </w:p>
        </w:tc>
        <w:tc>
          <w:tcPr>
            <w:tcW w:w="2594" w:type="dxa"/>
          </w:tcPr>
          <w:p w14:paraId="2B0D29C4" w14:textId="558F03F8" w:rsidR="000B0EA2" w:rsidRDefault="000B0EA2" w:rsidP="000B0EA2">
            <w:pPr>
              <w:jc w:val="center"/>
            </w:pPr>
            <w:proofErr w:type="gramStart"/>
            <w:r>
              <w:t>0:</w:t>
            </w:r>
            <w:r>
              <w:rPr>
                <w:rFonts w:cstheme="minorHAnsi"/>
              </w:rPr>
              <w:t>-</w:t>
            </w:r>
            <w:proofErr w:type="gramEnd"/>
            <w:r>
              <w:rPr>
                <w:rFonts w:cstheme="minorHAnsi"/>
              </w:rPr>
              <w:t>3π</w:t>
            </w:r>
            <w:r>
              <w:t>/36</w:t>
            </w:r>
            <w:r w:rsidR="001A67CC">
              <w:t>(-65)</w:t>
            </w:r>
            <w:r>
              <w:t>:</w:t>
            </w:r>
            <w:r>
              <w:rPr>
                <w:rFonts w:cstheme="minorHAnsi"/>
              </w:rPr>
              <w:t>π/</w:t>
            </w:r>
            <w:r w:rsidR="001A67CC">
              <w:rPr>
                <w:rFonts w:cstheme="minorHAnsi"/>
              </w:rPr>
              <w:t>18(10)</w:t>
            </w:r>
          </w:p>
        </w:tc>
        <w:tc>
          <w:tcPr>
            <w:tcW w:w="2693" w:type="dxa"/>
          </w:tcPr>
          <w:p w14:paraId="05C1B16D" w14:textId="6F65AF90" w:rsidR="000B0EA2" w:rsidRDefault="000B0EA2" w:rsidP="000B0EA2">
            <w:pPr>
              <w:jc w:val="center"/>
            </w:pPr>
            <w:proofErr w:type="gramStart"/>
            <w:r>
              <w:t>0 :</w:t>
            </w:r>
            <w:proofErr w:type="gramEnd"/>
            <w:r>
              <w:rPr>
                <w:rFonts w:cstheme="minorHAnsi"/>
              </w:rPr>
              <w:t xml:space="preserve"> -13π</w:t>
            </w:r>
            <w:r>
              <w:t>/36 : 5</w:t>
            </w:r>
            <w:r>
              <w:rPr>
                <w:rFonts w:cstheme="minorHAnsi"/>
              </w:rPr>
              <w:t>π/9 : π/2</w:t>
            </w:r>
          </w:p>
        </w:tc>
        <w:tc>
          <w:tcPr>
            <w:tcW w:w="2687" w:type="dxa"/>
          </w:tcPr>
          <w:p w14:paraId="72C06608" w14:textId="4D6A0E71" w:rsidR="000B0EA2" w:rsidRDefault="000B0EA2" w:rsidP="000B0EA2">
            <w:pPr>
              <w:jc w:val="center"/>
            </w:pPr>
            <w:proofErr w:type="gramStart"/>
            <w:r>
              <w:t>0 :</w:t>
            </w:r>
            <w:proofErr w:type="gramEnd"/>
            <w:r>
              <w:t xml:space="preserve"> -65 : 100 : 90</w:t>
            </w:r>
          </w:p>
        </w:tc>
      </w:tr>
      <w:tr w:rsidR="000B0EA2" w14:paraId="0AC6AD92" w14:textId="77777777" w:rsidTr="001A67CC">
        <w:tc>
          <w:tcPr>
            <w:tcW w:w="1087" w:type="dxa"/>
          </w:tcPr>
          <w:p w14:paraId="47A2C172" w14:textId="52D9A2BD" w:rsidR="000B0EA2" w:rsidRDefault="000B0EA2" w:rsidP="000B0EA2">
            <w:pPr>
              <w:jc w:val="center"/>
            </w:pPr>
            <w:r>
              <w:t>8</w:t>
            </w:r>
          </w:p>
        </w:tc>
        <w:tc>
          <w:tcPr>
            <w:tcW w:w="2594" w:type="dxa"/>
          </w:tcPr>
          <w:p w14:paraId="5514501B" w14:textId="0241D147" w:rsidR="000B0EA2" w:rsidRDefault="000B0EA2" w:rsidP="000B0EA2">
            <w:pPr>
              <w:jc w:val="center"/>
            </w:pPr>
            <w:proofErr w:type="gramStart"/>
            <w:r>
              <w:t>0:</w:t>
            </w:r>
            <w:r>
              <w:rPr>
                <w:rFonts w:cstheme="minorHAnsi"/>
              </w:rPr>
              <w:t>-</w:t>
            </w:r>
            <w:proofErr w:type="gramEnd"/>
            <w:r>
              <w:rPr>
                <w:rFonts w:cstheme="minorHAnsi"/>
              </w:rPr>
              <w:t>5π</w:t>
            </w:r>
            <w:r>
              <w:t>/18</w:t>
            </w:r>
            <w:r w:rsidR="001A67CC">
              <w:t>(-50)</w:t>
            </w:r>
            <w:r>
              <w:t>:</w:t>
            </w:r>
            <w:r>
              <w:rPr>
                <w:rFonts w:cstheme="minorHAnsi"/>
              </w:rPr>
              <w:t>π/</w:t>
            </w:r>
            <w:r w:rsidR="00213F0C">
              <w:rPr>
                <w:rFonts w:cstheme="minorHAnsi"/>
              </w:rPr>
              <w:t>6(30)</w:t>
            </w:r>
          </w:p>
        </w:tc>
        <w:tc>
          <w:tcPr>
            <w:tcW w:w="2693" w:type="dxa"/>
          </w:tcPr>
          <w:p w14:paraId="49E40BCE" w14:textId="330800D2" w:rsidR="000B0EA2" w:rsidRDefault="000B0EA2" w:rsidP="000B0EA2">
            <w:pPr>
              <w:jc w:val="center"/>
            </w:pPr>
            <w:proofErr w:type="gramStart"/>
            <w:r>
              <w:t>0 :</w:t>
            </w:r>
            <w:proofErr w:type="gramEnd"/>
            <w:r>
              <w:rPr>
                <w:rFonts w:cstheme="minorHAnsi"/>
              </w:rPr>
              <w:t xml:space="preserve"> -5π</w:t>
            </w:r>
            <w:r>
              <w:t>/18 : 2</w:t>
            </w:r>
            <w:r>
              <w:rPr>
                <w:rFonts w:cstheme="minorHAnsi"/>
              </w:rPr>
              <w:t>π/3 : π/2</w:t>
            </w:r>
          </w:p>
        </w:tc>
        <w:tc>
          <w:tcPr>
            <w:tcW w:w="2687" w:type="dxa"/>
          </w:tcPr>
          <w:p w14:paraId="4CA5AC10" w14:textId="149DE4DB" w:rsidR="000B0EA2" w:rsidRDefault="000B0EA2" w:rsidP="000B0EA2">
            <w:pPr>
              <w:jc w:val="center"/>
            </w:pPr>
            <w:proofErr w:type="gramStart"/>
            <w:r>
              <w:t>0 :</w:t>
            </w:r>
            <w:proofErr w:type="gramEnd"/>
            <w:r>
              <w:t xml:space="preserve"> -50 : 120 : 90</w:t>
            </w:r>
          </w:p>
        </w:tc>
      </w:tr>
      <w:tr w:rsidR="000B0EA2" w14:paraId="77AA2BAE" w14:textId="77777777" w:rsidTr="001A67CC">
        <w:tc>
          <w:tcPr>
            <w:tcW w:w="1087" w:type="dxa"/>
          </w:tcPr>
          <w:p w14:paraId="7455A0AB" w14:textId="024505E7" w:rsidR="000B0EA2" w:rsidRDefault="000B0EA2" w:rsidP="000B0EA2">
            <w:pPr>
              <w:jc w:val="center"/>
            </w:pPr>
            <w:r>
              <w:t>9</w:t>
            </w:r>
          </w:p>
        </w:tc>
        <w:tc>
          <w:tcPr>
            <w:tcW w:w="2594" w:type="dxa"/>
          </w:tcPr>
          <w:p w14:paraId="6D9D3ABC" w14:textId="3F87CC2F" w:rsidR="000B0EA2" w:rsidRDefault="000B0EA2" w:rsidP="000B0EA2">
            <w:pPr>
              <w:jc w:val="center"/>
            </w:pPr>
            <w:proofErr w:type="gramStart"/>
            <w:r>
              <w:t>0:</w:t>
            </w:r>
            <w:r>
              <w:rPr>
                <w:rFonts w:cstheme="minorHAnsi"/>
              </w:rPr>
              <w:t>-</w:t>
            </w:r>
            <w:proofErr w:type="gramEnd"/>
            <w:r>
              <w:rPr>
                <w:rFonts w:cstheme="minorHAnsi"/>
              </w:rPr>
              <w:t>5π</w:t>
            </w:r>
            <w:r>
              <w:t>/18</w:t>
            </w:r>
            <w:r w:rsidR="001A67CC">
              <w:t>(-50)</w:t>
            </w:r>
            <w:r>
              <w:t>:</w:t>
            </w:r>
            <w:r w:rsidR="001A67CC">
              <w:t>-5</w:t>
            </w:r>
            <w:r>
              <w:rPr>
                <w:rFonts w:cstheme="minorHAnsi"/>
              </w:rPr>
              <w:t>π/</w:t>
            </w:r>
            <w:r w:rsidR="001A67CC">
              <w:rPr>
                <w:rFonts w:cstheme="minorHAnsi"/>
              </w:rPr>
              <w:t>18(-50)</w:t>
            </w:r>
          </w:p>
        </w:tc>
        <w:tc>
          <w:tcPr>
            <w:tcW w:w="2693" w:type="dxa"/>
          </w:tcPr>
          <w:p w14:paraId="1401A880" w14:textId="0751F128" w:rsidR="000B0EA2" w:rsidRDefault="000B0EA2" w:rsidP="000B0EA2">
            <w:pPr>
              <w:jc w:val="center"/>
            </w:pPr>
            <w:proofErr w:type="gramStart"/>
            <w:r>
              <w:t>0 :</w:t>
            </w:r>
            <w:proofErr w:type="gramEnd"/>
            <w:r>
              <w:rPr>
                <w:rFonts w:cstheme="minorHAnsi"/>
              </w:rPr>
              <w:t xml:space="preserve"> -5π</w:t>
            </w:r>
            <w:r>
              <w:t>/18 : 2</w:t>
            </w:r>
            <w:r>
              <w:rPr>
                <w:rFonts w:cstheme="minorHAnsi"/>
              </w:rPr>
              <w:t>π/9 : π/2</w:t>
            </w:r>
          </w:p>
        </w:tc>
        <w:tc>
          <w:tcPr>
            <w:tcW w:w="2687" w:type="dxa"/>
          </w:tcPr>
          <w:p w14:paraId="1EA9EB07" w14:textId="1FF3C7AB" w:rsidR="000B0EA2" w:rsidRDefault="000B0EA2" w:rsidP="000B0EA2">
            <w:pPr>
              <w:jc w:val="center"/>
            </w:pPr>
            <w:proofErr w:type="gramStart"/>
            <w:r>
              <w:t>0 :</w:t>
            </w:r>
            <w:proofErr w:type="gramEnd"/>
            <w:r>
              <w:t xml:space="preserve"> -50 : 40 : 90</w:t>
            </w:r>
          </w:p>
        </w:tc>
      </w:tr>
      <w:tr w:rsidR="000B0EA2" w14:paraId="7EF9B6B3" w14:textId="77777777" w:rsidTr="001A67CC">
        <w:tc>
          <w:tcPr>
            <w:tcW w:w="1087" w:type="dxa"/>
          </w:tcPr>
          <w:p w14:paraId="391DD897" w14:textId="7B1FD83F" w:rsidR="000B0EA2" w:rsidRDefault="000B0EA2" w:rsidP="000B0EA2">
            <w:pPr>
              <w:jc w:val="center"/>
            </w:pPr>
            <w:r>
              <w:t>10</w:t>
            </w:r>
          </w:p>
        </w:tc>
        <w:tc>
          <w:tcPr>
            <w:tcW w:w="2594" w:type="dxa"/>
          </w:tcPr>
          <w:p w14:paraId="7C9FEBBF" w14:textId="4E4CAC80" w:rsidR="000B0EA2" w:rsidRDefault="000B0EA2" w:rsidP="000B0EA2">
            <w:pPr>
              <w:jc w:val="center"/>
            </w:pPr>
            <w:r>
              <w:t>0:</w:t>
            </w:r>
            <w:r>
              <w:rPr>
                <w:rFonts w:cstheme="minorHAnsi"/>
              </w:rPr>
              <w:t>2π</w:t>
            </w:r>
            <w:r>
              <w:t>/9</w:t>
            </w:r>
            <w:r w:rsidR="001A67CC">
              <w:t>(40</w:t>
            </w:r>
            <w:proofErr w:type="gramStart"/>
            <w:r w:rsidR="001A67CC">
              <w:t>)</w:t>
            </w:r>
            <w:r>
              <w:t>:</w:t>
            </w:r>
            <w:r w:rsidR="001A67CC">
              <w:t>-</w:t>
            </w:r>
            <w:proofErr w:type="gramEnd"/>
            <w:r w:rsidR="001A67CC">
              <w:t>5</w:t>
            </w:r>
            <w:r>
              <w:rPr>
                <w:rFonts w:cstheme="minorHAnsi"/>
              </w:rPr>
              <w:t>π/</w:t>
            </w:r>
            <w:r w:rsidR="001A67CC">
              <w:rPr>
                <w:rFonts w:cstheme="minorHAnsi"/>
              </w:rPr>
              <w:t>18(-50)</w:t>
            </w:r>
          </w:p>
        </w:tc>
        <w:tc>
          <w:tcPr>
            <w:tcW w:w="2693" w:type="dxa"/>
          </w:tcPr>
          <w:p w14:paraId="490AE7AE" w14:textId="43E328C5" w:rsidR="000B0EA2" w:rsidRDefault="000B0EA2" w:rsidP="000B0EA2">
            <w:pPr>
              <w:jc w:val="center"/>
            </w:pPr>
            <w:proofErr w:type="gramStart"/>
            <w:r>
              <w:t>0 :</w:t>
            </w:r>
            <w:proofErr w:type="gramEnd"/>
            <w:r>
              <w:rPr>
                <w:rFonts w:cstheme="minorHAnsi"/>
              </w:rPr>
              <w:t xml:space="preserve"> 2π</w:t>
            </w:r>
            <w:r>
              <w:t>/9 : 2</w:t>
            </w:r>
            <w:r>
              <w:rPr>
                <w:rFonts w:cstheme="minorHAnsi"/>
              </w:rPr>
              <w:t>π/9 : π/2</w:t>
            </w:r>
          </w:p>
        </w:tc>
        <w:tc>
          <w:tcPr>
            <w:tcW w:w="2687" w:type="dxa"/>
          </w:tcPr>
          <w:p w14:paraId="4266DB59" w14:textId="2E2DDF2D" w:rsidR="000B0EA2" w:rsidRPr="009B44E2" w:rsidRDefault="000B0EA2" w:rsidP="000B0EA2">
            <w:pPr>
              <w:jc w:val="center"/>
              <w:rPr>
                <w:b/>
                <w:bCs/>
              </w:rPr>
            </w:pPr>
            <w:proofErr w:type="gramStart"/>
            <w:r>
              <w:t>0 :</w:t>
            </w:r>
            <w:proofErr w:type="gramEnd"/>
            <w:r>
              <w:t xml:space="preserve"> 40 : 40 : 90</w:t>
            </w:r>
          </w:p>
        </w:tc>
      </w:tr>
      <w:tr w:rsidR="000B0EA2" w14:paraId="1242A345" w14:textId="77777777" w:rsidTr="001A67CC">
        <w:tc>
          <w:tcPr>
            <w:tcW w:w="1087" w:type="dxa"/>
          </w:tcPr>
          <w:p w14:paraId="55BF12E9" w14:textId="1EB7DA9F" w:rsidR="000B0EA2" w:rsidRDefault="000B0EA2" w:rsidP="000B0EA2">
            <w:pPr>
              <w:jc w:val="center"/>
            </w:pPr>
            <w:r>
              <w:t>11</w:t>
            </w:r>
          </w:p>
        </w:tc>
        <w:tc>
          <w:tcPr>
            <w:tcW w:w="2594" w:type="dxa"/>
          </w:tcPr>
          <w:p w14:paraId="67C50330" w14:textId="28CFD0EF" w:rsidR="000B0EA2" w:rsidRDefault="000B0EA2" w:rsidP="000B0EA2">
            <w:pPr>
              <w:jc w:val="center"/>
            </w:pPr>
            <w:r>
              <w:t>0:</w:t>
            </w:r>
            <w:r>
              <w:rPr>
                <w:rFonts w:cstheme="minorHAnsi"/>
              </w:rPr>
              <w:t>5π</w:t>
            </w:r>
            <w:r>
              <w:t>/18</w:t>
            </w:r>
            <w:r w:rsidR="001A67CC">
              <w:t>(50</w:t>
            </w:r>
            <w:proofErr w:type="gramStart"/>
            <w:r w:rsidR="001A67CC">
              <w:t>)</w:t>
            </w:r>
            <w:r>
              <w:t>:</w:t>
            </w:r>
            <w:r>
              <w:rPr>
                <w:rFonts w:cstheme="minorHAnsi"/>
              </w:rPr>
              <w:t>π</w:t>
            </w:r>
            <w:proofErr w:type="gramEnd"/>
            <w:r>
              <w:rPr>
                <w:rFonts w:cstheme="minorHAnsi"/>
              </w:rPr>
              <w:t>/</w:t>
            </w:r>
            <w:r w:rsidR="00213F0C">
              <w:rPr>
                <w:rFonts w:cstheme="minorHAnsi"/>
              </w:rPr>
              <w:t>6(30)</w:t>
            </w:r>
          </w:p>
        </w:tc>
        <w:tc>
          <w:tcPr>
            <w:tcW w:w="2693" w:type="dxa"/>
          </w:tcPr>
          <w:p w14:paraId="1E4554A1" w14:textId="1E240AF4" w:rsidR="000B0EA2" w:rsidRDefault="000B0EA2" w:rsidP="000B0EA2">
            <w:pPr>
              <w:jc w:val="center"/>
            </w:pPr>
            <w:proofErr w:type="gramStart"/>
            <w:r>
              <w:t>0 :</w:t>
            </w:r>
            <w:proofErr w:type="gramEnd"/>
            <w:r>
              <w:rPr>
                <w:rFonts w:cstheme="minorHAnsi"/>
              </w:rPr>
              <w:t xml:space="preserve"> 5π</w:t>
            </w:r>
            <w:r>
              <w:t>/18 : 2</w:t>
            </w:r>
            <w:r>
              <w:rPr>
                <w:rFonts w:cstheme="minorHAnsi"/>
              </w:rPr>
              <w:t>π/3 : π/2</w:t>
            </w:r>
          </w:p>
        </w:tc>
        <w:tc>
          <w:tcPr>
            <w:tcW w:w="2687" w:type="dxa"/>
          </w:tcPr>
          <w:p w14:paraId="64CC721D" w14:textId="311D1963" w:rsidR="000B0EA2" w:rsidRDefault="000B0EA2" w:rsidP="000B0EA2">
            <w:pPr>
              <w:jc w:val="center"/>
            </w:pPr>
            <w:proofErr w:type="gramStart"/>
            <w:r>
              <w:t>0 :</w:t>
            </w:r>
            <w:proofErr w:type="gramEnd"/>
            <w:r>
              <w:t xml:space="preserve"> 50 : 120 : 90</w:t>
            </w:r>
          </w:p>
        </w:tc>
      </w:tr>
    </w:tbl>
    <w:p w14:paraId="1FEE5A57" w14:textId="77777777" w:rsidR="00904F7C" w:rsidRDefault="00C2627C" w:rsidP="00C2627C">
      <w:r>
        <w:br/>
      </w:r>
    </w:p>
    <w:p w14:paraId="7A5E18A3" w14:textId="77777777" w:rsidR="00904F7C" w:rsidRDefault="00904F7C">
      <w:r>
        <w:br w:type="page"/>
      </w:r>
    </w:p>
    <w:p w14:paraId="01CDB3BA" w14:textId="55F42101" w:rsidR="00206460" w:rsidRPr="00C2627C" w:rsidRDefault="00206460" w:rsidP="00C2627C">
      <w:pPr>
        <w:rPr>
          <w:rFonts w:ascii="Calibri" w:hAnsi="Calibri"/>
          <w:noProof/>
          <w:szCs w:val="20"/>
        </w:rPr>
      </w:pPr>
      <w:bookmarkStart w:id="134" w:name="_Toc147395988"/>
      <w:r>
        <w:lastRenderedPageBreak/>
        <w:t xml:space="preserve">Table </w:t>
      </w:r>
      <w:fldSimple w:instr=" STYLEREF 1 \s ">
        <w:r w:rsidR="00961355">
          <w:rPr>
            <w:noProof/>
          </w:rPr>
          <w:t>3</w:t>
        </w:r>
      </w:fldSimple>
      <w:r w:rsidR="00961355">
        <w:t>.</w:t>
      </w:r>
      <w:fldSimple w:instr=" SEQ Table \* ARABIC \s 1 ">
        <w:r w:rsidR="00961355">
          <w:rPr>
            <w:noProof/>
          </w:rPr>
          <w:t>11</w:t>
        </w:r>
      </w:fldSimple>
      <w:r>
        <w:t xml:space="preserve"> Robot Movement Program - Rotation</w:t>
      </w:r>
      <w:bookmarkEnd w:id="134"/>
    </w:p>
    <w:tbl>
      <w:tblPr>
        <w:tblStyle w:val="TableGrid"/>
        <w:tblW w:w="9209" w:type="dxa"/>
        <w:tblLayout w:type="fixed"/>
        <w:tblLook w:val="04A0" w:firstRow="1" w:lastRow="0" w:firstColumn="1" w:lastColumn="0" w:noHBand="0" w:noVBand="1"/>
      </w:tblPr>
      <w:tblGrid>
        <w:gridCol w:w="1092"/>
        <w:gridCol w:w="3439"/>
        <w:gridCol w:w="2268"/>
        <w:gridCol w:w="2410"/>
      </w:tblGrid>
      <w:tr w:rsidR="006B77AB" w14:paraId="4844037F" w14:textId="77777777" w:rsidTr="00AA72B9">
        <w:trPr>
          <w:trHeight w:val="970"/>
        </w:trPr>
        <w:tc>
          <w:tcPr>
            <w:tcW w:w="1092" w:type="dxa"/>
          </w:tcPr>
          <w:p w14:paraId="4B749912" w14:textId="77777777" w:rsidR="006B77AB" w:rsidRDefault="006B77AB" w:rsidP="006B77AB">
            <w:pPr>
              <w:jc w:val="center"/>
            </w:pPr>
            <w:r>
              <w:t xml:space="preserve">Name: </w:t>
            </w:r>
            <w:r>
              <w:br/>
            </w:r>
            <w:r>
              <w:br/>
              <w:t>Sequence Number:</w:t>
            </w:r>
          </w:p>
        </w:tc>
        <w:tc>
          <w:tcPr>
            <w:tcW w:w="3439" w:type="dxa"/>
          </w:tcPr>
          <w:p w14:paraId="4608781C" w14:textId="35F213CF" w:rsidR="006B77AB" w:rsidRDefault="006B77AB" w:rsidP="006B77AB">
            <w:pPr>
              <w:jc w:val="center"/>
            </w:pPr>
            <w:r>
              <w:t>IMU Angles</w:t>
            </w:r>
            <w:r>
              <w:br/>
              <w:t>(</w:t>
            </w:r>
            <w:proofErr w:type="spellStart"/>
            <w:proofErr w:type="gramStart"/>
            <w:r>
              <w:t>Rotation:Roll</w:t>
            </w:r>
            <w:proofErr w:type="gramEnd"/>
            <w:r>
              <w:t>:Pitch</w:t>
            </w:r>
            <w:proofErr w:type="spellEnd"/>
            <w:r>
              <w:t>)</w:t>
            </w:r>
            <w:r w:rsidR="00213F0C">
              <w:br/>
              <w:t>Angles in brackets are in degrees</w:t>
            </w:r>
          </w:p>
        </w:tc>
        <w:tc>
          <w:tcPr>
            <w:tcW w:w="2268" w:type="dxa"/>
          </w:tcPr>
          <w:p w14:paraId="532131B7" w14:textId="17F6E0AC" w:rsidR="006B77AB" w:rsidRDefault="006B77AB" w:rsidP="006B77AB">
            <w:pPr>
              <w:jc w:val="center"/>
            </w:pPr>
            <w:r>
              <w:t>Robot Joint Angle (Radians)</w:t>
            </w:r>
            <w:r>
              <w:br/>
            </w:r>
            <w:proofErr w:type="gramStart"/>
            <w:r>
              <w:t>Base:Wrist1:Wrist2</w:t>
            </w:r>
            <w:proofErr w:type="gramEnd"/>
            <w:r>
              <w:t>:Wrist3</w:t>
            </w:r>
            <w:r>
              <w:br/>
            </w:r>
            <w:proofErr w:type="spellStart"/>
            <w:r>
              <w:t>Rotation:Roll:Pitch:Yaw</w:t>
            </w:r>
            <w:proofErr w:type="spellEnd"/>
          </w:p>
        </w:tc>
        <w:tc>
          <w:tcPr>
            <w:tcW w:w="2410" w:type="dxa"/>
          </w:tcPr>
          <w:p w14:paraId="3B7D12B8" w14:textId="08F94F37" w:rsidR="006B77AB" w:rsidRDefault="006B77AB" w:rsidP="006B77AB">
            <w:pPr>
              <w:jc w:val="center"/>
            </w:pPr>
            <w:r>
              <w:t>R</w:t>
            </w:r>
            <w:r w:rsidR="00322005">
              <w:t>obot</w:t>
            </w:r>
            <w:r>
              <w:t xml:space="preserve"> Angles (Degrees)</w:t>
            </w:r>
            <w:r>
              <w:br/>
            </w:r>
            <w:proofErr w:type="gramStart"/>
            <w:r>
              <w:t>Base:Wr1:Wr2</w:t>
            </w:r>
            <w:proofErr w:type="gramEnd"/>
            <w:r>
              <w:t>:Wr3</w:t>
            </w:r>
            <w:r>
              <w:br/>
            </w:r>
            <w:proofErr w:type="spellStart"/>
            <w:r>
              <w:t>Rotation:Roll:Pitch:Yaw</w:t>
            </w:r>
            <w:proofErr w:type="spellEnd"/>
          </w:p>
        </w:tc>
      </w:tr>
      <w:tr w:rsidR="006B77AB" w14:paraId="32C6371D" w14:textId="77777777" w:rsidTr="00AA72B9">
        <w:tc>
          <w:tcPr>
            <w:tcW w:w="1092" w:type="dxa"/>
          </w:tcPr>
          <w:p w14:paraId="21382FF8" w14:textId="793D16D1" w:rsidR="006B77AB" w:rsidRDefault="006B77AB" w:rsidP="006B77AB">
            <w:pPr>
              <w:jc w:val="center"/>
            </w:pPr>
            <w:r>
              <w:t>0</w:t>
            </w:r>
          </w:p>
        </w:tc>
        <w:tc>
          <w:tcPr>
            <w:tcW w:w="3439" w:type="dxa"/>
          </w:tcPr>
          <w:p w14:paraId="3F5B80B5" w14:textId="23A0BEA6" w:rsidR="006B77AB" w:rsidRDefault="006B77AB" w:rsidP="006B77AB">
            <w:pPr>
              <w:jc w:val="center"/>
            </w:pPr>
            <w:r>
              <w:t>0:</w:t>
            </w:r>
            <w:r>
              <w:rPr>
                <w:rFonts w:cstheme="minorHAnsi"/>
              </w:rPr>
              <w:t>0</w:t>
            </w:r>
            <w:r>
              <w:t>:0</w:t>
            </w:r>
          </w:p>
        </w:tc>
        <w:tc>
          <w:tcPr>
            <w:tcW w:w="2268" w:type="dxa"/>
          </w:tcPr>
          <w:p w14:paraId="03950567" w14:textId="05A00456" w:rsidR="006B77AB" w:rsidRDefault="006B77AB" w:rsidP="006B77AB">
            <w:pPr>
              <w:jc w:val="center"/>
            </w:pPr>
            <w:proofErr w:type="gramStart"/>
            <w:r>
              <w:t>0 :</w:t>
            </w:r>
            <w:proofErr w:type="gramEnd"/>
            <w:r>
              <w:rPr>
                <w:rFonts w:cstheme="minorHAnsi"/>
              </w:rPr>
              <w:t xml:space="preserve"> 0</w:t>
            </w:r>
            <w:r>
              <w:t xml:space="preserve"> : </w:t>
            </w:r>
            <w:r>
              <w:rPr>
                <w:rFonts w:cstheme="minorHAnsi"/>
              </w:rPr>
              <w:t>π/2 : π</w:t>
            </w:r>
          </w:p>
        </w:tc>
        <w:tc>
          <w:tcPr>
            <w:tcW w:w="2410" w:type="dxa"/>
          </w:tcPr>
          <w:p w14:paraId="06FCFEC3" w14:textId="64AF54AD" w:rsidR="006B77AB" w:rsidRDefault="006B77AB" w:rsidP="006B77AB">
            <w:pPr>
              <w:jc w:val="center"/>
            </w:pPr>
            <w:proofErr w:type="gramStart"/>
            <w:r>
              <w:t>0 :</w:t>
            </w:r>
            <w:proofErr w:type="gramEnd"/>
            <w:r>
              <w:t xml:space="preserve"> 0 : 90 : 180</w:t>
            </w:r>
          </w:p>
        </w:tc>
      </w:tr>
      <w:tr w:rsidR="006B77AB" w14:paraId="611779CD" w14:textId="77777777" w:rsidTr="00AA72B9">
        <w:tc>
          <w:tcPr>
            <w:tcW w:w="1092" w:type="dxa"/>
          </w:tcPr>
          <w:p w14:paraId="23B08A05" w14:textId="2D72974C" w:rsidR="006B77AB" w:rsidRDefault="006B77AB" w:rsidP="006B77AB">
            <w:pPr>
              <w:jc w:val="center"/>
            </w:pPr>
            <w:r>
              <w:t>1</w:t>
            </w:r>
          </w:p>
        </w:tc>
        <w:tc>
          <w:tcPr>
            <w:tcW w:w="3439" w:type="dxa"/>
          </w:tcPr>
          <w:p w14:paraId="34020D60" w14:textId="3719BC36" w:rsidR="006B77AB" w:rsidRDefault="006B77AB" w:rsidP="006B77AB">
            <w:pPr>
              <w:jc w:val="center"/>
              <w:rPr>
                <w:rFonts w:cstheme="minorHAnsi"/>
              </w:rPr>
            </w:pPr>
            <w:r>
              <w:rPr>
                <w:rFonts w:cstheme="minorHAnsi"/>
              </w:rPr>
              <w:t>π</w:t>
            </w:r>
            <w:r>
              <w:t>/6</w:t>
            </w:r>
            <w:r w:rsidR="00AA72B9">
              <w:t>(30</w:t>
            </w:r>
            <w:proofErr w:type="gramStart"/>
            <w:r w:rsidR="00AA72B9">
              <w:t>)</w:t>
            </w:r>
            <w:r>
              <w:t>:</w:t>
            </w:r>
            <w:r>
              <w:rPr>
                <w:rFonts w:cstheme="minorHAnsi"/>
              </w:rPr>
              <w:t>π</w:t>
            </w:r>
            <w:proofErr w:type="gramEnd"/>
            <w:r>
              <w:t>/12</w:t>
            </w:r>
            <w:r w:rsidR="00AA72B9">
              <w:t>(15)</w:t>
            </w:r>
            <w:r>
              <w:t>:</w:t>
            </w:r>
            <w:r w:rsidR="00AA72B9">
              <w:t>6</w:t>
            </w:r>
            <w:r>
              <w:rPr>
                <w:rFonts w:cstheme="minorHAnsi"/>
              </w:rPr>
              <w:t>π/12</w:t>
            </w:r>
            <w:r w:rsidR="00AA72B9">
              <w:rPr>
                <w:rFonts w:cstheme="minorHAnsi"/>
              </w:rPr>
              <w:t>(15)</w:t>
            </w:r>
          </w:p>
        </w:tc>
        <w:tc>
          <w:tcPr>
            <w:tcW w:w="2268" w:type="dxa"/>
          </w:tcPr>
          <w:p w14:paraId="46ABA9D3" w14:textId="4715E01F" w:rsidR="006B77AB" w:rsidRDefault="006B77AB" w:rsidP="006B77AB">
            <w:pPr>
              <w:jc w:val="center"/>
            </w:pPr>
            <w:r>
              <w:rPr>
                <w:rFonts w:cstheme="minorHAnsi"/>
              </w:rPr>
              <w:t>π</w:t>
            </w:r>
            <w:r>
              <w:t>/</w:t>
            </w:r>
            <w:proofErr w:type="gramStart"/>
            <w:r>
              <w:t>6 :</w:t>
            </w:r>
            <w:proofErr w:type="gramEnd"/>
            <w:r>
              <w:rPr>
                <w:rFonts w:cstheme="minorHAnsi"/>
              </w:rPr>
              <w:t xml:space="preserve"> π</w:t>
            </w:r>
            <w:r>
              <w:t>/12 : 7</w:t>
            </w:r>
            <w:r>
              <w:rPr>
                <w:rFonts w:cstheme="minorHAnsi"/>
              </w:rPr>
              <w:t>π/12 : π</w:t>
            </w:r>
          </w:p>
        </w:tc>
        <w:tc>
          <w:tcPr>
            <w:tcW w:w="2410" w:type="dxa"/>
          </w:tcPr>
          <w:p w14:paraId="429ECC7C" w14:textId="6D28D69F" w:rsidR="006B77AB" w:rsidRDefault="006B77AB" w:rsidP="006B77AB">
            <w:pPr>
              <w:jc w:val="center"/>
            </w:pPr>
            <w:proofErr w:type="gramStart"/>
            <w:r>
              <w:t>30 :</w:t>
            </w:r>
            <w:proofErr w:type="gramEnd"/>
            <w:r>
              <w:t xml:space="preserve"> 15 : 105 : 180</w:t>
            </w:r>
          </w:p>
        </w:tc>
      </w:tr>
      <w:tr w:rsidR="006B77AB" w14:paraId="3FB31EC0" w14:textId="77777777" w:rsidTr="00AA72B9">
        <w:tc>
          <w:tcPr>
            <w:tcW w:w="1092" w:type="dxa"/>
          </w:tcPr>
          <w:p w14:paraId="3BDDA8ED" w14:textId="20230B90" w:rsidR="006B77AB" w:rsidRDefault="006B77AB" w:rsidP="006B77AB">
            <w:pPr>
              <w:jc w:val="center"/>
            </w:pPr>
            <w:r>
              <w:t>2</w:t>
            </w:r>
          </w:p>
        </w:tc>
        <w:tc>
          <w:tcPr>
            <w:tcW w:w="3439" w:type="dxa"/>
          </w:tcPr>
          <w:p w14:paraId="08A09C62" w14:textId="77833667" w:rsidR="006B77AB" w:rsidRDefault="006B77AB" w:rsidP="006B77AB">
            <w:pPr>
              <w:jc w:val="center"/>
              <w:rPr>
                <w:rFonts w:cstheme="minorHAnsi"/>
              </w:rPr>
            </w:pPr>
            <w:r>
              <w:rPr>
                <w:rFonts w:cstheme="minorHAnsi"/>
              </w:rPr>
              <w:t>π</w:t>
            </w:r>
            <w:r>
              <w:t>/3</w:t>
            </w:r>
            <w:r w:rsidR="00AA72B9">
              <w:t>(60</w:t>
            </w:r>
            <w:proofErr w:type="gramStart"/>
            <w:r w:rsidR="00AA72B9">
              <w:t>)</w:t>
            </w:r>
            <w:r>
              <w:t>:</w:t>
            </w:r>
            <w:r>
              <w:rPr>
                <w:rFonts w:cstheme="minorHAnsi"/>
              </w:rPr>
              <w:t>0</w:t>
            </w:r>
            <w:r>
              <w:t>:</w:t>
            </w:r>
            <w:r w:rsidR="00AA72B9">
              <w:t>0</w:t>
            </w:r>
            <w:proofErr w:type="gramEnd"/>
          </w:p>
        </w:tc>
        <w:tc>
          <w:tcPr>
            <w:tcW w:w="2268" w:type="dxa"/>
          </w:tcPr>
          <w:p w14:paraId="41A665A3" w14:textId="214E290C" w:rsidR="006B77AB" w:rsidRDefault="006B77AB" w:rsidP="006B77AB">
            <w:pPr>
              <w:jc w:val="center"/>
            </w:pPr>
            <w:r>
              <w:rPr>
                <w:rFonts w:cstheme="minorHAnsi"/>
              </w:rPr>
              <w:t>π</w:t>
            </w:r>
            <w:r>
              <w:t>/</w:t>
            </w:r>
            <w:proofErr w:type="gramStart"/>
            <w:r>
              <w:t>3 :</w:t>
            </w:r>
            <w:proofErr w:type="gramEnd"/>
            <w:r>
              <w:rPr>
                <w:rFonts w:cstheme="minorHAnsi"/>
              </w:rPr>
              <w:t xml:space="preserve"> 0</w:t>
            </w:r>
            <w:r>
              <w:t xml:space="preserve"> : </w:t>
            </w:r>
            <w:r>
              <w:rPr>
                <w:rFonts w:cstheme="minorHAnsi"/>
              </w:rPr>
              <w:t>π/2 : π</w:t>
            </w:r>
          </w:p>
        </w:tc>
        <w:tc>
          <w:tcPr>
            <w:tcW w:w="2410" w:type="dxa"/>
          </w:tcPr>
          <w:p w14:paraId="2795FA61" w14:textId="35709C19" w:rsidR="006B77AB" w:rsidRDefault="006B77AB" w:rsidP="006B77AB">
            <w:pPr>
              <w:jc w:val="center"/>
            </w:pPr>
            <w:proofErr w:type="gramStart"/>
            <w:r>
              <w:t>60 :</w:t>
            </w:r>
            <w:proofErr w:type="gramEnd"/>
            <w:r>
              <w:t xml:space="preserve"> 0 : 90 : 180</w:t>
            </w:r>
          </w:p>
        </w:tc>
      </w:tr>
      <w:tr w:rsidR="006B77AB" w14:paraId="4D013D93" w14:textId="77777777" w:rsidTr="00AA72B9">
        <w:tc>
          <w:tcPr>
            <w:tcW w:w="1092" w:type="dxa"/>
          </w:tcPr>
          <w:p w14:paraId="03C3F124" w14:textId="7B7F5BB1" w:rsidR="006B77AB" w:rsidRDefault="006B77AB" w:rsidP="006B77AB">
            <w:pPr>
              <w:jc w:val="center"/>
            </w:pPr>
            <w:r>
              <w:t>3</w:t>
            </w:r>
          </w:p>
        </w:tc>
        <w:tc>
          <w:tcPr>
            <w:tcW w:w="3439" w:type="dxa"/>
          </w:tcPr>
          <w:p w14:paraId="43823259" w14:textId="564B7C82" w:rsidR="006B77AB" w:rsidRDefault="006B77AB" w:rsidP="006B77AB">
            <w:pPr>
              <w:jc w:val="center"/>
              <w:rPr>
                <w:rFonts w:cstheme="minorHAnsi"/>
              </w:rPr>
            </w:pPr>
            <w:r>
              <w:rPr>
                <w:rFonts w:cstheme="minorHAnsi"/>
              </w:rPr>
              <w:t>π</w:t>
            </w:r>
            <w:r>
              <w:t>/2</w:t>
            </w:r>
            <w:r w:rsidR="00AA72B9">
              <w:t>(90</w:t>
            </w:r>
            <w:proofErr w:type="gramStart"/>
            <w:r w:rsidR="00AA72B9">
              <w:t>)</w:t>
            </w:r>
            <w:r>
              <w:t>:</w:t>
            </w:r>
            <w:r>
              <w:rPr>
                <w:rFonts w:cstheme="minorHAnsi"/>
              </w:rPr>
              <w:t>-</w:t>
            </w:r>
            <w:proofErr w:type="gramEnd"/>
            <w:r>
              <w:rPr>
                <w:rFonts w:cstheme="minorHAnsi"/>
              </w:rPr>
              <w:t>π</w:t>
            </w:r>
            <w:r>
              <w:t>/12</w:t>
            </w:r>
            <w:r w:rsidR="00AA72B9">
              <w:t>(-15)</w:t>
            </w:r>
            <w:r>
              <w:t>:</w:t>
            </w:r>
            <w:r w:rsidR="00AA72B9">
              <w:t>-</w:t>
            </w:r>
            <w:r>
              <w:rPr>
                <w:rFonts w:cstheme="minorHAnsi"/>
              </w:rPr>
              <w:t>π/</w:t>
            </w:r>
            <w:r w:rsidR="00AA72B9">
              <w:rPr>
                <w:rFonts w:cstheme="minorHAnsi"/>
              </w:rPr>
              <w:t>6(-30)</w:t>
            </w:r>
          </w:p>
        </w:tc>
        <w:tc>
          <w:tcPr>
            <w:tcW w:w="2268" w:type="dxa"/>
          </w:tcPr>
          <w:p w14:paraId="0F06B31F" w14:textId="0C9441E0" w:rsidR="006B77AB" w:rsidRDefault="006B77AB" w:rsidP="006B77AB">
            <w:pPr>
              <w:jc w:val="center"/>
            </w:pPr>
            <w:r>
              <w:rPr>
                <w:rFonts w:cstheme="minorHAnsi"/>
              </w:rPr>
              <w:t>π</w:t>
            </w:r>
            <w:r>
              <w:t>/</w:t>
            </w:r>
            <w:proofErr w:type="gramStart"/>
            <w:r>
              <w:t>2 :</w:t>
            </w:r>
            <w:proofErr w:type="gramEnd"/>
            <w:r>
              <w:rPr>
                <w:rFonts w:cstheme="minorHAnsi"/>
              </w:rPr>
              <w:t xml:space="preserve"> -π</w:t>
            </w:r>
            <w:r>
              <w:t xml:space="preserve">/12 : </w:t>
            </w:r>
            <w:r>
              <w:rPr>
                <w:rFonts w:cstheme="minorHAnsi"/>
              </w:rPr>
              <w:t>π/3 : π</w:t>
            </w:r>
          </w:p>
        </w:tc>
        <w:tc>
          <w:tcPr>
            <w:tcW w:w="2410" w:type="dxa"/>
          </w:tcPr>
          <w:p w14:paraId="0F1252DA" w14:textId="7C2D8D86" w:rsidR="006B77AB" w:rsidRDefault="006B77AB" w:rsidP="006B77AB">
            <w:pPr>
              <w:jc w:val="center"/>
            </w:pPr>
            <w:proofErr w:type="gramStart"/>
            <w:r>
              <w:t>90 :</w:t>
            </w:r>
            <w:proofErr w:type="gramEnd"/>
            <w:r>
              <w:t xml:space="preserve"> -15 : 60 : 180</w:t>
            </w:r>
          </w:p>
        </w:tc>
      </w:tr>
      <w:tr w:rsidR="006B77AB" w14:paraId="78285309" w14:textId="77777777" w:rsidTr="00AA72B9">
        <w:tc>
          <w:tcPr>
            <w:tcW w:w="1092" w:type="dxa"/>
          </w:tcPr>
          <w:p w14:paraId="2609B7E9" w14:textId="5FED80F9" w:rsidR="006B77AB" w:rsidRDefault="006B77AB" w:rsidP="006B77AB">
            <w:pPr>
              <w:jc w:val="center"/>
            </w:pPr>
            <w:r>
              <w:t>4</w:t>
            </w:r>
          </w:p>
        </w:tc>
        <w:tc>
          <w:tcPr>
            <w:tcW w:w="3439" w:type="dxa"/>
          </w:tcPr>
          <w:p w14:paraId="4707C291" w14:textId="13D6D77B" w:rsidR="006B77AB" w:rsidRDefault="006B77AB" w:rsidP="006B77AB">
            <w:pPr>
              <w:jc w:val="center"/>
            </w:pPr>
            <w:r>
              <w:t>2</w:t>
            </w:r>
            <w:r>
              <w:rPr>
                <w:rFonts w:cstheme="minorHAnsi"/>
              </w:rPr>
              <w:t>π/3</w:t>
            </w:r>
            <w:r w:rsidR="00AA72B9">
              <w:rPr>
                <w:rFonts w:cstheme="minorHAnsi"/>
              </w:rPr>
              <w:t>(120</w:t>
            </w:r>
            <w:proofErr w:type="gramStart"/>
            <w:r w:rsidR="00AA72B9">
              <w:rPr>
                <w:rFonts w:cstheme="minorHAnsi"/>
              </w:rPr>
              <w:t>)</w:t>
            </w:r>
            <w:r>
              <w:t>:</w:t>
            </w:r>
            <w:r>
              <w:rPr>
                <w:rFonts w:cstheme="minorHAnsi"/>
              </w:rPr>
              <w:t>0</w:t>
            </w:r>
            <w:r>
              <w:t>:</w:t>
            </w:r>
            <w:r w:rsidR="00AA72B9">
              <w:t>0</w:t>
            </w:r>
            <w:proofErr w:type="gramEnd"/>
          </w:p>
        </w:tc>
        <w:tc>
          <w:tcPr>
            <w:tcW w:w="2268" w:type="dxa"/>
          </w:tcPr>
          <w:p w14:paraId="5DE12DCD" w14:textId="2F6F17BA" w:rsidR="006B77AB" w:rsidRDefault="006B77AB" w:rsidP="006B77AB">
            <w:pPr>
              <w:jc w:val="center"/>
            </w:pPr>
            <w:r>
              <w:t>2</w:t>
            </w:r>
            <w:r>
              <w:rPr>
                <w:rFonts w:cstheme="minorHAnsi"/>
              </w:rPr>
              <w:t>π/</w:t>
            </w:r>
            <w:proofErr w:type="gramStart"/>
            <w:r>
              <w:rPr>
                <w:rFonts w:cstheme="minorHAnsi"/>
              </w:rPr>
              <w:t>3</w:t>
            </w:r>
            <w:r>
              <w:t xml:space="preserve"> :</w:t>
            </w:r>
            <w:proofErr w:type="gramEnd"/>
            <w:r>
              <w:rPr>
                <w:rFonts w:cstheme="minorHAnsi"/>
              </w:rPr>
              <w:t xml:space="preserve"> 0</w:t>
            </w:r>
            <w:r>
              <w:t xml:space="preserve"> : </w:t>
            </w:r>
            <w:r>
              <w:rPr>
                <w:rFonts w:cstheme="minorHAnsi"/>
              </w:rPr>
              <w:t>π/2 : π</w:t>
            </w:r>
          </w:p>
        </w:tc>
        <w:tc>
          <w:tcPr>
            <w:tcW w:w="2410" w:type="dxa"/>
          </w:tcPr>
          <w:p w14:paraId="22A6E83E" w14:textId="5CA642A9" w:rsidR="006B77AB" w:rsidRDefault="006B77AB" w:rsidP="006B77AB">
            <w:pPr>
              <w:jc w:val="center"/>
            </w:pPr>
            <w:proofErr w:type="gramStart"/>
            <w:r>
              <w:t>120 :</w:t>
            </w:r>
            <w:proofErr w:type="gramEnd"/>
            <w:r>
              <w:t xml:space="preserve"> 0 : 90 : 180</w:t>
            </w:r>
          </w:p>
        </w:tc>
      </w:tr>
      <w:tr w:rsidR="006B77AB" w14:paraId="0B498914" w14:textId="77777777" w:rsidTr="00AA72B9">
        <w:tc>
          <w:tcPr>
            <w:tcW w:w="1092" w:type="dxa"/>
          </w:tcPr>
          <w:p w14:paraId="1303E74A" w14:textId="3579AB0C" w:rsidR="006B77AB" w:rsidRDefault="006B77AB" w:rsidP="006B77AB">
            <w:pPr>
              <w:jc w:val="center"/>
            </w:pPr>
            <w:r>
              <w:t>5</w:t>
            </w:r>
          </w:p>
        </w:tc>
        <w:tc>
          <w:tcPr>
            <w:tcW w:w="3439" w:type="dxa"/>
          </w:tcPr>
          <w:p w14:paraId="56D425CC" w14:textId="4E3ACEBF" w:rsidR="006B77AB" w:rsidRDefault="006B77AB" w:rsidP="006B77AB">
            <w:pPr>
              <w:jc w:val="center"/>
              <w:rPr>
                <w:rFonts w:cstheme="minorHAnsi"/>
              </w:rPr>
            </w:pPr>
            <w:r>
              <w:rPr>
                <w:rFonts w:cstheme="minorHAnsi"/>
              </w:rPr>
              <w:t>5π/6</w:t>
            </w:r>
            <w:r w:rsidR="00AA72B9">
              <w:rPr>
                <w:rFonts w:cstheme="minorHAnsi"/>
              </w:rPr>
              <w:t>(150</w:t>
            </w:r>
            <w:proofErr w:type="gramStart"/>
            <w:r w:rsidR="00AA72B9">
              <w:rPr>
                <w:rFonts w:cstheme="minorHAnsi"/>
              </w:rPr>
              <w:t>)</w:t>
            </w:r>
            <w:r>
              <w:t>:</w:t>
            </w:r>
            <w:r>
              <w:rPr>
                <w:rFonts w:cstheme="minorHAnsi"/>
              </w:rPr>
              <w:t>-</w:t>
            </w:r>
            <w:proofErr w:type="gramEnd"/>
            <w:r>
              <w:rPr>
                <w:rFonts w:cstheme="minorHAnsi"/>
              </w:rPr>
              <w:t>π</w:t>
            </w:r>
            <w:r>
              <w:t>/12</w:t>
            </w:r>
            <w:r w:rsidR="00AA72B9">
              <w:t>(-15)</w:t>
            </w:r>
            <w:r>
              <w:t>:</w:t>
            </w:r>
            <w:r w:rsidR="00AA72B9">
              <w:t xml:space="preserve"> 6</w:t>
            </w:r>
            <w:r w:rsidR="00AA72B9">
              <w:rPr>
                <w:rFonts w:cstheme="minorHAnsi"/>
              </w:rPr>
              <w:t>π/12(15)</w:t>
            </w:r>
          </w:p>
        </w:tc>
        <w:tc>
          <w:tcPr>
            <w:tcW w:w="2268" w:type="dxa"/>
          </w:tcPr>
          <w:p w14:paraId="17CCD01C" w14:textId="133A8CD6" w:rsidR="006B77AB" w:rsidRDefault="006B77AB" w:rsidP="006B77AB">
            <w:pPr>
              <w:jc w:val="center"/>
            </w:pPr>
            <w:r>
              <w:rPr>
                <w:rFonts w:cstheme="minorHAnsi"/>
              </w:rPr>
              <w:t>5π/</w:t>
            </w:r>
            <w:proofErr w:type="gramStart"/>
            <w:r>
              <w:rPr>
                <w:rFonts w:cstheme="minorHAnsi"/>
              </w:rPr>
              <w:t>6</w:t>
            </w:r>
            <w:r>
              <w:t>:</w:t>
            </w:r>
            <w:r>
              <w:rPr>
                <w:rFonts w:cstheme="minorHAnsi"/>
              </w:rPr>
              <w:t>-</w:t>
            </w:r>
            <w:proofErr w:type="gramEnd"/>
            <w:r>
              <w:rPr>
                <w:rFonts w:cstheme="minorHAnsi"/>
              </w:rPr>
              <w:t>π</w:t>
            </w:r>
            <w:r>
              <w:t>/12:7</w:t>
            </w:r>
            <w:r>
              <w:rPr>
                <w:rFonts w:cstheme="minorHAnsi"/>
              </w:rPr>
              <w:t>π/12:π</w:t>
            </w:r>
          </w:p>
        </w:tc>
        <w:tc>
          <w:tcPr>
            <w:tcW w:w="2410" w:type="dxa"/>
          </w:tcPr>
          <w:p w14:paraId="27588DED" w14:textId="609473EB" w:rsidR="006B77AB" w:rsidRDefault="006B77AB" w:rsidP="006B77AB">
            <w:pPr>
              <w:jc w:val="center"/>
            </w:pPr>
            <w:proofErr w:type="gramStart"/>
            <w:r>
              <w:t>150 :</w:t>
            </w:r>
            <w:proofErr w:type="gramEnd"/>
            <w:r>
              <w:t xml:space="preserve"> -15 : 105 : 180</w:t>
            </w:r>
          </w:p>
        </w:tc>
      </w:tr>
      <w:tr w:rsidR="006B77AB" w14:paraId="3B184B92" w14:textId="77777777" w:rsidTr="00AA72B9">
        <w:tc>
          <w:tcPr>
            <w:tcW w:w="1092" w:type="dxa"/>
          </w:tcPr>
          <w:p w14:paraId="1C71141E" w14:textId="17A3B5FE" w:rsidR="006B77AB" w:rsidRDefault="006B77AB" w:rsidP="006B77AB">
            <w:pPr>
              <w:jc w:val="center"/>
            </w:pPr>
            <w:r>
              <w:t>6</w:t>
            </w:r>
          </w:p>
        </w:tc>
        <w:tc>
          <w:tcPr>
            <w:tcW w:w="3439" w:type="dxa"/>
          </w:tcPr>
          <w:p w14:paraId="51B87396" w14:textId="62AC00BE" w:rsidR="006B77AB" w:rsidRDefault="00AA72B9" w:rsidP="006B77AB">
            <w:pPr>
              <w:jc w:val="center"/>
              <w:rPr>
                <w:rFonts w:cstheme="minorHAnsi"/>
              </w:rPr>
            </w:pPr>
            <w:r>
              <w:rPr>
                <w:rFonts w:cstheme="minorHAnsi"/>
              </w:rPr>
              <w:t xml:space="preserve"> π (180</w:t>
            </w:r>
            <w:proofErr w:type="gramStart"/>
            <w:r>
              <w:rPr>
                <w:rFonts w:cstheme="minorHAnsi"/>
              </w:rPr>
              <w:t>)</w:t>
            </w:r>
            <w:r w:rsidR="006B77AB">
              <w:t>:</w:t>
            </w:r>
            <w:r w:rsidR="006B77AB">
              <w:rPr>
                <w:rFonts w:cstheme="minorHAnsi"/>
              </w:rPr>
              <w:t>0</w:t>
            </w:r>
            <w:r w:rsidR="006B77AB">
              <w:t>:</w:t>
            </w:r>
            <w:r>
              <w:t>0</w:t>
            </w:r>
            <w:proofErr w:type="gramEnd"/>
          </w:p>
        </w:tc>
        <w:tc>
          <w:tcPr>
            <w:tcW w:w="2268" w:type="dxa"/>
          </w:tcPr>
          <w:p w14:paraId="391D88A8" w14:textId="45AD2333" w:rsidR="006B77AB" w:rsidRDefault="006B77AB" w:rsidP="006B77AB">
            <w:pPr>
              <w:jc w:val="center"/>
            </w:pPr>
            <w:proofErr w:type="gramStart"/>
            <w:r>
              <w:rPr>
                <w:rFonts w:cstheme="minorHAnsi"/>
              </w:rPr>
              <w:t>π</w:t>
            </w:r>
            <w:r>
              <w:t xml:space="preserve"> :</w:t>
            </w:r>
            <w:proofErr w:type="gramEnd"/>
            <w:r>
              <w:rPr>
                <w:rFonts w:cstheme="minorHAnsi"/>
              </w:rPr>
              <w:t xml:space="preserve"> 0</w:t>
            </w:r>
            <w:r>
              <w:t xml:space="preserve"> : </w:t>
            </w:r>
            <w:r>
              <w:rPr>
                <w:rFonts w:cstheme="minorHAnsi"/>
              </w:rPr>
              <w:t>π/2 : π</w:t>
            </w:r>
          </w:p>
        </w:tc>
        <w:tc>
          <w:tcPr>
            <w:tcW w:w="2410" w:type="dxa"/>
          </w:tcPr>
          <w:p w14:paraId="3D1072FE" w14:textId="3EC5515C" w:rsidR="006B77AB" w:rsidRDefault="006B77AB" w:rsidP="006B77AB">
            <w:pPr>
              <w:jc w:val="center"/>
            </w:pPr>
            <w:proofErr w:type="gramStart"/>
            <w:r>
              <w:t>180 :</w:t>
            </w:r>
            <w:proofErr w:type="gramEnd"/>
            <w:r>
              <w:t xml:space="preserve"> 0 : 90 : 180</w:t>
            </w:r>
          </w:p>
        </w:tc>
      </w:tr>
      <w:tr w:rsidR="006B77AB" w14:paraId="381A2A15" w14:textId="77777777" w:rsidTr="00AA72B9">
        <w:tc>
          <w:tcPr>
            <w:tcW w:w="1092" w:type="dxa"/>
          </w:tcPr>
          <w:p w14:paraId="2B0E90B7" w14:textId="7E898173" w:rsidR="006B77AB" w:rsidRDefault="006B77AB" w:rsidP="006B77AB">
            <w:pPr>
              <w:jc w:val="center"/>
            </w:pPr>
            <w:r>
              <w:t>7</w:t>
            </w:r>
          </w:p>
        </w:tc>
        <w:tc>
          <w:tcPr>
            <w:tcW w:w="3439" w:type="dxa"/>
          </w:tcPr>
          <w:p w14:paraId="5CE63219" w14:textId="5255B3D7" w:rsidR="006B77AB" w:rsidRDefault="006B77AB" w:rsidP="006B77AB">
            <w:pPr>
              <w:jc w:val="center"/>
              <w:rPr>
                <w:rFonts w:cstheme="minorHAnsi"/>
              </w:rPr>
            </w:pPr>
            <w:r>
              <w:rPr>
                <w:rFonts w:cstheme="minorHAnsi"/>
              </w:rPr>
              <w:t>7π/6</w:t>
            </w:r>
            <w:r w:rsidR="00AA72B9">
              <w:rPr>
                <w:rFonts w:cstheme="minorHAnsi"/>
              </w:rPr>
              <w:t>(210</w:t>
            </w:r>
            <w:proofErr w:type="gramStart"/>
            <w:r w:rsidR="00AA72B9">
              <w:rPr>
                <w:rFonts w:cstheme="minorHAnsi"/>
              </w:rPr>
              <w:t>)</w:t>
            </w:r>
            <w:r>
              <w:t>:</w:t>
            </w:r>
            <w:r>
              <w:rPr>
                <w:rFonts w:cstheme="minorHAnsi"/>
              </w:rPr>
              <w:t>-</w:t>
            </w:r>
            <w:proofErr w:type="gramEnd"/>
            <w:r>
              <w:rPr>
                <w:rFonts w:cstheme="minorHAnsi"/>
              </w:rPr>
              <w:t>π</w:t>
            </w:r>
            <w:r>
              <w:t>/12</w:t>
            </w:r>
            <w:r w:rsidR="00AA72B9">
              <w:t>(-15)</w:t>
            </w:r>
            <w:r>
              <w:t>:</w:t>
            </w:r>
            <w:r w:rsidR="00AA72B9">
              <w:t>6</w:t>
            </w:r>
            <w:r>
              <w:rPr>
                <w:rFonts w:cstheme="minorHAnsi"/>
              </w:rPr>
              <w:t>π/12</w:t>
            </w:r>
            <w:r w:rsidR="00AA72B9">
              <w:rPr>
                <w:rFonts w:cstheme="minorHAnsi"/>
              </w:rPr>
              <w:t>(15)</w:t>
            </w:r>
          </w:p>
        </w:tc>
        <w:tc>
          <w:tcPr>
            <w:tcW w:w="2268" w:type="dxa"/>
          </w:tcPr>
          <w:p w14:paraId="68D28EE6" w14:textId="1D6B5241" w:rsidR="006B77AB" w:rsidRDefault="006B77AB" w:rsidP="006B77AB">
            <w:pPr>
              <w:jc w:val="center"/>
            </w:pPr>
            <w:r>
              <w:rPr>
                <w:rFonts w:cstheme="minorHAnsi"/>
              </w:rPr>
              <w:t>7π/</w:t>
            </w:r>
            <w:proofErr w:type="gramStart"/>
            <w:r>
              <w:rPr>
                <w:rFonts w:cstheme="minorHAnsi"/>
              </w:rPr>
              <w:t>6</w:t>
            </w:r>
            <w:r>
              <w:t>:</w:t>
            </w:r>
            <w:r>
              <w:rPr>
                <w:rFonts w:cstheme="minorHAnsi"/>
              </w:rPr>
              <w:t>-</w:t>
            </w:r>
            <w:proofErr w:type="gramEnd"/>
            <w:r>
              <w:rPr>
                <w:rFonts w:cstheme="minorHAnsi"/>
              </w:rPr>
              <w:t>π</w:t>
            </w:r>
            <w:r>
              <w:t>/12:7</w:t>
            </w:r>
            <w:r>
              <w:rPr>
                <w:rFonts w:cstheme="minorHAnsi"/>
              </w:rPr>
              <w:t>π/12:π</w:t>
            </w:r>
          </w:p>
        </w:tc>
        <w:tc>
          <w:tcPr>
            <w:tcW w:w="2410" w:type="dxa"/>
          </w:tcPr>
          <w:p w14:paraId="70C10643" w14:textId="10335978" w:rsidR="006B77AB" w:rsidRDefault="006B77AB" w:rsidP="006B77AB">
            <w:pPr>
              <w:jc w:val="center"/>
            </w:pPr>
            <w:proofErr w:type="gramStart"/>
            <w:r>
              <w:t>210 :</w:t>
            </w:r>
            <w:proofErr w:type="gramEnd"/>
            <w:r>
              <w:t xml:space="preserve"> -15 : 105: 180</w:t>
            </w:r>
          </w:p>
        </w:tc>
      </w:tr>
      <w:tr w:rsidR="006B77AB" w14:paraId="20986919" w14:textId="77777777" w:rsidTr="00AA72B9">
        <w:tc>
          <w:tcPr>
            <w:tcW w:w="1092" w:type="dxa"/>
          </w:tcPr>
          <w:p w14:paraId="089E62AC" w14:textId="7C38111C" w:rsidR="006B77AB" w:rsidRDefault="006B77AB" w:rsidP="006B77AB">
            <w:pPr>
              <w:jc w:val="center"/>
            </w:pPr>
            <w:r>
              <w:t>8</w:t>
            </w:r>
          </w:p>
        </w:tc>
        <w:tc>
          <w:tcPr>
            <w:tcW w:w="3439" w:type="dxa"/>
          </w:tcPr>
          <w:p w14:paraId="17D37065" w14:textId="54B7D736" w:rsidR="006B77AB" w:rsidRDefault="006B77AB" w:rsidP="006B77AB">
            <w:pPr>
              <w:jc w:val="center"/>
            </w:pPr>
            <w:r>
              <w:t>4</w:t>
            </w:r>
            <w:r>
              <w:rPr>
                <w:rFonts w:cstheme="minorHAnsi"/>
              </w:rPr>
              <w:t>π/3</w:t>
            </w:r>
            <w:r w:rsidR="00AA72B9">
              <w:rPr>
                <w:rFonts w:cstheme="minorHAnsi"/>
              </w:rPr>
              <w:t>(240</w:t>
            </w:r>
            <w:proofErr w:type="gramStart"/>
            <w:r w:rsidR="00AA72B9">
              <w:rPr>
                <w:rFonts w:cstheme="minorHAnsi"/>
              </w:rPr>
              <w:t>)</w:t>
            </w:r>
            <w:r>
              <w:t>:</w:t>
            </w:r>
            <w:r>
              <w:rPr>
                <w:rFonts w:cstheme="minorHAnsi"/>
              </w:rPr>
              <w:t>π</w:t>
            </w:r>
            <w:proofErr w:type="gramEnd"/>
            <w:r>
              <w:t>/12</w:t>
            </w:r>
            <w:r w:rsidR="00AA72B9">
              <w:t>(15)</w:t>
            </w:r>
            <w:r>
              <w:t>:</w:t>
            </w:r>
            <w:r w:rsidR="00AA72B9">
              <w:t>-6</w:t>
            </w:r>
            <w:r>
              <w:rPr>
                <w:rFonts w:cstheme="minorHAnsi"/>
              </w:rPr>
              <w:t>π/12</w:t>
            </w:r>
            <w:r w:rsidR="00AA72B9">
              <w:rPr>
                <w:rFonts w:cstheme="minorHAnsi"/>
              </w:rPr>
              <w:t>(-15)</w:t>
            </w:r>
          </w:p>
        </w:tc>
        <w:tc>
          <w:tcPr>
            <w:tcW w:w="2268" w:type="dxa"/>
          </w:tcPr>
          <w:p w14:paraId="3F3C27E5" w14:textId="0E8F1134" w:rsidR="006B77AB" w:rsidRDefault="006B77AB" w:rsidP="006B77AB">
            <w:pPr>
              <w:jc w:val="center"/>
            </w:pPr>
            <w:r>
              <w:t>4</w:t>
            </w:r>
            <w:r>
              <w:rPr>
                <w:rFonts w:cstheme="minorHAnsi"/>
              </w:rPr>
              <w:t>π/</w:t>
            </w:r>
            <w:proofErr w:type="gramStart"/>
            <w:r>
              <w:rPr>
                <w:rFonts w:cstheme="minorHAnsi"/>
              </w:rPr>
              <w:t>3</w:t>
            </w:r>
            <w:r>
              <w:t xml:space="preserve"> :</w:t>
            </w:r>
            <w:proofErr w:type="gramEnd"/>
            <w:r>
              <w:rPr>
                <w:rFonts w:cstheme="minorHAnsi"/>
              </w:rPr>
              <w:t xml:space="preserve"> π</w:t>
            </w:r>
            <w:r>
              <w:t>/12 : 5</w:t>
            </w:r>
            <w:r>
              <w:rPr>
                <w:rFonts w:cstheme="minorHAnsi"/>
              </w:rPr>
              <w:t>π/12 : π</w:t>
            </w:r>
          </w:p>
        </w:tc>
        <w:tc>
          <w:tcPr>
            <w:tcW w:w="2410" w:type="dxa"/>
          </w:tcPr>
          <w:p w14:paraId="01D34205" w14:textId="05CB76CD" w:rsidR="006B77AB" w:rsidRDefault="006B77AB" w:rsidP="006B77AB">
            <w:pPr>
              <w:jc w:val="center"/>
            </w:pPr>
            <w:proofErr w:type="gramStart"/>
            <w:r>
              <w:t>240 :</w:t>
            </w:r>
            <w:proofErr w:type="gramEnd"/>
            <w:r>
              <w:t xml:space="preserve"> 15 : 75 : 180</w:t>
            </w:r>
          </w:p>
        </w:tc>
      </w:tr>
      <w:tr w:rsidR="006B77AB" w14:paraId="781373E8" w14:textId="77777777" w:rsidTr="00AA72B9">
        <w:tc>
          <w:tcPr>
            <w:tcW w:w="1092" w:type="dxa"/>
          </w:tcPr>
          <w:p w14:paraId="0C6F61BD" w14:textId="0DF55497" w:rsidR="006B77AB" w:rsidRDefault="006B77AB" w:rsidP="006B77AB">
            <w:pPr>
              <w:jc w:val="center"/>
            </w:pPr>
            <w:r>
              <w:t>9</w:t>
            </w:r>
          </w:p>
        </w:tc>
        <w:tc>
          <w:tcPr>
            <w:tcW w:w="3439" w:type="dxa"/>
          </w:tcPr>
          <w:p w14:paraId="73707F42" w14:textId="3C5B7FB1" w:rsidR="006B77AB" w:rsidRDefault="006B77AB" w:rsidP="006B77AB">
            <w:pPr>
              <w:jc w:val="center"/>
            </w:pPr>
            <w:r>
              <w:t>3</w:t>
            </w:r>
            <w:r>
              <w:rPr>
                <w:rFonts w:cstheme="minorHAnsi"/>
              </w:rPr>
              <w:t>π/2</w:t>
            </w:r>
            <w:r w:rsidR="00AA72B9">
              <w:rPr>
                <w:rFonts w:cstheme="minorHAnsi"/>
              </w:rPr>
              <w:t>(270</w:t>
            </w:r>
            <w:proofErr w:type="gramStart"/>
            <w:r w:rsidR="00AA72B9">
              <w:rPr>
                <w:rFonts w:cstheme="minorHAnsi"/>
              </w:rPr>
              <w:t>)</w:t>
            </w:r>
            <w:r>
              <w:t>:</w:t>
            </w:r>
            <w:r>
              <w:rPr>
                <w:rFonts w:cstheme="minorHAnsi"/>
              </w:rPr>
              <w:t>π</w:t>
            </w:r>
            <w:proofErr w:type="gramEnd"/>
            <w:r>
              <w:t>/9</w:t>
            </w:r>
            <w:r w:rsidR="00AA72B9">
              <w:t>(20)</w:t>
            </w:r>
            <w:r>
              <w:t>:</w:t>
            </w:r>
            <w:r>
              <w:rPr>
                <w:rFonts w:cstheme="minorHAnsi"/>
              </w:rPr>
              <w:t>π/36</w:t>
            </w:r>
            <w:r w:rsidR="00AA72B9">
              <w:rPr>
                <w:rFonts w:cstheme="minorHAnsi"/>
              </w:rPr>
              <w:t>(5)</w:t>
            </w:r>
          </w:p>
        </w:tc>
        <w:tc>
          <w:tcPr>
            <w:tcW w:w="2268" w:type="dxa"/>
          </w:tcPr>
          <w:p w14:paraId="28055126" w14:textId="3C18E4AE" w:rsidR="006B77AB" w:rsidRDefault="006B77AB" w:rsidP="006B77AB">
            <w:pPr>
              <w:jc w:val="center"/>
            </w:pPr>
            <w:r>
              <w:t>3</w:t>
            </w:r>
            <w:r>
              <w:rPr>
                <w:rFonts w:cstheme="minorHAnsi"/>
              </w:rPr>
              <w:t>π/</w:t>
            </w:r>
            <w:proofErr w:type="gramStart"/>
            <w:r>
              <w:rPr>
                <w:rFonts w:cstheme="minorHAnsi"/>
              </w:rPr>
              <w:t>2</w:t>
            </w:r>
            <w:r>
              <w:t xml:space="preserve"> :</w:t>
            </w:r>
            <w:proofErr w:type="gramEnd"/>
            <w:r>
              <w:rPr>
                <w:rFonts w:cstheme="minorHAnsi"/>
              </w:rPr>
              <w:t xml:space="preserve"> π</w:t>
            </w:r>
            <w:r>
              <w:t>/9 : 19</w:t>
            </w:r>
            <w:r>
              <w:rPr>
                <w:rFonts w:cstheme="minorHAnsi"/>
              </w:rPr>
              <w:t>π/36 : π</w:t>
            </w:r>
          </w:p>
        </w:tc>
        <w:tc>
          <w:tcPr>
            <w:tcW w:w="2410" w:type="dxa"/>
          </w:tcPr>
          <w:p w14:paraId="6F06EF33" w14:textId="159F39DA" w:rsidR="006B77AB" w:rsidRDefault="006B77AB" w:rsidP="006B77AB">
            <w:pPr>
              <w:jc w:val="center"/>
            </w:pPr>
            <w:proofErr w:type="gramStart"/>
            <w:r>
              <w:t>270 :</w:t>
            </w:r>
            <w:proofErr w:type="gramEnd"/>
            <w:r>
              <w:t xml:space="preserve"> 20 : 95 : 180</w:t>
            </w:r>
          </w:p>
        </w:tc>
      </w:tr>
      <w:tr w:rsidR="006B77AB" w14:paraId="42053F04" w14:textId="77777777" w:rsidTr="00AA72B9">
        <w:tc>
          <w:tcPr>
            <w:tcW w:w="1092" w:type="dxa"/>
          </w:tcPr>
          <w:p w14:paraId="70A1D256" w14:textId="73ED9EDC" w:rsidR="006B77AB" w:rsidRDefault="006B77AB" w:rsidP="006B77AB">
            <w:pPr>
              <w:jc w:val="center"/>
            </w:pPr>
            <w:r>
              <w:t>10</w:t>
            </w:r>
          </w:p>
        </w:tc>
        <w:tc>
          <w:tcPr>
            <w:tcW w:w="3439" w:type="dxa"/>
          </w:tcPr>
          <w:p w14:paraId="47F79C9E" w14:textId="20B61D4F" w:rsidR="006B77AB" w:rsidRDefault="006B77AB" w:rsidP="006B77AB">
            <w:pPr>
              <w:jc w:val="center"/>
            </w:pPr>
            <w:r>
              <w:t>5</w:t>
            </w:r>
            <w:r>
              <w:rPr>
                <w:rFonts w:cstheme="minorHAnsi"/>
              </w:rPr>
              <w:t>π/3</w:t>
            </w:r>
            <w:r w:rsidR="00AA72B9">
              <w:rPr>
                <w:rFonts w:cstheme="minorHAnsi"/>
              </w:rPr>
              <w:t>(300</w:t>
            </w:r>
            <w:proofErr w:type="gramStart"/>
            <w:r w:rsidR="00AA72B9">
              <w:rPr>
                <w:rFonts w:cstheme="minorHAnsi"/>
              </w:rPr>
              <w:t>)</w:t>
            </w:r>
            <w:r>
              <w:t>:</w:t>
            </w:r>
            <w:r>
              <w:rPr>
                <w:rFonts w:cstheme="minorHAnsi"/>
              </w:rPr>
              <w:t>-</w:t>
            </w:r>
            <w:proofErr w:type="gramEnd"/>
            <w:r>
              <w:rPr>
                <w:rFonts w:cstheme="minorHAnsi"/>
              </w:rPr>
              <w:t>π</w:t>
            </w:r>
            <w:r>
              <w:t>/9</w:t>
            </w:r>
            <w:r w:rsidR="00AA72B9">
              <w:t>(-20)</w:t>
            </w:r>
            <w:r>
              <w:t>:</w:t>
            </w:r>
            <w:r>
              <w:rPr>
                <w:rFonts w:cstheme="minorHAnsi"/>
              </w:rPr>
              <w:t>π/</w:t>
            </w:r>
            <w:r w:rsidR="00AA72B9">
              <w:rPr>
                <w:rFonts w:cstheme="minorHAnsi"/>
              </w:rPr>
              <w:t>6(30)</w:t>
            </w:r>
          </w:p>
        </w:tc>
        <w:tc>
          <w:tcPr>
            <w:tcW w:w="2268" w:type="dxa"/>
          </w:tcPr>
          <w:p w14:paraId="0B0F22BC" w14:textId="691DB9F7" w:rsidR="006B77AB" w:rsidRDefault="006B77AB" w:rsidP="006B77AB">
            <w:pPr>
              <w:jc w:val="center"/>
            </w:pPr>
            <w:r>
              <w:t>5</w:t>
            </w:r>
            <w:r>
              <w:rPr>
                <w:rFonts w:cstheme="minorHAnsi"/>
              </w:rPr>
              <w:t>π/</w:t>
            </w:r>
            <w:proofErr w:type="gramStart"/>
            <w:r>
              <w:rPr>
                <w:rFonts w:cstheme="minorHAnsi"/>
              </w:rPr>
              <w:t>3</w:t>
            </w:r>
            <w:r>
              <w:t xml:space="preserve"> :</w:t>
            </w:r>
            <w:proofErr w:type="gramEnd"/>
            <w:r>
              <w:rPr>
                <w:rFonts w:cstheme="minorHAnsi"/>
              </w:rPr>
              <w:t xml:space="preserve"> -π</w:t>
            </w:r>
            <w:r>
              <w:t>/9 : 2</w:t>
            </w:r>
            <w:r>
              <w:rPr>
                <w:rFonts w:cstheme="minorHAnsi"/>
              </w:rPr>
              <w:t>π/3 : π</w:t>
            </w:r>
          </w:p>
        </w:tc>
        <w:tc>
          <w:tcPr>
            <w:tcW w:w="2410" w:type="dxa"/>
          </w:tcPr>
          <w:p w14:paraId="5EB43294" w14:textId="69C01449" w:rsidR="006B77AB" w:rsidRDefault="006B77AB" w:rsidP="006B77AB">
            <w:pPr>
              <w:jc w:val="center"/>
            </w:pPr>
            <w:proofErr w:type="gramStart"/>
            <w:r>
              <w:t>300 :</w:t>
            </w:r>
            <w:proofErr w:type="gramEnd"/>
            <w:r>
              <w:t xml:space="preserve"> -20 : 120 : 180</w:t>
            </w:r>
          </w:p>
        </w:tc>
      </w:tr>
      <w:tr w:rsidR="006B77AB" w14:paraId="1E2E36A5" w14:textId="77777777" w:rsidTr="00AA72B9">
        <w:tc>
          <w:tcPr>
            <w:tcW w:w="1092" w:type="dxa"/>
          </w:tcPr>
          <w:p w14:paraId="49BB6D21" w14:textId="23D9F738" w:rsidR="006B77AB" w:rsidRDefault="006B77AB" w:rsidP="006B77AB">
            <w:pPr>
              <w:jc w:val="center"/>
            </w:pPr>
            <w:r>
              <w:t>11</w:t>
            </w:r>
          </w:p>
        </w:tc>
        <w:tc>
          <w:tcPr>
            <w:tcW w:w="3439" w:type="dxa"/>
          </w:tcPr>
          <w:p w14:paraId="156AEED0" w14:textId="05BFFA1D" w:rsidR="006B77AB" w:rsidRDefault="006B77AB" w:rsidP="006B77AB">
            <w:pPr>
              <w:jc w:val="center"/>
              <w:rPr>
                <w:rFonts w:cstheme="minorHAnsi"/>
              </w:rPr>
            </w:pPr>
            <w:r>
              <w:rPr>
                <w:rFonts w:cstheme="minorHAnsi"/>
              </w:rPr>
              <w:t>11π/6</w:t>
            </w:r>
            <w:r w:rsidR="00AA72B9">
              <w:rPr>
                <w:rFonts w:cstheme="minorHAnsi"/>
              </w:rPr>
              <w:t>(330</w:t>
            </w:r>
            <w:proofErr w:type="gramStart"/>
            <w:r w:rsidR="00AA72B9">
              <w:rPr>
                <w:rFonts w:cstheme="minorHAnsi"/>
              </w:rPr>
              <w:t>)</w:t>
            </w:r>
            <w:r>
              <w:t>:</w:t>
            </w:r>
            <w:r>
              <w:rPr>
                <w:rFonts w:cstheme="minorHAnsi"/>
              </w:rPr>
              <w:t>π</w:t>
            </w:r>
            <w:proofErr w:type="gramEnd"/>
            <w:r>
              <w:t>/12</w:t>
            </w:r>
            <w:r w:rsidR="00AA72B9">
              <w:t>(15)</w:t>
            </w:r>
            <w:r>
              <w:t>:</w:t>
            </w:r>
            <w:r w:rsidR="00AA72B9">
              <w:t>-5</w:t>
            </w:r>
            <w:r>
              <w:rPr>
                <w:rFonts w:cstheme="minorHAnsi"/>
              </w:rPr>
              <w:t>π/36</w:t>
            </w:r>
            <w:r w:rsidR="00AA72B9">
              <w:rPr>
                <w:rFonts w:cstheme="minorHAnsi"/>
              </w:rPr>
              <w:t>(-25)</w:t>
            </w:r>
          </w:p>
        </w:tc>
        <w:tc>
          <w:tcPr>
            <w:tcW w:w="2268" w:type="dxa"/>
          </w:tcPr>
          <w:p w14:paraId="36566D85" w14:textId="2C6E1054" w:rsidR="006B77AB" w:rsidRDefault="006B77AB" w:rsidP="006B77AB">
            <w:pPr>
              <w:jc w:val="center"/>
            </w:pPr>
            <w:r>
              <w:rPr>
                <w:rFonts w:cstheme="minorHAnsi"/>
              </w:rPr>
              <w:t>11π/</w:t>
            </w:r>
            <w:proofErr w:type="gramStart"/>
            <w:r>
              <w:rPr>
                <w:rFonts w:cstheme="minorHAnsi"/>
              </w:rPr>
              <w:t>6</w:t>
            </w:r>
            <w:r>
              <w:t>:</w:t>
            </w:r>
            <w:r>
              <w:rPr>
                <w:rFonts w:cstheme="minorHAnsi"/>
              </w:rPr>
              <w:t>π</w:t>
            </w:r>
            <w:proofErr w:type="gramEnd"/>
            <w:r>
              <w:t>/12:13</w:t>
            </w:r>
            <w:r>
              <w:rPr>
                <w:rFonts w:cstheme="minorHAnsi"/>
              </w:rPr>
              <w:t>π/36:π</w:t>
            </w:r>
          </w:p>
        </w:tc>
        <w:tc>
          <w:tcPr>
            <w:tcW w:w="2410" w:type="dxa"/>
          </w:tcPr>
          <w:p w14:paraId="2CB45BB0" w14:textId="75317043" w:rsidR="006B77AB" w:rsidRDefault="006B77AB" w:rsidP="006B77AB">
            <w:pPr>
              <w:jc w:val="center"/>
            </w:pPr>
            <w:proofErr w:type="gramStart"/>
            <w:r>
              <w:t>330 :</w:t>
            </w:r>
            <w:proofErr w:type="gramEnd"/>
            <w:r>
              <w:t xml:space="preserve"> 15 : 65 : 180</w:t>
            </w:r>
          </w:p>
        </w:tc>
      </w:tr>
    </w:tbl>
    <w:p w14:paraId="5CA8959F" w14:textId="76AA276C" w:rsidR="00206460" w:rsidRPr="00280F56" w:rsidRDefault="00206460" w:rsidP="00206460">
      <w:pPr>
        <w:pStyle w:val="Caption"/>
      </w:pPr>
      <w:bookmarkStart w:id="135" w:name="_Toc147395989"/>
      <w:r>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12</w:t>
      </w:r>
      <w:r w:rsidR="00961355">
        <w:fldChar w:fldCharType="end"/>
      </w:r>
      <w:r>
        <w:t xml:space="preserve"> Robot Movement Program – Rotation-</w:t>
      </w:r>
      <w:r w:rsidR="00904F7C">
        <w:t>NNlive</w:t>
      </w:r>
      <w:bookmarkEnd w:id="135"/>
    </w:p>
    <w:tbl>
      <w:tblPr>
        <w:tblStyle w:val="TableGrid"/>
        <w:tblW w:w="9209" w:type="dxa"/>
        <w:tblLook w:val="04A0" w:firstRow="1" w:lastRow="0" w:firstColumn="1" w:lastColumn="0" w:noHBand="0" w:noVBand="1"/>
      </w:tblPr>
      <w:tblGrid>
        <w:gridCol w:w="1087"/>
        <w:gridCol w:w="3427"/>
        <w:gridCol w:w="2316"/>
        <w:gridCol w:w="2379"/>
      </w:tblGrid>
      <w:tr w:rsidR="00891463" w14:paraId="185CA67E" w14:textId="77777777" w:rsidTr="00891463">
        <w:trPr>
          <w:trHeight w:val="970"/>
        </w:trPr>
        <w:tc>
          <w:tcPr>
            <w:tcW w:w="1087" w:type="dxa"/>
          </w:tcPr>
          <w:p w14:paraId="4A80E108" w14:textId="77777777" w:rsidR="006B77AB" w:rsidRDefault="006B77AB" w:rsidP="008E29AA">
            <w:pPr>
              <w:jc w:val="center"/>
            </w:pPr>
            <w:r>
              <w:t xml:space="preserve">Name: </w:t>
            </w:r>
            <w:r>
              <w:br/>
            </w:r>
            <w:r>
              <w:br/>
              <w:t>Sequence Number:</w:t>
            </w:r>
          </w:p>
        </w:tc>
        <w:tc>
          <w:tcPr>
            <w:tcW w:w="3728" w:type="dxa"/>
          </w:tcPr>
          <w:p w14:paraId="41C6C9B6" w14:textId="2BEF76F1" w:rsidR="006B77AB" w:rsidRDefault="006B77AB" w:rsidP="008E29AA">
            <w:pPr>
              <w:jc w:val="center"/>
            </w:pPr>
            <w:r>
              <w:t>IMU Angles</w:t>
            </w:r>
            <w:r>
              <w:br/>
              <w:t>(</w:t>
            </w:r>
            <w:proofErr w:type="spellStart"/>
            <w:proofErr w:type="gramStart"/>
            <w:r>
              <w:t>Rotation:Roll</w:t>
            </w:r>
            <w:proofErr w:type="spellEnd"/>
            <w:proofErr w:type="gramEnd"/>
            <w:r>
              <w:t>: Pitch)</w:t>
            </w:r>
            <w:r w:rsidR="00213F0C">
              <w:br/>
              <w:t>Angles in brackets are in degrees</w:t>
            </w:r>
          </w:p>
        </w:tc>
        <w:tc>
          <w:tcPr>
            <w:tcW w:w="1984" w:type="dxa"/>
          </w:tcPr>
          <w:p w14:paraId="4D45DBCD" w14:textId="06B4F302" w:rsidR="006B77AB" w:rsidRDefault="006B77AB" w:rsidP="008E29AA">
            <w:pPr>
              <w:jc w:val="center"/>
            </w:pPr>
            <w:r>
              <w:t>Robot Joint Angle (Radians)</w:t>
            </w:r>
            <w:r>
              <w:br/>
            </w:r>
            <w:proofErr w:type="gramStart"/>
            <w:r>
              <w:t>Base:Wr1:Wr2</w:t>
            </w:r>
            <w:proofErr w:type="gramEnd"/>
            <w:r>
              <w:t>:Wr3</w:t>
            </w:r>
            <w:r w:rsidR="00891463">
              <w:br/>
            </w:r>
            <w:proofErr w:type="spellStart"/>
            <w:r>
              <w:t>Rotation:Roll:Pitch:Yaw</w:t>
            </w:r>
            <w:proofErr w:type="spellEnd"/>
          </w:p>
        </w:tc>
        <w:tc>
          <w:tcPr>
            <w:tcW w:w="2410" w:type="dxa"/>
          </w:tcPr>
          <w:p w14:paraId="0C0E36E5" w14:textId="1E9BB082" w:rsidR="006B77AB" w:rsidRDefault="006B77AB" w:rsidP="008E29AA">
            <w:pPr>
              <w:jc w:val="center"/>
            </w:pPr>
            <w:r>
              <w:t>R</w:t>
            </w:r>
            <w:r w:rsidR="00322005">
              <w:t>obot</w:t>
            </w:r>
            <w:r>
              <w:t xml:space="preserve"> Angles (Degrees)</w:t>
            </w:r>
            <w:r>
              <w:br/>
            </w:r>
            <w:proofErr w:type="gramStart"/>
            <w:r>
              <w:t>Base:Wr1:Wr2</w:t>
            </w:r>
            <w:proofErr w:type="gramEnd"/>
            <w:r>
              <w:t>:Wr3</w:t>
            </w:r>
            <w:r>
              <w:br/>
            </w:r>
            <w:proofErr w:type="spellStart"/>
            <w:r>
              <w:t>Rotation:Roll:Pitch:Yaw</w:t>
            </w:r>
            <w:proofErr w:type="spellEnd"/>
          </w:p>
        </w:tc>
      </w:tr>
      <w:tr w:rsidR="00891463" w14:paraId="0D1AC211" w14:textId="77777777" w:rsidTr="00891463">
        <w:tc>
          <w:tcPr>
            <w:tcW w:w="1087" w:type="dxa"/>
          </w:tcPr>
          <w:p w14:paraId="5A2D75B1" w14:textId="62A28D10" w:rsidR="006B77AB" w:rsidRDefault="006B77AB" w:rsidP="006B77AB">
            <w:pPr>
              <w:jc w:val="center"/>
            </w:pPr>
            <w:r>
              <w:t>0</w:t>
            </w:r>
          </w:p>
        </w:tc>
        <w:tc>
          <w:tcPr>
            <w:tcW w:w="3728" w:type="dxa"/>
          </w:tcPr>
          <w:p w14:paraId="4C75B590" w14:textId="1D48D5DA" w:rsidR="006B77AB" w:rsidRDefault="006B77AB" w:rsidP="006B77AB">
            <w:pPr>
              <w:jc w:val="center"/>
            </w:pPr>
            <w:proofErr w:type="gramStart"/>
            <w:r>
              <w:t>0 :</w:t>
            </w:r>
            <w:proofErr w:type="gramEnd"/>
            <w:r>
              <w:rPr>
                <w:rFonts w:cstheme="minorHAnsi"/>
              </w:rPr>
              <w:t xml:space="preserve"> 0</w:t>
            </w:r>
            <w:r>
              <w:t xml:space="preserve"> : 0</w:t>
            </w:r>
          </w:p>
        </w:tc>
        <w:tc>
          <w:tcPr>
            <w:tcW w:w="1984" w:type="dxa"/>
          </w:tcPr>
          <w:p w14:paraId="1D08E291" w14:textId="02352915" w:rsidR="006B77AB" w:rsidRDefault="006B77AB" w:rsidP="006B77AB">
            <w:pPr>
              <w:jc w:val="center"/>
            </w:pPr>
            <w:proofErr w:type="gramStart"/>
            <w:r>
              <w:t>0 :</w:t>
            </w:r>
            <w:proofErr w:type="gramEnd"/>
            <w:r>
              <w:rPr>
                <w:rFonts w:cstheme="minorHAnsi"/>
              </w:rPr>
              <w:t xml:space="preserve"> 0</w:t>
            </w:r>
            <w:r>
              <w:t xml:space="preserve"> : </w:t>
            </w:r>
            <w:r>
              <w:rPr>
                <w:rFonts w:cstheme="minorHAnsi"/>
              </w:rPr>
              <w:t>π/2 : π</w:t>
            </w:r>
          </w:p>
        </w:tc>
        <w:tc>
          <w:tcPr>
            <w:tcW w:w="2410" w:type="dxa"/>
          </w:tcPr>
          <w:p w14:paraId="78E8914A" w14:textId="474EABD2" w:rsidR="006B77AB" w:rsidRDefault="006B77AB" w:rsidP="006B77AB">
            <w:pPr>
              <w:jc w:val="center"/>
            </w:pPr>
            <w:proofErr w:type="gramStart"/>
            <w:r>
              <w:t>0 :</w:t>
            </w:r>
            <w:proofErr w:type="gramEnd"/>
            <w:r>
              <w:t xml:space="preserve"> 0 : 90 : 180</w:t>
            </w:r>
          </w:p>
        </w:tc>
      </w:tr>
      <w:tr w:rsidR="00891463" w14:paraId="15AD0B65" w14:textId="77777777" w:rsidTr="00891463">
        <w:tc>
          <w:tcPr>
            <w:tcW w:w="1087" w:type="dxa"/>
          </w:tcPr>
          <w:p w14:paraId="388D2C58" w14:textId="5D4727DC" w:rsidR="006B77AB" w:rsidRDefault="006B77AB" w:rsidP="006B77AB">
            <w:pPr>
              <w:jc w:val="center"/>
            </w:pPr>
            <w:r>
              <w:t>1</w:t>
            </w:r>
          </w:p>
        </w:tc>
        <w:tc>
          <w:tcPr>
            <w:tcW w:w="3728" w:type="dxa"/>
          </w:tcPr>
          <w:p w14:paraId="0D6AAE8B" w14:textId="78896229" w:rsidR="006B77AB" w:rsidRDefault="006B77AB" w:rsidP="006B77AB">
            <w:pPr>
              <w:jc w:val="center"/>
              <w:rPr>
                <w:rFonts w:cstheme="minorHAnsi"/>
              </w:rPr>
            </w:pPr>
            <w:r>
              <w:rPr>
                <w:rFonts w:cstheme="minorHAnsi"/>
              </w:rPr>
              <w:t>π</w:t>
            </w:r>
            <w:r>
              <w:t>/6</w:t>
            </w:r>
            <w:r w:rsidR="00891463">
              <w:t>(30</w:t>
            </w:r>
            <w:proofErr w:type="gramStart"/>
            <w:r w:rsidR="00891463">
              <w:t>)</w:t>
            </w:r>
            <w:r>
              <w:t>:</w:t>
            </w:r>
            <w:r>
              <w:rPr>
                <w:rFonts w:cstheme="minorHAnsi"/>
              </w:rPr>
              <w:t>π</w:t>
            </w:r>
            <w:proofErr w:type="gramEnd"/>
            <w:r>
              <w:t>/6</w:t>
            </w:r>
            <w:r w:rsidR="00891463">
              <w:t>(30)</w:t>
            </w:r>
            <w:r>
              <w:t>:</w:t>
            </w:r>
            <w:r>
              <w:rPr>
                <w:rFonts w:cstheme="minorHAnsi"/>
              </w:rPr>
              <w:t>π/</w:t>
            </w:r>
            <w:r w:rsidR="00891463">
              <w:rPr>
                <w:rFonts w:cstheme="minorHAnsi"/>
              </w:rPr>
              <w:t>6(30)</w:t>
            </w:r>
          </w:p>
        </w:tc>
        <w:tc>
          <w:tcPr>
            <w:tcW w:w="1984" w:type="dxa"/>
          </w:tcPr>
          <w:p w14:paraId="1AEAF2A1" w14:textId="5AC3323A" w:rsidR="006B77AB" w:rsidRDefault="006B77AB" w:rsidP="006B77AB">
            <w:pPr>
              <w:jc w:val="center"/>
            </w:pPr>
            <w:r>
              <w:rPr>
                <w:rFonts w:cstheme="minorHAnsi"/>
              </w:rPr>
              <w:t>π</w:t>
            </w:r>
            <w:r>
              <w:t>/</w:t>
            </w:r>
            <w:proofErr w:type="gramStart"/>
            <w:r>
              <w:t>6 :</w:t>
            </w:r>
            <w:proofErr w:type="gramEnd"/>
            <w:r>
              <w:rPr>
                <w:rFonts w:cstheme="minorHAnsi"/>
              </w:rPr>
              <w:t xml:space="preserve"> π</w:t>
            </w:r>
            <w:r>
              <w:t>/6 : 2</w:t>
            </w:r>
            <w:r>
              <w:rPr>
                <w:rFonts w:cstheme="minorHAnsi"/>
              </w:rPr>
              <w:t>π/3 : π</w:t>
            </w:r>
          </w:p>
        </w:tc>
        <w:tc>
          <w:tcPr>
            <w:tcW w:w="2410" w:type="dxa"/>
          </w:tcPr>
          <w:p w14:paraId="426AC8FB" w14:textId="2A9ADCBD" w:rsidR="006B77AB" w:rsidRDefault="006B77AB" w:rsidP="006B77AB">
            <w:pPr>
              <w:jc w:val="center"/>
            </w:pPr>
            <w:proofErr w:type="gramStart"/>
            <w:r>
              <w:t>30 :</w:t>
            </w:r>
            <w:proofErr w:type="gramEnd"/>
            <w:r>
              <w:t xml:space="preserve"> 30 : 120 : 180</w:t>
            </w:r>
          </w:p>
        </w:tc>
      </w:tr>
      <w:tr w:rsidR="00891463" w14:paraId="3967785F" w14:textId="77777777" w:rsidTr="00891463">
        <w:tc>
          <w:tcPr>
            <w:tcW w:w="1087" w:type="dxa"/>
          </w:tcPr>
          <w:p w14:paraId="14D59C26" w14:textId="7DA9B3FD" w:rsidR="006B77AB" w:rsidRDefault="006B77AB" w:rsidP="006B77AB">
            <w:pPr>
              <w:jc w:val="center"/>
            </w:pPr>
            <w:r>
              <w:t>2</w:t>
            </w:r>
          </w:p>
        </w:tc>
        <w:tc>
          <w:tcPr>
            <w:tcW w:w="3728" w:type="dxa"/>
          </w:tcPr>
          <w:p w14:paraId="0FA2741D" w14:textId="1A7CC8F5" w:rsidR="006B77AB" w:rsidRDefault="006B77AB" w:rsidP="006B77AB">
            <w:pPr>
              <w:jc w:val="center"/>
              <w:rPr>
                <w:rFonts w:cstheme="minorHAnsi"/>
              </w:rPr>
            </w:pPr>
            <w:r>
              <w:rPr>
                <w:rFonts w:cstheme="minorHAnsi"/>
              </w:rPr>
              <w:t>π</w:t>
            </w:r>
            <w:r>
              <w:t>/3</w:t>
            </w:r>
            <w:r w:rsidR="00891463">
              <w:t>(60</w:t>
            </w:r>
            <w:proofErr w:type="gramStart"/>
            <w:r w:rsidR="00891463">
              <w:t>)</w:t>
            </w:r>
            <w:r>
              <w:t>:</w:t>
            </w:r>
            <w:r>
              <w:rPr>
                <w:rFonts w:cstheme="minorHAnsi"/>
              </w:rPr>
              <w:t>0</w:t>
            </w:r>
            <w:r>
              <w:t>:</w:t>
            </w:r>
            <w:r w:rsidR="00891463">
              <w:t>0</w:t>
            </w:r>
            <w:proofErr w:type="gramEnd"/>
          </w:p>
        </w:tc>
        <w:tc>
          <w:tcPr>
            <w:tcW w:w="1984" w:type="dxa"/>
          </w:tcPr>
          <w:p w14:paraId="61D4273C" w14:textId="50B6CB4F" w:rsidR="006B77AB" w:rsidRDefault="006B77AB" w:rsidP="006B77AB">
            <w:pPr>
              <w:jc w:val="center"/>
            </w:pPr>
            <w:r>
              <w:rPr>
                <w:rFonts w:cstheme="minorHAnsi"/>
              </w:rPr>
              <w:t>π</w:t>
            </w:r>
            <w:r>
              <w:t>/</w:t>
            </w:r>
            <w:proofErr w:type="gramStart"/>
            <w:r>
              <w:t>3 :</w:t>
            </w:r>
            <w:proofErr w:type="gramEnd"/>
            <w:r>
              <w:rPr>
                <w:rFonts w:cstheme="minorHAnsi"/>
              </w:rPr>
              <w:t xml:space="preserve"> 0</w:t>
            </w:r>
            <w:r>
              <w:t xml:space="preserve"> : </w:t>
            </w:r>
            <w:r>
              <w:rPr>
                <w:rFonts w:cstheme="minorHAnsi"/>
              </w:rPr>
              <w:t>π/2 : π</w:t>
            </w:r>
          </w:p>
        </w:tc>
        <w:tc>
          <w:tcPr>
            <w:tcW w:w="2410" w:type="dxa"/>
          </w:tcPr>
          <w:p w14:paraId="22F202F0" w14:textId="51819D6B" w:rsidR="006B77AB" w:rsidRDefault="006B77AB" w:rsidP="006B77AB">
            <w:pPr>
              <w:jc w:val="center"/>
            </w:pPr>
            <w:proofErr w:type="gramStart"/>
            <w:r>
              <w:t>60 :</w:t>
            </w:r>
            <w:proofErr w:type="gramEnd"/>
            <w:r>
              <w:t xml:space="preserve"> 0 : 90 : 180</w:t>
            </w:r>
          </w:p>
        </w:tc>
      </w:tr>
      <w:tr w:rsidR="00891463" w14:paraId="682B6F89" w14:textId="77777777" w:rsidTr="00891463">
        <w:tc>
          <w:tcPr>
            <w:tcW w:w="1087" w:type="dxa"/>
          </w:tcPr>
          <w:p w14:paraId="669E9AA6" w14:textId="726AE1AD" w:rsidR="006B77AB" w:rsidRDefault="006B77AB" w:rsidP="006B77AB">
            <w:pPr>
              <w:jc w:val="center"/>
            </w:pPr>
            <w:r>
              <w:t>3</w:t>
            </w:r>
          </w:p>
        </w:tc>
        <w:tc>
          <w:tcPr>
            <w:tcW w:w="3728" w:type="dxa"/>
          </w:tcPr>
          <w:p w14:paraId="39743D8E" w14:textId="6CC59EDC" w:rsidR="006B77AB" w:rsidRDefault="006B77AB" w:rsidP="006B77AB">
            <w:pPr>
              <w:jc w:val="center"/>
              <w:rPr>
                <w:rFonts w:cstheme="minorHAnsi"/>
              </w:rPr>
            </w:pPr>
            <w:r>
              <w:rPr>
                <w:rFonts w:cstheme="minorHAnsi"/>
              </w:rPr>
              <w:t>π</w:t>
            </w:r>
            <w:r>
              <w:t>/2</w:t>
            </w:r>
            <w:r w:rsidR="00891463">
              <w:t>(90</w:t>
            </w:r>
            <w:proofErr w:type="gramStart"/>
            <w:r w:rsidR="00891463">
              <w:t>)</w:t>
            </w:r>
            <w:r>
              <w:t>:</w:t>
            </w:r>
            <w:r>
              <w:rPr>
                <w:rFonts w:cstheme="minorHAnsi"/>
              </w:rPr>
              <w:t>-</w:t>
            </w:r>
            <w:proofErr w:type="gramEnd"/>
            <w:r>
              <w:rPr>
                <w:rFonts w:cstheme="minorHAnsi"/>
              </w:rPr>
              <w:t>π</w:t>
            </w:r>
            <w:r>
              <w:t>/6</w:t>
            </w:r>
            <w:r w:rsidR="00891463">
              <w:t>(-30)</w:t>
            </w:r>
            <w:r>
              <w:t>:</w:t>
            </w:r>
            <w:r w:rsidR="00891463">
              <w:t>-</w:t>
            </w:r>
            <w:r>
              <w:rPr>
                <w:rFonts w:cstheme="minorHAnsi"/>
              </w:rPr>
              <w:t>π/4</w:t>
            </w:r>
            <w:r w:rsidR="00891463">
              <w:rPr>
                <w:rFonts w:cstheme="minorHAnsi"/>
              </w:rPr>
              <w:t>(-45)</w:t>
            </w:r>
          </w:p>
        </w:tc>
        <w:tc>
          <w:tcPr>
            <w:tcW w:w="1984" w:type="dxa"/>
          </w:tcPr>
          <w:p w14:paraId="6D9FCF5C" w14:textId="664D2AEA" w:rsidR="006B77AB" w:rsidRDefault="006B77AB" w:rsidP="006B77AB">
            <w:pPr>
              <w:jc w:val="center"/>
            </w:pPr>
            <w:r>
              <w:rPr>
                <w:rFonts w:cstheme="minorHAnsi"/>
              </w:rPr>
              <w:t>π</w:t>
            </w:r>
            <w:r>
              <w:t>/</w:t>
            </w:r>
            <w:proofErr w:type="gramStart"/>
            <w:r>
              <w:t>2 :</w:t>
            </w:r>
            <w:proofErr w:type="gramEnd"/>
            <w:r>
              <w:rPr>
                <w:rFonts w:cstheme="minorHAnsi"/>
              </w:rPr>
              <w:t xml:space="preserve"> -π</w:t>
            </w:r>
            <w:r>
              <w:t xml:space="preserve">/6 : </w:t>
            </w:r>
            <w:r>
              <w:rPr>
                <w:rFonts w:cstheme="minorHAnsi"/>
              </w:rPr>
              <w:t>π/4 : π</w:t>
            </w:r>
          </w:p>
        </w:tc>
        <w:tc>
          <w:tcPr>
            <w:tcW w:w="2410" w:type="dxa"/>
          </w:tcPr>
          <w:p w14:paraId="26E2DC55" w14:textId="6562BF9F" w:rsidR="006B77AB" w:rsidRDefault="006B77AB" w:rsidP="006B77AB">
            <w:pPr>
              <w:jc w:val="center"/>
            </w:pPr>
            <w:proofErr w:type="gramStart"/>
            <w:r>
              <w:t>90 :</w:t>
            </w:r>
            <w:proofErr w:type="gramEnd"/>
            <w:r>
              <w:t xml:space="preserve"> -30 : 45 : 180</w:t>
            </w:r>
          </w:p>
        </w:tc>
      </w:tr>
      <w:tr w:rsidR="00891463" w14:paraId="765B07DC" w14:textId="77777777" w:rsidTr="00891463">
        <w:tc>
          <w:tcPr>
            <w:tcW w:w="1087" w:type="dxa"/>
          </w:tcPr>
          <w:p w14:paraId="6C70315F" w14:textId="096091ED" w:rsidR="006B77AB" w:rsidRDefault="006B77AB" w:rsidP="006B77AB">
            <w:pPr>
              <w:jc w:val="center"/>
            </w:pPr>
            <w:r>
              <w:t>4</w:t>
            </w:r>
          </w:p>
        </w:tc>
        <w:tc>
          <w:tcPr>
            <w:tcW w:w="3728" w:type="dxa"/>
          </w:tcPr>
          <w:p w14:paraId="796535DE" w14:textId="0D4C18F5" w:rsidR="006B77AB" w:rsidRDefault="006B77AB" w:rsidP="006B77AB">
            <w:pPr>
              <w:jc w:val="center"/>
            </w:pPr>
            <w:r>
              <w:t>2</w:t>
            </w:r>
            <w:r>
              <w:rPr>
                <w:rFonts w:cstheme="minorHAnsi"/>
              </w:rPr>
              <w:t>π/3</w:t>
            </w:r>
            <w:r w:rsidR="00891463">
              <w:rPr>
                <w:rFonts w:cstheme="minorHAnsi"/>
              </w:rPr>
              <w:t>(120</w:t>
            </w:r>
            <w:proofErr w:type="gramStart"/>
            <w:r w:rsidR="00891463">
              <w:rPr>
                <w:rFonts w:cstheme="minorHAnsi"/>
              </w:rPr>
              <w:t>)</w:t>
            </w:r>
            <w:r>
              <w:t>:</w:t>
            </w:r>
            <w:r>
              <w:rPr>
                <w:rFonts w:cstheme="minorHAnsi"/>
              </w:rPr>
              <w:t>0</w:t>
            </w:r>
            <w:r>
              <w:t>:</w:t>
            </w:r>
            <w:r w:rsidR="00891463">
              <w:t>0</w:t>
            </w:r>
            <w:proofErr w:type="gramEnd"/>
          </w:p>
        </w:tc>
        <w:tc>
          <w:tcPr>
            <w:tcW w:w="1984" w:type="dxa"/>
          </w:tcPr>
          <w:p w14:paraId="2723049F" w14:textId="3B6A55AA" w:rsidR="006B77AB" w:rsidRDefault="006B77AB" w:rsidP="006B77AB">
            <w:pPr>
              <w:jc w:val="center"/>
            </w:pPr>
            <w:r>
              <w:t>2</w:t>
            </w:r>
            <w:r>
              <w:rPr>
                <w:rFonts w:cstheme="minorHAnsi"/>
              </w:rPr>
              <w:t>π/</w:t>
            </w:r>
            <w:proofErr w:type="gramStart"/>
            <w:r>
              <w:rPr>
                <w:rFonts w:cstheme="minorHAnsi"/>
              </w:rPr>
              <w:t>3</w:t>
            </w:r>
            <w:r>
              <w:t xml:space="preserve"> :</w:t>
            </w:r>
            <w:proofErr w:type="gramEnd"/>
            <w:r>
              <w:rPr>
                <w:rFonts w:cstheme="minorHAnsi"/>
              </w:rPr>
              <w:t xml:space="preserve"> 0</w:t>
            </w:r>
            <w:r>
              <w:t xml:space="preserve"> : </w:t>
            </w:r>
            <w:r>
              <w:rPr>
                <w:rFonts w:cstheme="minorHAnsi"/>
              </w:rPr>
              <w:t>π/2 : π</w:t>
            </w:r>
          </w:p>
        </w:tc>
        <w:tc>
          <w:tcPr>
            <w:tcW w:w="2410" w:type="dxa"/>
          </w:tcPr>
          <w:p w14:paraId="05750C06" w14:textId="1D498048" w:rsidR="006B77AB" w:rsidRDefault="006B77AB" w:rsidP="006B77AB">
            <w:pPr>
              <w:jc w:val="center"/>
            </w:pPr>
            <w:proofErr w:type="gramStart"/>
            <w:r>
              <w:t>120 :</w:t>
            </w:r>
            <w:proofErr w:type="gramEnd"/>
            <w:r>
              <w:t xml:space="preserve"> 0 : 90 : 180</w:t>
            </w:r>
          </w:p>
        </w:tc>
      </w:tr>
      <w:tr w:rsidR="00891463" w14:paraId="772FE41B" w14:textId="77777777" w:rsidTr="00891463">
        <w:tc>
          <w:tcPr>
            <w:tcW w:w="1087" w:type="dxa"/>
          </w:tcPr>
          <w:p w14:paraId="18869402" w14:textId="58CAF01C" w:rsidR="006B77AB" w:rsidRDefault="006B77AB" w:rsidP="006B77AB">
            <w:pPr>
              <w:jc w:val="center"/>
            </w:pPr>
            <w:r>
              <w:t>5</w:t>
            </w:r>
          </w:p>
        </w:tc>
        <w:tc>
          <w:tcPr>
            <w:tcW w:w="3728" w:type="dxa"/>
          </w:tcPr>
          <w:p w14:paraId="6BF3D637" w14:textId="41FFB030" w:rsidR="006B77AB" w:rsidRDefault="006B77AB" w:rsidP="006B77AB">
            <w:pPr>
              <w:jc w:val="center"/>
              <w:rPr>
                <w:rFonts w:cstheme="minorHAnsi"/>
              </w:rPr>
            </w:pPr>
            <w:r>
              <w:rPr>
                <w:rFonts w:cstheme="minorHAnsi"/>
              </w:rPr>
              <w:t>5π/6</w:t>
            </w:r>
            <w:r w:rsidR="00891463">
              <w:rPr>
                <w:rFonts w:cstheme="minorHAnsi"/>
              </w:rPr>
              <w:t>(150</w:t>
            </w:r>
            <w:proofErr w:type="gramStart"/>
            <w:r w:rsidR="00891463">
              <w:rPr>
                <w:rFonts w:cstheme="minorHAnsi"/>
              </w:rPr>
              <w:t>)</w:t>
            </w:r>
            <w:r>
              <w:t>:</w:t>
            </w:r>
            <w:r>
              <w:rPr>
                <w:rFonts w:cstheme="minorHAnsi"/>
              </w:rPr>
              <w:t>-</w:t>
            </w:r>
            <w:proofErr w:type="gramEnd"/>
            <w:r>
              <w:rPr>
                <w:rFonts w:cstheme="minorHAnsi"/>
              </w:rPr>
              <w:t>π</w:t>
            </w:r>
            <w:r>
              <w:t>/4</w:t>
            </w:r>
            <w:r w:rsidR="00891463">
              <w:t>(-45)</w:t>
            </w:r>
            <w:r>
              <w:t>:</w:t>
            </w:r>
            <w:r>
              <w:rPr>
                <w:rFonts w:cstheme="minorHAnsi"/>
              </w:rPr>
              <w:t>π/</w:t>
            </w:r>
            <w:r w:rsidR="00891463">
              <w:rPr>
                <w:rFonts w:cstheme="minorHAnsi"/>
              </w:rPr>
              <w:t>6(30)</w:t>
            </w:r>
          </w:p>
        </w:tc>
        <w:tc>
          <w:tcPr>
            <w:tcW w:w="1984" w:type="dxa"/>
          </w:tcPr>
          <w:p w14:paraId="7DE8C28D" w14:textId="3AD0810E" w:rsidR="006B77AB" w:rsidRDefault="006B77AB" w:rsidP="006B77AB">
            <w:pPr>
              <w:jc w:val="center"/>
            </w:pPr>
            <w:r>
              <w:rPr>
                <w:rFonts w:cstheme="minorHAnsi"/>
              </w:rPr>
              <w:t>5π/</w:t>
            </w:r>
            <w:proofErr w:type="gramStart"/>
            <w:r>
              <w:rPr>
                <w:rFonts w:cstheme="minorHAnsi"/>
              </w:rPr>
              <w:t>6</w:t>
            </w:r>
            <w:r>
              <w:t xml:space="preserve"> :</w:t>
            </w:r>
            <w:proofErr w:type="gramEnd"/>
            <w:r>
              <w:rPr>
                <w:rFonts w:cstheme="minorHAnsi"/>
              </w:rPr>
              <w:t xml:space="preserve"> -π</w:t>
            </w:r>
            <w:r>
              <w:t>/4 : 2</w:t>
            </w:r>
            <w:r>
              <w:rPr>
                <w:rFonts w:cstheme="minorHAnsi"/>
              </w:rPr>
              <w:t>π/3 : π</w:t>
            </w:r>
          </w:p>
        </w:tc>
        <w:tc>
          <w:tcPr>
            <w:tcW w:w="2410" w:type="dxa"/>
          </w:tcPr>
          <w:p w14:paraId="657C9368" w14:textId="034ECC29" w:rsidR="006B77AB" w:rsidRDefault="006B77AB" w:rsidP="006B77AB">
            <w:pPr>
              <w:jc w:val="center"/>
            </w:pPr>
            <w:proofErr w:type="gramStart"/>
            <w:r>
              <w:t>150 :</w:t>
            </w:r>
            <w:proofErr w:type="gramEnd"/>
            <w:r>
              <w:t xml:space="preserve"> -45 : 120 : 180</w:t>
            </w:r>
          </w:p>
        </w:tc>
      </w:tr>
      <w:tr w:rsidR="00891463" w14:paraId="4E6D980D" w14:textId="77777777" w:rsidTr="00891463">
        <w:tc>
          <w:tcPr>
            <w:tcW w:w="1087" w:type="dxa"/>
          </w:tcPr>
          <w:p w14:paraId="07465490" w14:textId="7C6A5928" w:rsidR="006B77AB" w:rsidRDefault="006B77AB" w:rsidP="006B77AB">
            <w:pPr>
              <w:jc w:val="center"/>
            </w:pPr>
            <w:r>
              <w:t>6</w:t>
            </w:r>
          </w:p>
        </w:tc>
        <w:tc>
          <w:tcPr>
            <w:tcW w:w="3728" w:type="dxa"/>
          </w:tcPr>
          <w:p w14:paraId="0AB285ED" w14:textId="590690D4" w:rsidR="006B77AB" w:rsidRDefault="00891463" w:rsidP="006B77AB">
            <w:pPr>
              <w:jc w:val="center"/>
              <w:rPr>
                <w:rFonts w:cstheme="minorHAnsi"/>
              </w:rPr>
            </w:pPr>
            <w:r>
              <w:rPr>
                <w:rFonts w:cstheme="minorHAnsi"/>
              </w:rPr>
              <w:t>π (180</w:t>
            </w:r>
            <w:proofErr w:type="gramStart"/>
            <w:r>
              <w:rPr>
                <w:rFonts w:cstheme="minorHAnsi"/>
              </w:rPr>
              <w:t xml:space="preserve">) </w:t>
            </w:r>
            <w:r w:rsidR="006B77AB">
              <w:t>:</w:t>
            </w:r>
            <w:proofErr w:type="gramEnd"/>
            <w:r>
              <w:t xml:space="preserve"> </w:t>
            </w:r>
            <w:r w:rsidR="006B77AB">
              <w:rPr>
                <w:rFonts w:cstheme="minorHAnsi"/>
              </w:rPr>
              <w:t>0</w:t>
            </w:r>
            <w:r>
              <w:rPr>
                <w:rFonts w:cstheme="minorHAnsi"/>
              </w:rPr>
              <w:t xml:space="preserve"> </w:t>
            </w:r>
            <w:r w:rsidR="006B77AB">
              <w:t xml:space="preserve">: </w:t>
            </w:r>
            <w:r>
              <w:t>0</w:t>
            </w:r>
          </w:p>
        </w:tc>
        <w:tc>
          <w:tcPr>
            <w:tcW w:w="1984" w:type="dxa"/>
          </w:tcPr>
          <w:p w14:paraId="3026C7F8" w14:textId="046DFDE9" w:rsidR="006B77AB" w:rsidRDefault="006B77AB" w:rsidP="006B77AB">
            <w:pPr>
              <w:jc w:val="center"/>
            </w:pPr>
            <w:proofErr w:type="gramStart"/>
            <w:r>
              <w:rPr>
                <w:rFonts w:cstheme="minorHAnsi"/>
              </w:rPr>
              <w:t>π</w:t>
            </w:r>
            <w:r>
              <w:t xml:space="preserve"> :</w:t>
            </w:r>
            <w:proofErr w:type="gramEnd"/>
            <w:r>
              <w:rPr>
                <w:rFonts w:cstheme="minorHAnsi"/>
              </w:rPr>
              <w:t xml:space="preserve"> 0</w:t>
            </w:r>
            <w:r>
              <w:t xml:space="preserve"> : </w:t>
            </w:r>
            <w:r>
              <w:rPr>
                <w:rFonts w:cstheme="minorHAnsi"/>
              </w:rPr>
              <w:t>π/2 : π</w:t>
            </w:r>
          </w:p>
        </w:tc>
        <w:tc>
          <w:tcPr>
            <w:tcW w:w="2410" w:type="dxa"/>
          </w:tcPr>
          <w:p w14:paraId="5AD23CA6" w14:textId="5D6F0C34" w:rsidR="006B77AB" w:rsidRDefault="006B77AB" w:rsidP="006B77AB">
            <w:pPr>
              <w:jc w:val="center"/>
            </w:pPr>
            <w:proofErr w:type="gramStart"/>
            <w:r>
              <w:t>180 :</w:t>
            </w:r>
            <w:proofErr w:type="gramEnd"/>
            <w:r>
              <w:t xml:space="preserve"> 0 : 90 : 180</w:t>
            </w:r>
          </w:p>
        </w:tc>
      </w:tr>
      <w:tr w:rsidR="00891463" w14:paraId="06B2E361" w14:textId="77777777" w:rsidTr="00891463">
        <w:tc>
          <w:tcPr>
            <w:tcW w:w="1087" w:type="dxa"/>
          </w:tcPr>
          <w:p w14:paraId="10E2C7E7" w14:textId="16EB3E75" w:rsidR="006B77AB" w:rsidRDefault="006B77AB" w:rsidP="006B77AB">
            <w:pPr>
              <w:jc w:val="center"/>
            </w:pPr>
            <w:r>
              <w:t>7</w:t>
            </w:r>
          </w:p>
        </w:tc>
        <w:tc>
          <w:tcPr>
            <w:tcW w:w="3728" w:type="dxa"/>
          </w:tcPr>
          <w:p w14:paraId="107CE8F7" w14:textId="4F97DBCE" w:rsidR="006B77AB" w:rsidRDefault="006B77AB" w:rsidP="006B77AB">
            <w:pPr>
              <w:jc w:val="center"/>
              <w:rPr>
                <w:rFonts w:cstheme="minorHAnsi"/>
              </w:rPr>
            </w:pPr>
            <w:r>
              <w:rPr>
                <w:rFonts w:cstheme="minorHAnsi"/>
              </w:rPr>
              <w:t>7π/6</w:t>
            </w:r>
            <w:r w:rsidR="00891463">
              <w:rPr>
                <w:rFonts w:cstheme="minorHAnsi"/>
              </w:rPr>
              <w:t>(210</w:t>
            </w:r>
            <w:proofErr w:type="gramStart"/>
            <w:r w:rsidR="00891463">
              <w:rPr>
                <w:rFonts w:cstheme="minorHAnsi"/>
              </w:rPr>
              <w:t>)</w:t>
            </w:r>
            <w:r>
              <w:t>:</w:t>
            </w:r>
            <w:r>
              <w:rPr>
                <w:rFonts w:cstheme="minorHAnsi"/>
              </w:rPr>
              <w:t>-</w:t>
            </w:r>
            <w:proofErr w:type="gramEnd"/>
            <w:r>
              <w:rPr>
                <w:rFonts w:cstheme="minorHAnsi"/>
              </w:rPr>
              <w:t>π</w:t>
            </w:r>
            <w:r>
              <w:t>/4</w:t>
            </w:r>
            <w:r w:rsidR="00891463">
              <w:t>(45)</w:t>
            </w:r>
            <w:r>
              <w:t>:</w:t>
            </w:r>
            <w:r w:rsidR="00891463">
              <w:t>5</w:t>
            </w:r>
            <w:r>
              <w:rPr>
                <w:rFonts w:cstheme="minorHAnsi"/>
              </w:rPr>
              <w:t>π/36</w:t>
            </w:r>
            <w:r w:rsidR="00891463">
              <w:rPr>
                <w:rFonts w:cstheme="minorHAnsi"/>
              </w:rPr>
              <w:t>(25)</w:t>
            </w:r>
          </w:p>
        </w:tc>
        <w:tc>
          <w:tcPr>
            <w:tcW w:w="1984" w:type="dxa"/>
          </w:tcPr>
          <w:p w14:paraId="671B96C6" w14:textId="7DC88400" w:rsidR="006B77AB" w:rsidRDefault="006B77AB" w:rsidP="006B77AB">
            <w:pPr>
              <w:jc w:val="center"/>
            </w:pPr>
            <w:r>
              <w:rPr>
                <w:rFonts w:cstheme="minorHAnsi"/>
              </w:rPr>
              <w:t>7π/</w:t>
            </w:r>
            <w:proofErr w:type="gramStart"/>
            <w:r>
              <w:rPr>
                <w:rFonts w:cstheme="minorHAnsi"/>
              </w:rPr>
              <w:t>6</w:t>
            </w:r>
            <w:r>
              <w:t xml:space="preserve"> :</w:t>
            </w:r>
            <w:proofErr w:type="gramEnd"/>
            <w:r>
              <w:rPr>
                <w:rFonts w:cstheme="minorHAnsi"/>
              </w:rPr>
              <w:t xml:space="preserve"> -π</w:t>
            </w:r>
            <w:r>
              <w:t>/4 : 23</w:t>
            </w:r>
            <w:r>
              <w:rPr>
                <w:rFonts w:cstheme="minorHAnsi"/>
              </w:rPr>
              <w:t>π/36 : π</w:t>
            </w:r>
          </w:p>
        </w:tc>
        <w:tc>
          <w:tcPr>
            <w:tcW w:w="2410" w:type="dxa"/>
          </w:tcPr>
          <w:p w14:paraId="28740A10" w14:textId="17C9B25E" w:rsidR="006B77AB" w:rsidRDefault="006B77AB" w:rsidP="006B77AB">
            <w:pPr>
              <w:jc w:val="center"/>
            </w:pPr>
            <w:proofErr w:type="gramStart"/>
            <w:r>
              <w:t>210 :</w:t>
            </w:r>
            <w:proofErr w:type="gramEnd"/>
            <w:r>
              <w:t xml:space="preserve"> 45 : 115: 180</w:t>
            </w:r>
          </w:p>
        </w:tc>
      </w:tr>
      <w:tr w:rsidR="00891463" w14:paraId="6F573BCD" w14:textId="77777777" w:rsidTr="00891463">
        <w:tc>
          <w:tcPr>
            <w:tcW w:w="1087" w:type="dxa"/>
          </w:tcPr>
          <w:p w14:paraId="365F8376" w14:textId="59C7C9C5" w:rsidR="006B77AB" w:rsidRDefault="006B77AB" w:rsidP="006B77AB">
            <w:pPr>
              <w:jc w:val="center"/>
            </w:pPr>
            <w:r>
              <w:t>8</w:t>
            </w:r>
          </w:p>
        </w:tc>
        <w:tc>
          <w:tcPr>
            <w:tcW w:w="3728" w:type="dxa"/>
          </w:tcPr>
          <w:p w14:paraId="21C781FA" w14:textId="1534B5C1" w:rsidR="006B77AB" w:rsidRDefault="006B77AB" w:rsidP="006B77AB">
            <w:pPr>
              <w:jc w:val="center"/>
            </w:pPr>
            <w:r>
              <w:t>4</w:t>
            </w:r>
            <w:r>
              <w:rPr>
                <w:rFonts w:cstheme="minorHAnsi"/>
              </w:rPr>
              <w:t>π/3</w:t>
            </w:r>
            <w:r w:rsidR="00891463">
              <w:rPr>
                <w:rFonts w:cstheme="minorHAnsi"/>
              </w:rPr>
              <w:t>(240</w:t>
            </w:r>
            <w:proofErr w:type="gramStart"/>
            <w:r w:rsidR="00891463">
              <w:rPr>
                <w:rFonts w:cstheme="minorHAnsi"/>
              </w:rPr>
              <w:t>)</w:t>
            </w:r>
            <w:r>
              <w:t>:</w:t>
            </w:r>
            <w:r>
              <w:rPr>
                <w:rFonts w:cstheme="minorHAnsi"/>
              </w:rPr>
              <w:t>π</w:t>
            </w:r>
            <w:proofErr w:type="gramEnd"/>
            <w:r>
              <w:t>/12</w:t>
            </w:r>
            <w:r w:rsidR="00891463">
              <w:t>(15)</w:t>
            </w:r>
            <w:r>
              <w:t>:</w:t>
            </w:r>
            <w:r>
              <w:rPr>
                <w:rFonts w:cstheme="minorHAnsi"/>
              </w:rPr>
              <w:t>π/12</w:t>
            </w:r>
            <w:r w:rsidR="00891463">
              <w:rPr>
                <w:rFonts w:cstheme="minorHAnsi"/>
              </w:rPr>
              <w:t>(15)</w:t>
            </w:r>
          </w:p>
        </w:tc>
        <w:tc>
          <w:tcPr>
            <w:tcW w:w="1984" w:type="dxa"/>
          </w:tcPr>
          <w:p w14:paraId="0943051C" w14:textId="2302140A" w:rsidR="006B77AB" w:rsidRDefault="006B77AB" w:rsidP="006B77AB">
            <w:pPr>
              <w:jc w:val="center"/>
            </w:pPr>
            <w:r>
              <w:t>4</w:t>
            </w:r>
            <w:r>
              <w:rPr>
                <w:rFonts w:cstheme="minorHAnsi"/>
              </w:rPr>
              <w:t>π/</w:t>
            </w:r>
            <w:proofErr w:type="gramStart"/>
            <w:r>
              <w:rPr>
                <w:rFonts w:cstheme="minorHAnsi"/>
              </w:rPr>
              <w:t>3</w:t>
            </w:r>
            <w:r>
              <w:t xml:space="preserve"> :</w:t>
            </w:r>
            <w:proofErr w:type="gramEnd"/>
            <w:r>
              <w:rPr>
                <w:rFonts w:cstheme="minorHAnsi"/>
              </w:rPr>
              <w:t xml:space="preserve"> π</w:t>
            </w:r>
            <w:r>
              <w:t>/12 : 5</w:t>
            </w:r>
            <w:r>
              <w:rPr>
                <w:rFonts w:cstheme="minorHAnsi"/>
              </w:rPr>
              <w:t>π/12 : π</w:t>
            </w:r>
          </w:p>
        </w:tc>
        <w:tc>
          <w:tcPr>
            <w:tcW w:w="2410" w:type="dxa"/>
          </w:tcPr>
          <w:p w14:paraId="6B27C256" w14:textId="009E0A4F" w:rsidR="006B77AB" w:rsidRDefault="006B77AB" w:rsidP="006B77AB">
            <w:pPr>
              <w:jc w:val="center"/>
            </w:pPr>
            <w:proofErr w:type="gramStart"/>
            <w:r>
              <w:t>240 :</w:t>
            </w:r>
            <w:proofErr w:type="gramEnd"/>
            <w:r>
              <w:t xml:space="preserve"> 15 : 75 : 180</w:t>
            </w:r>
          </w:p>
        </w:tc>
      </w:tr>
      <w:tr w:rsidR="00891463" w14:paraId="41DC7F5A" w14:textId="77777777" w:rsidTr="00891463">
        <w:tc>
          <w:tcPr>
            <w:tcW w:w="1087" w:type="dxa"/>
          </w:tcPr>
          <w:p w14:paraId="2643A1B5" w14:textId="60947E67" w:rsidR="006B77AB" w:rsidRDefault="006B77AB" w:rsidP="006B77AB">
            <w:pPr>
              <w:jc w:val="center"/>
            </w:pPr>
            <w:r>
              <w:t>9</w:t>
            </w:r>
          </w:p>
        </w:tc>
        <w:tc>
          <w:tcPr>
            <w:tcW w:w="3728" w:type="dxa"/>
          </w:tcPr>
          <w:p w14:paraId="7E26B800" w14:textId="00C05B32" w:rsidR="006B77AB" w:rsidRDefault="006B77AB" w:rsidP="006B77AB">
            <w:pPr>
              <w:jc w:val="center"/>
            </w:pPr>
            <w:r>
              <w:t>3</w:t>
            </w:r>
            <w:r>
              <w:rPr>
                <w:rFonts w:cstheme="minorHAnsi"/>
              </w:rPr>
              <w:t>π/2</w:t>
            </w:r>
            <w:r w:rsidR="00891463">
              <w:rPr>
                <w:rFonts w:cstheme="minorHAnsi"/>
              </w:rPr>
              <w:t>(270</w:t>
            </w:r>
            <w:proofErr w:type="gramStart"/>
            <w:r w:rsidR="00891463">
              <w:rPr>
                <w:rFonts w:cstheme="minorHAnsi"/>
              </w:rPr>
              <w:t>)</w:t>
            </w:r>
            <w:r>
              <w:t>:</w:t>
            </w:r>
            <w:r>
              <w:rPr>
                <w:rFonts w:cstheme="minorHAnsi"/>
              </w:rPr>
              <w:t>π</w:t>
            </w:r>
            <w:proofErr w:type="gramEnd"/>
            <w:r>
              <w:t>/9</w:t>
            </w:r>
            <w:r w:rsidR="00891463">
              <w:t>(20)</w:t>
            </w:r>
            <w:r>
              <w:t>:</w:t>
            </w:r>
            <w:r w:rsidR="00891463">
              <w:t>-</w:t>
            </w:r>
            <w:r>
              <w:rPr>
                <w:rFonts w:cstheme="minorHAnsi"/>
              </w:rPr>
              <w:t>π/</w:t>
            </w:r>
            <w:r w:rsidR="00891463">
              <w:rPr>
                <w:rFonts w:cstheme="minorHAnsi"/>
              </w:rPr>
              <w:t>3(-60)</w:t>
            </w:r>
          </w:p>
        </w:tc>
        <w:tc>
          <w:tcPr>
            <w:tcW w:w="1984" w:type="dxa"/>
          </w:tcPr>
          <w:p w14:paraId="0B9F697C" w14:textId="7DD20C17" w:rsidR="006B77AB" w:rsidRDefault="006B77AB" w:rsidP="006B77AB">
            <w:pPr>
              <w:jc w:val="center"/>
            </w:pPr>
            <w:r>
              <w:t>3</w:t>
            </w:r>
            <w:r>
              <w:rPr>
                <w:rFonts w:cstheme="minorHAnsi"/>
              </w:rPr>
              <w:t>π/</w:t>
            </w:r>
            <w:proofErr w:type="gramStart"/>
            <w:r>
              <w:rPr>
                <w:rFonts w:cstheme="minorHAnsi"/>
              </w:rPr>
              <w:t>2</w:t>
            </w:r>
            <w:r>
              <w:t xml:space="preserve"> :</w:t>
            </w:r>
            <w:proofErr w:type="gramEnd"/>
            <w:r>
              <w:rPr>
                <w:rFonts w:cstheme="minorHAnsi"/>
              </w:rPr>
              <w:t xml:space="preserve"> π</w:t>
            </w:r>
            <w:r>
              <w:t xml:space="preserve">/9 : </w:t>
            </w:r>
            <w:r>
              <w:rPr>
                <w:rFonts w:cstheme="minorHAnsi"/>
              </w:rPr>
              <w:t>π/6 : π</w:t>
            </w:r>
          </w:p>
        </w:tc>
        <w:tc>
          <w:tcPr>
            <w:tcW w:w="2410" w:type="dxa"/>
          </w:tcPr>
          <w:p w14:paraId="7D9E6D85" w14:textId="430E793C" w:rsidR="006B77AB" w:rsidRDefault="006B77AB" w:rsidP="006B77AB">
            <w:pPr>
              <w:jc w:val="center"/>
            </w:pPr>
            <w:proofErr w:type="gramStart"/>
            <w:r>
              <w:t>270 :</w:t>
            </w:r>
            <w:proofErr w:type="gramEnd"/>
            <w:r>
              <w:t xml:space="preserve"> 20 : 30 : 180</w:t>
            </w:r>
          </w:p>
        </w:tc>
      </w:tr>
      <w:tr w:rsidR="00891463" w14:paraId="492922D8" w14:textId="77777777" w:rsidTr="00891463">
        <w:tc>
          <w:tcPr>
            <w:tcW w:w="1087" w:type="dxa"/>
          </w:tcPr>
          <w:p w14:paraId="65284911" w14:textId="2381B298" w:rsidR="006B77AB" w:rsidRDefault="006B77AB" w:rsidP="006B77AB">
            <w:pPr>
              <w:jc w:val="center"/>
            </w:pPr>
            <w:r>
              <w:t>10</w:t>
            </w:r>
          </w:p>
        </w:tc>
        <w:tc>
          <w:tcPr>
            <w:tcW w:w="3728" w:type="dxa"/>
          </w:tcPr>
          <w:p w14:paraId="47B88CE1" w14:textId="0626EA03" w:rsidR="006B77AB" w:rsidRDefault="006B77AB" w:rsidP="006B77AB">
            <w:pPr>
              <w:jc w:val="center"/>
            </w:pPr>
            <w:r>
              <w:t>5</w:t>
            </w:r>
            <w:r>
              <w:rPr>
                <w:rFonts w:cstheme="minorHAnsi"/>
              </w:rPr>
              <w:t>π/3</w:t>
            </w:r>
            <w:r w:rsidR="00891463">
              <w:rPr>
                <w:rFonts w:cstheme="minorHAnsi"/>
              </w:rPr>
              <w:t>(300</w:t>
            </w:r>
            <w:proofErr w:type="gramStart"/>
            <w:r w:rsidR="00891463">
              <w:rPr>
                <w:rFonts w:cstheme="minorHAnsi"/>
              </w:rPr>
              <w:t>)</w:t>
            </w:r>
            <w:r>
              <w:t>:</w:t>
            </w:r>
            <w:r>
              <w:rPr>
                <w:rFonts w:cstheme="minorHAnsi"/>
              </w:rPr>
              <w:t>-</w:t>
            </w:r>
            <w:proofErr w:type="gramEnd"/>
            <w:r>
              <w:rPr>
                <w:rFonts w:cstheme="minorHAnsi"/>
              </w:rPr>
              <w:t>π</w:t>
            </w:r>
            <w:r>
              <w:t>/9</w:t>
            </w:r>
            <w:r w:rsidR="00891463">
              <w:t>(-20)</w:t>
            </w:r>
            <w:r>
              <w:t>:</w:t>
            </w:r>
            <w:r>
              <w:rPr>
                <w:rFonts w:cstheme="minorHAnsi"/>
              </w:rPr>
              <w:t>π/</w:t>
            </w:r>
            <w:r w:rsidR="00891463">
              <w:rPr>
                <w:rFonts w:cstheme="minorHAnsi"/>
              </w:rPr>
              <w:t>6(30)</w:t>
            </w:r>
          </w:p>
        </w:tc>
        <w:tc>
          <w:tcPr>
            <w:tcW w:w="1984" w:type="dxa"/>
          </w:tcPr>
          <w:p w14:paraId="55880949" w14:textId="2E6DDCB3" w:rsidR="006B77AB" w:rsidRDefault="006B77AB" w:rsidP="006B77AB">
            <w:pPr>
              <w:jc w:val="center"/>
            </w:pPr>
            <w:r>
              <w:t>5</w:t>
            </w:r>
            <w:r>
              <w:rPr>
                <w:rFonts w:cstheme="minorHAnsi"/>
              </w:rPr>
              <w:t>π/</w:t>
            </w:r>
            <w:proofErr w:type="gramStart"/>
            <w:r>
              <w:rPr>
                <w:rFonts w:cstheme="minorHAnsi"/>
              </w:rPr>
              <w:t>3</w:t>
            </w:r>
            <w:r>
              <w:t xml:space="preserve"> :</w:t>
            </w:r>
            <w:proofErr w:type="gramEnd"/>
            <w:r>
              <w:rPr>
                <w:rFonts w:cstheme="minorHAnsi"/>
              </w:rPr>
              <w:t xml:space="preserve"> -π</w:t>
            </w:r>
            <w:r>
              <w:t>/9 : 2</w:t>
            </w:r>
            <w:r>
              <w:rPr>
                <w:rFonts w:cstheme="minorHAnsi"/>
              </w:rPr>
              <w:t>π/3 : π</w:t>
            </w:r>
          </w:p>
        </w:tc>
        <w:tc>
          <w:tcPr>
            <w:tcW w:w="2410" w:type="dxa"/>
          </w:tcPr>
          <w:p w14:paraId="5ED915E0" w14:textId="4A2A8498" w:rsidR="006B77AB" w:rsidRDefault="006B77AB" w:rsidP="006B77AB">
            <w:pPr>
              <w:jc w:val="center"/>
            </w:pPr>
            <w:proofErr w:type="gramStart"/>
            <w:r>
              <w:t>300 :</w:t>
            </w:r>
            <w:proofErr w:type="gramEnd"/>
            <w:r>
              <w:t xml:space="preserve"> -20 : 120 : 180</w:t>
            </w:r>
          </w:p>
        </w:tc>
      </w:tr>
      <w:tr w:rsidR="00891463" w14:paraId="38DFF1F6" w14:textId="77777777" w:rsidTr="00891463">
        <w:tc>
          <w:tcPr>
            <w:tcW w:w="1087" w:type="dxa"/>
          </w:tcPr>
          <w:p w14:paraId="6A5995AA" w14:textId="2AE40CA6" w:rsidR="006B77AB" w:rsidRDefault="006B77AB" w:rsidP="006B77AB">
            <w:pPr>
              <w:jc w:val="center"/>
            </w:pPr>
            <w:r>
              <w:t>11</w:t>
            </w:r>
          </w:p>
        </w:tc>
        <w:tc>
          <w:tcPr>
            <w:tcW w:w="3728" w:type="dxa"/>
          </w:tcPr>
          <w:p w14:paraId="66404AAC" w14:textId="5EB575E2" w:rsidR="006B77AB" w:rsidRDefault="006B77AB" w:rsidP="006B77AB">
            <w:pPr>
              <w:jc w:val="center"/>
              <w:rPr>
                <w:rFonts w:cstheme="minorHAnsi"/>
              </w:rPr>
            </w:pPr>
            <w:r>
              <w:rPr>
                <w:rFonts w:cstheme="minorHAnsi"/>
              </w:rPr>
              <w:t>11π/6</w:t>
            </w:r>
            <w:r w:rsidR="00891463">
              <w:rPr>
                <w:rFonts w:cstheme="minorHAnsi"/>
              </w:rPr>
              <w:t>(330</w:t>
            </w:r>
            <w:proofErr w:type="gramStart"/>
            <w:r w:rsidR="00891463">
              <w:rPr>
                <w:rFonts w:cstheme="minorHAnsi"/>
              </w:rPr>
              <w:t>)</w:t>
            </w:r>
            <w:r>
              <w:t>:</w:t>
            </w:r>
            <w:r>
              <w:rPr>
                <w:rFonts w:cstheme="minorHAnsi"/>
              </w:rPr>
              <w:t>π</w:t>
            </w:r>
            <w:proofErr w:type="gramEnd"/>
            <w:r>
              <w:t>/4</w:t>
            </w:r>
            <w:r w:rsidR="00891463">
              <w:t>(45)</w:t>
            </w:r>
            <w:r>
              <w:t>:</w:t>
            </w:r>
            <w:r w:rsidR="00891463">
              <w:t>-</w:t>
            </w:r>
            <w:r>
              <w:rPr>
                <w:rFonts w:cstheme="minorHAnsi"/>
              </w:rPr>
              <w:t>π/</w:t>
            </w:r>
            <w:r w:rsidR="00891463">
              <w:rPr>
                <w:rFonts w:cstheme="minorHAnsi"/>
              </w:rPr>
              <w:t>6(-30)</w:t>
            </w:r>
          </w:p>
        </w:tc>
        <w:tc>
          <w:tcPr>
            <w:tcW w:w="1984" w:type="dxa"/>
          </w:tcPr>
          <w:p w14:paraId="09CF9844" w14:textId="0E016304" w:rsidR="006B77AB" w:rsidRDefault="006B77AB" w:rsidP="006B77AB">
            <w:pPr>
              <w:jc w:val="center"/>
            </w:pPr>
            <w:r>
              <w:rPr>
                <w:rFonts w:cstheme="minorHAnsi"/>
              </w:rPr>
              <w:t>11π/</w:t>
            </w:r>
            <w:proofErr w:type="gramStart"/>
            <w:r>
              <w:rPr>
                <w:rFonts w:cstheme="minorHAnsi"/>
              </w:rPr>
              <w:t>6</w:t>
            </w:r>
            <w:r>
              <w:t xml:space="preserve"> :</w:t>
            </w:r>
            <w:proofErr w:type="gramEnd"/>
            <w:r>
              <w:rPr>
                <w:rFonts w:cstheme="minorHAnsi"/>
              </w:rPr>
              <w:t xml:space="preserve"> π</w:t>
            </w:r>
            <w:r>
              <w:t xml:space="preserve">/4 : </w:t>
            </w:r>
            <w:r>
              <w:rPr>
                <w:rFonts w:cstheme="minorHAnsi"/>
              </w:rPr>
              <w:t>π/3 : π</w:t>
            </w:r>
          </w:p>
        </w:tc>
        <w:tc>
          <w:tcPr>
            <w:tcW w:w="2410" w:type="dxa"/>
          </w:tcPr>
          <w:p w14:paraId="7C1125B1" w14:textId="02522B2F" w:rsidR="006B77AB" w:rsidRDefault="006B77AB" w:rsidP="006B77AB">
            <w:pPr>
              <w:jc w:val="center"/>
            </w:pPr>
            <w:proofErr w:type="gramStart"/>
            <w:r>
              <w:t>330 :</w:t>
            </w:r>
            <w:proofErr w:type="gramEnd"/>
            <w:r>
              <w:t xml:space="preserve"> 45 : 60 : 180</w:t>
            </w:r>
          </w:p>
        </w:tc>
      </w:tr>
    </w:tbl>
    <w:bookmarkEnd w:id="129"/>
    <w:p w14:paraId="392A3A22" w14:textId="727835CA" w:rsidR="00E72029" w:rsidRDefault="00E72029" w:rsidP="00C7702E">
      <w:pPr>
        <w:pStyle w:val="Caption"/>
        <w:spacing w:line="360" w:lineRule="auto"/>
      </w:pPr>
      <w:r>
        <w:t xml:space="preserve">Processing of the IMU data into Euler angles is undertaken by three different main processes. These are a Madgwick Filter, a Kalman filter and a neural network. For each process, a single </w:t>
      </w:r>
      <w:r w:rsidR="00DB7715">
        <w:t>central</w:t>
      </w:r>
      <w:r>
        <w:t xml:space="preserve"> IMU is evaluated and then the front 3 IMUs and then all IMUs. Later experiments investigate the use of a magnetometer and also consider the effects of sensor alignment.</w:t>
      </w:r>
    </w:p>
    <w:p w14:paraId="0692E144" w14:textId="6591FF55" w:rsidR="00CE1EF3" w:rsidRDefault="00CE1EF3" w:rsidP="00C7702E">
      <w:pPr>
        <w:pStyle w:val="Caption"/>
        <w:spacing w:line="360" w:lineRule="auto"/>
      </w:pPr>
      <w:r>
        <w:t>MATLAB</w:t>
      </w:r>
      <w:r w:rsidRPr="00280F56">
        <w:t xml:space="preserve"> 2023a </w:t>
      </w:r>
      <w:r>
        <w:t xml:space="preserve">is used </w:t>
      </w:r>
      <w:r w:rsidRPr="00280F56">
        <w:t xml:space="preserve">for data </w:t>
      </w:r>
      <w:r>
        <w:t xml:space="preserve">processing and </w:t>
      </w:r>
      <w:r w:rsidRPr="00280F56">
        <w:t>analy</w:t>
      </w:r>
      <w:r>
        <w:t>s</w:t>
      </w:r>
      <w:r w:rsidRPr="00280F56">
        <w:t>is</w:t>
      </w:r>
      <w:r>
        <w:t>, using a MATLAB implementation of the Madgwick filter provided by the author of the filter, an internal MATLAB implementation of a Kalman filter and an internal MATLAB-based neural network model.</w:t>
      </w:r>
      <w:r w:rsidR="00C7702E">
        <w:t xml:space="preserve"> Defaults are used for all filters unless these produced noticably incorrect results, wherepon the adjustments are noted.</w:t>
      </w:r>
    </w:p>
    <w:p w14:paraId="0F2E92CE" w14:textId="6F01BC0A" w:rsidR="001567EE" w:rsidRDefault="008F3997" w:rsidP="00A84952">
      <w:pPr>
        <w:pStyle w:val="BodyText"/>
      </w:pPr>
      <w:r>
        <w:lastRenderedPageBreak/>
        <w:t xml:space="preserve">The Madgwick filter implementation </w:t>
      </w:r>
      <w:r w:rsidR="005372B1">
        <w:t xml:space="preserve">for MATLAB is supplied by the author </w:t>
      </w:r>
      <w:r w:rsidR="005372B1">
        <w:fldChar w:fldCharType="begin" w:fldLock="1"/>
      </w:r>
      <w:r w:rsidR="0098196E">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5372B1">
        <w:fldChar w:fldCharType="separate"/>
      </w:r>
      <w:r w:rsidR="005372B1" w:rsidRPr="005372B1">
        <w:rPr>
          <w:noProof/>
        </w:rPr>
        <w:t>(Madgwick, 2009)</w:t>
      </w:r>
      <w:r w:rsidR="005372B1">
        <w:fldChar w:fldCharType="end"/>
      </w:r>
      <w:r w:rsidR="005372B1">
        <w:t xml:space="preserve"> and </w:t>
      </w:r>
      <w:r>
        <w:t xml:space="preserve">has two internal procedures. The first, </w:t>
      </w:r>
      <w:proofErr w:type="spellStart"/>
      <w:r>
        <w:t>UpdateIMU</w:t>
      </w:r>
      <w:proofErr w:type="spellEnd"/>
      <w:r>
        <w:t>, is used for accelerometer and gyroscope data only, and the second, Update, also adds support for magnetometer data.</w:t>
      </w:r>
      <w:r w:rsidR="005372B1">
        <w:t xml:space="preserve"> M</w:t>
      </w:r>
      <w:r w:rsidR="00B11AB5">
        <w:t>ATLAB</w:t>
      </w:r>
      <w:r w:rsidR="005372B1">
        <w:t xml:space="preserve"> wrapper scripts were created to call these functions.</w:t>
      </w:r>
      <w:r w:rsidR="005372B1">
        <w:br/>
      </w:r>
      <w:r w:rsidR="005372B1">
        <w:br/>
        <w:t>The Kalman filter</w:t>
      </w:r>
      <w:r w:rsidR="001567EE">
        <w:t>s</w:t>
      </w:r>
      <w:r w:rsidR="005372B1">
        <w:t xml:space="preserve"> </w:t>
      </w:r>
      <w:r w:rsidR="001567EE">
        <w:t xml:space="preserve">utilised are provided by MATLAB and use an indirect Kalman filter approach. The first, </w:t>
      </w:r>
      <w:proofErr w:type="spellStart"/>
      <w:r w:rsidR="001567EE">
        <w:t>imufilter</w:t>
      </w:r>
      <w:proofErr w:type="spellEnd"/>
      <w:r w:rsidR="001567EE">
        <w:t xml:space="preserve">, accepts </w:t>
      </w:r>
      <w:proofErr w:type="spellStart"/>
      <w:r w:rsidR="001567EE">
        <w:t>gyrometer</w:t>
      </w:r>
      <w:proofErr w:type="spellEnd"/>
      <w:r w:rsidR="001567EE">
        <w:t xml:space="preserve"> and accelerometer data, and the second, </w:t>
      </w:r>
      <w:proofErr w:type="spellStart"/>
      <w:r w:rsidR="001567EE">
        <w:t>ahrsfilter</w:t>
      </w:r>
      <w:proofErr w:type="spellEnd"/>
      <w:r w:rsidR="001567EE">
        <w:t xml:space="preserve">, utilises gyroscope, </w:t>
      </w:r>
      <w:r w:rsidR="00B11AB5">
        <w:t>accelerometer,</w:t>
      </w:r>
      <w:r w:rsidR="001567EE">
        <w:t xml:space="preserve"> and magnetometer data to produce the resultant Euler angles.</w:t>
      </w:r>
    </w:p>
    <w:p w14:paraId="2697073B" w14:textId="251C22DC" w:rsidR="00E72029" w:rsidRDefault="00A84952" w:rsidP="00A84952">
      <w:pPr>
        <w:pStyle w:val="BodyText"/>
      </w:pPr>
      <w:r>
        <w:t xml:space="preserve">The three different systems (Madgwick filter, Kalman filter and Neural network) are compared on </w:t>
      </w:r>
      <w:r w:rsidR="00C7702E">
        <w:t>s</w:t>
      </w:r>
      <w:r>
        <w:t xml:space="preserve">peed of processing, processing CPU requirements and overall accuracy. </w:t>
      </w:r>
      <w:r>
        <w:br/>
      </w:r>
      <w:r w:rsidR="00C7702E">
        <w:br/>
      </w:r>
      <w:r w:rsidR="00E72029">
        <w:t xml:space="preserve">The pseudocode for the </w:t>
      </w:r>
      <w:r w:rsidR="00F22A9E">
        <w:t xml:space="preserve">MATLAB </w:t>
      </w:r>
      <w:r w:rsidR="00E72029">
        <w:t>processing steps is outlined below.</w:t>
      </w:r>
    </w:p>
    <w:p w14:paraId="180820DE" w14:textId="55AB3897" w:rsidR="00E94556" w:rsidRDefault="00C7702E" w:rsidP="00E94556">
      <w:pPr>
        <w:pStyle w:val="BodyText"/>
      </w:pPr>
      <w:r>
        <w:t>a)</w:t>
      </w:r>
      <w:r w:rsidR="00E72029">
        <w:t>Read in IMU and robot arm data.</w:t>
      </w:r>
      <w:r>
        <w:br/>
        <w:t>b)Ad</w:t>
      </w:r>
      <w:r w:rsidR="00E72029">
        <w:t xml:space="preserve">just for mounting angles (add or subtract the </w:t>
      </w:r>
      <w:r>
        <w:t xml:space="preserve">mounting </w:t>
      </w:r>
      <w:r w:rsidR="00E72029">
        <w:t xml:space="preserve">angle, normally </w:t>
      </w:r>
      <w:r w:rsidR="00E72029" w:rsidRPr="00C7702E">
        <w:rPr>
          <w:rFonts w:cs="Calibri"/>
        </w:rPr>
        <w:t>π</w:t>
      </w:r>
      <w:r w:rsidR="00E72029">
        <w:t>/2)</w:t>
      </w:r>
      <w:r w:rsidR="00E72029">
        <w:br/>
      </w:r>
      <w:r>
        <w:t>c)</w:t>
      </w:r>
      <w:r w:rsidR="00E72029">
        <w:t>Get sampling times from robot arm data and store in a new array.</w:t>
      </w:r>
      <w:r w:rsidR="00E72029">
        <w:br/>
      </w:r>
      <w:r>
        <w:t>d)</w:t>
      </w:r>
      <w:r w:rsidR="008F3997">
        <w:t xml:space="preserve">Generate </w:t>
      </w:r>
      <w:r w:rsidR="00E72029">
        <w:t xml:space="preserve">individual </w:t>
      </w:r>
      <w:r w:rsidR="008F3997">
        <w:t xml:space="preserve">IMU </w:t>
      </w:r>
      <w:r w:rsidR="00E72029">
        <w:t xml:space="preserve">arrays and </w:t>
      </w:r>
      <w:r w:rsidR="008F3997">
        <w:t xml:space="preserve">set array sizes the same (sampling times will make differences) </w:t>
      </w:r>
      <w:r>
        <w:t>e)</w:t>
      </w:r>
      <w:r w:rsidR="00E72029">
        <w:t xml:space="preserve">Using visual alignment sample locations, align robot entries with </w:t>
      </w:r>
      <w:r w:rsidR="00DB7715">
        <w:t>central</w:t>
      </w:r>
      <w:r w:rsidR="00E72029">
        <w:t xml:space="preserve"> IMU entries.</w:t>
      </w:r>
      <w:r w:rsidR="00E72029">
        <w:br/>
      </w:r>
      <w:r>
        <w:t>f)R</w:t>
      </w:r>
      <w:r w:rsidR="00E72029">
        <w:t>un Madgwick and Kalman filters on data. (</w:t>
      </w:r>
      <w:r w:rsidR="001567EE">
        <w:t xml:space="preserve">Using </w:t>
      </w:r>
      <w:r w:rsidR="00E72029">
        <w:t>Magnetometer requires different function calls)</w:t>
      </w:r>
      <w:r w:rsidR="00E72029">
        <w:br/>
      </w:r>
      <w:r>
        <w:t>g)</w:t>
      </w:r>
      <w:r w:rsidR="00E72029">
        <w:t xml:space="preserve">Calculate average Euler angles from </w:t>
      </w:r>
      <w:r>
        <w:t>3 IMUs and all IMUs across all Euler angles.</w:t>
      </w:r>
      <w:r>
        <w:br/>
        <w:t xml:space="preserve">h)Create Prediction arrays for neural network for </w:t>
      </w:r>
      <w:r w:rsidR="00DB7715">
        <w:t>central</w:t>
      </w:r>
      <w:r>
        <w:t xml:space="preserve"> IMU, 3 IMUs and all IMUs</w:t>
      </w:r>
      <w:r>
        <w:br/>
      </w:r>
      <w:proofErr w:type="spellStart"/>
      <w:r>
        <w:t>i</w:t>
      </w:r>
      <w:proofErr w:type="spellEnd"/>
      <w:r>
        <w:t>)Create Response array from robot data.</w:t>
      </w:r>
      <w:r>
        <w:br/>
        <w:t>j)Plot output.</w:t>
      </w:r>
      <w:r w:rsidR="00E72029">
        <w:br/>
      </w:r>
      <w:r>
        <w:br/>
        <w:t>Neural network processing is left as a manual process.</w:t>
      </w:r>
      <w:r w:rsidR="00E72029">
        <w:br/>
      </w:r>
      <w:r>
        <w:br/>
      </w:r>
      <w:r w:rsidR="00A84952">
        <w:t xml:space="preserve">The initial neural network </w:t>
      </w:r>
      <w:r w:rsidR="008F3997">
        <w:t xml:space="preserve">utilised for each experiment </w:t>
      </w:r>
      <w:r w:rsidR="00A84952">
        <w:t xml:space="preserve">is a MATLAB 10-layer neural network with each individual axis measurement treated as an input </w:t>
      </w:r>
      <w:r w:rsidR="001567EE">
        <w:t xml:space="preserve">(six to nine inputs for a single IMU) </w:t>
      </w:r>
      <w:r w:rsidR="00A84952">
        <w:t>to the neural network</w:t>
      </w:r>
      <w:r w:rsidR="00E94556">
        <w:t xml:space="preserve"> as shown in Figure 3.14</w:t>
      </w:r>
      <w:r w:rsidR="00A84952">
        <w:t xml:space="preserve">. Outputs of the neural network shall be two - pitch and roll. Training will use the Levenberg-Marquardt (LVM) method. </w:t>
      </w:r>
      <w:r w:rsidR="00E94556">
        <w:t xml:space="preserve">(Bayesian and scaled conjugate training methods were also initially evaluated but these did not offer any significant gains compared to the LVM method). </w:t>
      </w:r>
      <w:r w:rsidR="00A84952">
        <w:t xml:space="preserve">The hidden layers </w:t>
      </w:r>
      <w:del w:id="136" w:author="Charters, Stuart" w:date="2023-10-06T11:20:00Z">
        <w:r w:rsidR="00A84952" w:rsidDel="002F557D">
          <w:delText xml:space="preserve">shall </w:delText>
        </w:r>
      </w:del>
      <w:r w:rsidR="00A84952">
        <w:t>use sigmoid functions and the output layer will use a linear function.</w:t>
      </w:r>
      <w:r w:rsidR="00E94556">
        <w:t xml:space="preserve"> </w:t>
      </w:r>
      <w:r w:rsidR="00E94556" w:rsidRPr="00280F56">
        <w:t>By default, the system will use a random division of data into training, validation</w:t>
      </w:r>
      <w:r w:rsidR="001567EE">
        <w:t>,</w:t>
      </w:r>
      <w:r w:rsidR="00E94556" w:rsidRPr="00280F56">
        <w:t xml:space="preserve"> and testing sets of 70%, 15% and 15%, respectively. </w:t>
      </w:r>
      <w:r w:rsidR="00E94556">
        <w:t xml:space="preserve">Different neural network topologies may need to be </w:t>
      </w:r>
      <w:r w:rsidR="00E94556">
        <w:lastRenderedPageBreak/>
        <w:t>considered during the results section to increase accuracy.</w:t>
      </w:r>
      <w:r w:rsidR="00E94556">
        <w:br/>
        <w:t xml:space="preserve"> </w:t>
      </w:r>
      <w:r w:rsidR="00E94556" w:rsidRPr="00280F56">
        <w:rPr>
          <w:noProof/>
        </w:rPr>
        <w:drawing>
          <wp:inline distT="0" distB="0" distL="0" distR="0" wp14:anchorId="180469A4" wp14:editId="32B44DB2">
            <wp:extent cx="2324100" cy="2006600"/>
            <wp:effectExtent l="0" t="0" r="0" b="0"/>
            <wp:docPr id="2123079051" name="Picture 2123079051" descr="Initial design of Neural Network using nn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569" name="Picture 11" descr="Initial design of Neural Network using nnstart"/>
                    <pic:cNvPicPr/>
                  </pic:nvPicPr>
                  <pic:blipFill>
                    <a:blip r:embed="rId40">
                      <a:extLst>
                        <a:ext uri="{28A0092B-C50C-407E-A947-70E740481C1C}">
                          <a14:useLocalDpi xmlns:a14="http://schemas.microsoft.com/office/drawing/2010/main" val="0"/>
                        </a:ext>
                      </a:extLst>
                    </a:blip>
                    <a:stretch>
                      <a:fillRect/>
                    </a:stretch>
                  </pic:blipFill>
                  <pic:spPr>
                    <a:xfrm>
                      <a:off x="0" y="0"/>
                      <a:ext cx="2356755" cy="2034794"/>
                    </a:xfrm>
                    <a:prstGeom prst="rect">
                      <a:avLst/>
                    </a:prstGeom>
                  </pic:spPr>
                </pic:pic>
              </a:graphicData>
            </a:graphic>
          </wp:inline>
        </w:drawing>
      </w:r>
    </w:p>
    <w:p w14:paraId="0AE19701" w14:textId="2293C4CD" w:rsidR="00E94556" w:rsidRDefault="00E94556" w:rsidP="00E94556">
      <w:pPr>
        <w:pStyle w:val="Caption"/>
      </w:pPr>
      <w:bookmarkStart w:id="137" w:name="_Toc147396041"/>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14</w:t>
      </w:r>
      <w:r w:rsidR="005C2817">
        <w:fldChar w:fldCharType="end"/>
      </w:r>
      <w:r>
        <w:t xml:space="preserve"> </w:t>
      </w:r>
      <w:r w:rsidRPr="00574835">
        <w:t xml:space="preserve">Initial </w:t>
      </w:r>
      <w:r>
        <w:t>Neural Network Model</w:t>
      </w:r>
      <w:bookmarkEnd w:id="137"/>
      <w:r w:rsidRPr="00574835">
        <w:t xml:space="preserve"> </w:t>
      </w:r>
    </w:p>
    <w:p w14:paraId="7CB4ECB0" w14:textId="354200ED" w:rsidR="00F96324" w:rsidRPr="00CF13D7" w:rsidRDefault="00A84952" w:rsidP="00E94556">
      <w:pPr>
        <w:pStyle w:val="BodyText"/>
      </w:pPr>
      <w:r>
        <w:t xml:space="preserve">After initial training, different numbers of layers and/or different process functions may be implemented to obtain better performance. Once the </w:t>
      </w:r>
      <w:r w:rsidR="00C7702E">
        <w:t xml:space="preserve">best neural network model </w:t>
      </w:r>
      <w:r>
        <w:t xml:space="preserve">is determined, </w:t>
      </w:r>
      <w:r w:rsidR="00C7702E">
        <w:t xml:space="preserve">a live set of </w:t>
      </w:r>
      <w:r>
        <w:t>robot movements shall be performed</w:t>
      </w:r>
      <w:r w:rsidR="00C7702E">
        <w:t xml:space="preserve"> to </w:t>
      </w:r>
      <w:r>
        <w:t>validate the NN model on untrained data.</w:t>
      </w:r>
      <w:r>
        <w:br/>
      </w:r>
      <w:r w:rsidR="00C7702E">
        <w:br/>
      </w:r>
      <w:r w:rsidR="00285077">
        <w:t xml:space="preserve">In this chapter, the experimental method is outlined, consisting of a baseboard containing </w:t>
      </w:r>
      <w:commentRangeStart w:id="138"/>
      <w:r w:rsidR="00285077">
        <w:t>5</w:t>
      </w:r>
      <w:commentRangeEnd w:id="138"/>
      <w:r w:rsidR="002F557D">
        <w:rPr>
          <w:rStyle w:val="CommentReference"/>
          <w:rFonts w:asciiTheme="minorHAnsi" w:hAnsiTheme="minorHAnsi"/>
        </w:rPr>
        <w:commentReference w:id="138"/>
      </w:r>
      <w:r w:rsidR="00285077">
        <w:t xml:space="preserve"> IMUs which undergo movement induced by a robotic arm. Data from a single </w:t>
      </w:r>
      <w:r w:rsidR="00DB7715">
        <w:t>central</w:t>
      </w:r>
      <w:r w:rsidR="005372B1">
        <w:t xml:space="preserve"> </w:t>
      </w:r>
      <w:r w:rsidR="00285077">
        <w:t>IMU is processed by Madgwick, Kalman filters and</w:t>
      </w:r>
      <w:r w:rsidR="005372B1">
        <w:t>, in</w:t>
      </w:r>
      <w:r w:rsidR="001567EE">
        <w:t>i</w:t>
      </w:r>
      <w:r w:rsidR="005372B1">
        <w:t xml:space="preserve">tially, </w:t>
      </w:r>
      <w:r w:rsidR="00285077">
        <w:t>a 10-layer Sigmoid/Linear neural network to determine Euler angles.</w:t>
      </w:r>
      <w:r w:rsidR="005372B1">
        <w:t xml:space="preserve"> Different neural networks may be implemented to obtain better performance.</w:t>
      </w:r>
      <w:r w:rsidR="00C800FD">
        <w:br/>
        <w:t xml:space="preserve">Data from the front three and then all five IMUs is processed by the </w:t>
      </w:r>
      <w:r w:rsidR="00947CC6">
        <w:t xml:space="preserve">same </w:t>
      </w:r>
      <w:r w:rsidR="00C800FD">
        <w:t>three algorithms and compared against the single IMU results.</w:t>
      </w:r>
      <w:r w:rsidR="00E94556">
        <w:t xml:space="preserve"> Additional experiments investigate the use of a magnetometer and the alignment of IMUs. </w:t>
      </w:r>
      <w:r w:rsidR="005372B1">
        <w:t>E</w:t>
      </w:r>
      <w:r w:rsidR="00E94556">
        <w:t>xperiment</w:t>
      </w:r>
      <w:r w:rsidR="005372B1">
        <w:t xml:space="preserve"> details</w:t>
      </w:r>
      <w:r w:rsidR="00E94556">
        <w:t xml:space="preserve"> are outlined in Table</w:t>
      </w:r>
      <w:r w:rsidR="005372B1">
        <w:t>s</w:t>
      </w:r>
      <w:r w:rsidR="00E94556">
        <w:t xml:space="preserve"> 3.6</w:t>
      </w:r>
      <w:r w:rsidR="005372B1">
        <w:t xml:space="preserve"> to 3.12</w:t>
      </w:r>
      <w:r w:rsidR="00E94556">
        <w:t>.</w:t>
      </w:r>
      <w:r w:rsidR="00C800FD">
        <w:br/>
      </w:r>
      <w:r w:rsidR="00206460" w:rsidRPr="00280F56">
        <w:br/>
      </w:r>
      <w:bookmarkStart w:id="139" w:name="_Toc146546620"/>
      <w:bookmarkStart w:id="140" w:name="_Toc146547297"/>
      <w:bookmarkEnd w:id="130"/>
      <w:r w:rsidR="00F96324" w:rsidRPr="00280F56">
        <w:t xml:space="preserve">In Chapter 4, the results from these experiments </w:t>
      </w:r>
      <w:r w:rsidR="00062030">
        <w:t>are</w:t>
      </w:r>
      <w:r w:rsidR="00F96324" w:rsidRPr="00280F56">
        <w:t xml:space="preserve"> detail</w:t>
      </w:r>
      <w:r w:rsidR="00511D4A" w:rsidRPr="00280F56">
        <w:t>ed</w:t>
      </w:r>
      <w:r w:rsidR="00F96324" w:rsidRPr="00280F56">
        <w:t xml:space="preserve"> and discussed, with analysis of these in Chapter 5</w:t>
      </w:r>
      <w:r w:rsidR="001567EE">
        <w:t>,</w:t>
      </w:r>
      <w:r w:rsidR="00F96324" w:rsidRPr="00280F56">
        <w:t xml:space="preserve"> and conclusions reached in Chapter 6.</w:t>
      </w:r>
      <w:bookmarkEnd w:id="139"/>
      <w:bookmarkEnd w:id="140"/>
    </w:p>
    <w:p w14:paraId="6F199921" w14:textId="2D5DA5F8" w:rsidR="00EC7ED1" w:rsidRDefault="00EC7ED1" w:rsidP="00F96324">
      <w:pPr>
        <w:pStyle w:val="Heading1"/>
      </w:pPr>
      <w:r w:rsidRPr="00280F56">
        <w:lastRenderedPageBreak/>
        <w:br/>
      </w:r>
      <w:bookmarkStart w:id="141" w:name="_Toc147396112"/>
      <w:r w:rsidRPr="00280F56">
        <w:t>Results</w:t>
      </w:r>
      <w:bookmarkEnd w:id="141"/>
    </w:p>
    <w:p w14:paraId="03B7872C" w14:textId="011C5A84" w:rsidR="00B11AB5" w:rsidRPr="00B11AB5" w:rsidRDefault="00B11AB5" w:rsidP="00B11AB5">
      <w:pPr>
        <w:pStyle w:val="BodyText"/>
      </w:pPr>
      <w:r>
        <w:t>This section contains results from the experiments outlined in Table 3.6</w:t>
      </w:r>
      <w:r w:rsidR="00865B5C">
        <w:t>, found in Chapter 3.</w:t>
      </w:r>
      <w:r>
        <w:br/>
      </w:r>
    </w:p>
    <w:p w14:paraId="35BA5C67" w14:textId="7B7F239E" w:rsidR="00A8145C" w:rsidRPr="00280F56" w:rsidRDefault="00EA7DCA" w:rsidP="00253974">
      <w:pPr>
        <w:pStyle w:val="Heading2"/>
        <w:rPr>
          <w:noProof w:val="0"/>
        </w:rPr>
      </w:pPr>
      <w:bookmarkStart w:id="142" w:name="_Toc147396113"/>
      <w:r>
        <w:rPr>
          <w:noProof w:val="0"/>
        </w:rPr>
        <w:t>Stationary vehicle f</w:t>
      </w:r>
      <w:r w:rsidR="001D7C84" w:rsidRPr="00280F56">
        <w:rPr>
          <w:noProof w:val="0"/>
        </w:rPr>
        <w:t xml:space="preserve">ilter </w:t>
      </w:r>
      <w:r>
        <w:rPr>
          <w:noProof w:val="0"/>
        </w:rPr>
        <w:t>p</w:t>
      </w:r>
      <w:r w:rsidR="001D7C84" w:rsidRPr="00280F56">
        <w:rPr>
          <w:noProof w:val="0"/>
        </w:rPr>
        <w:t>erformance</w:t>
      </w:r>
      <w:bookmarkEnd w:id="142"/>
      <w:r w:rsidR="00887F59" w:rsidRPr="00280F56">
        <w:rPr>
          <w:noProof w:val="0"/>
        </w:rPr>
        <w:t xml:space="preserve"> </w:t>
      </w:r>
    </w:p>
    <w:p w14:paraId="726428F6" w14:textId="4807CAFE" w:rsidR="000D4BF9" w:rsidRPr="00280F56" w:rsidRDefault="00865B5C" w:rsidP="000D4BF9">
      <w:pPr>
        <w:pStyle w:val="BodyText"/>
      </w:pPr>
      <w:r>
        <w:t>The stationary experiment positions the chassis at rest to record sensor noise and any other deviations from true-zero position.</w:t>
      </w:r>
      <w:r>
        <w:br/>
        <w:t xml:space="preserve">The robot arm was positioned as per Figure 3.3. This meant that the robot’s wrist 2 joint reports an angle of </w:t>
      </w:r>
      <w:r>
        <w:rPr>
          <w:rFonts w:cs="Calibri"/>
        </w:rPr>
        <w:t>π</w:t>
      </w:r>
      <w:r>
        <w:t>/2, at rest, which is corrected when processing the robot position data.</w:t>
      </w:r>
      <w:r>
        <w:br/>
      </w:r>
      <w:r>
        <w:br/>
      </w:r>
      <w:r w:rsidR="00E74685" w:rsidRPr="00280F56">
        <w:t xml:space="preserve">Applying the </w:t>
      </w:r>
      <w:r w:rsidR="00E50DA1">
        <w:t>MATLAB</w:t>
      </w:r>
      <w:r w:rsidR="002245F1" w:rsidRPr="00280F56">
        <w:t xml:space="preserve"> </w:t>
      </w:r>
      <w:r w:rsidR="00E74685" w:rsidRPr="00280F56">
        <w:t>Madgwick</w:t>
      </w:r>
      <w:r w:rsidR="002245F1" w:rsidRPr="00280F56">
        <w:t xml:space="preserve"> function </w:t>
      </w:r>
      <w:r w:rsidR="008F3997">
        <w:t xml:space="preserve">using the </w:t>
      </w:r>
      <w:proofErr w:type="spellStart"/>
      <w:r w:rsidR="008F3997">
        <w:t>UpdateIMU</w:t>
      </w:r>
      <w:proofErr w:type="spellEnd"/>
      <w:r w:rsidR="008F3997">
        <w:t xml:space="preserve"> procedure </w:t>
      </w:r>
      <w:r w:rsidR="00E74685" w:rsidRPr="00280F56">
        <w:t xml:space="preserve">produced the following </w:t>
      </w:r>
      <w:r>
        <w:t xml:space="preserve">Euler </w:t>
      </w:r>
      <w:r w:rsidR="00E74685" w:rsidRPr="00280F56">
        <w:t xml:space="preserve">results on a stationary vehicle, demonstrated in </w:t>
      </w:r>
      <w:r w:rsidR="00F67348" w:rsidRPr="00280F56">
        <w:t xml:space="preserve">Table </w:t>
      </w:r>
      <w:r w:rsidR="00E74685" w:rsidRPr="00280F56">
        <w:t>4.</w:t>
      </w:r>
      <w:r w:rsidR="00947CC6">
        <w:t>1</w:t>
      </w:r>
      <w:r w:rsidR="00E74685" w:rsidRPr="00280F56">
        <w:t xml:space="preserve">. Settings for the Madgwick filter </w:t>
      </w:r>
      <w:r w:rsidR="001567EE">
        <w:t xml:space="preserve">are </w:t>
      </w:r>
      <w:r w:rsidR="00E74685" w:rsidRPr="00280F56">
        <w:t>defaults. These defaults were a</w:t>
      </w:r>
      <w:r w:rsidR="002245F1" w:rsidRPr="00280F56">
        <w:t xml:space="preserve"> sample period of 1/996, and a </w:t>
      </w:r>
      <w:r w:rsidR="007701F5" w:rsidRPr="00280F56">
        <w:t>b</w:t>
      </w:r>
      <w:r w:rsidR="002245F1" w:rsidRPr="00280F56">
        <w:t>eta value</w:t>
      </w:r>
      <w:r w:rsidR="00E74685" w:rsidRPr="00280F56">
        <w:t xml:space="preserve"> of 0.</w:t>
      </w:r>
      <w:r w:rsidR="002245F1" w:rsidRPr="00280F56">
        <w:t>1</w:t>
      </w:r>
      <w:r w:rsidR="00E74685" w:rsidRPr="00280F56">
        <w:t xml:space="preserve">. </w:t>
      </w:r>
      <w:r w:rsidR="00C74F4B" w:rsidRPr="00280F56">
        <w:t>The time taken to process 9</w:t>
      </w:r>
      <w:r w:rsidR="00F67348" w:rsidRPr="00280F56">
        <w:t>9</w:t>
      </w:r>
      <w:r w:rsidR="00C74F4B" w:rsidRPr="00280F56">
        <w:t xml:space="preserve">6 sensor readings </w:t>
      </w:r>
      <w:r w:rsidR="009E5AF8" w:rsidRPr="00280F56">
        <w:t xml:space="preserve">from the </w:t>
      </w:r>
      <w:r w:rsidR="00DB7715">
        <w:t>central</w:t>
      </w:r>
      <w:r w:rsidR="009E5AF8" w:rsidRPr="00280F56">
        <w:t xml:space="preserve"> </w:t>
      </w:r>
      <w:r w:rsidR="00C97540">
        <w:t>IMU</w:t>
      </w:r>
      <w:r w:rsidR="009E5AF8" w:rsidRPr="00280F56">
        <w:t xml:space="preserve"> </w:t>
      </w:r>
      <w:r w:rsidR="00C74F4B" w:rsidRPr="00280F56">
        <w:t>was 0.0</w:t>
      </w:r>
      <w:r w:rsidR="00F67348" w:rsidRPr="00280F56">
        <w:t>42</w:t>
      </w:r>
      <w:r w:rsidR="009E5AF8" w:rsidRPr="00280F56">
        <w:t>7</w:t>
      </w:r>
      <w:r w:rsidR="00F67348" w:rsidRPr="00280F56">
        <w:t xml:space="preserve"> </w:t>
      </w:r>
      <w:r w:rsidR="00C74F4B" w:rsidRPr="00280F56">
        <w:t>seconds</w:t>
      </w:r>
      <w:r w:rsidR="00F67348" w:rsidRPr="00280F56">
        <w:t xml:space="preserve"> using the tic/toc method in </w:t>
      </w:r>
      <w:r w:rsidR="00E50DA1">
        <w:t>MATLAB</w:t>
      </w:r>
      <w:r w:rsidR="00C74F4B" w:rsidRPr="00280F56">
        <w:t xml:space="preserve">. </w:t>
      </w:r>
      <w:r w:rsidR="00F67348" w:rsidRPr="00280F56">
        <w:t>As the code runs faster than the recommended</w:t>
      </w:r>
      <w:r w:rsidR="002A7F81" w:rsidRPr="00280F56">
        <w:t xml:space="preserve"> minimum </w:t>
      </w:r>
      <w:r w:rsidR="00865E08">
        <w:t>of</w:t>
      </w:r>
      <w:r w:rsidR="00F67348" w:rsidRPr="00280F56">
        <w:t xml:space="preserve"> 1/10 second </w:t>
      </w:r>
      <w:r w:rsidR="002A7F81" w:rsidRPr="00280F56">
        <w:t xml:space="preserve">code runtime recommended </w:t>
      </w:r>
      <w:r w:rsidR="00F67348" w:rsidRPr="00280F56">
        <w:t>for the tic/toc approach, the code was looped 10 times</w:t>
      </w:r>
      <w:r w:rsidR="001567EE">
        <w:t>,</w:t>
      </w:r>
      <w:r w:rsidR="00F67348" w:rsidRPr="00280F56">
        <w:t xml:space="preserve"> and the tic/toc result is an average</w:t>
      </w:r>
      <w:r w:rsidR="00865E08">
        <w:t xml:space="preserve"> of all runs</w:t>
      </w:r>
      <w:r w:rsidR="00F67348" w:rsidRPr="00280F56">
        <w:t xml:space="preserve">. </w:t>
      </w:r>
      <w:r w:rsidR="000D4BF9" w:rsidRPr="00280F56">
        <w:t>The results of the Madgwick filter are shown in Table 4.</w:t>
      </w:r>
      <w:r w:rsidR="00947CC6">
        <w:t>1</w:t>
      </w:r>
      <w:r w:rsidR="000D4BF9" w:rsidRPr="00280F56">
        <w:t>.</w:t>
      </w:r>
      <w:r w:rsidR="00E94556">
        <w:t xml:space="preserve"> </w:t>
      </w:r>
    </w:p>
    <w:p w14:paraId="292A2C90" w14:textId="454986BB" w:rsidR="00F67348" w:rsidRPr="00280F56" w:rsidRDefault="000D4BF9" w:rsidP="000D4BF9">
      <w:pPr>
        <w:pStyle w:val="BodyText"/>
      </w:pPr>
      <w:bookmarkStart w:id="143" w:name="_Toc146546626"/>
      <w:bookmarkStart w:id="144" w:name="_Toc147395990"/>
      <w:r w:rsidRPr="00280F56">
        <w:t xml:space="preserve">Table </w:t>
      </w:r>
      <w:fldSimple w:instr=" STYLEREF 1 \s ">
        <w:r w:rsidR="00961355">
          <w:rPr>
            <w:noProof/>
          </w:rPr>
          <w:t>4</w:t>
        </w:r>
      </w:fldSimple>
      <w:r w:rsidR="00961355">
        <w:t>.</w:t>
      </w:r>
      <w:fldSimple w:instr=" SEQ Table \* ARABIC \s 1 ">
        <w:r w:rsidR="00961355">
          <w:rPr>
            <w:noProof/>
          </w:rPr>
          <w:t>1</w:t>
        </w:r>
      </w:fldSimple>
      <w:r w:rsidRPr="00280F56">
        <w:t xml:space="preserve"> Madgwick filter results from a stationary vehicle.</w:t>
      </w:r>
      <w:bookmarkEnd w:id="143"/>
      <w:bookmarkEnd w:id="144"/>
    </w:p>
    <w:tbl>
      <w:tblPr>
        <w:tblStyle w:val="TableGrid"/>
        <w:tblW w:w="0" w:type="auto"/>
        <w:tblLook w:val="04A0" w:firstRow="1" w:lastRow="0" w:firstColumn="1" w:lastColumn="0" w:noHBand="0" w:noVBand="1"/>
      </w:tblPr>
      <w:tblGrid>
        <w:gridCol w:w="2547"/>
        <w:gridCol w:w="2410"/>
        <w:gridCol w:w="2551"/>
      </w:tblGrid>
      <w:tr w:rsidR="000D4BF9" w:rsidRPr="00280F56" w14:paraId="3B82B53B" w14:textId="77777777" w:rsidTr="008B0CAA">
        <w:tc>
          <w:tcPr>
            <w:tcW w:w="2547" w:type="dxa"/>
          </w:tcPr>
          <w:p w14:paraId="67678B22" w14:textId="5F63D7B1" w:rsidR="000D4BF9" w:rsidRPr="00280F56" w:rsidRDefault="000D4BF9" w:rsidP="006555BE">
            <w:r w:rsidRPr="00280F56">
              <w:t>Angle X</w:t>
            </w:r>
            <w:r w:rsidR="00BC3115" w:rsidRPr="00280F56">
              <w:t xml:space="preserve"> (Roll)</w:t>
            </w:r>
          </w:p>
        </w:tc>
        <w:tc>
          <w:tcPr>
            <w:tcW w:w="2410" w:type="dxa"/>
          </w:tcPr>
          <w:p w14:paraId="0A517EFB" w14:textId="7E6956E9" w:rsidR="000D4BF9" w:rsidRPr="00280F56" w:rsidRDefault="000D4BF9" w:rsidP="006555BE">
            <w:r w:rsidRPr="00280F56">
              <w:t>Angle Y</w:t>
            </w:r>
            <w:r w:rsidR="00BC3115" w:rsidRPr="00280F56">
              <w:t xml:space="preserve"> (Pitch)</w:t>
            </w:r>
          </w:p>
        </w:tc>
        <w:tc>
          <w:tcPr>
            <w:tcW w:w="2551" w:type="dxa"/>
          </w:tcPr>
          <w:p w14:paraId="73811EAD" w14:textId="341DCA7A" w:rsidR="000D4BF9" w:rsidRPr="00280F56" w:rsidRDefault="000D4BF9" w:rsidP="006555BE">
            <w:r w:rsidRPr="00280F56">
              <w:t>Angle Z</w:t>
            </w:r>
            <w:r w:rsidR="00BC3115" w:rsidRPr="00280F56">
              <w:t xml:space="preserve"> (Yaw)</w:t>
            </w:r>
          </w:p>
        </w:tc>
      </w:tr>
      <w:tr w:rsidR="000D4BF9" w:rsidRPr="00280F56" w14:paraId="2E6A52BB" w14:textId="77777777" w:rsidTr="006555BE">
        <w:trPr>
          <w:trHeight w:val="914"/>
        </w:trPr>
        <w:tc>
          <w:tcPr>
            <w:tcW w:w="2547" w:type="dxa"/>
          </w:tcPr>
          <w:p w14:paraId="206F5EF2" w14:textId="6D0A601F" w:rsidR="000D4BF9" w:rsidRPr="00280F56" w:rsidRDefault="006555BE" w:rsidP="006555BE">
            <w:r>
              <w:t xml:space="preserve">Varied from 0.0143 to 0.0381, with a median of </w:t>
            </w:r>
            <w:r w:rsidR="000D4BF9" w:rsidRPr="00280F56">
              <w:t>0.</w:t>
            </w:r>
            <w:r w:rsidR="00865B5C">
              <w:t>0</w:t>
            </w:r>
            <w:r w:rsidR="000D4BF9" w:rsidRPr="00280F56">
              <w:t>228</w:t>
            </w:r>
            <w:r>
              <w:t>6</w:t>
            </w:r>
          </w:p>
        </w:tc>
        <w:tc>
          <w:tcPr>
            <w:tcW w:w="2410" w:type="dxa"/>
          </w:tcPr>
          <w:p w14:paraId="6B9A1A77" w14:textId="4F1AB708" w:rsidR="000D4BF9" w:rsidRPr="00280F56" w:rsidRDefault="006555BE" w:rsidP="006555BE">
            <w:r>
              <w:t>Varied from -0.0372 to –0.0082, with a median of -</w:t>
            </w:r>
            <w:r w:rsidR="000D4BF9" w:rsidRPr="00280F56">
              <w:t>0.0278</w:t>
            </w:r>
          </w:p>
        </w:tc>
        <w:tc>
          <w:tcPr>
            <w:tcW w:w="2551" w:type="dxa"/>
          </w:tcPr>
          <w:p w14:paraId="11F63C0C" w14:textId="453C3B36" w:rsidR="000D4BF9" w:rsidRPr="00280F56" w:rsidRDefault="0065746C" w:rsidP="006555BE">
            <w:r w:rsidRPr="00280F56">
              <w:t xml:space="preserve">Varied from </w:t>
            </w:r>
            <w:r w:rsidR="000D4BF9" w:rsidRPr="00280F56">
              <w:t>-0.019</w:t>
            </w:r>
            <w:r w:rsidRPr="00280F56">
              <w:t xml:space="preserve">4 to </w:t>
            </w:r>
            <w:r w:rsidR="000D4BF9" w:rsidRPr="00280F56">
              <w:t>0.0217</w:t>
            </w:r>
            <w:r w:rsidR="006555BE">
              <w:t xml:space="preserve"> with a median of 0.0011</w:t>
            </w:r>
          </w:p>
        </w:tc>
      </w:tr>
    </w:tbl>
    <w:p w14:paraId="2005DC87" w14:textId="60A5DE3E" w:rsidR="000D4BF9" w:rsidRPr="00280F56" w:rsidRDefault="00BC3115" w:rsidP="000D4BF9">
      <w:pPr>
        <w:pStyle w:val="BodyText"/>
      </w:pPr>
      <w:r w:rsidRPr="00280F56">
        <w:br/>
        <w:t>A graph of the calculated data is shown in Figure 4.</w:t>
      </w:r>
      <w:r w:rsidR="00C66355" w:rsidRPr="00280F56">
        <w:t>1</w:t>
      </w:r>
      <w:r w:rsidRPr="00280F56">
        <w:t>.</w:t>
      </w:r>
      <w:r w:rsidR="006555BE">
        <w:t xml:space="preserve"> </w:t>
      </w:r>
      <w:r w:rsidR="006555BE" w:rsidRPr="00280F56">
        <w:t xml:space="preserve">The roll and pitch values </w:t>
      </w:r>
      <w:r w:rsidR="006555BE">
        <w:t xml:space="preserve">shown in Figure 4.1 </w:t>
      </w:r>
      <w:r w:rsidR="006555BE" w:rsidRPr="00280F56">
        <w:t xml:space="preserve">vary slightly but values are </w:t>
      </w:r>
      <w:r w:rsidR="006555BE">
        <w:t xml:space="preserve">well </w:t>
      </w:r>
      <w:r w:rsidR="006555BE" w:rsidRPr="00280F56">
        <w:t>within the noise floor of the sensor data.</w:t>
      </w:r>
    </w:p>
    <w:p w14:paraId="39A1A5F5" w14:textId="25E08A5F" w:rsidR="00BC3115" w:rsidRPr="00280F56" w:rsidRDefault="00E8028A" w:rsidP="000D4BF9">
      <w:pPr>
        <w:pStyle w:val="BodyText"/>
      </w:pPr>
      <w:r>
        <w:rPr>
          <w:noProof/>
        </w:rPr>
        <w:lastRenderedPageBreak/>
        <w:drawing>
          <wp:inline distT="0" distB="0" distL="0" distR="0" wp14:anchorId="32291895" wp14:editId="50D4E07F">
            <wp:extent cx="4041785" cy="2190878"/>
            <wp:effectExtent l="0" t="0" r="0" b="0"/>
            <wp:docPr id="8987434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43427" name="Picture 89874342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57076" cy="2199166"/>
                    </a:xfrm>
                    <a:prstGeom prst="rect">
                      <a:avLst/>
                    </a:prstGeom>
                  </pic:spPr>
                </pic:pic>
              </a:graphicData>
            </a:graphic>
          </wp:inline>
        </w:drawing>
      </w:r>
    </w:p>
    <w:p w14:paraId="34783655" w14:textId="347BD8BC" w:rsidR="005D128A" w:rsidRDefault="00BC3115" w:rsidP="00352A0E">
      <w:pPr>
        <w:pStyle w:val="Caption"/>
      </w:pPr>
      <w:bookmarkStart w:id="145" w:name="_Toc147396042"/>
      <w:bookmarkStart w:id="146" w:name="_Toc146547303"/>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w:t>
      </w:r>
      <w:r w:rsidR="005C2817">
        <w:fldChar w:fldCharType="end"/>
      </w:r>
      <w:r w:rsidRPr="00280F56">
        <w:t xml:space="preserve"> Madgwick filter results </w:t>
      </w:r>
      <w:r w:rsidR="0050061E">
        <w:t xml:space="preserve">on </w:t>
      </w:r>
      <w:r w:rsidRPr="00280F56">
        <w:t xml:space="preserve">stationary vehicle </w:t>
      </w:r>
      <w:r w:rsidR="00E8028A">
        <w:t xml:space="preserve">with default </w:t>
      </w:r>
      <w:r w:rsidR="006555BE">
        <w:t>beta</w:t>
      </w:r>
      <w:r w:rsidR="00E8028A">
        <w:t xml:space="preserve"> and sample</w:t>
      </w:r>
      <w:r w:rsidR="006555BE">
        <w:t xml:space="preserve"> </w:t>
      </w:r>
      <w:r w:rsidR="00E8028A">
        <w:t>rate settings</w:t>
      </w:r>
      <w:bookmarkEnd w:id="145"/>
    </w:p>
    <w:bookmarkEnd w:id="146"/>
    <w:p w14:paraId="2E821FC3" w14:textId="193C0C9E" w:rsidR="00A46BDE" w:rsidRPr="00280F56" w:rsidRDefault="00A46BDE" w:rsidP="000B3AE7">
      <w:pPr>
        <w:pStyle w:val="BodyText"/>
      </w:pPr>
      <w:r w:rsidRPr="00280F56">
        <w:rPr>
          <w:rStyle w:val="BodyTextChar"/>
        </w:rPr>
        <w:t xml:space="preserve">The default </w:t>
      </w:r>
      <w:r w:rsidR="00E50DA1">
        <w:rPr>
          <w:rStyle w:val="BodyTextChar"/>
        </w:rPr>
        <w:t>MATLAB</w:t>
      </w:r>
      <w:r w:rsidRPr="00280F56">
        <w:rPr>
          <w:rStyle w:val="BodyTextChar"/>
        </w:rPr>
        <w:t xml:space="preserve"> </w:t>
      </w:r>
      <w:r w:rsidR="006555BE">
        <w:rPr>
          <w:rStyle w:val="BodyTextChar"/>
        </w:rPr>
        <w:t xml:space="preserve">Kalman-based </w:t>
      </w:r>
      <w:proofErr w:type="spellStart"/>
      <w:r w:rsidRPr="00280F56">
        <w:rPr>
          <w:rStyle w:val="BodyTextChar"/>
        </w:rPr>
        <w:t>imufilter</w:t>
      </w:r>
      <w:proofErr w:type="spellEnd"/>
      <w:r w:rsidRPr="00280F56">
        <w:rPr>
          <w:rStyle w:val="BodyTextChar"/>
        </w:rPr>
        <w:t xml:space="preserve"> filter was </w:t>
      </w:r>
      <w:r w:rsidR="00865B5C">
        <w:rPr>
          <w:rStyle w:val="BodyTextChar"/>
        </w:rPr>
        <w:t>applied</w:t>
      </w:r>
      <w:r w:rsidR="00E94556">
        <w:rPr>
          <w:rStyle w:val="BodyTextChar"/>
        </w:rPr>
        <w:t xml:space="preserve">. Settings are configured in the appropriate filter functions included in the </w:t>
      </w:r>
      <w:proofErr w:type="spellStart"/>
      <w:r w:rsidR="00E94556">
        <w:rPr>
          <w:rStyle w:val="BodyTextChar"/>
        </w:rPr>
        <w:t>github</w:t>
      </w:r>
      <w:proofErr w:type="spellEnd"/>
      <w:r w:rsidR="00E94556">
        <w:rPr>
          <w:rStyle w:val="BodyTextChar"/>
        </w:rPr>
        <w:t xml:space="preserve"> repository</w:t>
      </w:r>
      <w:r w:rsidR="006555BE">
        <w:rPr>
          <w:rStyle w:val="BodyTextChar"/>
        </w:rPr>
        <w:t xml:space="preserve"> and were set to defaults</w:t>
      </w:r>
      <w:r w:rsidRPr="00280F56">
        <w:rPr>
          <w:rStyle w:val="BodyTextChar"/>
        </w:rPr>
        <w:t>.</w:t>
      </w:r>
      <w:r w:rsidR="00CC484C" w:rsidRPr="00280F56">
        <w:rPr>
          <w:rStyle w:val="BodyTextChar"/>
        </w:rPr>
        <w:t xml:space="preserve"> </w:t>
      </w:r>
      <w:r w:rsidR="006555BE">
        <w:rPr>
          <w:rStyle w:val="BodyTextChar"/>
        </w:rPr>
        <w:br/>
      </w:r>
      <w:r w:rsidRPr="00280F56">
        <w:br/>
      </w:r>
      <w:bookmarkStart w:id="147" w:name="_Toc146547304"/>
      <w:r w:rsidRPr="00280F56">
        <w:t xml:space="preserve">Running the </w:t>
      </w:r>
      <w:proofErr w:type="spellStart"/>
      <w:r w:rsidR="00E94556">
        <w:t>imufilter</w:t>
      </w:r>
      <w:proofErr w:type="spellEnd"/>
      <w:r w:rsidR="00E94556">
        <w:t xml:space="preserve"> </w:t>
      </w:r>
      <w:r w:rsidRPr="00280F56">
        <w:t xml:space="preserve">Kalman filter on the 996 sensor readings took 0.7581 seconds and produced an array of </w:t>
      </w:r>
      <w:r w:rsidR="00E94556">
        <w:t>E</w:t>
      </w:r>
      <w:r w:rsidRPr="00280F56">
        <w:t>uler angles after the conversion. Figure 4.</w:t>
      </w:r>
      <w:r w:rsidR="00C66355" w:rsidRPr="00280F56">
        <w:t>2</w:t>
      </w:r>
      <w:r w:rsidRPr="00280F56">
        <w:t xml:space="preserve"> shows a magnified view of the area around the x axis showing that the </w:t>
      </w:r>
      <w:r w:rsidR="00E50DA1">
        <w:t>MATLAB</w:t>
      </w:r>
      <w:r w:rsidRPr="00280F56">
        <w:t xml:space="preserve"> Kalman filter will produce accurate results to within 0.03208 degrees for roll values and within 0.0257 of a degree for pitch values. The </w:t>
      </w:r>
      <w:r w:rsidR="009E5AF8" w:rsidRPr="00280F56">
        <w:t>Kalman filter processing</w:t>
      </w:r>
      <w:r w:rsidRPr="00280F56">
        <w:t xml:space="preserve"> time is considerably longer than the Madgwick filter </w:t>
      </w:r>
      <w:r w:rsidR="009E5AF8" w:rsidRPr="00280F56">
        <w:t xml:space="preserve">processing time </w:t>
      </w:r>
      <w:r w:rsidRPr="00280F56">
        <w:t>(</w:t>
      </w:r>
      <w:commentRangeStart w:id="148"/>
      <w:r w:rsidRPr="00280F56">
        <w:t>0.7581 vs 0.042</w:t>
      </w:r>
      <w:r w:rsidR="009E5AF8" w:rsidRPr="00280F56">
        <w:t>7</w:t>
      </w:r>
      <w:r w:rsidRPr="00280F56">
        <w:t xml:space="preserve"> seconds</w:t>
      </w:r>
      <w:commentRangeEnd w:id="148"/>
      <w:r w:rsidR="000D734D">
        <w:rPr>
          <w:rStyle w:val="CommentReference"/>
          <w:rFonts w:asciiTheme="minorHAnsi" w:hAnsiTheme="minorHAnsi"/>
        </w:rPr>
        <w:commentReference w:id="148"/>
      </w:r>
      <w:r w:rsidRPr="00280F56">
        <w:t>).</w:t>
      </w:r>
      <w:bookmarkEnd w:id="147"/>
    </w:p>
    <w:p w14:paraId="51094D70" w14:textId="7B30FB34" w:rsidR="00A46BDE" w:rsidRPr="00280F56" w:rsidRDefault="00E8028A" w:rsidP="00A46BDE">
      <w:pPr>
        <w:pStyle w:val="BodyText"/>
      </w:pPr>
      <w:r>
        <w:rPr>
          <w:noProof/>
        </w:rPr>
        <w:drawing>
          <wp:inline distT="0" distB="0" distL="0" distR="0" wp14:anchorId="2121FFCA" wp14:editId="2272A2B3">
            <wp:extent cx="4861573" cy="2635250"/>
            <wp:effectExtent l="0" t="0" r="0" b="0"/>
            <wp:docPr id="18020556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55613" name="Picture 180205561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65298" cy="2637269"/>
                    </a:xfrm>
                    <a:prstGeom prst="rect">
                      <a:avLst/>
                    </a:prstGeom>
                  </pic:spPr>
                </pic:pic>
              </a:graphicData>
            </a:graphic>
          </wp:inline>
        </w:drawing>
      </w:r>
    </w:p>
    <w:p w14:paraId="6CEC941B" w14:textId="2432EB97" w:rsidR="00A46BDE" w:rsidRPr="00280F56" w:rsidRDefault="00A46BDE" w:rsidP="00352A0E">
      <w:pPr>
        <w:pStyle w:val="Caption"/>
      </w:pPr>
      <w:bookmarkStart w:id="149" w:name="_Toc146547305"/>
      <w:bookmarkStart w:id="150" w:name="_Toc147396043"/>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w:t>
      </w:r>
      <w:r w:rsidR="005C2817">
        <w:fldChar w:fldCharType="end"/>
      </w:r>
      <w:r w:rsidRPr="00280F56">
        <w:t xml:space="preserve"> Kalman Filter results from a stationary vehicle</w:t>
      </w:r>
      <w:bookmarkEnd w:id="149"/>
      <w:bookmarkEnd w:id="150"/>
    </w:p>
    <w:p w14:paraId="6B06AA36" w14:textId="5986B3B6" w:rsidR="00961355" w:rsidRPr="006555BE" w:rsidRDefault="00E8028A" w:rsidP="006555BE">
      <w:pPr>
        <w:pStyle w:val="BodyText"/>
      </w:pPr>
      <w:r>
        <w:br/>
      </w:r>
      <w:r w:rsidR="00CC484C" w:rsidRPr="00280F56">
        <w:t xml:space="preserve">The robot arm was not sampled for this experiment as expected values are </w:t>
      </w:r>
      <w:del w:id="151" w:author="Charters, Stuart" w:date="2023-10-06T11:25:00Z">
        <w:r w:rsidR="00CC484C" w:rsidRPr="00280F56" w:rsidDel="000D734D">
          <w:delText>somewhat obvious</w:delText>
        </w:r>
      </w:del>
      <w:ins w:id="152" w:author="Charters, Stuart" w:date="2023-10-06T11:25:00Z">
        <w:r w:rsidR="000D734D">
          <w:t>programmed</w:t>
        </w:r>
      </w:ins>
      <w:r w:rsidR="00CC484C" w:rsidRPr="00280F56">
        <w:t>.</w:t>
      </w:r>
      <w:r w:rsidR="00CC484C" w:rsidRPr="00280F56">
        <w:br/>
      </w:r>
      <w:r w:rsidR="00CC484C" w:rsidRPr="00280F56">
        <w:lastRenderedPageBreak/>
        <w:t>It was not believed necessary to employ a Neural Network model on a stationary vehicle</w:t>
      </w:r>
      <w:r w:rsidR="000B3AE7">
        <w:t xml:space="preserve"> as the purpose of this experiment was to obtain noise floor data from the IMU</w:t>
      </w:r>
      <w:r w:rsidR="00CC484C" w:rsidRPr="00280F56">
        <w:t>.</w:t>
      </w:r>
    </w:p>
    <w:p w14:paraId="7A125A87" w14:textId="40612CF6" w:rsidR="00A46BDE" w:rsidRPr="00280F56" w:rsidRDefault="00EA7DCA" w:rsidP="00A46BDE">
      <w:pPr>
        <w:pStyle w:val="Heading2"/>
        <w:rPr>
          <w:noProof w:val="0"/>
        </w:rPr>
      </w:pPr>
      <w:bookmarkStart w:id="153" w:name="_Toc147396114"/>
      <w:r>
        <w:rPr>
          <w:noProof w:val="0"/>
        </w:rPr>
        <w:t>Rolling vehicle f</w:t>
      </w:r>
      <w:r w:rsidR="00C66355" w:rsidRPr="00280F56">
        <w:rPr>
          <w:noProof w:val="0"/>
        </w:rPr>
        <w:t>ilter performance</w:t>
      </w:r>
      <w:r>
        <w:rPr>
          <w:noProof w:val="0"/>
        </w:rPr>
        <w:t>.</w:t>
      </w:r>
      <w:bookmarkEnd w:id="153"/>
    </w:p>
    <w:p w14:paraId="12E39D3E" w14:textId="66626D01" w:rsidR="006555BE" w:rsidRDefault="006555BE" w:rsidP="00A46BDE">
      <w:pPr>
        <w:pStyle w:val="BodyText"/>
      </w:pPr>
      <w:r>
        <w:t xml:space="preserve">In this experiment, IMU sensitivity to rolling </w:t>
      </w:r>
      <w:r w:rsidR="002043B0">
        <w:t xml:space="preserve">(side to side) </w:t>
      </w:r>
      <w:r>
        <w:t>movements is obtained.</w:t>
      </w:r>
    </w:p>
    <w:p w14:paraId="5B25CB3D" w14:textId="167E299E" w:rsidR="00A46BDE" w:rsidRPr="00280F56" w:rsidRDefault="006555BE" w:rsidP="00A46BDE">
      <w:pPr>
        <w:pStyle w:val="BodyText"/>
      </w:pPr>
      <w:r>
        <w:t xml:space="preserve">The robot arm is initially positioned as per </w:t>
      </w:r>
      <w:r w:rsidR="00872662">
        <w:t>Figure</w:t>
      </w:r>
      <w:r>
        <w:t xml:space="preserve"> 3.3.</w:t>
      </w:r>
      <w:r w:rsidR="002043B0">
        <w:t xml:space="preserve"> As the Wrist2 joint is positioned at a </w:t>
      </w:r>
      <w:r w:rsidR="002043B0">
        <w:rPr>
          <w:rFonts w:cs="Calibri"/>
        </w:rPr>
        <w:t>π</w:t>
      </w:r>
      <w:r w:rsidR="002043B0">
        <w:t xml:space="preserve">/2 (90 degree) angle, results from this joint are rotated by </w:t>
      </w:r>
      <w:r w:rsidR="002043B0">
        <w:rPr>
          <w:rFonts w:cs="Calibri"/>
        </w:rPr>
        <w:t>π</w:t>
      </w:r>
      <w:r w:rsidR="002043B0">
        <w:t>/2 before processing.</w:t>
      </w:r>
      <w:r>
        <w:t xml:space="preserve"> T</w:t>
      </w:r>
      <w:r w:rsidR="00A46BDE" w:rsidRPr="00280F56">
        <w:t xml:space="preserve">he robot arm </w:t>
      </w:r>
      <w:r w:rsidR="009E5AF8" w:rsidRPr="00280F56">
        <w:t xml:space="preserve">was </w:t>
      </w:r>
      <w:r w:rsidR="002043B0">
        <w:t xml:space="preserve">repetitively </w:t>
      </w:r>
      <w:r w:rsidR="00BB5D02" w:rsidRPr="00280F56">
        <w:t xml:space="preserve">rotated to the angles in </w:t>
      </w:r>
      <w:r w:rsidR="002043B0">
        <w:t xml:space="preserve">listed in </w:t>
      </w:r>
      <w:r w:rsidR="00BB5D02" w:rsidRPr="00280F56">
        <w:t>Table 3</w:t>
      </w:r>
      <w:r w:rsidR="00E94556">
        <w:t>.7</w:t>
      </w:r>
      <w:r w:rsidR="00E80307" w:rsidRPr="00280F56">
        <w:t xml:space="preserve"> </w:t>
      </w:r>
      <w:r w:rsidR="009E5AF8" w:rsidRPr="00280F56">
        <w:t>and</w:t>
      </w:r>
      <w:r w:rsidR="007701F5" w:rsidRPr="00280F56">
        <w:t xml:space="preserve"> </w:t>
      </w:r>
      <w:r w:rsidR="009E5AF8" w:rsidRPr="00280F56">
        <w:t>t</w:t>
      </w:r>
      <w:r w:rsidR="00A46BDE" w:rsidRPr="00280F56">
        <w:t xml:space="preserve">he Robot arm data </w:t>
      </w:r>
      <w:r w:rsidR="009E5AF8" w:rsidRPr="00280F56">
        <w:t>was</w:t>
      </w:r>
      <w:r w:rsidR="00BB5D02" w:rsidRPr="00280F56">
        <w:t xml:space="preserve"> </w:t>
      </w:r>
      <w:r w:rsidR="00A46BDE" w:rsidRPr="00280F56">
        <w:t xml:space="preserve">synchronised </w:t>
      </w:r>
      <w:r w:rsidR="00BB5D02" w:rsidRPr="00280F56">
        <w:t xml:space="preserve">with </w:t>
      </w:r>
      <w:r w:rsidR="00A46BDE" w:rsidRPr="00280F56">
        <w:t xml:space="preserve">the </w:t>
      </w:r>
      <w:r w:rsidR="00C97540">
        <w:t>IMU</w:t>
      </w:r>
      <w:r w:rsidR="00A46BDE" w:rsidRPr="00280F56">
        <w:t xml:space="preserve"> data via manual alignment. The single </w:t>
      </w:r>
      <w:r w:rsidR="00DB7715">
        <w:t>central</w:t>
      </w:r>
      <w:r w:rsidR="00A46BDE" w:rsidRPr="00280F56">
        <w:t xml:space="preserve"> </w:t>
      </w:r>
      <w:r w:rsidR="00C97540">
        <w:t>IMU</w:t>
      </w:r>
      <w:r w:rsidR="00A46BDE" w:rsidRPr="00280F56">
        <w:t xml:space="preserve"> data produced 1001 readings in the 120 second period.</w:t>
      </w:r>
      <w:r w:rsidR="000B136C">
        <w:t xml:space="preserve"> </w:t>
      </w:r>
      <w:r>
        <w:t>All angles are referenced in the conventional clockwise direction</w:t>
      </w:r>
      <w:r w:rsidR="000B136C">
        <w:t>, using the North-East-Down (NED) reference frame.</w:t>
      </w:r>
    </w:p>
    <w:p w14:paraId="53F2B940" w14:textId="0119B21A" w:rsidR="00A46BDE" w:rsidRDefault="00A46BDE" w:rsidP="00A46BDE">
      <w:pPr>
        <w:pStyle w:val="BodyText"/>
      </w:pPr>
      <w:r w:rsidRPr="00280F56">
        <w:t xml:space="preserve">The Madgwick filter was </w:t>
      </w:r>
      <w:r w:rsidR="006555BE">
        <w:t xml:space="preserve">applied to </w:t>
      </w:r>
      <w:r w:rsidRPr="00280F56">
        <w:t>th</w:t>
      </w:r>
      <w:r w:rsidR="00B14725" w:rsidRPr="00280F56">
        <w:t xml:space="preserve">e </w:t>
      </w:r>
      <w:r w:rsidR="00DB7715">
        <w:t>central</w:t>
      </w:r>
      <w:r w:rsidR="00B14725" w:rsidRPr="00280F56">
        <w:t xml:space="preserve"> </w:t>
      </w:r>
      <w:r w:rsidR="00C97540">
        <w:t>IMU</w:t>
      </w:r>
      <w:r w:rsidRPr="00280F56">
        <w:t xml:space="preserve"> data with standard settings of a </w:t>
      </w:r>
      <w:r w:rsidR="007701F5" w:rsidRPr="00280F56">
        <w:t>s</w:t>
      </w:r>
      <w:r w:rsidRPr="00280F56">
        <w:t xml:space="preserve">ample </w:t>
      </w:r>
      <w:r w:rsidR="007701F5" w:rsidRPr="00280F56">
        <w:t>p</w:t>
      </w:r>
      <w:r w:rsidRPr="00280F56">
        <w:t xml:space="preserve">eriod of 1/1001 and a default </w:t>
      </w:r>
      <w:r w:rsidR="007701F5" w:rsidRPr="00280F56">
        <w:t>b</w:t>
      </w:r>
      <w:r w:rsidRPr="00280F56">
        <w:t xml:space="preserve">eta value of </w:t>
      </w:r>
      <w:r w:rsidR="00C66355" w:rsidRPr="00280F56">
        <w:t>0.1</w:t>
      </w:r>
      <w:r w:rsidRPr="00280F56">
        <w:t xml:space="preserve"> and took 0.</w:t>
      </w:r>
      <w:r w:rsidR="00BB5D02" w:rsidRPr="00280F56">
        <w:t>0</w:t>
      </w:r>
      <w:r w:rsidRPr="00280F56">
        <w:t>41</w:t>
      </w:r>
      <w:r w:rsidR="009E5AF8" w:rsidRPr="00280F56">
        <w:t>7</w:t>
      </w:r>
      <w:r w:rsidRPr="00280F56">
        <w:t xml:space="preserve"> seconds to run.</w:t>
      </w:r>
      <w:r w:rsidR="000B602B">
        <w:t xml:space="preserve"> The beta value represents the sum of all measurement errors of the gyroscope and is used to </w:t>
      </w:r>
      <w:r w:rsidR="008B0CAA">
        <w:t>weight the accelerometer data in the complementary filter operation</w:t>
      </w:r>
      <w:r w:rsidR="000B602B">
        <w:t>.</w:t>
      </w:r>
      <w:r w:rsidR="008B0CAA">
        <w:t xml:space="preserve"> </w:t>
      </w:r>
      <w:r w:rsidR="008B0CAA" w:rsidRPr="00280F56">
        <w:t xml:space="preserve">Increasing the beta </w:t>
      </w:r>
      <w:r w:rsidR="008B0CAA">
        <w:t xml:space="preserve">value weights </w:t>
      </w:r>
      <w:r w:rsidR="008B0CAA" w:rsidRPr="00280F56">
        <w:t xml:space="preserve">the accelerometer values </w:t>
      </w:r>
      <w:r w:rsidR="008B0CAA">
        <w:t xml:space="preserve">higher </w:t>
      </w:r>
      <w:r w:rsidR="008B0CAA" w:rsidRPr="00280F56">
        <w:t xml:space="preserve">to compensate for </w:t>
      </w:r>
      <w:r w:rsidR="008B0CAA">
        <w:t xml:space="preserve">erroneous </w:t>
      </w:r>
      <w:r w:rsidR="008B0CAA" w:rsidRPr="00280F56">
        <w:t>gyroscope values</w:t>
      </w:r>
      <w:r w:rsidR="008B0CAA">
        <w:t>. It can also be used to obtain quicker convergence but, according to Madgwick, the value would need to be reduced dynamically once convergence is achieved. Increasing the beta value also increases the step size of the gradient descent algorithm which introduces noise, so optimisation of this value is critical.</w:t>
      </w:r>
      <w:r w:rsidR="000B136C">
        <w:t xml:space="preserve"> The sample period is defined as one over the sample-</w:t>
      </w:r>
      <w:proofErr w:type="gramStart"/>
      <w:r w:rsidR="000B136C">
        <w:t>rate</w:t>
      </w:r>
      <w:proofErr w:type="gramEnd"/>
      <w:r w:rsidR="000B136C">
        <w:t xml:space="preserve"> which was set to 1001 to cover all samples, as per the examples provided in Madgwick’s code.</w:t>
      </w:r>
      <w:r w:rsidR="008B0CAA">
        <w:br/>
      </w:r>
      <w:r w:rsidRPr="00280F56">
        <w:t xml:space="preserve">The results were clearly incorrect as can be shown </w:t>
      </w:r>
      <w:r w:rsidR="008B0CAA">
        <w:t>i</w:t>
      </w:r>
      <w:r w:rsidRPr="00280F56">
        <w:t>n Figure 4.</w:t>
      </w:r>
      <w:r w:rsidR="008B0CAA">
        <w:t>3</w:t>
      </w:r>
      <w:r w:rsidRPr="00280F56">
        <w:t xml:space="preserve"> below.</w:t>
      </w:r>
      <w:r w:rsidR="0057736C">
        <w:t xml:space="preserve"> R</w:t>
      </w:r>
      <w:r w:rsidRPr="00280F56">
        <w:t xml:space="preserve">esults from various </w:t>
      </w:r>
      <w:r w:rsidR="007701F5" w:rsidRPr="00280F56">
        <w:t>b</w:t>
      </w:r>
      <w:r w:rsidR="00BB5D02" w:rsidRPr="00280F56">
        <w:t xml:space="preserve">eta </w:t>
      </w:r>
      <w:r w:rsidRPr="00280F56">
        <w:t>values are shown in Figures 4.</w:t>
      </w:r>
      <w:r w:rsidR="008B0CAA">
        <w:t>4</w:t>
      </w:r>
      <w:r w:rsidRPr="00280F56">
        <w:t xml:space="preserve"> through to 4.</w:t>
      </w:r>
      <w:r w:rsidR="008B0CAA">
        <w:t>6</w:t>
      </w:r>
      <w:r w:rsidRPr="00280F56">
        <w:t>.</w:t>
      </w:r>
      <w:r w:rsidR="000B602B">
        <w:t xml:space="preserve"> </w:t>
      </w:r>
    </w:p>
    <w:p w14:paraId="21B9C124" w14:textId="77777777" w:rsidR="00A46BDE" w:rsidRPr="00280F56" w:rsidRDefault="00A46BDE" w:rsidP="00A46BDE">
      <w:pPr>
        <w:pStyle w:val="BodyText"/>
      </w:pPr>
    </w:p>
    <w:p w14:paraId="6E334357" w14:textId="344B682C" w:rsidR="00A46BDE" w:rsidRDefault="009C0924" w:rsidP="005D128A">
      <w:pPr>
        <w:pStyle w:val="BodyText"/>
      </w:pPr>
      <w:r>
        <w:rPr>
          <w:noProof/>
        </w:rPr>
        <w:lastRenderedPageBreak/>
        <w:drawing>
          <wp:inline distT="0" distB="0" distL="0" distR="0" wp14:anchorId="4BE83268" wp14:editId="4D46713A">
            <wp:extent cx="4883150" cy="2936565"/>
            <wp:effectExtent l="0" t="0" r="0" b="0"/>
            <wp:docPr id="804642528" name="Picture 3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42528" name="Picture 38" descr="A graph of a graph&#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87595" cy="2939238"/>
                    </a:xfrm>
                    <a:prstGeom prst="rect">
                      <a:avLst/>
                    </a:prstGeom>
                  </pic:spPr>
                </pic:pic>
              </a:graphicData>
            </a:graphic>
          </wp:inline>
        </w:drawing>
      </w:r>
    </w:p>
    <w:p w14:paraId="3FAB4276" w14:textId="211926B0" w:rsidR="00A46BDE" w:rsidRDefault="00A46BDE" w:rsidP="00352A0E">
      <w:pPr>
        <w:pStyle w:val="Caption"/>
      </w:pPr>
      <w:bookmarkStart w:id="154" w:name="_Toc146547308"/>
      <w:bookmarkStart w:id="155" w:name="_Toc147396044"/>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w:t>
      </w:r>
      <w:r w:rsidR="005C2817">
        <w:fldChar w:fldCharType="end"/>
      </w:r>
      <w:r w:rsidRPr="00280F56">
        <w:t xml:space="preserve"> Madgwick results from stationary vehicle with default </w:t>
      </w:r>
      <w:r w:rsidR="006555BE">
        <w:t>beta</w:t>
      </w:r>
      <w:r w:rsidRPr="00280F56">
        <w:t xml:space="preserve"> of 0.1</w:t>
      </w:r>
      <w:bookmarkEnd w:id="154"/>
      <w:r w:rsidR="009C0924">
        <w:t xml:space="preserve"> and sample rate of 1001.</w:t>
      </w:r>
      <w:bookmarkEnd w:id="155"/>
    </w:p>
    <w:p w14:paraId="6DA8F03D" w14:textId="38ED5F17" w:rsidR="005D128A" w:rsidRDefault="009C0924" w:rsidP="005D128A">
      <w:pPr>
        <w:pStyle w:val="BodyText"/>
      </w:pPr>
      <w:bookmarkStart w:id="156" w:name="_Toc146547309"/>
      <w:r>
        <w:rPr>
          <w:noProof/>
        </w:rPr>
        <w:drawing>
          <wp:inline distT="0" distB="0" distL="0" distR="0" wp14:anchorId="0565C05D" wp14:editId="304474ED">
            <wp:extent cx="4826000" cy="2628736"/>
            <wp:effectExtent l="0" t="0" r="0" b="635"/>
            <wp:docPr id="175138864" name="Picture 3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8864" name="Picture 39" descr="A graph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31538" cy="2631753"/>
                    </a:xfrm>
                    <a:prstGeom prst="rect">
                      <a:avLst/>
                    </a:prstGeom>
                  </pic:spPr>
                </pic:pic>
              </a:graphicData>
            </a:graphic>
          </wp:inline>
        </w:drawing>
      </w:r>
    </w:p>
    <w:p w14:paraId="28218B66" w14:textId="7548F0B4" w:rsidR="00A46BDE" w:rsidRDefault="00A46BDE" w:rsidP="00352A0E">
      <w:pPr>
        <w:pStyle w:val="Caption"/>
      </w:pPr>
      <w:bookmarkStart w:id="157" w:name="_Toc147396045"/>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w:t>
      </w:r>
      <w:r w:rsidR="005C2817">
        <w:fldChar w:fldCharType="end"/>
      </w:r>
      <w:r w:rsidRPr="00280F56">
        <w:t xml:space="preserve"> Madgwick Filter on a rolling vehicle with a </w:t>
      </w:r>
      <w:r w:rsidR="006555BE">
        <w:t>beta value</w:t>
      </w:r>
      <w:r w:rsidRPr="00280F56">
        <w:t xml:space="preserve"> of 1</w:t>
      </w:r>
      <w:bookmarkEnd w:id="156"/>
      <w:r w:rsidR="008B0CAA">
        <w:t>.0</w:t>
      </w:r>
      <w:bookmarkEnd w:id="157"/>
    </w:p>
    <w:p w14:paraId="29ED9C6D" w14:textId="7D240F63" w:rsidR="00A46BDE" w:rsidRPr="00280F56" w:rsidRDefault="00A46BDE" w:rsidP="00A46BDE">
      <w:pPr>
        <w:pStyle w:val="BodyText"/>
      </w:pPr>
      <w:r w:rsidRPr="00280F56">
        <w:lastRenderedPageBreak/>
        <w:t xml:space="preserve">Using a </w:t>
      </w:r>
      <w:r w:rsidR="006555BE">
        <w:t>beta value</w:t>
      </w:r>
      <w:r w:rsidRPr="00280F56">
        <w:t xml:space="preserve"> of 10, the Madgwick filter took 0.</w:t>
      </w:r>
      <w:r w:rsidR="003A733D" w:rsidRPr="00280F56">
        <w:t>0</w:t>
      </w:r>
      <w:r w:rsidRPr="00280F56">
        <w:t>4</w:t>
      </w:r>
      <w:r w:rsidR="009E5AF8" w:rsidRPr="00280F56">
        <w:t>40</w:t>
      </w:r>
      <w:r w:rsidRPr="00280F56">
        <w:t xml:space="preserve"> seconds but produced better results as can be seen in Figure 4.</w:t>
      </w:r>
      <w:r w:rsidR="008B0CAA">
        <w:t>5</w:t>
      </w:r>
      <w:r w:rsidRPr="00280F56">
        <w:t>.</w:t>
      </w:r>
      <w:r w:rsidRPr="00280F56">
        <w:br/>
      </w:r>
      <w:r w:rsidR="009C0924">
        <w:rPr>
          <w:noProof/>
        </w:rPr>
        <w:drawing>
          <wp:inline distT="0" distB="0" distL="0" distR="0" wp14:anchorId="58F64F68" wp14:editId="16C21FA3">
            <wp:extent cx="4846708" cy="2914650"/>
            <wp:effectExtent l="0" t="0" r="0" b="0"/>
            <wp:docPr id="1717822542" name="Picture 40"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22542" name="Picture 40" descr="A graph of a wav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49750" cy="2916480"/>
                    </a:xfrm>
                    <a:prstGeom prst="rect">
                      <a:avLst/>
                    </a:prstGeom>
                  </pic:spPr>
                </pic:pic>
              </a:graphicData>
            </a:graphic>
          </wp:inline>
        </w:drawing>
      </w:r>
    </w:p>
    <w:p w14:paraId="1B96C94E" w14:textId="544CFD1C" w:rsidR="00A46BDE" w:rsidRDefault="00A46BDE" w:rsidP="00352A0E">
      <w:pPr>
        <w:pStyle w:val="Caption"/>
      </w:pPr>
      <w:bookmarkStart w:id="158" w:name="_Toc146547310"/>
      <w:bookmarkStart w:id="159" w:name="_Toc147396046"/>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5</w:t>
      </w:r>
      <w:r w:rsidR="005C2817">
        <w:fldChar w:fldCharType="end"/>
      </w:r>
      <w:r w:rsidRPr="00280F56">
        <w:t xml:space="preserve"> Madgwick filter on a rolling vehicle with a </w:t>
      </w:r>
      <w:r w:rsidR="006555BE">
        <w:t>beta value</w:t>
      </w:r>
      <w:r w:rsidRPr="00280F56">
        <w:t xml:space="preserve"> of 10</w:t>
      </w:r>
      <w:bookmarkEnd w:id="158"/>
      <w:bookmarkEnd w:id="159"/>
    </w:p>
    <w:p w14:paraId="02B588A9" w14:textId="30485E3E" w:rsidR="00A46BDE" w:rsidRPr="00280F56" w:rsidRDefault="00A46BDE" w:rsidP="00F6371D">
      <w:pPr>
        <w:pStyle w:val="BodyText"/>
      </w:pPr>
      <w:r w:rsidRPr="000B3AE7">
        <w:t xml:space="preserve">By repeated experimentation, a </w:t>
      </w:r>
      <w:r w:rsidR="006555BE">
        <w:t>beta value</w:t>
      </w:r>
      <w:r w:rsidRPr="000B3AE7">
        <w:t xml:space="preserve"> of 15 was the lowest gain required to produce the acceptable results show in in Figure 4.</w:t>
      </w:r>
      <w:r w:rsidR="008B0CAA">
        <w:t>6</w:t>
      </w:r>
      <w:r w:rsidRPr="000B3AE7">
        <w:t xml:space="preserve">. </w:t>
      </w:r>
      <w:r w:rsidR="00C84630" w:rsidRPr="000B3AE7">
        <w:t xml:space="preserve">This clearly indicates that the gyroscope output is either noisy and/or has significant drift. From looking at the data, and from examining the output of the gyroscope when the vehicle is stationary, </w:t>
      </w:r>
      <w:r w:rsidR="006C2D20" w:rsidRPr="000B3AE7">
        <w:t xml:space="preserve">the amount of </w:t>
      </w:r>
      <w:r w:rsidR="00C84630" w:rsidRPr="000B3AE7">
        <w:t xml:space="preserve">noise is significant. </w:t>
      </w:r>
      <w:r w:rsidRPr="000B3AE7">
        <w:t>This operation took 0.</w:t>
      </w:r>
      <w:r w:rsidR="003A733D" w:rsidRPr="000B3AE7">
        <w:t>0</w:t>
      </w:r>
      <w:r w:rsidRPr="000B3AE7">
        <w:t>4</w:t>
      </w:r>
      <w:r w:rsidR="00C66355" w:rsidRPr="000B3AE7">
        <w:t>997</w:t>
      </w:r>
      <w:r w:rsidRPr="000B3AE7">
        <w:t xml:space="preserve"> seconds</w:t>
      </w:r>
      <w:r w:rsidR="00C66355" w:rsidRPr="000B3AE7">
        <w:t xml:space="preserve"> for the </w:t>
      </w:r>
      <w:r w:rsidR="00DB7715">
        <w:t>central</w:t>
      </w:r>
      <w:r w:rsidR="00C66355" w:rsidRPr="000B3AE7">
        <w:t xml:space="preserve"> </w:t>
      </w:r>
      <w:r w:rsidR="00C97540" w:rsidRPr="000B3AE7">
        <w:t>IMU</w:t>
      </w:r>
      <w:r w:rsidRPr="000B3AE7">
        <w:t>.</w:t>
      </w:r>
      <w:r w:rsidR="00C66355" w:rsidRPr="000B3AE7">
        <w:t xml:space="preserve"> The average elapsed time for all </w:t>
      </w:r>
      <w:r w:rsidR="00C645EE" w:rsidRPr="000B3AE7">
        <w:t>IMUs</w:t>
      </w:r>
      <w:r w:rsidR="00C66355" w:rsidRPr="000B3AE7">
        <w:t xml:space="preserve"> was 0.046592 with a median of 0.04319</w:t>
      </w:r>
      <w:r w:rsidR="00520AD7" w:rsidRPr="000B3AE7">
        <w:t xml:space="preserve"> and max and min values of 0.06516 and 0.03855, respectively.</w:t>
      </w:r>
      <w:r w:rsidR="003A733D" w:rsidRPr="000B3AE7">
        <w:t xml:space="preserve"> The results from Figure 4.</w:t>
      </w:r>
      <w:r w:rsidR="008B0CAA">
        <w:t>6</w:t>
      </w:r>
      <w:r w:rsidR="003A733D" w:rsidRPr="000B3AE7">
        <w:t xml:space="preserve"> show a maximum measured value of </w:t>
      </w:r>
      <w:r w:rsidR="009E5AF8" w:rsidRPr="000B3AE7">
        <w:t>.9948</w:t>
      </w:r>
      <w:r w:rsidR="003A733D" w:rsidRPr="000B3AE7">
        <w:t xml:space="preserve"> </w:t>
      </w:r>
      <w:r w:rsidR="009E5AF8" w:rsidRPr="000B3AE7">
        <w:t xml:space="preserve">radians </w:t>
      </w:r>
      <w:r w:rsidR="003A733D" w:rsidRPr="000B3AE7">
        <w:t xml:space="preserve">instead of the expected </w:t>
      </w:r>
      <w:r w:rsidR="000B3AE7">
        <w:rPr>
          <w:rFonts w:cs="Calibri"/>
        </w:rPr>
        <w:t>±π</w:t>
      </w:r>
      <w:r w:rsidR="000B3AE7">
        <w:t>/3</w:t>
      </w:r>
      <w:r w:rsidR="003A733D" w:rsidRPr="000B3AE7">
        <w:t xml:space="preserve"> </w:t>
      </w:r>
      <w:r w:rsidR="000B3AE7">
        <w:t xml:space="preserve">(1.047) </w:t>
      </w:r>
      <w:r w:rsidR="009E5AF8" w:rsidRPr="000B3AE7">
        <w:t>radians</w:t>
      </w:r>
      <w:r w:rsidR="008B0CAA">
        <w:t>,</w:t>
      </w:r>
      <w:r w:rsidR="003A733D" w:rsidRPr="000B3AE7">
        <w:t xml:space="preserve"> and the </w:t>
      </w:r>
      <w:r w:rsidR="00C1742D">
        <w:rPr>
          <w:rFonts w:cs="Calibri"/>
        </w:rPr>
        <w:t>π</w:t>
      </w:r>
      <w:r w:rsidR="00C1742D">
        <w:t xml:space="preserve">/4 </w:t>
      </w:r>
      <w:r w:rsidR="000B3AE7">
        <w:t>(</w:t>
      </w:r>
      <w:r w:rsidR="009E5AF8" w:rsidRPr="000B3AE7">
        <w:t>0.7854</w:t>
      </w:r>
      <w:r w:rsidR="000B3AE7">
        <w:t>)</w:t>
      </w:r>
      <w:r w:rsidR="003A733D" w:rsidRPr="000B3AE7">
        <w:t xml:space="preserve"> </w:t>
      </w:r>
      <w:r w:rsidR="009E5AF8" w:rsidRPr="000B3AE7">
        <w:t xml:space="preserve">radian position </w:t>
      </w:r>
      <w:r w:rsidR="003A733D" w:rsidRPr="000B3AE7">
        <w:t xml:space="preserve">was calculated as </w:t>
      </w:r>
      <w:r w:rsidR="009E5AF8" w:rsidRPr="000B3AE7">
        <w:t>0.7487</w:t>
      </w:r>
      <w:r w:rsidR="003A733D" w:rsidRPr="000B3AE7">
        <w:t xml:space="preserve"> </w:t>
      </w:r>
      <w:r w:rsidR="009E5AF8" w:rsidRPr="000B3AE7">
        <w:t>radians</w:t>
      </w:r>
      <w:r w:rsidR="003A733D" w:rsidRPr="000B3AE7">
        <w:t xml:space="preserve">. If the </w:t>
      </w:r>
      <w:r w:rsidR="007701F5" w:rsidRPr="000B3AE7">
        <w:t>0.0201</w:t>
      </w:r>
      <w:r w:rsidR="003A733D" w:rsidRPr="000B3AE7">
        <w:t xml:space="preserve"> </w:t>
      </w:r>
      <w:r w:rsidR="007701F5" w:rsidRPr="000B3AE7">
        <w:t xml:space="preserve">radian </w:t>
      </w:r>
      <w:r w:rsidR="00551D1B" w:rsidRPr="000B3AE7">
        <w:t xml:space="preserve">maximum </w:t>
      </w:r>
      <w:r w:rsidR="003A733D" w:rsidRPr="000B3AE7">
        <w:t xml:space="preserve">tool angle </w:t>
      </w:r>
      <w:r w:rsidR="00551D1B" w:rsidRPr="000B3AE7">
        <w:t xml:space="preserve">error </w:t>
      </w:r>
      <w:r w:rsidR="003A733D" w:rsidRPr="000B3AE7">
        <w:t xml:space="preserve">plus the </w:t>
      </w:r>
      <w:r w:rsidR="00C97540" w:rsidRPr="000B3AE7">
        <w:t>IMU</w:t>
      </w:r>
      <w:r w:rsidR="003A733D" w:rsidRPr="000B3AE7">
        <w:t>’s own 1.5% inaccuracy values are combined</w:t>
      </w:r>
      <w:r w:rsidR="006C2D20" w:rsidRPr="000B3AE7">
        <w:t>,</w:t>
      </w:r>
      <w:r w:rsidR="003A733D" w:rsidRPr="000B3AE7">
        <w:t xml:space="preserve"> then this error is within the operating conditions of the sensors.</w:t>
      </w:r>
    </w:p>
    <w:p w14:paraId="09486E46" w14:textId="1C267515" w:rsidR="00A46BDE" w:rsidRPr="00280F56" w:rsidRDefault="008A0D49" w:rsidP="00A46BDE">
      <w:pPr>
        <w:pStyle w:val="BodyText"/>
      </w:pPr>
      <w:r>
        <w:rPr>
          <w:noProof/>
        </w:rPr>
        <w:lastRenderedPageBreak/>
        <w:drawing>
          <wp:inline distT="0" distB="0" distL="0" distR="0" wp14:anchorId="0A6660B4" wp14:editId="1AB116BD">
            <wp:extent cx="4849616" cy="2641600"/>
            <wp:effectExtent l="0" t="0" r="8255" b="6350"/>
            <wp:docPr id="172430369" name="Picture 4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0369" name="Picture 41" descr="A graph of a graph&#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55956" cy="2645054"/>
                    </a:xfrm>
                    <a:prstGeom prst="rect">
                      <a:avLst/>
                    </a:prstGeom>
                  </pic:spPr>
                </pic:pic>
              </a:graphicData>
            </a:graphic>
          </wp:inline>
        </w:drawing>
      </w:r>
    </w:p>
    <w:p w14:paraId="3ABB33B9" w14:textId="15311B00" w:rsidR="00A46BDE" w:rsidRPr="00280F56" w:rsidRDefault="00A46BDE" w:rsidP="00352A0E">
      <w:pPr>
        <w:pStyle w:val="Caption"/>
      </w:pPr>
      <w:bookmarkStart w:id="160" w:name="_Toc146547311"/>
      <w:bookmarkStart w:id="161" w:name="_Toc147396047"/>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6</w:t>
      </w:r>
      <w:r w:rsidR="005C2817">
        <w:fldChar w:fldCharType="end"/>
      </w:r>
      <w:r w:rsidRPr="00280F56">
        <w:t xml:space="preserve"> Madgwick filter on a rolling vehicle </w:t>
      </w:r>
      <w:commentRangeStart w:id="162"/>
      <w:r w:rsidRPr="00280F56">
        <w:t>wit</w:t>
      </w:r>
      <w:commentRangeEnd w:id="162"/>
      <w:r w:rsidR="000D734D">
        <w:rPr>
          <w:rStyle w:val="CommentReference"/>
          <w:rFonts w:asciiTheme="minorHAnsi" w:hAnsiTheme="minorHAnsi"/>
          <w:noProof w:val="0"/>
        </w:rPr>
        <w:commentReference w:id="162"/>
      </w:r>
      <w:r w:rsidRPr="00280F56">
        <w:t>h a gain of 15</w:t>
      </w:r>
      <w:bookmarkEnd w:id="160"/>
      <w:bookmarkEnd w:id="161"/>
    </w:p>
    <w:p w14:paraId="752453EA" w14:textId="6CCA6106" w:rsidR="00EB0EFB" w:rsidRDefault="00A46BDE" w:rsidP="00DC5CB0">
      <w:pPr>
        <w:pStyle w:val="BodyText"/>
      </w:pPr>
      <w:r w:rsidRPr="00280F56">
        <w:br/>
      </w:r>
      <w:r w:rsidR="00E94556">
        <w:t>The</w:t>
      </w:r>
      <w:r w:rsidRPr="00280F56">
        <w:t xml:space="preserve"> </w:t>
      </w:r>
      <w:proofErr w:type="spellStart"/>
      <w:r w:rsidR="00E94556">
        <w:t>imufilter</w:t>
      </w:r>
      <w:proofErr w:type="spellEnd"/>
      <w:r w:rsidR="00E94556">
        <w:t xml:space="preserve"> </w:t>
      </w:r>
      <w:r w:rsidRPr="00280F56">
        <w:t xml:space="preserve">Kalman filter was </w:t>
      </w:r>
      <w:r w:rsidR="008F3997">
        <w:t xml:space="preserve">then used to generate Euler angles. </w:t>
      </w:r>
      <w:r w:rsidRPr="00280F56">
        <w:t xml:space="preserve">The filter </w:t>
      </w:r>
      <w:r w:rsidR="00520AD7" w:rsidRPr="00280F56">
        <w:t xml:space="preserve">operation </w:t>
      </w:r>
      <w:r w:rsidRPr="00280F56">
        <w:t>took 0.</w:t>
      </w:r>
      <w:r w:rsidR="00520AD7" w:rsidRPr="00280F56">
        <w:t>6516</w:t>
      </w:r>
      <w:r w:rsidRPr="00280F56">
        <w:t xml:space="preserve"> seconds </w:t>
      </w:r>
      <w:r w:rsidR="00520AD7" w:rsidRPr="00280F56">
        <w:t xml:space="preserve">for the </w:t>
      </w:r>
      <w:r w:rsidR="00DB7715">
        <w:t>central</w:t>
      </w:r>
      <w:r w:rsidR="00520AD7" w:rsidRPr="00280F56">
        <w:t xml:space="preserve"> </w:t>
      </w:r>
      <w:r w:rsidR="00C97540">
        <w:t>IMU</w:t>
      </w:r>
      <w:r w:rsidR="00EA7DCA">
        <w:t xml:space="preserve">. Both Madgwick and Kalman filter results for the </w:t>
      </w:r>
      <w:r w:rsidR="00DB7715">
        <w:t>central</w:t>
      </w:r>
      <w:r w:rsidR="00EA7DCA">
        <w:t xml:space="preserve"> IMU are </w:t>
      </w:r>
      <w:r w:rsidRPr="00280F56">
        <w:t>shown in Figure 4.</w:t>
      </w:r>
      <w:r w:rsidR="008B0CAA">
        <w:t>7</w:t>
      </w:r>
      <w:r w:rsidRPr="00280F56">
        <w:t xml:space="preserve">. </w:t>
      </w:r>
      <w:r w:rsidR="00520AD7" w:rsidRPr="00280F56">
        <w:t xml:space="preserve">The average elapsed time for all </w:t>
      </w:r>
      <w:r w:rsidR="00C645EE">
        <w:t>IMUs</w:t>
      </w:r>
      <w:r w:rsidR="00520AD7" w:rsidRPr="00280F56">
        <w:t xml:space="preserve"> was 0.3772 with a median of 0.3051 and max and min values of 0.6516 and 0.2905, respectively, taking </w:t>
      </w:r>
      <w:r w:rsidR="009C2EB0" w:rsidRPr="00280F56">
        <w:t>8.0958</w:t>
      </w:r>
      <w:r w:rsidR="00520AD7" w:rsidRPr="00280F56">
        <w:t xml:space="preserve"> times longer than the Madgwick filter. </w:t>
      </w:r>
      <w:r w:rsidR="00EB0EFB">
        <w:br/>
      </w:r>
      <w:r w:rsidR="000B136C">
        <w:t xml:space="preserve">A low-pass filter should </w:t>
      </w:r>
      <w:r w:rsidRPr="00280F56">
        <w:t>be applied to the</w:t>
      </w:r>
      <w:r w:rsidR="00EB0EFB">
        <w:t xml:space="preserve"> Kalman </w:t>
      </w:r>
      <w:proofErr w:type="spellStart"/>
      <w:r w:rsidR="00EB0EFB">
        <w:t>imufilter</w:t>
      </w:r>
      <w:proofErr w:type="spellEnd"/>
      <w:r w:rsidR="00EB0EFB">
        <w:t xml:space="preserve"> </w:t>
      </w:r>
      <w:r w:rsidRPr="00280F56">
        <w:t xml:space="preserve">results </w:t>
      </w:r>
      <w:r w:rsidR="000B136C">
        <w:t xml:space="preserve">to smooth the </w:t>
      </w:r>
      <w:proofErr w:type="gramStart"/>
      <w:r w:rsidR="000B136C">
        <w:t>output</w:t>
      </w:r>
      <w:proofErr w:type="gramEnd"/>
      <w:r w:rsidR="000B136C">
        <w:t xml:space="preserve"> </w:t>
      </w:r>
      <w:r w:rsidRPr="00280F56">
        <w:t>but the</w:t>
      </w:r>
      <w:r w:rsidR="000B136C">
        <w:t xml:space="preserve"> results </w:t>
      </w:r>
      <w:r w:rsidRPr="00280F56">
        <w:t>track the movement of the vehicle adequately (</w:t>
      </w:r>
      <w:r w:rsidR="00EA7DCA">
        <w:t>v</w:t>
      </w:r>
      <w:r w:rsidRPr="00280F56">
        <w:t xml:space="preserve">arying the Kalman filter settings did not show any significant difference in the output results). The average calculated value for the </w:t>
      </w:r>
      <w:r w:rsidR="00551D1B" w:rsidRPr="00280F56">
        <w:t xml:space="preserve">desired </w:t>
      </w:r>
      <w:r w:rsidR="00C1742D">
        <w:rPr>
          <w:rFonts w:cs="Calibri"/>
        </w:rPr>
        <w:t>π</w:t>
      </w:r>
      <w:r w:rsidR="00C1742D">
        <w:t>/3 (</w:t>
      </w:r>
      <w:r w:rsidR="00551D1B" w:rsidRPr="00280F56">
        <w:t>1.0472</w:t>
      </w:r>
      <w:r w:rsidR="00C1742D">
        <w:t>)</w:t>
      </w:r>
      <w:r w:rsidR="00551D1B" w:rsidRPr="00280F56">
        <w:t xml:space="preserve"> </w:t>
      </w:r>
      <w:r w:rsidRPr="00280F56">
        <w:t xml:space="preserve">angle is </w:t>
      </w:r>
      <w:r w:rsidR="00551D1B" w:rsidRPr="00280F56">
        <w:t>1.0297</w:t>
      </w:r>
      <w:r w:rsidRPr="00280F56">
        <w:t xml:space="preserve"> which is well within specifications of the sensors and tracks better than the </w:t>
      </w:r>
      <w:r w:rsidR="00551D1B" w:rsidRPr="00280F56">
        <w:t>0.9948</w:t>
      </w:r>
      <w:r w:rsidRPr="00280F56">
        <w:t xml:space="preserve"> reading of the Madgwick result. </w:t>
      </w:r>
      <w:r w:rsidR="00EB0EFB">
        <w:br/>
      </w:r>
      <w:r w:rsidR="000B136C">
        <w:br/>
      </w:r>
      <w:r w:rsidR="00EB0EFB">
        <w:t xml:space="preserve">The main reason for the difference in phasing </w:t>
      </w:r>
      <w:r w:rsidR="000B136C">
        <w:t xml:space="preserve">between the signals </w:t>
      </w:r>
      <w:r w:rsidR="00EB0EFB">
        <w:t xml:space="preserve">is that </w:t>
      </w:r>
      <w:r w:rsidR="006555BE">
        <w:t xml:space="preserve">manual </w:t>
      </w:r>
      <w:r w:rsidR="00EB0EFB">
        <w:t xml:space="preserve">alignment of the robot arm is </w:t>
      </w:r>
      <w:r w:rsidR="006555BE">
        <w:t xml:space="preserve">set based </w:t>
      </w:r>
      <w:r w:rsidR="00EB0EFB">
        <w:t xml:space="preserve">on first </w:t>
      </w:r>
      <w:r w:rsidR="006555BE">
        <w:t xml:space="preserve">recognised </w:t>
      </w:r>
      <w:r w:rsidR="00EB0EFB">
        <w:t>movement</w:t>
      </w:r>
      <w:r w:rsidR="006555BE">
        <w:t xml:space="preserve"> time</w:t>
      </w:r>
      <w:r w:rsidR="00EB0EFB">
        <w:t xml:space="preserve">, which may not coincide with the sampling </w:t>
      </w:r>
      <w:r w:rsidR="006555BE">
        <w:t xml:space="preserve">time </w:t>
      </w:r>
      <w:r w:rsidR="00EB0EFB">
        <w:t xml:space="preserve">of the </w:t>
      </w:r>
      <w:r w:rsidR="00DB7715">
        <w:t>central</w:t>
      </w:r>
      <w:r w:rsidR="00EB0EFB">
        <w:t xml:space="preserve"> IMU value, however, the performance differences of the two computers will also play a small part in timing differences. </w:t>
      </w:r>
      <w:r w:rsidR="006555BE">
        <w:t>The phasing difference is consistent across the entire dataset which confirms an alignment discrepancy.</w:t>
      </w:r>
      <w:r w:rsidR="006765C3">
        <w:br/>
        <w:t>The other likely reason for timing discrepancies is that it was discovered after the experiments were undertaken that the robotic arm appears to have a sampling rate of 500Hz. (This value was obtained by experimentation). With samples taken at approximately 8 times that rate, it is likely that some timing discrepancies could occur.</w:t>
      </w:r>
    </w:p>
    <w:p w14:paraId="0CEA14AA" w14:textId="7490B46F" w:rsidR="001511A0" w:rsidRPr="00280F56" w:rsidRDefault="00EB0EFB" w:rsidP="001511A0">
      <w:pPr>
        <w:pStyle w:val="BodyText"/>
      </w:pPr>
      <w:r>
        <w:rPr>
          <w:noProof/>
        </w:rPr>
        <w:lastRenderedPageBreak/>
        <w:drawing>
          <wp:inline distT="0" distB="0" distL="0" distR="0" wp14:anchorId="6E66EE2C" wp14:editId="65618F57">
            <wp:extent cx="4857750" cy="2651386"/>
            <wp:effectExtent l="0" t="0" r="0" b="0"/>
            <wp:docPr id="849082662" name="Picture 46"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2662" name="Picture 46" descr="A graph of a wave&#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65541" cy="2655638"/>
                    </a:xfrm>
                    <a:prstGeom prst="rect">
                      <a:avLst/>
                    </a:prstGeom>
                  </pic:spPr>
                </pic:pic>
              </a:graphicData>
            </a:graphic>
          </wp:inline>
        </w:drawing>
      </w:r>
    </w:p>
    <w:p w14:paraId="47ECFBCF" w14:textId="0ED4A364" w:rsidR="001511A0" w:rsidRPr="00280F56" w:rsidRDefault="001511A0" w:rsidP="00352A0E">
      <w:pPr>
        <w:pStyle w:val="Caption"/>
      </w:pPr>
      <w:bookmarkStart w:id="163" w:name="_Toc146547312"/>
      <w:bookmarkStart w:id="164" w:name="_Toc147396048"/>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7</w:t>
      </w:r>
      <w:r w:rsidR="005C2817">
        <w:fldChar w:fldCharType="end"/>
      </w:r>
      <w:r w:rsidRPr="00280F56">
        <w:t xml:space="preserve"> </w:t>
      </w:r>
      <w:r w:rsidR="0050061E">
        <w:t xml:space="preserve">Filter </w:t>
      </w:r>
      <w:r w:rsidRPr="00280F56">
        <w:t xml:space="preserve">and Robot arm data for a rolling vehicle using </w:t>
      </w:r>
      <w:r w:rsidR="00DB7715">
        <w:t>central</w:t>
      </w:r>
      <w:r w:rsidRPr="00280F56">
        <w:t xml:space="preserve"> </w:t>
      </w:r>
      <w:r w:rsidR="00C97540">
        <w:t>IMU</w:t>
      </w:r>
      <w:r w:rsidRPr="00280F56">
        <w:t xml:space="preserve"> values</w:t>
      </w:r>
      <w:bookmarkEnd w:id="163"/>
      <w:r w:rsidR="00EB0EFB">
        <w:t xml:space="preserve"> : Samples 1-600</w:t>
      </w:r>
      <w:bookmarkEnd w:id="164"/>
    </w:p>
    <w:p w14:paraId="16060393" w14:textId="71F5BAE9" w:rsidR="001511A0" w:rsidRPr="00280F56" w:rsidRDefault="00EB0EFB" w:rsidP="001511A0">
      <w:pPr>
        <w:pStyle w:val="BodyText"/>
      </w:pPr>
      <w:r>
        <w:rPr>
          <w:noProof/>
        </w:rPr>
        <w:drawing>
          <wp:inline distT="0" distB="0" distL="0" distR="0" wp14:anchorId="7B108323" wp14:editId="43606DD0">
            <wp:extent cx="4816553" cy="2628900"/>
            <wp:effectExtent l="0" t="0" r="3175" b="0"/>
            <wp:docPr id="267639459" name="Picture 47"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39459" name="Picture 47" descr="A graph of a wave&#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19954" cy="2630756"/>
                    </a:xfrm>
                    <a:prstGeom prst="rect">
                      <a:avLst/>
                    </a:prstGeom>
                  </pic:spPr>
                </pic:pic>
              </a:graphicData>
            </a:graphic>
          </wp:inline>
        </w:drawing>
      </w:r>
    </w:p>
    <w:p w14:paraId="4F481A31" w14:textId="0A190B3D" w:rsidR="003A7197" w:rsidRPr="00280F56" w:rsidRDefault="003A7197" w:rsidP="00352A0E">
      <w:pPr>
        <w:pStyle w:val="Caption"/>
      </w:pPr>
      <w:bookmarkStart w:id="165" w:name="_Toc146547313"/>
      <w:bookmarkStart w:id="166" w:name="_Toc147396049"/>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8</w:t>
      </w:r>
      <w:r w:rsidR="005C2817">
        <w:fldChar w:fldCharType="end"/>
      </w:r>
      <w:r w:rsidRPr="00280F56">
        <w:t xml:space="preserve"> Averages of </w:t>
      </w:r>
      <w:r w:rsidR="00DB7715">
        <w:t>f</w:t>
      </w:r>
      <w:r w:rsidR="0050061E">
        <w:t>ilter</w:t>
      </w:r>
      <w:r w:rsidR="00DB7715">
        <w:t>s on</w:t>
      </w:r>
      <w:r w:rsidR="0050061E">
        <w:t xml:space="preserve"> </w:t>
      </w:r>
      <w:r w:rsidR="00DB7715">
        <w:t>central</w:t>
      </w:r>
      <w:r w:rsidR="00F6371D">
        <w:t xml:space="preserve"> IMU </w:t>
      </w:r>
      <w:r w:rsidRPr="00280F56">
        <w:t>Roll against robot arm movements</w:t>
      </w:r>
      <w:bookmarkEnd w:id="165"/>
      <w:r w:rsidR="00EB0EFB">
        <w:t>: Samples 1-600</w:t>
      </w:r>
      <w:bookmarkEnd w:id="166"/>
    </w:p>
    <w:p w14:paraId="3A19CCF9" w14:textId="4189B6B3" w:rsidR="00E80307" w:rsidRPr="00280F56" w:rsidRDefault="003A7197" w:rsidP="00E80307">
      <w:pPr>
        <w:pStyle w:val="BodyText"/>
      </w:pPr>
      <w:r w:rsidRPr="00280F56">
        <w:t xml:space="preserve">Plotting the mean of the Madgwick </w:t>
      </w:r>
      <w:r w:rsidR="00C97540">
        <w:t>IMU</w:t>
      </w:r>
      <w:r w:rsidRPr="00280F56">
        <w:t xml:space="preserve"> values and the mean of the Kalman </w:t>
      </w:r>
      <w:r w:rsidR="00C97540">
        <w:t>IMU</w:t>
      </w:r>
      <w:r w:rsidRPr="00280F56">
        <w:t xml:space="preserve"> values against the robot arm movements shows </w:t>
      </w:r>
      <w:r w:rsidR="00EB0EFB">
        <w:t>an</w:t>
      </w:r>
      <w:r w:rsidRPr="00280F56">
        <w:t xml:space="preserve"> amplitude change</w:t>
      </w:r>
      <w:r w:rsidR="00DC5CB0" w:rsidRPr="00280F56">
        <w:t xml:space="preserve"> as seen in Figure 4.</w:t>
      </w:r>
      <w:r w:rsidR="008B0CAA">
        <w:t>8</w:t>
      </w:r>
      <w:r w:rsidR="00DC5CB0" w:rsidRPr="00280F56">
        <w:t>.</w:t>
      </w:r>
      <w:r w:rsidRPr="00280F56">
        <w:t xml:space="preserve"> This indicates that, as somewhat expected, </w:t>
      </w:r>
      <w:r w:rsidR="00EB0EFB">
        <w:t xml:space="preserve">averaging the </w:t>
      </w:r>
      <w:r w:rsidRPr="00280F56">
        <w:t>different IMUs decreases peak amplitude in both positive and negative peak values</w:t>
      </w:r>
      <w:r w:rsidR="00520AD7" w:rsidRPr="00280F56">
        <w:t xml:space="preserve">, indicating a wide spread of values obtained from the various </w:t>
      </w:r>
      <w:r w:rsidR="00C645EE">
        <w:t>IMUs</w:t>
      </w:r>
      <w:r w:rsidRPr="00280F56">
        <w:t>. In terms of tracking the robot arm movements, both the Kalman and the Madgwick filters make good attempts and there is little between the filter results to merit the use of the more computationally expensive Kalman filter.</w:t>
      </w:r>
      <w:r w:rsidR="00210D86" w:rsidRPr="00280F56">
        <w:t xml:space="preserve"> </w:t>
      </w:r>
      <w:r w:rsidR="008A0D49">
        <w:br/>
      </w:r>
      <w:r w:rsidR="00EB0EFB">
        <w:br/>
      </w:r>
      <w:r w:rsidR="00E80307" w:rsidRPr="00280F56">
        <w:t xml:space="preserve">It was not deemed necessary to configure a Neural Network </w:t>
      </w:r>
      <w:r w:rsidR="002E055D">
        <w:t>t</w:t>
      </w:r>
      <w:r w:rsidR="008F3997">
        <w:t>o</w:t>
      </w:r>
      <w:r w:rsidR="002E055D">
        <w:t xml:space="preserve"> analyse </w:t>
      </w:r>
      <w:r w:rsidR="00E80307" w:rsidRPr="00280F56">
        <w:t>a simple rolling movement</w:t>
      </w:r>
      <w:r w:rsidR="001567EE">
        <w:t xml:space="preserve"> as the purpose of this experiment was to discover IMU sensitivity to rolling movements</w:t>
      </w:r>
      <w:r w:rsidR="00E80307" w:rsidRPr="00280F56">
        <w:t>.</w:t>
      </w:r>
    </w:p>
    <w:p w14:paraId="189C1079" w14:textId="42EF16CD" w:rsidR="00A46BDE" w:rsidRPr="00280F56" w:rsidRDefault="00EA7DCA" w:rsidP="00A46BDE">
      <w:pPr>
        <w:pStyle w:val="Heading2"/>
        <w:rPr>
          <w:noProof w:val="0"/>
        </w:rPr>
      </w:pPr>
      <w:bookmarkStart w:id="167" w:name="_Toc147396115"/>
      <w:r>
        <w:rPr>
          <w:noProof w:val="0"/>
        </w:rPr>
        <w:lastRenderedPageBreak/>
        <w:t>Pitching vehicle f</w:t>
      </w:r>
      <w:r w:rsidR="00520AD7" w:rsidRPr="00280F56">
        <w:rPr>
          <w:noProof w:val="0"/>
        </w:rPr>
        <w:t>ilter performance</w:t>
      </w:r>
      <w:r>
        <w:rPr>
          <w:noProof w:val="0"/>
        </w:rPr>
        <w:t>.</w:t>
      </w:r>
      <w:bookmarkEnd w:id="167"/>
    </w:p>
    <w:p w14:paraId="545B86D7" w14:textId="4C15CA0A" w:rsidR="002043B0" w:rsidRDefault="002043B0" w:rsidP="002043B0">
      <w:pPr>
        <w:pStyle w:val="BodyText"/>
      </w:pPr>
      <w:r>
        <w:t>In this experiment, IMU sensitivity to pitching (up and down) movements is obtained.</w:t>
      </w:r>
    </w:p>
    <w:p w14:paraId="6F4A4D3A" w14:textId="0E65EB16" w:rsidR="002113C0" w:rsidRPr="00280F56" w:rsidRDefault="002043B0" w:rsidP="002113C0">
      <w:pPr>
        <w:pStyle w:val="BodyText"/>
      </w:pPr>
      <w:r>
        <w:t xml:space="preserve">The robot arm is initially positioned as per </w:t>
      </w:r>
      <w:r w:rsidR="00872662">
        <w:t>Figure</w:t>
      </w:r>
      <w:r>
        <w:t xml:space="preserve"> 3.3. As the Wrist2 joint is positioned at a </w:t>
      </w:r>
      <w:r>
        <w:rPr>
          <w:rFonts w:cs="Calibri"/>
        </w:rPr>
        <w:t>π</w:t>
      </w:r>
      <w:r>
        <w:t xml:space="preserve">/2 (90 degree) angle, results from this joint are rotated by </w:t>
      </w:r>
      <w:r>
        <w:rPr>
          <w:rFonts w:cs="Calibri"/>
        </w:rPr>
        <w:t>π</w:t>
      </w:r>
      <w:r>
        <w:t>/2 before processing. T</w:t>
      </w:r>
      <w:r w:rsidRPr="00280F56">
        <w:t xml:space="preserve">he robot arm was </w:t>
      </w:r>
      <w:r>
        <w:t xml:space="preserve">repetitively </w:t>
      </w:r>
      <w:r w:rsidRPr="00280F56">
        <w:t xml:space="preserve">rotated to the angles in </w:t>
      </w:r>
      <w:r>
        <w:t xml:space="preserve">listed in </w:t>
      </w:r>
      <w:r w:rsidRPr="00280F56">
        <w:t>Table 3</w:t>
      </w:r>
      <w:r>
        <w:t>.8</w:t>
      </w:r>
      <w:r w:rsidRPr="00280F56">
        <w:t xml:space="preserve"> and the Robot arm data was synchronised with the </w:t>
      </w:r>
      <w:r>
        <w:t>IMU</w:t>
      </w:r>
      <w:r w:rsidRPr="00280F56">
        <w:t xml:space="preserve"> data via manual alignment. </w:t>
      </w:r>
      <w:r w:rsidR="002113C0" w:rsidRPr="00280F56">
        <w:t xml:space="preserve">The single </w:t>
      </w:r>
      <w:r w:rsidR="00DB7715">
        <w:t>central</w:t>
      </w:r>
      <w:r w:rsidR="002113C0" w:rsidRPr="00280F56">
        <w:t xml:space="preserve"> </w:t>
      </w:r>
      <w:r w:rsidR="00C97540">
        <w:t>IMU</w:t>
      </w:r>
      <w:r w:rsidR="002113C0" w:rsidRPr="00280F56">
        <w:t xml:space="preserve"> data produced 995 readings in the 120 second period.</w:t>
      </w:r>
    </w:p>
    <w:p w14:paraId="3EFEC13D" w14:textId="5D96D3B9" w:rsidR="002113C0" w:rsidRPr="00280F56" w:rsidRDefault="002113C0" w:rsidP="00AD5EE1">
      <w:pPr>
        <w:pStyle w:val="BodyText"/>
      </w:pPr>
      <w:r w:rsidRPr="00280F56">
        <w:t xml:space="preserve">Applying the Madgwick filter </w:t>
      </w:r>
      <w:r w:rsidR="009E5AF8" w:rsidRPr="00280F56">
        <w:t>with</w:t>
      </w:r>
      <w:r w:rsidR="000B136C">
        <w:t xml:space="preserve"> a </w:t>
      </w:r>
      <w:r w:rsidR="00551D1B" w:rsidRPr="00280F56">
        <w:t xml:space="preserve">beta </w:t>
      </w:r>
      <w:r w:rsidR="000B136C">
        <w:t xml:space="preserve">value </w:t>
      </w:r>
      <w:r w:rsidR="009E5AF8" w:rsidRPr="00280F56">
        <w:t xml:space="preserve">of 15 </w:t>
      </w:r>
      <w:r w:rsidR="000B136C">
        <w:t xml:space="preserve">(previously determined from Section 4.2) </w:t>
      </w:r>
      <w:r w:rsidRPr="00280F56">
        <w:t xml:space="preserve">on the </w:t>
      </w:r>
      <w:r w:rsidR="00DB7715">
        <w:t>central</w:t>
      </w:r>
      <w:r w:rsidRPr="00280F56">
        <w:t xml:space="preserve"> </w:t>
      </w:r>
      <w:r w:rsidR="00C97540">
        <w:t>IMU</w:t>
      </w:r>
      <w:r w:rsidRPr="00280F56">
        <w:t xml:space="preserve"> data took an average of 0.04758 seconds.</w:t>
      </w:r>
      <w:r w:rsidR="009C2EB0" w:rsidRPr="00280F56">
        <w:t xml:space="preserve"> The average elapsed time for all </w:t>
      </w:r>
      <w:r w:rsidR="00C645EE">
        <w:t>IMUs</w:t>
      </w:r>
      <w:r w:rsidR="009C2EB0" w:rsidRPr="00280F56">
        <w:t xml:space="preserve"> was 0.0432 with a median of 0.0431 and max and min values of 0.04758 and 0.0401, respectively.</w:t>
      </w:r>
      <w:r w:rsidRPr="00280F56">
        <w:br/>
        <w:t>The Kalman filter took 0</w:t>
      </w:r>
      <w:r w:rsidR="009C2EB0" w:rsidRPr="00280F56">
        <w:t>.</w:t>
      </w:r>
      <w:r w:rsidRPr="00280F56">
        <w:t xml:space="preserve">4268 seconds on the same data. </w:t>
      </w:r>
      <w:r w:rsidR="009C2EB0" w:rsidRPr="00280F56">
        <w:t xml:space="preserve">The average elapsed time for all </w:t>
      </w:r>
      <w:r w:rsidR="00C645EE">
        <w:t>IMUs</w:t>
      </w:r>
      <w:r w:rsidR="009C2EB0" w:rsidRPr="00280F56">
        <w:t xml:space="preserve"> was 0.3271 with a median of 0.2991 and max and min values of 0.4268 and 0.2897, respectively.</w:t>
      </w:r>
      <w:r w:rsidR="009C2EB0" w:rsidRPr="00280F56">
        <w:br/>
        <w:t>Using the average values, the Kalman filter took 7.568 times longer than the Madgwick filter to process the pitch values.</w:t>
      </w:r>
      <w:r w:rsidR="009C2EB0" w:rsidRPr="00280F56" w:rsidDel="009C2EB0">
        <w:t xml:space="preserve"> </w:t>
      </w:r>
      <w:r w:rsidRPr="00280F56">
        <w:br/>
        <w:t>Figure 4.</w:t>
      </w:r>
      <w:r w:rsidR="008B0CAA">
        <w:t>9</w:t>
      </w:r>
      <w:r w:rsidRPr="00280F56">
        <w:t xml:space="preserve"> shows the results of the </w:t>
      </w:r>
      <w:r w:rsidR="000B136C">
        <w:t xml:space="preserve">two </w:t>
      </w:r>
      <w:r w:rsidRPr="00280F56">
        <w:t>filters compared to the robot arm data.</w:t>
      </w:r>
      <w:r w:rsidRPr="00280F56">
        <w:br/>
      </w:r>
      <w:r w:rsidR="00F55BC9">
        <w:rPr>
          <w:noProof/>
        </w:rPr>
        <w:drawing>
          <wp:inline distT="0" distB="0" distL="0" distR="0" wp14:anchorId="0B2F7F2E" wp14:editId="303FCD0E">
            <wp:extent cx="4828187" cy="2635250"/>
            <wp:effectExtent l="0" t="0" r="0" b="0"/>
            <wp:docPr id="294648580" name="Picture 4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48580" name="Picture 49" descr="A graph of a graph&#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36591" cy="2639837"/>
                    </a:xfrm>
                    <a:prstGeom prst="rect">
                      <a:avLst/>
                    </a:prstGeom>
                  </pic:spPr>
                </pic:pic>
              </a:graphicData>
            </a:graphic>
          </wp:inline>
        </w:drawing>
      </w:r>
    </w:p>
    <w:p w14:paraId="29779888" w14:textId="53769702" w:rsidR="009C2EB0" w:rsidRPr="00280F56" w:rsidRDefault="009C2EB0" w:rsidP="00352A0E">
      <w:pPr>
        <w:pStyle w:val="Caption"/>
      </w:pPr>
      <w:bookmarkStart w:id="168" w:name="_Toc146547314"/>
      <w:bookmarkStart w:id="169" w:name="_Toc147396050"/>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9</w:t>
      </w:r>
      <w:r w:rsidR="005C2817">
        <w:fldChar w:fldCharType="end"/>
      </w:r>
      <w:r w:rsidRPr="00280F56">
        <w:t xml:space="preserve"> </w:t>
      </w:r>
      <w:r w:rsidR="00F6371D">
        <w:t>F</w:t>
      </w:r>
      <w:r w:rsidR="0050061E">
        <w:t xml:space="preserve">ilter </w:t>
      </w:r>
      <w:r w:rsidRPr="00280F56">
        <w:t xml:space="preserve">and robot arm </w:t>
      </w:r>
      <w:r w:rsidR="00DB7715">
        <w:t>central</w:t>
      </w:r>
      <w:r w:rsidR="00EA7DCA">
        <w:t xml:space="preserve"> IMU </w:t>
      </w:r>
      <w:r w:rsidRPr="00280F56">
        <w:t>data for a pitching vehicle</w:t>
      </w:r>
      <w:bookmarkEnd w:id="168"/>
      <w:r w:rsidR="00F6371D">
        <w:t>: Samples 1-600</w:t>
      </w:r>
      <w:r w:rsidR="00EA7DCA">
        <w:t>.</w:t>
      </w:r>
      <w:bookmarkEnd w:id="169"/>
    </w:p>
    <w:p w14:paraId="064E9F62" w14:textId="00CE6C3E" w:rsidR="0022541E" w:rsidRDefault="0022541E" w:rsidP="0050061E">
      <w:pPr>
        <w:pStyle w:val="BodyText"/>
      </w:pPr>
      <w:bookmarkStart w:id="170" w:name="_Toc146547315"/>
      <w:r w:rsidRPr="00280F56">
        <w:t>Figure 4.</w:t>
      </w:r>
      <w:r w:rsidR="009C2EB0" w:rsidRPr="00280F56">
        <w:t>1</w:t>
      </w:r>
      <w:r w:rsidR="008B0CAA">
        <w:t>0</w:t>
      </w:r>
      <w:r w:rsidRPr="00280F56">
        <w:t xml:space="preserve"> shows the mean of Madgwick and Kalman results from all </w:t>
      </w:r>
      <w:r w:rsidR="00C645EE">
        <w:t>IMUs</w:t>
      </w:r>
      <w:r w:rsidRPr="00280F56">
        <w:t xml:space="preserve"> against the robot arm data.</w:t>
      </w:r>
      <w:bookmarkEnd w:id="170"/>
    </w:p>
    <w:p w14:paraId="527DEFED" w14:textId="71FC8D99" w:rsidR="0022541E" w:rsidRPr="00280F56" w:rsidRDefault="00F55BC9" w:rsidP="0050061E">
      <w:pPr>
        <w:pStyle w:val="BodyText"/>
      </w:pPr>
      <w:r>
        <w:rPr>
          <w:noProof/>
        </w:rPr>
        <w:lastRenderedPageBreak/>
        <w:drawing>
          <wp:inline distT="0" distB="0" distL="0" distR="0" wp14:anchorId="00D120F2" wp14:editId="6C475CAA">
            <wp:extent cx="4863089" cy="2654300"/>
            <wp:effectExtent l="0" t="0" r="0" b="0"/>
            <wp:docPr id="162628797" name="Picture 5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8797" name="Picture 50" descr="A graph of a graph&#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67037" cy="2656455"/>
                    </a:xfrm>
                    <a:prstGeom prst="rect">
                      <a:avLst/>
                    </a:prstGeom>
                  </pic:spPr>
                </pic:pic>
              </a:graphicData>
            </a:graphic>
          </wp:inline>
        </w:drawing>
      </w:r>
    </w:p>
    <w:p w14:paraId="7AB6703B" w14:textId="7463786F" w:rsidR="009C2EB0" w:rsidRDefault="009C2EB0" w:rsidP="00352A0E">
      <w:pPr>
        <w:pStyle w:val="Caption"/>
      </w:pPr>
      <w:bookmarkStart w:id="171" w:name="_Toc146547317"/>
      <w:bookmarkStart w:id="172" w:name="_Toc147396051"/>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10</w:t>
      </w:r>
      <w:r w:rsidR="005C2817">
        <w:fldChar w:fldCharType="end"/>
      </w:r>
      <w:r w:rsidRPr="00280F56">
        <w:t xml:space="preserve"> Averages of </w:t>
      </w:r>
      <w:r w:rsidR="0050061E">
        <w:t xml:space="preserve">Filter </w:t>
      </w:r>
      <w:r w:rsidRPr="00280F56">
        <w:t xml:space="preserve">Roll values against </w:t>
      </w:r>
      <w:r w:rsidR="0002469D" w:rsidRPr="00280F56">
        <w:t xml:space="preserve">pitching </w:t>
      </w:r>
      <w:r w:rsidRPr="00280F56">
        <w:t>robot arm movements</w:t>
      </w:r>
      <w:bookmarkEnd w:id="171"/>
      <w:r w:rsidR="00F6371D">
        <w:t>: Samples 1-600</w:t>
      </w:r>
      <w:bookmarkEnd w:id="172"/>
    </w:p>
    <w:p w14:paraId="248F9889" w14:textId="1A9915F6" w:rsidR="00FF2C0F" w:rsidRDefault="0022541E" w:rsidP="00FF2C0F">
      <w:pPr>
        <w:pStyle w:val="BodyText"/>
        <w:rPr>
          <w:rStyle w:val="BodyTextChar"/>
        </w:rPr>
      </w:pPr>
      <w:bookmarkStart w:id="173" w:name="_Toc146547318"/>
      <w:r w:rsidRPr="00FF2C0F">
        <w:rPr>
          <w:rStyle w:val="BodyTextChar"/>
        </w:rPr>
        <w:t xml:space="preserve">Averaging the values over all </w:t>
      </w:r>
      <w:r w:rsidR="00C97540" w:rsidRPr="00FF2C0F">
        <w:rPr>
          <w:rStyle w:val="BodyTextChar"/>
        </w:rPr>
        <w:t>IMU</w:t>
      </w:r>
      <w:r w:rsidR="003C7C28" w:rsidRPr="00FF2C0F">
        <w:rPr>
          <w:rStyle w:val="BodyTextChar"/>
        </w:rPr>
        <w:t xml:space="preserve"> pitch results</w:t>
      </w:r>
      <w:r w:rsidRPr="00FF2C0F">
        <w:rPr>
          <w:rStyle w:val="BodyTextChar"/>
        </w:rPr>
        <w:t xml:space="preserve"> </w:t>
      </w:r>
      <w:r w:rsidR="003C7C28" w:rsidRPr="00FF2C0F">
        <w:rPr>
          <w:rStyle w:val="BodyTextChar"/>
        </w:rPr>
        <w:t xml:space="preserve">produced </w:t>
      </w:r>
      <w:r w:rsidR="008B0CAA" w:rsidRPr="00FF2C0F">
        <w:rPr>
          <w:rStyle w:val="BodyTextChar"/>
        </w:rPr>
        <w:t xml:space="preserve">considerable </w:t>
      </w:r>
      <w:r w:rsidRPr="00FF2C0F">
        <w:rPr>
          <w:rStyle w:val="BodyTextChar"/>
        </w:rPr>
        <w:t>errors in amplitude and phase, concentrating at zero crossing points</w:t>
      </w:r>
      <w:r w:rsidR="009E5AF8" w:rsidRPr="00FF2C0F">
        <w:rPr>
          <w:rStyle w:val="BodyTextChar"/>
        </w:rPr>
        <w:t>, as seen in Figure 4.1</w:t>
      </w:r>
      <w:r w:rsidR="008B0CAA" w:rsidRPr="00FF2C0F">
        <w:rPr>
          <w:rStyle w:val="BodyTextChar"/>
        </w:rPr>
        <w:t>0</w:t>
      </w:r>
      <w:r w:rsidRPr="00FF2C0F">
        <w:rPr>
          <w:rStyle w:val="BodyTextChar"/>
        </w:rPr>
        <w:t xml:space="preserve">. The Madgwick filter in particular shows some considerable oscillation around the zero crossing points when averaged that did not appear when using the single </w:t>
      </w:r>
      <w:r w:rsidR="00DB7715">
        <w:rPr>
          <w:rStyle w:val="BodyTextChar"/>
        </w:rPr>
        <w:t>central</w:t>
      </w:r>
      <w:r w:rsidRPr="00FF2C0F">
        <w:rPr>
          <w:rStyle w:val="BodyTextChar"/>
        </w:rPr>
        <w:t xml:space="preserve"> </w:t>
      </w:r>
      <w:r w:rsidR="00C97540" w:rsidRPr="00FF2C0F">
        <w:rPr>
          <w:rStyle w:val="BodyTextChar"/>
        </w:rPr>
        <w:t>IMU</w:t>
      </w:r>
      <w:r w:rsidRPr="00FF2C0F">
        <w:rPr>
          <w:rStyle w:val="BodyTextChar"/>
        </w:rPr>
        <w:t>.</w:t>
      </w:r>
      <w:r w:rsidR="00B14725" w:rsidRPr="00FF2C0F">
        <w:rPr>
          <w:rStyle w:val="BodyTextChar"/>
        </w:rPr>
        <w:t xml:space="preserve"> The Kalman filter faltered at an average of -0.655 </w:t>
      </w:r>
      <w:r w:rsidR="009E5AF8" w:rsidRPr="00FF2C0F">
        <w:rPr>
          <w:rStyle w:val="BodyTextChar"/>
        </w:rPr>
        <w:t>radians</w:t>
      </w:r>
      <w:r w:rsidR="00B14725" w:rsidRPr="00FF2C0F">
        <w:rPr>
          <w:rStyle w:val="BodyTextChar"/>
        </w:rPr>
        <w:t xml:space="preserve"> while the Madgwick filter oscillated between this value and between +0.589 and +0.606.</w:t>
      </w:r>
      <w:r w:rsidR="00493834" w:rsidRPr="00FF2C0F">
        <w:rPr>
          <w:rStyle w:val="BodyTextChar"/>
        </w:rPr>
        <w:br/>
        <w:t xml:space="preserve">These results indicate there are some significant data discrepancies between the </w:t>
      </w:r>
      <w:r w:rsidR="00C97540" w:rsidRPr="00FF2C0F">
        <w:rPr>
          <w:rStyle w:val="BodyTextChar"/>
        </w:rPr>
        <w:t>IMU</w:t>
      </w:r>
      <w:r w:rsidR="00493834" w:rsidRPr="00FF2C0F">
        <w:rPr>
          <w:rStyle w:val="BodyTextChar"/>
        </w:rPr>
        <w:t xml:space="preserve"> units</w:t>
      </w:r>
      <w:r w:rsidR="003C7C28" w:rsidRPr="00FF2C0F">
        <w:rPr>
          <w:rStyle w:val="BodyTextChar"/>
        </w:rPr>
        <w:t xml:space="preserve"> and/or variations in the </w:t>
      </w:r>
      <w:r w:rsidR="001513DF" w:rsidRPr="00FF2C0F">
        <w:rPr>
          <w:rStyle w:val="BodyTextChar"/>
        </w:rPr>
        <w:t xml:space="preserve">input </w:t>
      </w:r>
      <w:r w:rsidR="003C7C28" w:rsidRPr="00FF2C0F">
        <w:rPr>
          <w:rStyle w:val="BodyTextChar"/>
        </w:rPr>
        <w:t>data</w:t>
      </w:r>
      <w:r w:rsidR="001513DF" w:rsidRPr="00FF2C0F">
        <w:rPr>
          <w:rStyle w:val="BodyTextChar"/>
        </w:rPr>
        <w:t xml:space="preserve"> between the IMUs</w:t>
      </w:r>
      <w:r w:rsidR="00493834" w:rsidRPr="00FF2C0F">
        <w:rPr>
          <w:rStyle w:val="BodyTextChar"/>
        </w:rPr>
        <w:t>.</w:t>
      </w:r>
      <w:r w:rsidR="00F6371D" w:rsidRPr="00FF2C0F">
        <w:rPr>
          <w:rStyle w:val="BodyTextChar"/>
        </w:rPr>
        <w:t xml:space="preserve"> Figure 4.1</w:t>
      </w:r>
      <w:r w:rsidR="00964101" w:rsidRPr="00FF2C0F">
        <w:rPr>
          <w:rStyle w:val="BodyTextChar"/>
        </w:rPr>
        <w:t>1</w:t>
      </w:r>
      <w:r w:rsidR="00F6371D" w:rsidRPr="00FF2C0F">
        <w:rPr>
          <w:rStyle w:val="BodyTextChar"/>
        </w:rPr>
        <w:t xml:space="preserve"> shows that the averaging the front three IMUs gives similar results to the single </w:t>
      </w:r>
      <w:r w:rsidR="00DB7715">
        <w:rPr>
          <w:rStyle w:val="BodyTextChar"/>
        </w:rPr>
        <w:t>central</w:t>
      </w:r>
      <w:r w:rsidR="00F6371D" w:rsidRPr="00FF2C0F">
        <w:rPr>
          <w:rStyle w:val="BodyTextChar"/>
        </w:rPr>
        <w:t xml:space="preserve"> IMU plot.</w:t>
      </w:r>
    </w:p>
    <w:p w14:paraId="0EA0B1F2" w14:textId="7990B3E9" w:rsidR="00FF2C0F" w:rsidRDefault="00F6371D" w:rsidP="00964101">
      <w:pPr>
        <w:pStyle w:val="Caption"/>
      </w:pPr>
      <w:r w:rsidRPr="00FF2C0F">
        <w:rPr>
          <w:rStyle w:val="BodyTextChar"/>
        </w:rPr>
        <w:br/>
      </w:r>
      <w:bookmarkStart w:id="174" w:name="_Toc147396052"/>
      <w:r>
        <w:drawing>
          <wp:inline distT="0" distB="0" distL="0" distR="0" wp14:anchorId="444968AA" wp14:editId="0EAF0B0B">
            <wp:extent cx="4944529" cy="2698750"/>
            <wp:effectExtent l="0" t="0" r="8890" b="6350"/>
            <wp:docPr id="1685858480" name="Picture 5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58480" name="Picture 51" descr="A graph of a graph&#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48694" cy="2701023"/>
                    </a:xfrm>
                    <a:prstGeom prst="rect">
                      <a:avLst/>
                    </a:prstGeom>
                  </pic:spPr>
                </pic:pic>
              </a:graphicData>
            </a:graphic>
          </wp:inline>
        </w:drawing>
      </w:r>
      <w:r w:rsidR="00F55BC9">
        <w:br/>
      </w:r>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11</w:t>
      </w:r>
      <w:r w:rsidR="005C2817">
        <w:fldChar w:fldCharType="end"/>
      </w:r>
      <w:r>
        <w:t xml:space="preserve"> Average of front 3 IMU results against robot arm movements: Samples 1-600</w:t>
      </w:r>
      <w:bookmarkEnd w:id="174"/>
    </w:p>
    <w:p w14:paraId="687E85CD" w14:textId="70DD7690" w:rsidR="00FF2C0F" w:rsidRDefault="00F6371D" w:rsidP="00FF2C0F">
      <w:pPr>
        <w:pStyle w:val="BodyText"/>
        <w:rPr>
          <w:rStyle w:val="BodyTextChar"/>
        </w:rPr>
      </w:pPr>
      <w:r w:rsidRPr="00FF2C0F">
        <w:rPr>
          <w:rStyle w:val="BodyTextChar"/>
        </w:rPr>
        <w:lastRenderedPageBreak/>
        <w:t>The reason for the discrepancy was that the left rear IMU chipset was upside down, despite mounting it according to the labels</w:t>
      </w:r>
      <w:r w:rsidR="000B136C">
        <w:rPr>
          <w:rStyle w:val="BodyTextChar"/>
        </w:rPr>
        <w:t xml:space="preserve"> on the unit</w:t>
      </w:r>
      <w:r w:rsidRPr="00FF2C0F">
        <w:rPr>
          <w:rStyle w:val="BodyTextChar"/>
        </w:rPr>
        <w:t xml:space="preserve">. </w:t>
      </w:r>
      <w:commentRangeStart w:id="175"/>
      <w:r w:rsidRPr="00FF2C0F">
        <w:rPr>
          <w:rStyle w:val="BodyTextChar"/>
        </w:rPr>
        <w:t xml:space="preserve">Re-mounting </w:t>
      </w:r>
      <w:r w:rsidR="00961355" w:rsidRPr="00FF2C0F">
        <w:rPr>
          <w:rStyle w:val="BodyTextChar"/>
        </w:rPr>
        <w:t xml:space="preserve">and re-calibrating </w:t>
      </w:r>
      <w:r w:rsidRPr="00FF2C0F">
        <w:rPr>
          <w:rStyle w:val="BodyTextChar"/>
        </w:rPr>
        <w:t>th</w:t>
      </w:r>
      <w:r w:rsidR="00961355" w:rsidRPr="00FF2C0F">
        <w:rPr>
          <w:rStyle w:val="BodyTextChar"/>
        </w:rPr>
        <w:t>e</w:t>
      </w:r>
      <w:r w:rsidRPr="00FF2C0F">
        <w:rPr>
          <w:rStyle w:val="BodyTextChar"/>
        </w:rPr>
        <w:t xml:space="preserve"> IMU</w:t>
      </w:r>
      <w:r w:rsidR="00961355" w:rsidRPr="00FF2C0F">
        <w:rPr>
          <w:rStyle w:val="BodyTextChar"/>
        </w:rPr>
        <w:t xml:space="preserve"> </w:t>
      </w:r>
      <w:r w:rsidRPr="00FF2C0F">
        <w:rPr>
          <w:rStyle w:val="BodyTextChar"/>
        </w:rPr>
        <w:t>resolved the issue and similar results to both Figures 4.10 and 4.11 were achieved</w:t>
      </w:r>
      <w:commentRangeEnd w:id="175"/>
      <w:r w:rsidR="00B579AF">
        <w:rPr>
          <w:rStyle w:val="CommentReference"/>
          <w:rFonts w:asciiTheme="minorHAnsi" w:hAnsiTheme="minorHAnsi"/>
        </w:rPr>
        <w:commentReference w:id="175"/>
      </w:r>
      <w:r w:rsidRPr="00FF2C0F">
        <w:rPr>
          <w:rStyle w:val="BodyTextChar"/>
        </w:rPr>
        <w:t>.</w:t>
      </w:r>
    </w:p>
    <w:bookmarkEnd w:id="173"/>
    <w:p w14:paraId="76F71AAA" w14:textId="4E7290D5" w:rsidR="00E80307" w:rsidRPr="00280F56" w:rsidRDefault="00E80307" w:rsidP="00FF2C0F">
      <w:pPr>
        <w:pStyle w:val="BodyText"/>
      </w:pPr>
      <w:r w:rsidRPr="00280F56">
        <w:t>It was not deemed necessary to configure a Neural Network for a simple pitching movement</w:t>
      </w:r>
      <w:r w:rsidR="00FF2C0F">
        <w:t xml:space="preserve"> as the purpose of this experiment was to discover IMU sensitivity to pitching movements</w:t>
      </w:r>
      <w:r w:rsidRPr="00280F56">
        <w:t>.</w:t>
      </w:r>
    </w:p>
    <w:p w14:paraId="5CD42B78" w14:textId="26C509AE" w:rsidR="00550C7C" w:rsidRPr="00280F56" w:rsidRDefault="00DC5CB0" w:rsidP="00D27024">
      <w:pPr>
        <w:pStyle w:val="Heading2"/>
        <w:jc w:val="both"/>
      </w:pPr>
      <w:bookmarkStart w:id="176" w:name="_Toc147396116"/>
      <w:r w:rsidRPr="00280F56">
        <w:t xml:space="preserve">Performance on a varied </w:t>
      </w:r>
      <w:r w:rsidR="00964101">
        <w:t xml:space="preserve">movement </w:t>
      </w:r>
      <w:r w:rsidR="00550C7C" w:rsidRPr="00280F56">
        <w:t>vehicle</w:t>
      </w:r>
      <w:r w:rsidR="00964101">
        <w:t>.</w:t>
      </w:r>
      <w:bookmarkEnd w:id="176"/>
    </w:p>
    <w:p w14:paraId="5C542DB4" w14:textId="4A822D9E" w:rsidR="002043B0" w:rsidRDefault="002043B0" w:rsidP="002043B0">
      <w:pPr>
        <w:pStyle w:val="BodyText"/>
      </w:pPr>
      <w:r>
        <w:t>In this experiment, IMU sensitivity to varied roll and pitch movements (up and down and side to side) is obtained.</w:t>
      </w:r>
    </w:p>
    <w:p w14:paraId="60A8E6BE" w14:textId="7486257D" w:rsidR="00BB151D" w:rsidRPr="00280F56" w:rsidRDefault="002043B0" w:rsidP="002043B0">
      <w:pPr>
        <w:pStyle w:val="BodyText"/>
      </w:pPr>
      <w:r>
        <w:t xml:space="preserve">The robot arm is initially positioned as per </w:t>
      </w:r>
      <w:r w:rsidR="00872662">
        <w:t>Figure</w:t>
      </w:r>
      <w:r>
        <w:t xml:space="preserve"> 3.4. As both the Wrist2 and Wrist3 joints are positioned at a </w:t>
      </w:r>
      <w:r>
        <w:rPr>
          <w:rFonts w:cs="Calibri"/>
        </w:rPr>
        <w:t>π</w:t>
      </w:r>
      <w:r>
        <w:t>/2 (90 degree) angle</w:t>
      </w:r>
      <w:r w:rsidR="00872662">
        <w:t xml:space="preserve"> from the arm’s 0-degree positions</w:t>
      </w:r>
      <w:r>
        <w:t xml:space="preserve">, results from these joints are counter rotated by </w:t>
      </w:r>
      <w:r>
        <w:rPr>
          <w:rFonts w:cs="Calibri"/>
        </w:rPr>
        <w:t>π</w:t>
      </w:r>
      <w:r>
        <w:t>/2 before processing. T</w:t>
      </w:r>
      <w:r w:rsidRPr="00280F56">
        <w:t xml:space="preserve">he robot arm was </w:t>
      </w:r>
      <w:r>
        <w:t xml:space="preserve">repetitively </w:t>
      </w:r>
      <w:r w:rsidRPr="00280F56">
        <w:t xml:space="preserve">rotated to the angles in </w:t>
      </w:r>
      <w:r>
        <w:t xml:space="preserve">listed in </w:t>
      </w:r>
      <w:r w:rsidRPr="00280F56">
        <w:t>Table 3</w:t>
      </w:r>
      <w:r>
        <w:t>.9</w:t>
      </w:r>
      <w:r w:rsidRPr="00280F56">
        <w:t xml:space="preserve"> and the Robot arm data was synchronised with the </w:t>
      </w:r>
      <w:r>
        <w:t>IMU</w:t>
      </w:r>
      <w:r w:rsidRPr="00280F56">
        <w:t xml:space="preserve"> data via manual alignment. </w:t>
      </w:r>
      <w:r w:rsidR="00BB151D" w:rsidRPr="00280F56">
        <w:t xml:space="preserve">The single </w:t>
      </w:r>
      <w:r w:rsidR="00DB7715">
        <w:t>central</w:t>
      </w:r>
      <w:r w:rsidR="00BB151D" w:rsidRPr="00280F56">
        <w:t xml:space="preserve"> </w:t>
      </w:r>
      <w:r w:rsidR="00C97540">
        <w:t>IMU</w:t>
      </w:r>
      <w:r w:rsidR="00BB151D" w:rsidRPr="00280F56">
        <w:t xml:space="preserve"> data produced </w:t>
      </w:r>
      <w:r w:rsidR="00493834" w:rsidRPr="00280F56">
        <w:t>4</w:t>
      </w:r>
      <w:r w:rsidR="00BB151D" w:rsidRPr="00280F56">
        <w:t>99</w:t>
      </w:r>
      <w:r w:rsidR="00493834" w:rsidRPr="00280F56">
        <w:t>8</w:t>
      </w:r>
      <w:r w:rsidR="00BB151D" w:rsidRPr="00280F56">
        <w:t xml:space="preserve"> readings in the </w:t>
      </w:r>
      <w:r w:rsidR="00327169" w:rsidRPr="00280F56">
        <w:t>599.5</w:t>
      </w:r>
      <w:r w:rsidR="00BB151D" w:rsidRPr="00280F56">
        <w:t xml:space="preserve"> second period.</w:t>
      </w:r>
    </w:p>
    <w:p w14:paraId="0FB3500C" w14:textId="1324925A" w:rsidR="007930DE" w:rsidRPr="00280F56" w:rsidRDefault="00BB151D" w:rsidP="00BB151D">
      <w:pPr>
        <w:pStyle w:val="BodyText"/>
      </w:pPr>
      <w:r w:rsidRPr="00280F56">
        <w:t xml:space="preserve">The Madgwick filter was </w:t>
      </w:r>
      <w:r w:rsidR="00063F74" w:rsidRPr="00280F56">
        <w:t xml:space="preserve">applied </w:t>
      </w:r>
      <w:r w:rsidRPr="00280F56">
        <w:t xml:space="preserve">with standard settings </w:t>
      </w:r>
      <w:r w:rsidR="000B136C">
        <w:t xml:space="preserve">and previously determined (Section 4.2) </w:t>
      </w:r>
      <w:r w:rsidR="00551D1B" w:rsidRPr="00280F56">
        <w:t>b</w:t>
      </w:r>
      <w:r w:rsidRPr="00280F56">
        <w:t xml:space="preserve">eta value of </w:t>
      </w:r>
      <w:r w:rsidR="00551D1B" w:rsidRPr="00280F56">
        <w:t>15</w:t>
      </w:r>
      <w:r w:rsidR="000B136C">
        <w:t xml:space="preserve"> but this time with a sample-rate of 8.33 (averaged sample rate </w:t>
      </w:r>
      <w:r w:rsidR="00872662">
        <w:t xml:space="preserve">of the data gathering script </w:t>
      </w:r>
      <w:r w:rsidR="000B136C">
        <w:t>for the central IMU)</w:t>
      </w:r>
      <w:r w:rsidR="00D27024">
        <w:t xml:space="preserve">. This </w:t>
      </w:r>
      <w:r w:rsidRPr="00280F56">
        <w:t>t</w:t>
      </w:r>
      <w:r w:rsidR="00D27024">
        <w:t xml:space="preserve">akes an </w:t>
      </w:r>
      <w:r w:rsidR="00897066" w:rsidRPr="00280F56">
        <w:t xml:space="preserve">average of </w:t>
      </w:r>
      <w:r w:rsidRPr="00280F56">
        <w:t>0.</w:t>
      </w:r>
      <w:r w:rsidR="00897066" w:rsidRPr="00280F56">
        <w:t>26</w:t>
      </w:r>
      <w:r w:rsidR="00CD7D6F" w:rsidRPr="00280F56">
        <w:t>26</w:t>
      </w:r>
      <w:r w:rsidRPr="00280F56">
        <w:t xml:space="preserve"> seconds to run.</w:t>
      </w:r>
      <w:r w:rsidR="00897066" w:rsidRPr="00280F56">
        <w:t xml:space="preserve"> The average elapsed time for all </w:t>
      </w:r>
      <w:r w:rsidR="00C645EE">
        <w:t>IMUs</w:t>
      </w:r>
      <w:r w:rsidR="00897066" w:rsidRPr="00280F56">
        <w:t xml:space="preserve"> was 0.</w:t>
      </w:r>
      <w:r w:rsidR="00CD7D6F" w:rsidRPr="00280F56">
        <w:t>2610</w:t>
      </w:r>
      <w:r w:rsidR="00897066" w:rsidRPr="00280F56">
        <w:t xml:space="preserve"> with a median of 0.</w:t>
      </w:r>
      <w:r w:rsidR="00CD7D6F" w:rsidRPr="00280F56">
        <w:t>2626</w:t>
      </w:r>
      <w:r w:rsidR="00897066" w:rsidRPr="00280F56">
        <w:t xml:space="preserve"> and max and min values of 0.</w:t>
      </w:r>
      <w:r w:rsidR="00CD7D6F" w:rsidRPr="00280F56">
        <w:t>2675</w:t>
      </w:r>
      <w:r w:rsidR="00897066" w:rsidRPr="00280F56">
        <w:t xml:space="preserve"> and 0.2</w:t>
      </w:r>
      <w:r w:rsidR="00CD7D6F" w:rsidRPr="00280F56">
        <w:t>532</w:t>
      </w:r>
      <w:r w:rsidR="00897066" w:rsidRPr="00280F56">
        <w:t>, respectively</w:t>
      </w:r>
      <w:r w:rsidR="00CD7D6F" w:rsidRPr="00280F56">
        <w:t>.</w:t>
      </w:r>
      <w:r w:rsidR="007930DE" w:rsidRPr="00280F56">
        <w:t xml:space="preserve"> Figure 4.</w:t>
      </w:r>
      <w:r w:rsidR="00F82966" w:rsidRPr="00280F56">
        <w:t>12</w:t>
      </w:r>
      <w:r w:rsidR="007930DE" w:rsidRPr="00280F56">
        <w:t xml:space="preserve"> shows these results</w:t>
      </w:r>
      <w:r w:rsidR="0099105D" w:rsidRPr="00280F56">
        <w:t xml:space="preserve">, along with the </w:t>
      </w:r>
      <w:r w:rsidR="00D27024">
        <w:t xml:space="preserve">results of running the </w:t>
      </w:r>
      <w:proofErr w:type="spellStart"/>
      <w:r w:rsidR="00D27024">
        <w:t>imufilter</w:t>
      </w:r>
      <w:proofErr w:type="spellEnd"/>
      <w:r w:rsidR="00D27024">
        <w:t xml:space="preserve"> </w:t>
      </w:r>
      <w:r w:rsidR="0099105D" w:rsidRPr="00280F56">
        <w:t xml:space="preserve">Kalman </w:t>
      </w:r>
      <w:r w:rsidR="00D27024">
        <w:t>filter, using default settings.</w:t>
      </w:r>
      <w:r w:rsidR="00D27024" w:rsidRPr="00280F56">
        <w:t xml:space="preserve"> </w:t>
      </w:r>
      <w:r w:rsidR="0099105D" w:rsidRPr="00280F56">
        <w:br/>
      </w:r>
      <w:r w:rsidR="007F323C">
        <w:rPr>
          <w:noProof/>
        </w:rPr>
        <w:drawing>
          <wp:inline distT="0" distB="0" distL="0" distR="0" wp14:anchorId="4E198089" wp14:editId="2BDEF1BB">
            <wp:extent cx="4667250" cy="2565933"/>
            <wp:effectExtent l="0" t="0" r="0" b="6350"/>
            <wp:docPr id="1112041290" name="Picture 5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41290" name="Picture 53" descr="A graph of a graph&#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975" cy="2573479"/>
                    </a:xfrm>
                    <a:prstGeom prst="rect">
                      <a:avLst/>
                    </a:prstGeom>
                  </pic:spPr>
                </pic:pic>
              </a:graphicData>
            </a:graphic>
          </wp:inline>
        </w:drawing>
      </w:r>
    </w:p>
    <w:p w14:paraId="141AC8C2" w14:textId="52A7CAE4" w:rsidR="00C2066A" w:rsidRPr="00280F56" w:rsidRDefault="007930DE" w:rsidP="00352A0E">
      <w:pPr>
        <w:pStyle w:val="Caption"/>
      </w:pPr>
      <w:bookmarkStart w:id="177" w:name="_Toc146547319"/>
      <w:bookmarkStart w:id="178" w:name="_Toc147396053"/>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12</w:t>
      </w:r>
      <w:r w:rsidR="005C2817">
        <w:fldChar w:fldCharType="end"/>
      </w:r>
      <w:r w:rsidRPr="00280F56">
        <w:t xml:space="preserve"> </w:t>
      </w:r>
      <w:r w:rsidR="00B8251B">
        <w:t>V</w:t>
      </w:r>
      <w:r w:rsidR="00E7635E" w:rsidRPr="00280F56">
        <w:t xml:space="preserve">aried-motion </w:t>
      </w:r>
      <w:r w:rsidR="00C2066A" w:rsidRPr="00280F56">
        <w:t xml:space="preserve">data using </w:t>
      </w:r>
      <w:r w:rsidR="00E7635E" w:rsidRPr="00280F56">
        <w:t>a Madgwick sample rate of 8.33</w:t>
      </w:r>
      <w:bookmarkEnd w:id="177"/>
      <w:r w:rsidR="00B8251B">
        <w:t>: Samples 1-600.</w:t>
      </w:r>
      <w:bookmarkEnd w:id="178"/>
    </w:p>
    <w:p w14:paraId="7438F608" w14:textId="18DC24A7" w:rsidR="007930DE" w:rsidRPr="00280F56" w:rsidRDefault="00F82966" w:rsidP="00E80307">
      <w:pPr>
        <w:pStyle w:val="BodyText"/>
      </w:pPr>
      <w:r w:rsidRPr="00280F56">
        <w:t>The results show</w:t>
      </w:r>
      <w:r w:rsidR="00C84630" w:rsidRPr="00280F56">
        <w:t xml:space="preserve">n in Figure 4.12 indicate that the Kalman filter adequately tracks the robot arm movement, as does the Madgwick roll component, but </w:t>
      </w:r>
      <w:r w:rsidR="00E7635E" w:rsidRPr="00280F56">
        <w:t>u</w:t>
      </w:r>
      <w:r w:rsidR="00724ED0" w:rsidRPr="00280F56">
        <w:t xml:space="preserve">sing the </w:t>
      </w:r>
      <w:r w:rsidR="00062E96" w:rsidRPr="00280F56">
        <w:t xml:space="preserve">actual </w:t>
      </w:r>
      <w:r w:rsidR="00872662">
        <w:t xml:space="preserve">chipset </w:t>
      </w:r>
      <w:r w:rsidR="00062E96" w:rsidRPr="00280F56">
        <w:t xml:space="preserve">sample rate as </w:t>
      </w:r>
      <w:r w:rsidR="00724ED0" w:rsidRPr="00280F56">
        <w:t xml:space="preserve">the </w:t>
      </w:r>
      <w:r w:rsidR="00724ED0" w:rsidRPr="00280F56">
        <w:lastRenderedPageBreak/>
        <w:t>sampl</w:t>
      </w:r>
      <w:r w:rsidR="00062E96" w:rsidRPr="00280F56">
        <w:t>ing</w:t>
      </w:r>
      <w:r w:rsidR="00724ED0" w:rsidRPr="00280F56">
        <w:t xml:space="preserve"> rate in the Ma</w:t>
      </w:r>
      <w:r w:rsidR="00E7635E" w:rsidRPr="00280F56">
        <w:t>d</w:t>
      </w:r>
      <w:r w:rsidR="00724ED0" w:rsidRPr="00280F56">
        <w:t xml:space="preserve">gwick filter is clearly </w:t>
      </w:r>
      <w:r w:rsidR="00062E96" w:rsidRPr="00280F56">
        <w:t xml:space="preserve">producing </w:t>
      </w:r>
      <w:r w:rsidR="00724ED0" w:rsidRPr="00280F56">
        <w:t>nonsensical</w:t>
      </w:r>
      <w:r w:rsidR="00062E96" w:rsidRPr="00280F56">
        <w:t xml:space="preserve"> results</w:t>
      </w:r>
      <w:r w:rsidR="007F323C">
        <w:t xml:space="preserve"> for Madgwick results</w:t>
      </w:r>
      <w:r w:rsidR="00062E96" w:rsidRPr="00280F56">
        <w:t xml:space="preserve">. In </w:t>
      </w:r>
      <w:r w:rsidR="00724ED0" w:rsidRPr="00280F56">
        <w:t xml:space="preserve">Figure 4.13, a </w:t>
      </w:r>
      <w:r w:rsidR="00062E96" w:rsidRPr="00280F56">
        <w:t xml:space="preserve">sampling rate of the size of the sampled data </w:t>
      </w:r>
      <w:r w:rsidR="00E7635E" w:rsidRPr="00280F56">
        <w:t xml:space="preserve">(4998 samples in this case) </w:t>
      </w:r>
      <w:r w:rsidR="00062E96" w:rsidRPr="00280F56">
        <w:t>is selected</w:t>
      </w:r>
      <w:r w:rsidR="00872662">
        <w:t xml:space="preserve"> as per the examples in Madgwick’s code</w:t>
      </w:r>
      <w:r w:rsidR="00062E96" w:rsidRPr="00280F56">
        <w:t xml:space="preserve">, which also </w:t>
      </w:r>
      <w:r w:rsidR="00872662">
        <w:t xml:space="preserve">does not produce </w:t>
      </w:r>
      <w:r w:rsidR="00062E96" w:rsidRPr="00280F56">
        <w:t>sensible</w:t>
      </w:r>
      <w:r w:rsidR="00872662">
        <w:t xml:space="preserve"> results</w:t>
      </w:r>
      <w:r w:rsidR="00062E96" w:rsidRPr="00280F56">
        <w:t>.</w:t>
      </w:r>
      <w:r w:rsidR="00724ED0" w:rsidRPr="00280F56">
        <w:t xml:space="preserve">  </w:t>
      </w:r>
    </w:p>
    <w:p w14:paraId="258A267A" w14:textId="057D08E6" w:rsidR="00062E96" w:rsidRPr="00280F56" w:rsidRDefault="007F323C" w:rsidP="00E80307">
      <w:pPr>
        <w:pStyle w:val="BodyText"/>
      </w:pPr>
      <w:r>
        <w:rPr>
          <w:noProof/>
        </w:rPr>
        <w:drawing>
          <wp:inline distT="0" distB="0" distL="0" distR="0" wp14:anchorId="28CB258A" wp14:editId="2AC392AE">
            <wp:extent cx="4886358" cy="2667000"/>
            <wp:effectExtent l="0" t="0" r="9525" b="0"/>
            <wp:docPr id="17863929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92912" name="Picture 178639291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88618" cy="2668234"/>
                    </a:xfrm>
                    <a:prstGeom prst="rect">
                      <a:avLst/>
                    </a:prstGeom>
                  </pic:spPr>
                </pic:pic>
              </a:graphicData>
            </a:graphic>
          </wp:inline>
        </w:drawing>
      </w:r>
    </w:p>
    <w:p w14:paraId="763245E5" w14:textId="278C3278" w:rsidR="0002469D" w:rsidRPr="00280F56" w:rsidRDefault="0002469D" w:rsidP="00352A0E">
      <w:pPr>
        <w:pStyle w:val="Caption"/>
      </w:pPr>
      <w:bookmarkStart w:id="179" w:name="_Toc146547320"/>
      <w:bookmarkStart w:id="180" w:name="_Toc147396054"/>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13</w:t>
      </w:r>
      <w:r w:rsidR="005C2817">
        <w:fldChar w:fldCharType="end"/>
      </w:r>
      <w:r w:rsidRPr="00280F56">
        <w:t xml:space="preserve"> </w:t>
      </w:r>
      <w:r w:rsidR="003C7C28" w:rsidRPr="00280F56">
        <w:t xml:space="preserve">Filter and robot arm varied-motion data using a Madgwick sample rate of </w:t>
      </w:r>
      <w:r w:rsidR="00E7635E" w:rsidRPr="00280F56">
        <w:t>499</w:t>
      </w:r>
      <w:r w:rsidR="007F323C">
        <w:t>9</w:t>
      </w:r>
      <w:r w:rsidR="00E7635E" w:rsidRPr="00280F56">
        <w:t>.</w:t>
      </w:r>
      <w:bookmarkEnd w:id="179"/>
      <w:bookmarkEnd w:id="180"/>
    </w:p>
    <w:p w14:paraId="40A6B2A8" w14:textId="54C20F17" w:rsidR="00E7635E" w:rsidRDefault="00062E96" w:rsidP="00E7635E">
      <w:pPr>
        <w:pStyle w:val="BodyText"/>
      </w:pPr>
      <w:r w:rsidRPr="00280F56">
        <w:t xml:space="preserve">Since the Madgwick filter operates by integrating past data, it was surmised that setting the sample rate to the </w:t>
      </w:r>
      <w:r w:rsidR="00C461A3" w:rsidRPr="00280F56">
        <w:t xml:space="preserve">number of time periods used to describe a complete movement set would be ideal. For this set of </w:t>
      </w:r>
      <w:r w:rsidR="00E04761" w:rsidRPr="00280F56">
        <w:t xml:space="preserve">movement </w:t>
      </w:r>
      <w:r w:rsidR="00C461A3" w:rsidRPr="00280F56">
        <w:t>data, the period is approximately 100</w:t>
      </w:r>
      <w:r w:rsidR="00872662">
        <w:t xml:space="preserve"> samples</w:t>
      </w:r>
      <w:r w:rsidR="00C461A3" w:rsidRPr="00280F56">
        <w:t xml:space="preserve">. Utilising this value in the Madgwick filter parameters produced a better </w:t>
      </w:r>
      <w:r w:rsidR="00AC3053">
        <w:t xml:space="preserve">(albeit noisy) </w:t>
      </w:r>
      <w:r w:rsidR="00C461A3" w:rsidRPr="00280F56">
        <w:t xml:space="preserve">result </w:t>
      </w:r>
      <w:r w:rsidR="00E7635E" w:rsidRPr="00280F56">
        <w:t xml:space="preserve">as can be seen in Figure 4.14 </w:t>
      </w:r>
      <w:r w:rsidR="00C461A3" w:rsidRPr="00280F56">
        <w:t>but does indicate the importance of setting the correct sampling rate. Too short and the descent algorithm overfits and too long and the descent algorithm underfits</w:t>
      </w:r>
      <w:r w:rsidR="00872662">
        <w:t xml:space="preserve"> and the gradient descent step value is large and introduces additional noise</w:t>
      </w:r>
      <w:r w:rsidR="00C461A3" w:rsidRPr="00280F56">
        <w:t xml:space="preserve">. </w:t>
      </w:r>
      <w:r w:rsidR="00E7635E" w:rsidRPr="00280F56">
        <w:br/>
      </w:r>
      <w:r w:rsidR="007F323C">
        <w:rPr>
          <w:noProof/>
        </w:rPr>
        <w:drawing>
          <wp:inline distT="0" distB="0" distL="0" distR="0" wp14:anchorId="5FD50686" wp14:editId="1AA8BE3A">
            <wp:extent cx="4533693" cy="2474514"/>
            <wp:effectExtent l="0" t="0" r="635" b="2540"/>
            <wp:docPr id="33287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766" name="Picture 33287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51315" cy="2484132"/>
                    </a:xfrm>
                    <a:prstGeom prst="rect">
                      <a:avLst/>
                    </a:prstGeom>
                  </pic:spPr>
                </pic:pic>
              </a:graphicData>
            </a:graphic>
          </wp:inline>
        </w:drawing>
      </w:r>
    </w:p>
    <w:p w14:paraId="26ADBB3E" w14:textId="14565333" w:rsidR="00E7635E" w:rsidRDefault="00E7635E" w:rsidP="00352A0E">
      <w:pPr>
        <w:pStyle w:val="Caption"/>
      </w:pPr>
      <w:bookmarkStart w:id="181" w:name="_Toc146547321"/>
      <w:bookmarkStart w:id="182" w:name="_Toc147396055"/>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14</w:t>
      </w:r>
      <w:r w:rsidR="005C2817">
        <w:fldChar w:fldCharType="end"/>
      </w:r>
      <w:r w:rsidRPr="00280F56">
        <w:t xml:space="preserve"> Madgwick and Kalman values with a </w:t>
      </w:r>
      <w:r w:rsidR="007F323C">
        <w:t xml:space="preserve">Madgwick SR </w:t>
      </w:r>
      <w:r w:rsidRPr="00280F56">
        <w:t>of 100</w:t>
      </w:r>
      <w:bookmarkEnd w:id="181"/>
      <w:r w:rsidR="007F323C">
        <w:t>: Samples 1-600.</w:t>
      </w:r>
      <w:bookmarkEnd w:id="182"/>
    </w:p>
    <w:p w14:paraId="480B59A5" w14:textId="4424F77E" w:rsidR="00AC3053" w:rsidRPr="00AC3053" w:rsidRDefault="00AC3053" w:rsidP="00AC3053">
      <w:pPr>
        <w:pStyle w:val="BodyText"/>
      </w:pPr>
      <w:r w:rsidRPr="00280F56">
        <w:lastRenderedPageBreak/>
        <w:t>Experimenting with different sample rate values (Figure</w:t>
      </w:r>
      <w:r w:rsidR="003527BD">
        <w:t>s</w:t>
      </w:r>
      <w:r w:rsidRPr="00280F56">
        <w:t xml:space="preserve"> 4.1</w:t>
      </w:r>
      <w:r>
        <w:t>5</w:t>
      </w:r>
      <w:r w:rsidRPr="00280F56">
        <w:t xml:space="preserve"> and 4.1</w:t>
      </w:r>
      <w:r>
        <w:t>6</w:t>
      </w:r>
      <w:r w:rsidRPr="00280F56">
        <w:t xml:space="preserve"> show two examples of this experimentation) indicated that the best fit was the surmised opinion that the sample rate should contain a set of samples that describe a group of movements. </w:t>
      </w:r>
      <w:commentRangeStart w:id="183"/>
      <w:r w:rsidRPr="00280F56">
        <w:t>Over a long period of time</w:t>
      </w:r>
      <w:r>
        <w:t xml:space="preserve"> with varied motion,</w:t>
      </w:r>
      <w:r w:rsidRPr="00280F56">
        <w:t xml:space="preserve"> the Madgwick method will become increasingly inaccurate without </w:t>
      </w:r>
      <w:r>
        <w:t>dynamically altering the sample rate</w:t>
      </w:r>
      <w:commentRangeEnd w:id="183"/>
      <w:r w:rsidR="00B579AF">
        <w:rPr>
          <w:rStyle w:val="CommentReference"/>
          <w:rFonts w:asciiTheme="minorHAnsi" w:hAnsiTheme="minorHAnsi"/>
        </w:rPr>
        <w:commentReference w:id="183"/>
      </w:r>
      <w:r w:rsidRPr="00280F56">
        <w:t>. In production, this will prove difficult to implement reliably and will likely need to be adjust</w:t>
      </w:r>
      <w:r>
        <w:t>ed</w:t>
      </w:r>
      <w:r w:rsidRPr="00280F56">
        <w:t xml:space="preserve"> based on </w:t>
      </w:r>
      <w:r>
        <w:t>topology</w:t>
      </w:r>
      <w:r w:rsidRPr="00280F56">
        <w:t xml:space="preserve">. </w:t>
      </w:r>
    </w:p>
    <w:p w14:paraId="7AF65B43" w14:textId="41A26AED" w:rsidR="0050061E" w:rsidRDefault="003527BD" w:rsidP="0050061E">
      <w:pPr>
        <w:pStyle w:val="BodyText"/>
      </w:pPr>
      <w:bookmarkStart w:id="184" w:name="_Toc146547323"/>
      <w:r>
        <w:rPr>
          <w:noProof/>
        </w:rPr>
        <w:drawing>
          <wp:inline distT="0" distB="0" distL="0" distR="0" wp14:anchorId="0EECD513" wp14:editId="40F72631">
            <wp:extent cx="5760085" cy="3143885"/>
            <wp:effectExtent l="0" t="0" r="0" b="0"/>
            <wp:docPr id="778232281" name="Picture 57" descr="A graph showing a line of blue and green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32281" name="Picture 57" descr="A graph showing a line of blue and green colored lines&#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3B85A5AC" w14:textId="07E9EBDE" w:rsidR="00985E0F" w:rsidRDefault="00985E0F" w:rsidP="00352A0E">
      <w:pPr>
        <w:pStyle w:val="Caption"/>
      </w:pPr>
      <w:bookmarkStart w:id="185" w:name="_Toc147396056"/>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15</w:t>
      </w:r>
      <w:r w:rsidR="005C2817">
        <w:fldChar w:fldCharType="end"/>
      </w:r>
      <w:r w:rsidRPr="00280F56">
        <w:t xml:space="preserve"> Madgwick and Kalman values with a sampl</w:t>
      </w:r>
      <w:r w:rsidR="00DC30A1" w:rsidRPr="00280F56">
        <w:t>e</w:t>
      </w:r>
      <w:r w:rsidRPr="00280F56">
        <w:t xml:space="preserve"> rate of 50</w:t>
      </w:r>
      <w:bookmarkEnd w:id="184"/>
      <w:bookmarkEnd w:id="185"/>
    </w:p>
    <w:p w14:paraId="42390934" w14:textId="4BC7F1C0" w:rsidR="0050061E" w:rsidRDefault="003527BD" w:rsidP="0050061E">
      <w:pPr>
        <w:pStyle w:val="BodyText"/>
      </w:pPr>
      <w:bookmarkStart w:id="186" w:name="_Toc146547324"/>
      <w:r>
        <w:rPr>
          <w:noProof/>
        </w:rPr>
        <w:drawing>
          <wp:inline distT="0" distB="0" distL="0" distR="0" wp14:anchorId="50923BCC" wp14:editId="6ADDC6B3">
            <wp:extent cx="5293554" cy="2889250"/>
            <wp:effectExtent l="0" t="0" r="2540" b="6350"/>
            <wp:docPr id="1856594049" name="Picture 5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94049" name="Picture 58" descr="A graph of a graph&#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5041" cy="2890062"/>
                    </a:xfrm>
                    <a:prstGeom prst="rect">
                      <a:avLst/>
                    </a:prstGeom>
                  </pic:spPr>
                </pic:pic>
              </a:graphicData>
            </a:graphic>
          </wp:inline>
        </w:drawing>
      </w:r>
    </w:p>
    <w:p w14:paraId="20FFEAEC" w14:textId="1950144F" w:rsidR="00985E0F" w:rsidRDefault="00985E0F" w:rsidP="00352A0E">
      <w:pPr>
        <w:pStyle w:val="Caption"/>
      </w:pPr>
      <w:bookmarkStart w:id="187" w:name="_Toc147396057"/>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16</w:t>
      </w:r>
      <w:r w:rsidR="005C2817">
        <w:fldChar w:fldCharType="end"/>
      </w:r>
      <w:r w:rsidRPr="00280F56">
        <w:t xml:space="preserve"> Madgwick and Kalman values with a sampl</w:t>
      </w:r>
      <w:r w:rsidR="00DC30A1" w:rsidRPr="00280F56">
        <w:t>e</w:t>
      </w:r>
      <w:r w:rsidRPr="00280F56">
        <w:t xml:space="preserve"> rate of 500</w:t>
      </w:r>
      <w:bookmarkEnd w:id="186"/>
      <w:bookmarkEnd w:id="187"/>
    </w:p>
    <w:p w14:paraId="4F0879C2" w14:textId="19A40372" w:rsidR="00AC3053" w:rsidRPr="00280F56" w:rsidRDefault="00AC3053" w:rsidP="00AC3053">
      <w:pPr>
        <w:pStyle w:val="BodyText"/>
      </w:pPr>
      <w:r w:rsidRPr="00280F56">
        <w:lastRenderedPageBreak/>
        <w:t xml:space="preserve">Averaging the results across </w:t>
      </w:r>
      <w:r>
        <w:t>IMUs</w:t>
      </w:r>
      <w:r w:rsidRPr="00280F56">
        <w:t xml:space="preserve"> reduces noise which </w:t>
      </w:r>
      <w:r>
        <w:t xml:space="preserve">both tidies up output and </w:t>
      </w:r>
      <w:r w:rsidRPr="00280F56">
        <w:t>partially mitigates the issue</w:t>
      </w:r>
      <w:r>
        <w:t>,</w:t>
      </w:r>
      <w:r w:rsidRPr="00280F56">
        <w:t xml:space="preserve"> but the problem remains when sampling over a long period.</w:t>
      </w:r>
      <w:r>
        <w:t xml:space="preserve"> </w:t>
      </w:r>
      <w:r w:rsidRPr="00280F56">
        <w:t>as shown in Figure 4.1</w:t>
      </w:r>
      <w:r w:rsidR="003527BD">
        <w:t>7</w:t>
      </w:r>
      <w:r w:rsidRPr="00280F56">
        <w:t>.</w:t>
      </w:r>
      <w:r w:rsidRPr="00280F56">
        <w:br/>
      </w:r>
      <w:r>
        <w:rPr>
          <w:noProof/>
        </w:rPr>
        <w:drawing>
          <wp:inline distT="0" distB="0" distL="0" distR="0" wp14:anchorId="499F635B" wp14:editId="52CAA741">
            <wp:extent cx="5002700" cy="2730500"/>
            <wp:effectExtent l="0" t="0" r="7620" b="0"/>
            <wp:docPr id="2070498513" name="Picture 5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98513" name="Picture 56" descr="A graph of a graph&#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04644" cy="2731561"/>
                    </a:xfrm>
                    <a:prstGeom prst="rect">
                      <a:avLst/>
                    </a:prstGeom>
                  </pic:spPr>
                </pic:pic>
              </a:graphicData>
            </a:graphic>
          </wp:inline>
        </w:drawing>
      </w:r>
    </w:p>
    <w:p w14:paraId="1333E9DC" w14:textId="76673766" w:rsidR="00AC3053" w:rsidRPr="00280F56" w:rsidRDefault="00AC3053" w:rsidP="00AC3053">
      <w:pPr>
        <w:pStyle w:val="Caption"/>
      </w:pPr>
      <w:bookmarkStart w:id="188" w:name="_Toc146547322"/>
      <w:bookmarkStart w:id="189" w:name="_Toc147396058"/>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17</w:t>
      </w:r>
      <w:r w:rsidR="005C2817">
        <w:fldChar w:fldCharType="end"/>
      </w:r>
      <w:r w:rsidRPr="00280F56">
        <w:t xml:space="preserve"> Averages of Madgwick and Kalman values with a sample rate of 100</w:t>
      </w:r>
      <w:bookmarkEnd w:id="188"/>
      <w:bookmarkEnd w:id="189"/>
    </w:p>
    <w:p w14:paraId="3AB9E7F1" w14:textId="163CD843" w:rsidR="00BF6904" w:rsidRPr="00280F56" w:rsidRDefault="003527BD" w:rsidP="0009235C">
      <w:pPr>
        <w:pStyle w:val="BodyText"/>
      </w:pPr>
      <w:r>
        <w:br/>
      </w:r>
      <w:r w:rsidR="00BF6904" w:rsidRPr="00280F56">
        <w:t xml:space="preserve">The interplay between sample rate and beta value was explored in Figures 4.18 and 4.19. The sample rate was left at 100 and the beta value was altered down from </w:t>
      </w:r>
      <w:r w:rsidR="00826969">
        <w:t xml:space="preserve">the previously configured value of </w:t>
      </w:r>
      <w:r w:rsidR="00BF6904" w:rsidRPr="00280F56">
        <w:t xml:space="preserve">15 </w:t>
      </w:r>
      <w:r w:rsidR="00872662">
        <w:t xml:space="preserve">(previously </w:t>
      </w:r>
      <w:r w:rsidR="00826969">
        <w:t xml:space="preserve">determined </w:t>
      </w:r>
      <w:r w:rsidR="00872662">
        <w:t xml:space="preserve">in Section 4.5.3) </w:t>
      </w:r>
      <w:r w:rsidR="00BF6904" w:rsidRPr="00280F56">
        <w:t xml:space="preserve">to the default </w:t>
      </w:r>
      <w:r w:rsidR="00826969">
        <w:t xml:space="preserve">value </w:t>
      </w:r>
      <w:r w:rsidR="00BF6904" w:rsidRPr="00280F56">
        <w:t>of 0.5 (Figure 4.18), and to 1/3 of the previously</w:t>
      </w:r>
      <w:r w:rsidR="002E055D">
        <w:t xml:space="preserve"> </w:t>
      </w:r>
      <w:r w:rsidR="00BF6904" w:rsidRPr="00280F56">
        <w:t>determined value of 15, which is 5.0 (Figure 4.19).</w:t>
      </w:r>
    </w:p>
    <w:p w14:paraId="02089FC5" w14:textId="6BB45655" w:rsidR="00BF6904" w:rsidRPr="00280F56" w:rsidRDefault="003527BD" w:rsidP="0009235C">
      <w:pPr>
        <w:pStyle w:val="BodyText"/>
      </w:pPr>
      <w:r>
        <w:rPr>
          <w:noProof/>
        </w:rPr>
        <w:drawing>
          <wp:inline distT="0" distB="0" distL="0" distR="0" wp14:anchorId="0060E116" wp14:editId="1901887C">
            <wp:extent cx="5760085" cy="3143885"/>
            <wp:effectExtent l="0" t="0" r="0" b="0"/>
            <wp:docPr id="868440200" name="Picture 59"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40200" name="Picture 59" descr="A graph showing a graph&#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66C0EE76" w14:textId="5C5A8888" w:rsidR="00BF6904" w:rsidRPr="00280F56" w:rsidRDefault="00BF6904" w:rsidP="00352A0E">
      <w:pPr>
        <w:pStyle w:val="Caption"/>
      </w:pPr>
      <w:bookmarkStart w:id="190" w:name="_Toc147396059"/>
      <w:bookmarkStart w:id="191" w:name="_Toc146547325"/>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18</w:t>
      </w:r>
      <w:r w:rsidR="005C2817">
        <w:fldChar w:fldCharType="end"/>
      </w:r>
      <w:r w:rsidRPr="00280F56">
        <w:t xml:space="preserve"> Madgwick filter beta value set to 0.5 with a sampl</w:t>
      </w:r>
      <w:r w:rsidR="00DC30A1" w:rsidRPr="00280F56">
        <w:t>e</w:t>
      </w:r>
      <w:r w:rsidRPr="00280F56">
        <w:t xml:space="preserve"> </w:t>
      </w:r>
      <w:r w:rsidR="00DC30A1" w:rsidRPr="00280F56">
        <w:t>rate</w:t>
      </w:r>
      <w:r w:rsidRPr="00280F56">
        <w:t xml:space="preserve"> of 100</w:t>
      </w:r>
      <w:bookmarkEnd w:id="190"/>
      <w:r w:rsidRPr="00280F56">
        <w:t xml:space="preserve"> </w:t>
      </w:r>
      <w:bookmarkEnd w:id="191"/>
    </w:p>
    <w:p w14:paraId="362048B7" w14:textId="748EB3EF" w:rsidR="00BF6904" w:rsidRPr="00280F56" w:rsidRDefault="003527BD" w:rsidP="0099441D">
      <w:pPr>
        <w:pStyle w:val="BodyText"/>
      </w:pPr>
      <w:r>
        <w:rPr>
          <w:noProof/>
        </w:rPr>
        <w:lastRenderedPageBreak/>
        <w:drawing>
          <wp:inline distT="0" distB="0" distL="0" distR="0" wp14:anchorId="2199CE10" wp14:editId="6E42F017">
            <wp:extent cx="4991065" cy="2724150"/>
            <wp:effectExtent l="0" t="0" r="635" b="0"/>
            <wp:docPr id="1880073510" name="Picture 6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73510" name="Picture 60" descr="A graph of a graph&#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92899" cy="2725151"/>
                    </a:xfrm>
                    <a:prstGeom prst="rect">
                      <a:avLst/>
                    </a:prstGeom>
                  </pic:spPr>
                </pic:pic>
              </a:graphicData>
            </a:graphic>
          </wp:inline>
        </w:drawing>
      </w:r>
    </w:p>
    <w:p w14:paraId="561B0545" w14:textId="5D1108DF" w:rsidR="00BF6904" w:rsidRDefault="00BF6904" w:rsidP="00352A0E">
      <w:pPr>
        <w:pStyle w:val="Caption"/>
      </w:pPr>
      <w:bookmarkStart w:id="192" w:name="_Toc147396060"/>
      <w:bookmarkStart w:id="193" w:name="_Toc146547327"/>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19</w:t>
      </w:r>
      <w:r w:rsidR="005C2817">
        <w:fldChar w:fldCharType="end"/>
      </w:r>
      <w:r w:rsidRPr="00280F56">
        <w:t xml:space="preserve"> Madgwick filter beta value set to 5.0 with a sample </w:t>
      </w:r>
      <w:r w:rsidR="00DC30A1" w:rsidRPr="00280F56">
        <w:t>rate</w:t>
      </w:r>
      <w:r w:rsidRPr="00280F56">
        <w:t xml:space="preserve"> of 100</w:t>
      </w:r>
      <w:bookmarkEnd w:id="192"/>
      <w:r w:rsidRPr="00280F56">
        <w:t xml:space="preserve"> </w:t>
      </w:r>
      <w:bookmarkEnd w:id="193"/>
    </w:p>
    <w:p w14:paraId="60E66925" w14:textId="6903C15D" w:rsidR="003527BD" w:rsidRDefault="003527BD" w:rsidP="003527BD">
      <w:pPr>
        <w:pStyle w:val="BodyText"/>
      </w:pPr>
      <w:r>
        <w:t>Taking the average values across all IMUs</w:t>
      </w:r>
      <w:r w:rsidR="00C31B85">
        <w:t xml:space="preserve"> with the Madgwick SR set to 100 and the beta value set to 5.0 produced the output displayed in Figure 4.20.</w:t>
      </w:r>
    </w:p>
    <w:p w14:paraId="25F7F3E5" w14:textId="2409ACB7" w:rsidR="00C31B85" w:rsidRDefault="00C31B85" w:rsidP="003527BD">
      <w:pPr>
        <w:pStyle w:val="BodyText"/>
      </w:pPr>
      <w:r>
        <w:rPr>
          <w:noProof/>
        </w:rPr>
        <w:drawing>
          <wp:inline distT="0" distB="0" distL="0" distR="0" wp14:anchorId="22339CA2" wp14:editId="7C627728">
            <wp:extent cx="4914900" cy="2682579"/>
            <wp:effectExtent l="0" t="0" r="0" b="3810"/>
            <wp:docPr id="13032482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48225" name="Picture 130324822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24520" cy="2687830"/>
                    </a:xfrm>
                    <a:prstGeom prst="rect">
                      <a:avLst/>
                    </a:prstGeom>
                  </pic:spPr>
                </pic:pic>
              </a:graphicData>
            </a:graphic>
          </wp:inline>
        </w:drawing>
      </w:r>
    </w:p>
    <w:p w14:paraId="52C4C678" w14:textId="0A188239" w:rsidR="00C31B85" w:rsidRPr="003527BD" w:rsidRDefault="00C31B85" w:rsidP="00C31B85">
      <w:pPr>
        <w:pStyle w:val="Caption"/>
      </w:pPr>
      <w:bookmarkStart w:id="194" w:name="_Toc147396061"/>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20</w:t>
      </w:r>
      <w:r w:rsidR="005C2817">
        <w:fldChar w:fldCharType="end"/>
      </w:r>
      <w:r>
        <w:t xml:space="preserve"> Averaged filter results with Madgwick filter beta set to 5 with SR of 100</w:t>
      </w:r>
      <w:bookmarkEnd w:id="194"/>
    </w:p>
    <w:p w14:paraId="40743550" w14:textId="1D7288E6" w:rsidR="008B7345" w:rsidRPr="00280F56" w:rsidRDefault="00872662" w:rsidP="008B7345">
      <w:pPr>
        <w:pStyle w:val="BodyText"/>
      </w:pPr>
      <w:r>
        <w:t xml:space="preserve">The interplay between beta value (convergence time and gradient-descent step size) and the sample rate (over how many samples will the algorithm integrate) is complex and depends on the situation. Both topology and vehicle speed are likely to be contributing factors to the correct setting of these values, and both factors are not static. </w:t>
      </w:r>
    </w:p>
    <w:p w14:paraId="2C1035A5" w14:textId="77777777" w:rsidR="00C31B85" w:rsidRDefault="00C31B85">
      <w:pPr>
        <w:rPr>
          <w:rStyle w:val="Heading3Char"/>
          <w:b w:val="0"/>
          <w:bCs w:val="0"/>
          <w:iCs/>
          <w:noProof w:val="0"/>
        </w:rPr>
      </w:pPr>
      <w:r>
        <w:rPr>
          <w:rStyle w:val="Heading3Char"/>
          <w:noProof w:val="0"/>
        </w:rPr>
        <w:br w:type="page"/>
      </w:r>
    </w:p>
    <w:p w14:paraId="02CEE458" w14:textId="501E0E1C" w:rsidR="008B7345" w:rsidRPr="00280F56" w:rsidRDefault="008B7345" w:rsidP="008B7345">
      <w:pPr>
        <w:pStyle w:val="Heading2"/>
        <w:rPr>
          <w:rStyle w:val="Heading3Char"/>
          <w:noProof w:val="0"/>
        </w:rPr>
      </w:pPr>
      <w:bookmarkStart w:id="195" w:name="_Toc147396117"/>
      <w:r w:rsidRPr="00280F56">
        <w:rPr>
          <w:rStyle w:val="Heading3Char"/>
          <w:noProof w:val="0"/>
        </w:rPr>
        <w:lastRenderedPageBreak/>
        <w:t xml:space="preserve">Neural network using a single </w:t>
      </w:r>
      <w:r w:rsidR="00C97540">
        <w:rPr>
          <w:rStyle w:val="Heading3Char"/>
          <w:noProof w:val="0"/>
        </w:rPr>
        <w:t>IMU</w:t>
      </w:r>
      <w:r w:rsidRPr="00280F56">
        <w:rPr>
          <w:rStyle w:val="Heading3Char"/>
          <w:noProof w:val="0"/>
        </w:rPr>
        <w:t>.</w:t>
      </w:r>
      <w:bookmarkEnd w:id="195"/>
    </w:p>
    <w:p w14:paraId="597AD254" w14:textId="77777777" w:rsidR="00C31B85" w:rsidRDefault="00C31B85" w:rsidP="0050061E">
      <w:pPr>
        <w:pStyle w:val="BodyText"/>
      </w:pPr>
      <w:r>
        <w:br/>
        <w:t>To examine how effectively a neural network can obtain Euler angles from IMU data, we first need to decide on a neural network model to use.</w:t>
      </w:r>
    </w:p>
    <w:p w14:paraId="67D5491B" w14:textId="77777777" w:rsidR="00C31B85" w:rsidRDefault="00C31B85" w:rsidP="0050061E">
      <w:pPr>
        <w:pStyle w:val="BodyText"/>
      </w:pPr>
      <w:r>
        <w:t>The general best-practice approach is to use a simple model and then change this to more complex models if this proves insufficient for the task.</w:t>
      </w:r>
    </w:p>
    <w:p w14:paraId="488AA3D4" w14:textId="2F98D597" w:rsidR="0050061E" w:rsidRDefault="00872662" w:rsidP="0050061E">
      <w:pPr>
        <w:pStyle w:val="BodyText"/>
      </w:pPr>
      <w:r>
        <w:t>T</w:t>
      </w:r>
      <w:r w:rsidR="00A04174" w:rsidRPr="00280F56">
        <w:t xml:space="preserve">he measured gyroscope and accelerometer data from the </w:t>
      </w:r>
      <w:r w:rsidR="00DB7715">
        <w:t>central</w:t>
      </w:r>
      <w:r w:rsidR="00A04174" w:rsidRPr="00280F56">
        <w:t xml:space="preserve"> </w:t>
      </w:r>
      <w:r w:rsidR="00C97540">
        <w:t>IMU</w:t>
      </w:r>
      <w:r w:rsidR="00A04174" w:rsidRPr="00280F56">
        <w:t xml:space="preserve"> </w:t>
      </w:r>
      <w:r>
        <w:t xml:space="preserve">was fed </w:t>
      </w:r>
      <w:r w:rsidR="00A04174" w:rsidRPr="00280F56">
        <w:t xml:space="preserve">into the </w:t>
      </w:r>
      <w:r w:rsidR="00C97540">
        <w:t>initial design of the neural network</w:t>
      </w:r>
      <w:r>
        <w:t xml:space="preserve">, specified in the Method section. </w:t>
      </w:r>
      <w:r w:rsidR="00B05DD5">
        <w:t>This design is a 10-layer MLP model with 10 hidden sigmoid layers and 2 linear output layers. T</w:t>
      </w:r>
      <w:r w:rsidR="00C97540">
        <w:t>aking all network defaults, the network was trained</w:t>
      </w:r>
      <w:r w:rsidR="002E055D">
        <w:t>,</w:t>
      </w:r>
      <w:r w:rsidR="00C97540">
        <w:t xml:space="preserve"> and </w:t>
      </w:r>
      <w:r w:rsidR="00A04174" w:rsidRPr="00280F56">
        <w:t xml:space="preserve">the results obtained </w:t>
      </w:r>
      <w:r w:rsidR="00C97540">
        <w:t xml:space="preserve">are </w:t>
      </w:r>
      <w:r w:rsidR="00A04174" w:rsidRPr="00280F56">
        <w:t>shown in Figures 4.2</w:t>
      </w:r>
      <w:r w:rsidR="006720F3">
        <w:t>0</w:t>
      </w:r>
      <w:r w:rsidR="00A04174" w:rsidRPr="00280F56">
        <w:t xml:space="preserve"> to 4.</w:t>
      </w:r>
      <w:r w:rsidR="00AA7D6C">
        <w:t>24</w:t>
      </w:r>
      <w:r w:rsidR="00C50C57" w:rsidRPr="00280F56">
        <w:t xml:space="preserve"> and Table</w:t>
      </w:r>
      <w:r w:rsidR="00AA7D6C">
        <w:t>s</w:t>
      </w:r>
      <w:r w:rsidR="00C50C57" w:rsidRPr="00280F56">
        <w:t xml:space="preserve"> 4.</w:t>
      </w:r>
      <w:r w:rsidR="006720F3">
        <w:t>2</w:t>
      </w:r>
      <w:r w:rsidR="00AA7D6C">
        <w:t xml:space="preserve"> and 4.</w:t>
      </w:r>
      <w:r w:rsidR="006720F3">
        <w:t>3</w:t>
      </w:r>
      <w:r w:rsidR="00A04174" w:rsidRPr="00280F56">
        <w:t>.</w:t>
      </w:r>
    </w:p>
    <w:p w14:paraId="7D463ADA" w14:textId="3196BCA5" w:rsidR="00AA7D6C" w:rsidRDefault="00AA7D6C" w:rsidP="00AA7D6C">
      <w:pPr>
        <w:pStyle w:val="Caption"/>
      </w:pPr>
      <w:bookmarkStart w:id="196" w:name="_Toc147395991"/>
      <w:bookmarkStart w:id="197" w:name="_Toc146546627"/>
      <w:bookmarkStart w:id="198" w:name="_Toc146547328"/>
      <w:r>
        <w:t xml:space="preserve">Table </w:t>
      </w:r>
      <w:r w:rsidR="00961355">
        <w:fldChar w:fldCharType="begin"/>
      </w:r>
      <w:r w:rsidR="00961355">
        <w:instrText xml:space="preserve"> STYLEREF 1 \s </w:instrText>
      </w:r>
      <w:r w:rsidR="00961355">
        <w:fldChar w:fldCharType="separate"/>
      </w:r>
      <w:r w:rsidR="00B05DD5">
        <w:t>4</w:t>
      </w:r>
      <w:r w:rsidR="00961355">
        <w:fldChar w:fldCharType="end"/>
      </w:r>
      <w:r w:rsidR="00961355">
        <w:t>.</w:t>
      </w:r>
      <w:r w:rsidR="00961355">
        <w:fldChar w:fldCharType="begin"/>
      </w:r>
      <w:r w:rsidR="00961355">
        <w:instrText xml:space="preserve"> SEQ Table \* ARABIC \s 1 </w:instrText>
      </w:r>
      <w:r w:rsidR="00961355">
        <w:fldChar w:fldCharType="separate"/>
      </w:r>
      <w:r w:rsidR="00B05DD5">
        <w:t>2</w:t>
      </w:r>
      <w:r w:rsidR="00961355">
        <w:fldChar w:fldCharType="end"/>
      </w:r>
      <w:r>
        <w:t xml:space="preserve"> Neural Network training results on a varied-motion vehicle</w:t>
      </w:r>
      <w:bookmarkEnd w:id="196"/>
      <w:r w:rsidR="00B05DD5">
        <w:t xml:space="preserve"> with default layer size of 10.</w:t>
      </w:r>
    </w:p>
    <w:tbl>
      <w:tblPr>
        <w:tblStyle w:val="TableGrid"/>
        <w:tblW w:w="0" w:type="auto"/>
        <w:tblLook w:val="04A0" w:firstRow="1" w:lastRow="0" w:firstColumn="1" w:lastColumn="0" w:noHBand="0" w:noVBand="1"/>
      </w:tblPr>
      <w:tblGrid>
        <w:gridCol w:w="2265"/>
        <w:gridCol w:w="2265"/>
        <w:gridCol w:w="2265"/>
        <w:gridCol w:w="2266"/>
      </w:tblGrid>
      <w:tr w:rsidR="00AA7D6C" w14:paraId="22D0F3AA" w14:textId="77777777" w:rsidTr="00AA7D6C">
        <w:tc>
          <w:tcPr>
            <w:tcW w:w="2265" w:type="dxa"/>
          </w:tcPr>
          <w:p w14:paraId="0813BBBF" w14:textId="77777777" w:rsidR="00AA7D6C" w:rsidRDefault="00AA7D6C" w:rsidP="00AA7D6C">
            <w:pPr>
              <w:jc w:val="center"/>
            </w:pPr>
          </w:p>
        </w:tc>
        <w:tc>
          <w:tcPr>
            <w:tcW w:w="2265" w:type="dxa"/>
          </w:tcPr>
          <w:p w14:paraId="78163E7D" w14:textId="39D73BFD" w:rsidR="00AA7D6C" w:rsidRDefault="00AA7D6C" w:rsidP="00AA7D6C">
            <w:pPr>
              <w:jc w:val="center"/>
            </w:pPr>
            <w:r>
              <w:t>Observations</w:t>
            </w:r>
          </w:p>
        </w:tc>
        <w:tc>
          <w:tcPr>
            <w:tcW w:w="2265" w:type="dxa"/>
          </w:tcPr>
          <w:p w14:paraId="086832C8" w14:textId="2A754631" w:rsidR="00AA7D6C" w:rsidRDefault="00AA7D6C" w:rsidP="00AA7D6C">
            <w:pPr>
              <w:jc w:val="center"/>
            </w:pPr>
            <w:r>
              <w:t>MSE</w:t>
            </w:r>
          </w:p>
        </w:tc>
        <w:tc>
          <w:tcPr>
            <w:tcW w:w="2266" w:type="dxa"/>
          </w:tcPr>
          <w:p w14:paraId="2070CF64" w14:textId="70128723" w:rsidR="00AA7D6C" w:rsidRDefault="00AA7D6C" w:rsidP="00AA7D6C">
            <w:pPr>
              <w:jc w:val="center"/>
            </w:pPr>
            <w:r>
              <w:t>R</w:t>
            </w:r>
          </w:p>
        </w:tc>
      </w:tr>
      <w:tr w:rsidR="00AA7D6C" w14:paraId="173203AB" w14:textId="77777777" w:rsidTr="00AA7D6C">
        <w:tc>
          <w:tcPr>
            <w:tcW w:w="2265" w:type="dxa"/>
          </w:tcPr>
          <w:p w14:paraId="45208D69" w14:textId="626CC43D" w:rsidR="00AA7D6C" w:rsidRDefault="00AA7D6C" w:rsidP="00AA7D6C">
            <w:pPr>
              <w:jc w:val="center"/>
            </w:pPr>
            <w:r>
              <w:t>Training</w:t>
            </w:r>
          </w:p>
        </w:tc>
        <w:tc>
          <w:tcPr>
            <w:tcW w:w="2265" w:type="dxa"/>
          </w:tcPr>
          <w:p w14:paraId="0CDDC805" w14:textId="0B612428" w:rsidR="00AA7D6C" w:rsidRDefault="00AA7D6C" w:rsidP="00AA7D6C">
            <w:pPr>
              <w:jc w:val="center"/>
            </w:pPr>
            <w:r>
              <w:t>3499</w:t>
            </w:r>
          </w:p>
        </w:tc>
        <w:tc>
          <w:tcPr>
            <w:tcW w:w="2265" w:type="dxa"/>
          </w:tcPr>
          <w:p w14:paraId="334F173F" w14:textId="0DF0F71F" w:rsidR="00AA7D6C" w:rsidRDefault="00AA7D6C" w:rsidP="00AA7D6C">
            <w:pPr>
              <w:jc w:val="center"/>
            </w:pPr>
            <w:r>
              <w:t>0.0441</w:t>
            </w:r>
          </w:p>
        </w:tc>
        <w:tc>
          <w:tcPr>
            <w:tcW w:w="2266" w:type="dxa"/>
          </w:tcPr>
          <w:p w14:paraId="7C3BA4E6" w14:textId="6BDA4C1C" w:rsidR="00AA7D6C" w:rsidRDefault="00AA7D6C" w:rsidP="00AA7D6C">
            <w:pPr>
              <w:jc w:val="center"/>
            </w:pPr>
            <w:r>
              <w:t>0.9219</w:t>
            </w:r>
          </w:p>
        </w:tc>
      </w:tr>
      <w:tr w:rsidR="00AA7D6C" w14:paraId="3A7533B2" w14:textId="77777777" w:rsidTr="00AA7D6C">
        <w:tc>
          <w:tcPr>
            <w:tcW w:w="2265" w:type="dxa"/>
          </w:tcPr>
          <w:p w14:paraId="71C22B76" w14:textId="44343C73" w:rsidR="00AA7D6C" w:rsidRDefault="00AA7D6C" w:rsidP="00AA7D6C">
            <w:pPr>
              <w:jc w:val="center"/>
            </w:pPr>
            <w:r>
              <w:t>Validation</w:t>
            </w:r>
          </w:p>
        </w:tc>
        <w:tc>
          <w:tcPr>
            <w:tcW w:w="2265" w:type="dxa"/>
          </w:tcPr>
          <w:p w14:paraId="410A3F3C" w14:textId="46402BA8" w:rsidR="00AA7D6C" w:rsidRDefault="00AA7D6C" w:rsidP="00AA7D6C">
            <w:pPr>
              <w:jc w:val="center"/>
            </w:pPr>
            <w:r>
              <w:t>750</w:t>
            </w:r>
          </w:p>
        </w:tc>
        <w:tc>
          <w:tcPr>
            <w:tcW w:w="2265" w:type="dxa"/>
          </w:tcPr>
          <w:p w14:paraId="4128B3E5" w14:textId="09D51FC9" w:rsidR="00AA7D6C" w:rsidRDefault="00AA7D6C" w:rsidP="00AA7D6C">
            <w:pPr>
              <w:jc w:val="center"/>
            </w:pPr>
            <w:r>
              <w:t>0.0421</w:t>
            </w:r>
          </w:p>
        </w:tc>
        <w:tc>
          <w:tcPr>
            <w:tcW w:w="2266" w:type="dxa"/>
          </w:tcPr>
          <w:p w14:paraId="518A1C86" w14:textId="1602AB6F" w:rsidR="00AA7D6C" w:rsidRDefault="00AA7D6C" w:rsidP="00AA7D6C">
            <w:pPr>
              <w:jc w:val="center"/>
            </w:pPr>
            <w:r>
              <w:t>0.9250</w:t>
            </w:r>
          </w:p>
        </w:tc>
      </w:tr>
      <w:tr w:rsidR="00AA7D6C" w14:paraId="53C60D7F" w14:textId="77777777" w:rsidTr="00AA7D6C">
        <w:tc>
          <w:tcPr>
            <w:tcW w:w="2265" w:type="dxa"/>
          </w:tcPr>
          <w:p w14:paraId="1954AF1D" w14:textId="459D0EC2" w:rsidR="00AA7D6C" w:rsidRDefault="00AA7D6C" w:rsidP="00AA7D6C">
            <w:pPr>
              <w:jc w:val="center"/>
            </w:pPr>
            <w:r>
              <w:t>Test</w:t>
            </w:r>
          </w:p>
        </w:tc>
        <w:tc>
          <w:tcPr>
            <w:tcW w:w="2265" w:type="dxa"/>
          </w:tcPr>
          <w:p w14:paraId="60CEB051" w14:textId="3BB83385" w:rsidR="00AA7D6C" w:rsidRDefault="00AA7D6C" w:rsidP="00AA7D6C">
            <w:pPr>
              <w:jc w:val="center"/>
            </w:pPr>
            <w:r>
              <w:t>750</w:t>
            </w:r>
          </w:p>
        </w:tc>
        <w:tc>
          <w:tcPr>
            <w:tcW w:w="2265" w:type="dxa"/>
          </w:tcPr>
          <w:p w14:paraId="744F09E2" w14:textId="6344C634" w:rsidR="00AA7D6C" w:rsidRDefault="00AA7D6C" w:rsidP="00AA7D6C">
            <w:pPr>
              <w:jc w:val="center"/>
            </w:pPr>
            <w:r>
              <w:t>0.0423</w:t>
            </w:r>
          </w:p>
        </w:tc>
        <w:tc>
          <w:tcPr>
            <w:tcW w:w="2266" w:type="dxa"/>
          </w:tcPr>
          <w:p w14:paraId="173B29FA" w14:textId="26C77CD7" w:rsidR="00AA7D6C" w:rsidRDefault="00AA7D6C" w:rsidP="00AA7D6C">
            <w:pPr>
              <w:jc w:val="center"/>
            </w:pPr>
            <w:r>
              <w:t>0.9241</w:t>
            </w:r>
          </w:p>
        </w:tc>
      </w:tr>
    </w:tbl>
    <w:p w14:paraId="0C9FECB7" w14:textId="36A09481" w:rsidR="00C50C57" w:rsidRPr="00280F56" w:rsidRDefault="00C50C57" w:rsidP="00352A0E">
      <w:pPr>
        <w:pStyle w:val="Caption"/>
      </w:pPr>
      <w:bookmarkStart w:id="199" w:name="_Toc147395992"/>
      <w:r w:rsidRPr="00280F56">
        <w:t xml:space="preserve">Table </w:t>
      </w:r>
      <w:r w:rsidR="00961355">
        <w:fldChar w:fldCharType="begin"/>
      </w:r>
      <w:r w:rsidR="00961355">
        <w:instrText xml:space="preserve"> STYLEREF 1 \s </w:instrText>
      </w:r>
      <w:r w:rsidR="00961355">
        <w:fldChar w:fldCharType="separate"/>
      </w:r>
      <w:r w:rsidR="00B05DD5">
        <w:t>4</w:t>
      </w:r>
      <w:r w:rsidR="00961355">
        <w:fldChar w:fldCharType="end"/>
      </w:r>
      <w:r w:rsidR="00961355">
        <w:t>.</w:t>
      </w:r>
      <w:r w:rsidR="00961355">
        <w:fldChar w:fldCharType="begin"/>
      </w:r>
      <w:r w:rsidR="00961355">
        <w:instrText xml:space="preserve"> SEQ Table \* ARABIC \s 1 </w:instrText>
      </w:r>
      <w:r w:rsidR="00961355">
        <w:fldChar w:fldCharType="separate"/>
      </w:r>
      <w:r w:rsidR="00B05DD5">
        <w:t>3</w:t>
      </w:r>
      <w:r w:rsidR="00961355">
        <w:fldChar w:fldCharType="end"/>
      </w:r>
      <w:r w:rsidRPr="00280F56">
        <w:t xml:space="preserve"> Initial Neural Network training results</w:t>
      </w:r>
      <w:r w:rsidR="00E04761" w:rsidRPr="00280F56">
        <w:t xml:space="preserve"> with default layer size of 10</w:t>
      </w:r>
      <w:bookmarkEnd w:id="197"/>
      <w:bookmarkEnd w:id="198"/>
      <w:bookmarkEnd w:id="199"/>
      <w:r w:rsidR="00B05DD5">
        <w:t>.</w:t>
      </w:r>
    </w:p>
    <w:tbl>
      <w:tblPr>
        <w:tblStyle w:val="TableGrid"/>
        <w:tblW w:w="0" w:type="auto"/>
        <w:tblLook w:val="04A0" w:firstRow="1" w:lastRow="0" w:firstColumn="1" w:lastColumn="0" w:noHBand="0" w:noVBand="1"/>
      </w:tblPr>
      <w:tblGrid>
        <w:gridCol w:w="2265"/>
        <w:gridCol w:w="2265"/>
        <w:gridCol w:w="2265"/>
        <w:gridCol w:w="2266"/>
      </w:tblGrid>
      <w:tr w:rsidR="00C50C57" w:rsidRPr="00280F56" w14:paraId="13734D45" w14:textId="77777777" w:rsidTr="00C50C57">
        <w:tc>
          <w:tcPr>
            <w:tcW w:w="2265" w:type="dxa"/>
          </w:tcPr>
          <w:p w14:paraId="6B3E6A36" w14:textId="0BA1D363" w:rsidR="00C50C57" w:rsidRPr="00280F56" w:rsidRDefault="00C50C57" w:rsidP="0050061E">
            <w:r w:rsidRPr="00280F56">
              <w:t>Unit</w:t>
            </w:r>
          </w:p>
        </w:tc>
        <w:tc>
          <w:tcPr>
            <w:tcW w:w="2265" w:type="dxa"/>
          </w:tcPr>
          <w:p w14:paraId="547D965F" w14:textId="3404A89E" w:rsidR="00C50C57" w:rsidRPr="00280F56" w:rsidRDefault="00C50C57" w:rsidP="0050061E">
            <w:r w:rsidRPr="00280F56">
              <w:t>Initial Value</w:t>
            </w:r>
          </w:p>
        </w:tc>
        <w:tc>
          <w:tcPr>
            <w:tcW w:w="2265" w:type="dxa"/>
          </w:tcPr>
          <w:p w14:paraId="70FEA4FB" w14:textId="2342B6CC" w:rsidR="00C50C57" w:rsidRPr="00280F56" w:rsidRDefault="00C50C57" w:rsidP="0050061E">
            <w:r w:rsidRPr="00280F56">
              <w:t>Stopped Value</w:t>
            </w:r>
          </w:p>
        </w:tc>
        <w:tc>
          <w:tcPr>
            <w:tcW w:w="2266" w:type="dxa"/>
          </w:tcPr>
          <w:p w14:paraId="740C35A7" w14:textId="7C3302A8" w:rsidR="00C50C57" w:rsidRPr="00280F56" w:rsidRDefault="00C50C57" w:rsidP="0050061E">
            <w:r w:rsidRPr="00280F56">
              <w:t>Target Value</w:t>
            </w:r>
          </w:p>
        </w:tc>
      </w:tr>
      <w:tr w:rsidR="00C50C57" w:rsidRPr="00280F56" w14:paraId="63D2EB16" w14:textId="77777777" w:rsidTr="00C50C57">
        <w:tc>
          <w:tcPr>
            <w:tcW w:w="2265" w:type="dxa"/>
          </w:tcPr>
          <w:p w14:paraId="4967FE72" w14:textId="3696C320" w:rsidR="00C50C57" w:rsidRPr="00280F56" w:rsidRDefault="00C50C57" w:rsidP="0050061E">
            <w:r w:rsidRPr="00280F56">
              <w:t>Epoch</w:t>
            </w:r>
          </w:p>
        </w:tc>
        <w:tc>
          <w:tcPr>
            <w:tcW w:w="2265" w:type="dxa"/>
          </w:tcPr>
          <w:p w14:paraId="359945F7" w14:textId="302709D2" w:rsidR="00C50C57" w:rsidRPr="00280F56" w:rsidRDefault="00C50C57" w:rsidP="0050061E">
            <w:r w:rsidRPr="00280F56">
              <w:t>0</w:t>
            </w:r>
          </w:p>
        </w:tc>
        <w:tc>
          <w:tcPr>
            <w:tcW w:w="2265" w:type="dxa"/>
          </w:tcPr>
          <w:p w14:paraId="541DD372" w14:textId="35EE4B73" w:rsidR="00C50C57" w:rsidRPr="00280F56" w:rsidRDefault="00C50C57" w:rsidP="0050061E">
            <w:r w:rsidRPr="00280F56">
              <w:t>1</w:t>
            </w:r>
            <w:r w:rsidR="00AA7D6C">
              <w:t>9</w:t>
            </w:r>
          </w:p>
        </w:tc>
        <w:tc>
          <w:tcPr>
            <w:tcW w:w="2266" w:type="dxa"/>
          </w:tcPr>
          <w:p w14:paraId="17459788" w14:textId="395E468D" w:rsidR="00C50C57" w:rsidRPr="00280F56" w:rsidRDefault="00C50C57" w:rsidP="0050061E">
            <w:r w:rsidRPr="00280F56">
              <w:t>1000</w:t>
            </w:r>
          </w:p>
        </w:tc>
      </w:tr>
      <w:tr w:rsidR="00C50C57" w:rsidRPr="00280F56" w14:paraId="03D94739" w14:textId="77777777" w:rsidTr="00C50C57">
        <w:tc>
          <w:tcPr>
            <w:tcW w:w="2265" w:type="dxa"/>
          </w:tcPr>
          <w:p w14:paraId="2D918B0D" w14:textId="70A8CC32" w:rsidR="00C50C57" w:rsidRPr="00280F56" w:rsidRDefault="00C50C57" w:rsidP="0050061E">
            <w:r w:rsidRPr="00280F56">
              <w:t>Elapsed Time</w:t>
            </w:r>
          </w:p>
        </w:tc>
        <w:tc>
          <w:tcPr>
            <w:tcW w:w="2265" w:type="dxa"/>
          </w:tcPr>
          <w:p w14:paraId="43904651" w14:textId="2C33265F" w:rsidR="00C50C57" w:rsidRPr="00280F56" w:rsidRDefault="00C50C57" w:rsidP="0050061E">
            <w:r w:rsidRPr="00280F56">
              <w:t>-</w:t>
            </w:r>
          </w:p>
        </w:tc>
        <w:tc>
          <w:tcPr>
            <w:tcW w:w="2265" w:type="dxa"/>
          </w:tcPr>
          <w:p w14:paraId="10E66E0A" w14:textId="333E115D" w:rsidR="00C50C57" w:rsidRPr="00280F56" w:rsidRDefault="00C50C57" w:rsidP="0050061E">
            <w:r w:rsidRPr="00280F56">
              <w:t>00:00:01</w:t>
            </w:r>
          </w:p>
        </w:tc>
        <w:tc>
          <w:tcPr>
            <w:tcW w:w="2266" w:type="dxa"/>
          </w:tcPr>
          <w:p w14:paraId="73183C96" w14:textId="30A2FA1B" w:rsidR="00C50C57" w:rsidRPr="00280F56" w:rsidRDefault="00C50C57" w:rsidP="0050061E">
            <w:r w:rsidRPr="00280F56">
              <w:t>-</w:t>
            </w:r>
          </w:p>
        </w:tc>
      </w:tr>
      <w:tr w:rsidR="00C50C57" w:rsidRPr="00280F56" w14:paraId="4476AE57" w14:textId="77777777" w:rsidTr="00C50C57">
        <w:tc>
          <w:tcPr>
            <w:tcW w:w="2265" w:type="dxa"/>
          </w:tcPr>
          <w:p w14:paraId="418E0B95" w14:textId="360F3022" w:rsidR="00C50C57" w:rsidRPr="00280F56" w:rsidRDefault="00C50C57" w:rsidP="0050061E">
            <w:r w:rsidRPr="00280F56">
              <w:t>Performance</w:t>
            </w:r>
          </w:p>
        </w:tc>
        <w:tc>
          <w:tcPr>
            <w:tcW w:w="2265" w:type="dxa"/>
          </w:tcPr>
          <w:p w14:paraId="015F1D9D" w14:textId="2466E7B4" w:rsidR="00C50C57" w:rsidRPr="00280F56" w:rsidRDefault="00C50C57" w:rsidP="0050061E">
            <w:r w:rsidRPr="00280F56">
              <w:t>1.</w:t>
            </w:r>
            <w:r w:rsidR="00AA7D6C">
              <w:t>28</w:t>
            </w:r>
          </w:p>
        </w:tc>
        <w:tc>
          <w:tcPr>
            <w:tcW w:w="2265" w:type="dxa"/>
          </w:tcPr>
          <w:p w14:paraId="38FFB247" w14:textId="14D9AD57" w:rsidR="00C50C57" w:rsidRPr="00280F56" w:rsidRDefault="00C50C57" w:rsidP="0050061E">
            <w:r w:rsidRPr="00280F56">
              <w:t>0.</w:t>
            </w:r>
            <w:r w:rsidR="00AA7D6C">
              <w:t>0438</w:t>
            </w:r>
          </w:p>
        </w:tc>
        <w:tc>
          <w:tcPr>
            <w:tcW w:w="2266" w:type="dxa"/>
          </w:tcPr>
          <w:p w14:paraId="44672802" w14:textId="7E63A25D" w:rsidR="00C50C57" w:rsidRPr="00280F56" w:rsidRDefault="00C50C57" w:rsidP="0050061E">
            <w:r w:rsidRPr="00280F56">
              <w:t>0</w:t>
            </w:r>
          </w:p>
        </w:tc>
      </w:tr>
      <w:tr w:rsidR="00C50C57" w:rsidRPr="00280F56" w14:paraId="2BDCE0B1" w14:textId="77777777" w:rsidTr="00C50C57">
        <w:tc>
          <w:tcPr>
            <w:tcW w:w="2265" w:type="dxa"/>
          </w:tcPr>
          <w:p w14:paraId="043C1098" w14:textId="7C7462F3" w:rsidR="00C50C57" w:rsidRPr="00280F56" w:rsidRDefault="00C50C57" w:rsidP="0050061E">
            <w:r w:rsidRPr="00280F56">
              <w:t>Gradient</w:t>
            </w:r>
          </w:p>
        </w:tc>
        <w:tc>
          <w:tcPr>
            <w:tcW w:w="2265" w:type="dxa"/>
          </w:tcPr>
          <w:p w14:paraId="0F555078" w14:textId="6E04FF2F" w:rsidR="00C50C57" w:rsidRPr="00280F56" w:rsidRDefault="00C50C57" w:rsidP="0050061E">
            <w:r w:rsidRPr="00280F56">
              <w:t>2.6</w:t>
            </w:r>
            <w:r w:rsidR="00AA7D6C">
              <w:t>2</w:t>
            </w:r>
          </w:p>
        </w:tc>
        <w:tc>
          <w:tcPr>
            <w:tcW w:w="2265" w:type="dxa"/>
          </w:tcPr>
          <w:p w14:paraId="56FCB660" w14:textId="6D10174D" w:rsidR="00C50C57" w:rsidRPr="00280F56" w:rsidRDefault="00AA7D6C" w:rsidP="0050061E">
            <w:r>
              <w:t>0.00683</w:t>
            </w:r>
          </w:p>
        </w:tc>
        <w:tc>
          <w:tcPr>
            <w:tcW w:w="2266" w:type="dxa"/>
          </w:tcPr>
          <w:p w14:paraId="37ED7637" w14:textId="73D7081B" w:rsidR="00C50C57" w:rsidRPr="00280F56" w:rsidRDefault="00C50C57" w:rsidP="0050061E">
            <w:r w:rsidRPr="00280F56">
              <w:t>1e-07</w:t>
            </w:r>
          </w:p>
        </w:tc>
      </w:tr>
      <w:tr w:rsidR="00C50C57" w:rsidRPr="00280F56" w14:paraId="471CA708" w14:textId="77777777" w:rsidTr="00C50C57">
        <w:tc>
          <w:tcPr>
            <w:tcW w:w="2265" w:type="dxa"/>
          </w:tcPr>
          <w:p w14:paraId="71AA3689" w14:textId="0C787CFF" w:rsidR="00C50C57" w:rsidRPr="00280F56" w:rsidRDefault="00C50C57" w:rsidP="0050061E">
            <w:r w:rsidRPr="00280F56">
              <w:t>Mu</w:t>
            </w:r>
          </w:p>
        </w:tc>
        <w:tc>
          <w:tcPr>
            <w:tcW w:w="2265" w:type="dxa"/>
          </w:tcPr>
          <w:p w14:paraId="29FB1ACF" w14:textId="5D25A629" w:rsidR="00C50C57" w:rsidRPr="00280F56" w:rsidRDefault="00C50C57" w:rsidP="0050061E">
            <w:r w:rsidRPr="00280F56">
              <w:t>0.001</w:t>
            </w:r>
          </w:p>
        </w:tc>
        <w:tc>
          <w:tcPr>
            <w:tcW w:w="2265" w:type="dxa"/>
          </w:tcPr>
          <w:p w14:paraId="2140468D" w14:textId="12A1EF44" w:rsidR="00C50C57" w:rsidRPr="00280F56" w:rsidRDefault="00C50C57" w:rsidP="0050061E">
            <w:r w:rsidRPr="00280F56">
              <w:t>1e-05</w:t>
            </w:r>
          </w:p>
        </w:tc>
        <w:tc>
          <w:tcPr>
            <w:tcW w:w="2266" w:type="dxa"/>
          </w:tcPr>
          <w:p w14:paraId="39DF5069" w14:textId="05614911" w:rsidR="00C50C57" w:rsidRPr="00280F56" w:rsidRDefault="00C50C57" w:rsidP="0050061E">
            <w:r w:rsidRPr="00280F56">
              <w:t>1e+10</w:t>
            </w:r>
          </w:p>
        </w:tc>
      </w:tr>
      <w:tr w:rsidR="00C50C57" w:rsidRPr="00280F56" w14:paraId="26D06D1F" w14:textId="77777777" w:rsidTr="00C50C57">
        <w:tc>
          <w:tcPr>
            <w:tcW w:w="2265" w:type="dxa"/>
          </w:tcPr>
          <w:p w14:paraId="14B3062D" w14:textId="25C83BF9" w:rsidR="00C50C57" w:rsidRPr="00280F56" w:rsidRDefault="00C50C57" w:rsidP="0050061E">
            <w:r w:rsidRPr="00280F56">
              <w:t>Validation Checks</w:t>
            </w:r>
          </w:p>
        </w:tc>
        <w:tc>
          <w:tcPr>
            <w:tcW w:w="2265" w:type="dxa"/>
          </w:tcPr>
          <w:p w14:paraId="3300B567" w14:textId="572F6047" w:rsidR="00C50C57" w:rsidRPr="00280F56" w:rsidRDefault="00C50C57" w:rsidP="0050061E">
            <w:r w:rsidRPr="00280F56">
              <w:t>0</w:t>
            </w:r>
          </w:p>
        </w:tc>
        <w:tc>
          <w:tcPr>
            <w:tcW w:w="2265" w:type="dxa"/>
          </w:tcPr>
          <w:p w14:paraId="3D3C0E14" w14:textId="0E1D6EAA" w:rsidR="00C50C57" w:rsidRPr="00280F56" w:rsidRDefault="00C50C57" w:rsidP="0050061E">
            <w:r w:rsidRPr="00280F56">
              <w:t>6</w:t>
            </w:r>
          </w:p>
        </w:tc>
        <w:tc>
          <w:tcPr>
            <w:tcW w:w="2266" w:type="dxa"/>
          </w:tcPr>
          <w:p w14:paraId="43F4F10E" w14:textId="4ECE8E2C" w:rsidR="00C50C57" w:rsidRPr="00280F56" w:rsidRDefault="00C50C57" w:rsidP="0050061E">
            <w:r w:rsidRPr="00280F56">
              <w:t>6</w:t>
            </w:r>
          </w:p>
        </w:tc>
      </w:tr>
    </w:tbl>
    <w:p w14:paraId="3356A003" w14:textId="246643FC" w:rsidR="00C50C57" w:rsidRPr="00280F56" w:rsidRDefault="00C50C57" w:rsidP="0050061E">
      <w:pPr>
        <w:pStyle w:val="BodyText"/>
      </w:pPr>
      <w:r w:rsidRPr="00280F56">
        <w:lastRenderedPageBreak/>
        <w:br/>
      </w:r>
      <w:r w:rsidR="00AA7D6C">
        <w:rPr>
          <w:noProof/>
        </w:rPr>
        <w:drawing>
          <wp:inline distT="0" distB="0" distL="0" distR="0" wp14:anchorId="024AE5DB" wp14:editId="441A469E">
            <wp:extent cx="4219498" cy="3130550"/>
            <wp:effectExtent l="0" t="0" r="0" b="0"/>
            <wp:docPr id="1769359687"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59687" name="Picture 7" descr="A graph with a lin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25019" cy="3134646"/>
                    </a:xfrm>
                    <a:prstGeom prst="rect">
                      <a:avLst/>
                    </a:prstGeom>
                  </pic:spPr>
                </pic:pic>
              </a:graphicData>
            </a:graphic>
          </wp:inline>
        </w:drawing>
      </w:r>
    </w:p>
    <w:p w14:paraId="353364C4" w14:textId="7929A945" w:rsidR="00C50C57" w:rsidRPr="00280F56" w:rsidRDefault="00C50C57" w:rsidP="00352A0E">
      <w:pPr>
        <w:pStyle w:val="Caption"/>
      </w:pPr>
      <w:bookmarkStart w:id="200" w:name="_Toc146547329"/>
      <w:bookmarkStart w:id="201" w:name="_Toc147396062"/>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21</w:t>
      </w:r>
      <w:r w:rsidR="005C2817">
        <w:fldChar w:fldCharType="end"/>
      </w:r>
      <w:r w:rsidRPr="00280F56">
        <w:t xml:space="preserve"> Initial Neural Network Performance plot</w:t>
      </w:r>
      <w:r w:rsidR="00E04761" w:rsidRPr="00280F56">
        <w:t xml:space="preserve"> with default layer size of 10</w:t>
      </w:r>
      <w:bookmarkEnd w:id="200"/>
      <w:bookmarkEnd w:id="201"/>
    </w:p>
    <w:p w14:paraId="77886B76" w14:textId="75B65668" w:rsidR="00C50C57" w:rsidRPr="00280F56" w:rsidRDefault="00AA7D6C" w:rsidP="00C50C57">
      <w:pPr>
        <w:pStyle w:val="BodyText"/>
      </w:pPr>
      <w:r>
        <w:rPr>
          <w:noProof/>
        </w:rPr>
        <w:drawing>
          <wp:inline distT="0" distB="0" distL="0" distR="0" wp14:anchorId="6F1DC705" wp14:editId="53A38B0D">
            <wp:extent cx="4165600" cy="3067601"/>
            <wp:effectExtent l="0" t="0" r="6350" b="0"/>
            <wp:docPr id="2024530535" name="Picture 8"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30535" name="Picture 8" descr="A graph of a bar graph&#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70728" cy="3071378"/>
                    </a:xfrm>
                    <a:prstGeom prst="rect">
                      <a:avLst/>
                    </a:prstGeom>
                  </pic:spPr>
                </pic:pic>
              </a:graphicData>
            </a:graphic>
          </wp:inline>
        </w:drawing>
      </w:r>
    </w:p>
    <w:p w14:paraId="27DCB8AC" w14:textId="3E183CDC" w:rsidR="00C50C57" w:rsidRPr="00280F56" w:rsidRDefault="00C50C57" w:rsidP="00352A0E">
      <w:pPr>
        <w:pStyle w:val="Caption"/>
      </w:pPr>
      <w:bookmarkStart w:id="202" w:name="_Toc146547330"/>
      <w:bookmarkStart w:id="203" w:name="_Toc147396063"/>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22</w:t>
      </w:r>
      <w:r w:rsidR="005C2817">
        <w:fldChar w:fldCharType="end"/>
      </w:r>
      <w:r w:rsidRPr="00280F56">
        <w:t xml:space="preserve"> Initial Neural Network Error Histogram plot</w:t>
      </w:r>
      <w:r w:rsidR="00E04761" w:rsidRPr="00280F56">
        <w:t xml:space="preserve"> with default layer size of 10</w:t>
      </w:r>
      <w:bookmarkEnd w:id="202"/>
      <w:bookmarkEnd w:id="203"/>
    </w:p>
    <w:p w14:paraId="2355182D" w14:textId="391C51B0" w:rsidR="00C17AD5" w:rsidRDefault="00AA7D6C" w:rsidP="00C17AD5">
      <w:pPr>
        <w:pStyle w:val="BodyText"/>
        <w:rPr>
          <w:rStyle w:val="CaptionChar"/>
        </w:rPr>
      </w:pPr>
      <w:r>
        <w:rPr>
          <w:noProof/>
        </w:rPr>
        <w:lastRenderedPageBreak/>
        <w:drawing>
          <wp:inline distT="0" distB="0" distL="0" distR="0" wp14:anchorId="0E76B04C" wp14:editId="0E1D34DF">
            <wp:extent cx="4197752" cy="3606800"/>
            <wp:effectExtent l="0" t="0" r="0" b="0"/>
            <wp:docPr id="1840224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24288" name="Picture 1840224288"/>
                    <pic:cNvPicPr/>
                  </pic:nvPicPr>
                  <pic:blipFill>
                    <a:blip r:embed="rId62">
                      <a:extLst>
                        <a:ext uri="{28A0092B-C50C-407E-A947-70E740481C1C}">
                          <a14:useLocalDpi xmlns:a14="http://schemas.microsoft.com/office/drawing/2010/main" val="0"/>
                        </a:ext>
                      </a:extLst>
                    </a:blip>
                    <a:stretch>
                      <a:fillRect/>
                    </a:stretch>
                  </pic:blipFill>
                  <pic:spPr>
                    <a:xfrm>
                      <a:off x="0" y="0"/>
                      <a:ext cx="4207047" cy="3614786"/>
                    </a:xfrm>
                    <a:prstGeom prst="rect">
                      <a:avLst/>
                    </a:prstGeom>
                  </pic:spPr>
                </pic:pic>
              </a:graphicData>
            </a:graphic>
          </wp:inline>
        </w:drawing>
      </w:r>
    </w:p>
    <w:p w14:paraId="54A3F623" w14:textId="14C09980" w:rsidR="00896FCF" w:rsidRDefault="00C50C57" w:rsidP="00C17AD5">
      <w:pPr>
        <w:pStyle w:val="BodyText"/>
        <w:rPr>
          <w:rStyle w:val="CaptionChar"/>
        </w:rPr>
      </w:pPr>
      <w:bookmarkStart w:id="204" w:name="_Toc147396064"/>
      <w:r w:rsidRPr="0099441D">
        <w:rPr>
          <w:rStyle w:val="CaptionChar"/>
        </w:rPr>
        <w:t xml:space="preserve">Figure </w:t>
      </w:r>
      <w:r w:rsidR="005C2817">
        <w:rPr>
          <w:rStyle w:val="CaptionChar"/>
        </w:rPr>
        <w:fldChar w:fldCharType="begin"/>
      </w:r>
      <w:r w:rsidR="005C2817">
        <w:rPr>
          <w:rStyle w:val="CaptionChar"/>
        </w:rPr>
        <w:instrText xml:space="preserve"> STYLEREF 1 \s </w:instrText>
      </w:r>
      <w:r w:rsidR="005C2817">
        <w:rPr>
          <w:rStyle w:val="CaptionChar"/>
        </w:rPr>
        <w:fldChar w:fldCharType="separate"/>
      </w:r>
      <w:r w:rsidR="005C2817">
        <w:rPr>
          <w:rStyle w:val="CaptionChar"/>
        </w:rPr>
        <w:t>4</w:t>
      </w:r>
      <w:r w:rsidR="005C2817">
        <w:rPr>
          <w:rStyle w:val="CaptionChar"/>
        </w:rPr>
        <w:fldChar w:fldCharType="end"/>
      </w:r>
      <w:r w:rsidR="005C2817">
        <w:rPr>
          <w:rStyle w:val="CaptionChar"/>
        </w:rPr>
        <w:t>.</w:t>
      </w:r>
      <w:r w:rsidR="005C2817">
        <w:rPr>
          <w:rStyle w:val="CaptionChar"/>
        </w:rPr>
        <w:fldChar w:fldCharType="begin"/>
      </w:r>
      <w:r w:rsidR="005C2817">
        <w:rPr>
          <w:rStyle w:val="CaptionChar"/>
        </w:rPr>
        <w:instrText xml:space="preserve"> SEQ Figure \* ARABIC \s 1 </w:instrText>
      </w:r>
      <w:r w:rsidR="005C2817">
        <w:rPr>
          <w:rStyle w:val="CaptionChar"/>
        </w:rPr>
        <w:fldChar w:fldCharType="separate"/>
      </w:r>
      <w:r w:rsidR="005C2817">
        <w:rPr>
          <w:rStyle w:val="CaptionChar"/>
        </w:rPr>
        <w:t>23</w:t>
      </w:r>
      <w:r w:rsidR="005C2817">
        <w:rPr>
          <w:rStyle w:val="CaptionChar"/>
        </w:rPr>
        <w:fldChar w:fldCharType="end"/>
      </w:r>
      <w:r w:rsidRPr="0099441D">
        <w:rPr>
          <w:rStyle w:val="CaptionChar"/>
        </w:rPr>
        <w:t xml:space="preserve"> Initial Neural Network Regression plots</w:t>
      </w:r>
      <w:r w:rsidR="00E04761" w:rsidRPr="0099441D">
        <w:rPr>
          <w:rStyle w:val="CaptionChar"/>
        </w:rPr>
        <w:t xml:space="preserve"> with default layer size of 10</w:t>
      </w:r>
      <w:bookmarkStart w:id="205" w:name="_Toc146546628"/>
      <w:bookmarkEnd w:id="204"/>
    </w:p>
    <w:p w14:paraId="57EB1A57" w14:textId="4C3CF9DC" w:rsidR="00AA7D6C" w:rsidRDefault="00AA7D6C" w:rsidP="00C17AD5">
      <w:pPr>
        <w:pStyle w:val="BodyText"/>
      </w:pPr>
      <w:r>
        <w:rPr>
          <w:noProof/>
        </w:rPr>
        <w:drawing>
          <wp:inline distT="0" distB="0" distL="0" distR="0" wp14:anchorId="5A4A4D5A" wp14:editId="670EE1BE">
            <wp:extent cx="4210050" cy="3098942"/>
            <wp:effectExtent l="0" t="0" r="0" b="6350"/>
            <wp:docPr id="863868832"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68832" name="Picture 10" descr="A graph of a graph&#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12847" cy="3101001"/>
                    </a:xfrm>
                    <a:prstGeom prst="rect">
                      <a:avLst/>
                    </a:prstGeom>
                  </pic:spPr>
                </pic:pic>
              </a:graphicData>
            </a:graphic>
          </wp:inline>
        </w:drawing>
      </w:r>
    </w:p>
    <w:p w14:paraId="6CB719F0" w14:textId="75F99C16" w:rsidR="00B952CC" w:rsidRDefault="00B952CC" w:rsidP="00B952CC">
      <w:pPr>
        <w:pStyle w:val="Caption"/>
      </w:pPr>
      <w:bookmarkStart w:id="206" w:name="_Toc147396065"/>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24</w:t>
      </w:r>
      <w:r w:rsidR="005C2817">
        <w:fldChar w:fldCharType="end"/>
      </w:r>
      <w:r>
        <w:t xml:space="preserve"> Initial Neural Network traiing state plot with 10 layers</w:t>
      </w:r>
      <w:bookmarkEnd w:id="206"/>
    </w:p>
    <w:p w14:paraId="470AE27D" w14:textId="3028A28C" w:rsidR="006720F3" w:rsidRDefault="00E04761" w:rsidP="006720F3">
      <w:pPr>
        <w:pStyle w:val="BodyText"/>
      </w:pPr>
      <w:r w:rsidRPr="00896FCF">
        <w:t xml:space="preserve">The initial neural network selected by </w:t>
      </w:r>
      <w:proofErr w:type="spellStart"/>
      <w:r w:rsidRPr="00896FCF">
        <w:t>nnstart</w:t>
      </w:r>
      <w:proofErr w:type="spellEnd"/>
      <w:r w:rsidRPr="00896FCF">
        <w:t xml:space="preserve"> has 10 hidden sigmoid layers. Doubling the number of layers from 10 to 20 produced the results shown in Table</w:t>
      </w:r>
      <w:r w:rsidR="00F7573E" w:rsidRPr="00896FCF">
        <w:t>s</w:t>
      </w:r>
      <w:r w:rsidRPr="00896FCF">
        <w:t xml:space="preserve"> 4.</w:t>
      </w:r>
      <w:r w:rsidR="006720F3">
        <w:t>4</w:t>
      </w:r>
      <w:r w:rsidRPr="00896FCF">
        <w:t xml:space="preserve"> </w:t>
      </w:r>
      <w:r w:rsidR="00F7573E" w:rsidRPr="00896FCF">
        <w:t>and 4.</w:t>
      </w:r>
      <w:r w:rsidR="006720F3">
        <w:t>5</w:t>
      </w:r>
      <w:r w:rsidR="00F7573E" w:rsidRPr="00896FCF">
        <w:t xml:space="preserve"> </w:t>
      </w:r>
      <w:r w:rsidRPr="00896FCF">
        <w:t>and Figures 4.25 to 4.2</w:t>
      </w:r>
      <w:r w:rsidR="00B952CC">
        <w:t>7</w:t>
      </w:r>
      <w:r w:rsidRPr="00896FCF">
        <w:t>.</w:t>
      </w:r>
    </w:p>
    <w:p w14:paraId="1943CBD9" w14:textId="77777777" w:rsidR="00B05DD5" w:rsidRDefault="00B05DD5">
      <w:pPr>
        <w:rPr>
          <w:rStyle w:val="CaptionChar"/>
        </w:rPr>
      </w:pPr>
      <w:bookmarkStart w:id="207" w:name="_Toc147395993"/>
      <w:r>
        <w:rPr>
          <w:rStyle w:val="CaptionChar"/>
        </w:rPr>
        <w:br w:type="page"/>
      </w:r>
    </w:p>
    <w:p w14:paraId="2C2D7744" w14:textId="5950128C" w:rsidR="00E04761" w:rsidRPr="00280F56" w:rsidRDefault="00E04761" w:rsidP="006720F3">
      <w:pPr>
        <w:pStyle w:val="BodyText"/>
      </w:pPr>
      <w:r w:rsidRPr="0099441D">
        <w:rPr>
          <w:rStyle w:val="CaptionChar"/>
        </w:rPr>
        <w:lastRenderedPageBreak/>
        <w:t xml:space="preserve">Table </w:t>
      </w:r>
      <w:r w:rsidR="00961355">
        <w:rPr>
          <w:rStyle w:val="CaptionChar"/>
        </w:rPr>
        <w:fldChar w:fldCharType="begin"/>
      </w:r>
      <w:r w:rsidR="00961355">
        <w:rPr>
          <w:rStyle w:val="CaptionChar"/>
        </w:rPr>
        <w:instrText xml:space="preserve"> STYLEREF 1 \s </w:instrText>
      </w:r>
      <w:r w:rsidR="00961355">
        <w:rPr>
          <w:rStyle w:val="CaptionChar"/>
        </w:rPr>
        <w:fldChar w:fldCharType="separate"/>
      </w:r>
      <w:r w:rsidR="00B05DD5">
        <w:rPr>
          <w:rStyle w:val="CaptionChar"/>
        </w:rPr>
        <w:t>4</w:t>
      </w:r>
      <w:r w:rsidR="00961355">
        <w:rPr>
          <w:rStyle w:val="CaptionChar"/>
        </w:rPr>
        <w:fldChar w:fldCharType="end"/>
      </w:r>
      <w:r w:rsidR="00961355">
        <w:rPr>
          <w:rStyle w:val="CaptionChar"/>
        </w:rPr>
        <w:t>.</w:t>
      </w:r>
      <w:r w:rsidR="00961355">
        <w:rPr>
          <w:rStyle w:val="CaptionChar"/>
        </w:rPr>
        <w:fldChar w:fldCharType="begin"/>
      </w:r>
      <w:r w:rsidR="00961355">
        <w:rPr>
          <w:rStyle w:val="CaptionChar"/>
        </w:rPr>
        <w:instrText xml:space="preserve"> SEQ Table \* ARABIC \s 1 </w:instrText>
      </w:r>
      <w:r w:rsidR="00961355">
        <w:rPr>
          <w:rStyle w:val="CaptionChar"/>
        </w:rPr>
        <w:fldChar w:fldCharType="separate"/>
      </w:r>
      <w:r w:rsidR="00B05DD5">
        <w:rPr>
          <w:rStyle w:val="CaptionChar"/>
        </w:rPr>
        <w:t>4</w:t>
      </w:r>
      <w:r w:rsidR="00961355">
        <w:rPr>
          <w:rStyle w:val="CaptionChar"/>
        </w:rPr>
        <w:fldChar w:fldCharType="end"/>
      </w:r>
      <w:r w:rsidRPr="0099441D">
        <w:rPr>
          <w:rStyle w:val="CaptionChar"/>
        </w:rPr>
        <w:t xml:space="preserve"> Training results of initial neural network with a layer size of 20.</w:t>
      </w:r>
      <w:bookmarkEnd w:id="205"/>
      <w:bookmarkEnd w:id="207"/>
    </w:p>
    <w:tbl>
      <w:tblPr>
        <w:tblStyle w:val="TableGrid"/>
        <w:tblW w:w="0" w:type="auto"/>
        <w:tblLook w:val="04A0" w:firstRow="1" w:lastRow="0" w:firstColumn="1" w:lastColumn="0" w:noHBand="0" w:noVBand="1"/>
      </w:tblPr>
      <w:tblGrid>
        <w:gridCol w:w="2265"/>
        <w:gridCol w:w="2265"/>
        <w:gridCol w:w="2265"/>
        <w:gridCol w:w="2266"/>
      </w:tblGrid>
      <w:tr w:rsidR="00E04761" w:rsidRPr="00280F56" w14:paraId="69F2F205" w14:textId="77777777" w:rsidTr="00E04761">
        <w:tc>
          <w:tcPr>
            <w:tcW w:w="2265" w:type="dxa"/>
          </w:tcPr>
          <w:p w14:paraId="206196C3" w14:textId="547BC77E" w:rsidR="00E04761" w:rsidRPr="00280F56" w:rsidRDefault="00E04761" w:rsidP="00F7573E">
            <w:r w:rsidRPr="00280F56">
              <w:t>Unit</w:t>
            </w:r>
          </w:p>
        </w:tc>
        <w:tc>
          <w:tcPr>
            <w:tcW w:w="2265" w:type="dxa"/>
          </w:tcPr>
          <w:p w14:paraId="5AE18BE2" w14:textId="25A4220C" w:rsidR="00E04761" w:rsidRPr="00280F56" w:rsidRDefault="00E04761" w:rsidP="00F7573E">
            <w:r w:rsidRPr="00280F56">
              <w:t>Initial Value</w:t>
            </w:r>
          </w:p>
        </w:tc>
        <w:tc>
          <w:tcPr>
            <w:tcW w:w="2265" w:type="dxa"/>
          </w:tcPr>
          <w:p w14:paraId="19C03D2A" w14:textId="32F570DE" w:rsidR="00E04761" w:rsidRPr="00280F56" w:rsidRDefault="00E04761" w:rsidP="00F7573E">
            <w:r w:rsidRPr="00280F56">
              <w:t>Stopped Value</w:t>
            </w:r>
          </w:p>
        </w:tc>
        <w:tc>
          <w:tcPr>
            <w:tcW w:w="2266" w:type="dxa"/>
          </w:tcPr>
          <w:p w14:paraId="7EF7227C" w14:textId="0C0285DE" w:rsidR="00E04761" w:rsidRPr="00280F56" w:rsidRDefault="00E04761" w:rsidP="00F7573E">
            <w:r w:rsidRPr="00280F56">
              <w:t>Target Value</w:t>
            </w:r>
          </w:p>
        </w:tc>
      </w:tr>
      <w:tr w:rsidR="00E04761" w:rsidRPr="00280F56" w14:paraId="2F3E1ECB" w14:textId="77777777" w:rsidTr="00E04761">
        <w:tc>
          <w:tcPr>
            <w:tcW w:w="2265" w:type="dxa"/>
          </w:tcPr>
          <w:p w14:paraId="283B9723" w14:textId="7CCD7645" w:rsidR="00E04761" w:rsidRPr="00280F56" w:rsidRDefault="00E04761" w:rsidP="00F7573E">
            <w:r w:rsidRPr="00280F56">
              <w:t>Epoch</w:t>
            </w:r>
          </w:p>
        </w:tc>
        <w:tc>
          <w:tcPr>
            <w:tcW w:w="2265" w:type="dxa"/>
          </w:tcPr>
          <w:p w14:paraId="1121F415" w14:textId="29BB477F" w:rsidR="00E04761" w:rsidRPr="00280F56" w:rsidRDefault="00E04761" w:rsidP="00F7573E">
            <w:r w:rsidRPr="00280F56">
              <w:t>0</w:t>
            </w:r>
          </w:p>
        </w:tc>
        <w:tc>
          <w:tcPr>
            <w:tcW w:w="2265" w:type="dxa"/>
          </w:tcPr>
          <w:p w14:paraId="5E9D7F5A" w14:textId="4E0776E3" w:rsidR="00E04761" w:rsidRPr="00280F56" w:rsidRDefault="00B952CC" w:rsidP="00F7573E">
            <w:r>
              <w:t>25</w:t>
            </w:r>
          </w:p>
        </w:tc>
        <w:tc>
          <w:tcPr>
            <w:tcW w:w="2266" w:type="dxa"/>
          </w:tcPr>
          <w:p w14:paraId="5B2B8299" w14:textId="7EF0341D" w:rsidR="00E04761" w:rsidRPr="00280F56" w:rsidRDefault="00E04761" w:rsidP="00F7573E">
            <w:r w:rsidRPr="00280F56">
              <w:t>1000</w:t>
            </w:r>
          </w:p>
        </w:tc>
      </w:tr>
      <w:tr w:rsidR="00E04761" w:rsidRPr="00280F56" w14:paraId="51137334" w14:textId="77777777" w:rsidTr="00E04761">
        <w:tc>
          <w:tcPr>
            <w:tcW w:w="2265" w:type="dxa"/>
          </w:tcPr>
          <w:p w14:paraId="7D302B35" w14:textId="02A9E599" w:rsidR="00E04761" w:rsidRPr="00280F56" w:rsidRDefault="00E04761" w:rsidP="00F7573E">
            <w:r w:rsidRPr="00280F56">
              <w:t>Elapsed Time</w:t>
            </w:r>
          </w:p>
        </w:tc>
        <w:tc>
          <w:tcPr>
            <w:tcW w:w="2265" w:type="dxa"/>
          </w:tcPr>
          <w:p w14:paraId="3BF68BD0" w14:textId="5E330B27" w:rsidR="00E04761" w:rsidRPr="00280F56" w:rsidRDefault="00E04761" w:rsidP="00F7573E">
            <w:r w:rsidRPr="00280F56">
              <w:t>-</w:t>
            </w:r>
          </w:p>
        </w:tc>
        <w:tc>
          <w:tcPr>
            <w:tcW w:w="2265" w:type="dxa"/>
          </w:tcPr>
          <w:p w14:paraId="7C5E7244" w14:textId="4680E2E3" w:rsidR="00E04761" w:rsidRPr="00280F56" w:rsidRDefault="00E04761" w:rsidP="00F7573E">
            <w:r w:rsidRPr="00280F56">
              <w:t>00:00:00</w:t>
            </w:r>
          </w:p>
        </w:tc>
        <w:tc>
          <w:tcPr>
            <w:tcW w:w="2266" w:type="dxa"/>
          </w:tcPr>
          <w:p w14:paraId="4E529463" w14:textId="34F8784C" w:rsidR="00E04761" w:rsidRPr="00280F56" w:rsidRDefault="00E04761" w:rsidP="00F7573E">
            <w:r w:rsidRPr="00280F56">
              <w:t>-</w:t>
            </w:r>
          </w:p>
        </w:tc>
      </w:tr>
      <w:tr w:rsidR="00E04761" w:rsidRPr="00280F56" w14:paraId="6481C55A" w14:textId="77777777" w:rsidTr="00E04761">
        <w:tc>
          <w:tcPr>
            <w:tcW w:w="2265" w:type="dxa"/>
          </w:tcPr>
          <w:p w14:paraId="7237788A" w14:textId="29911F20" w:rsidR="00E04761" w:rsidRPr="00280F56" w:rsidRDefault="00E04761" w:rsidP="00F7573E">
            <w:r w:rsidRPr="00280F56">
              <w:t>Performance</w:t>
            </w:r>
          </w:p>
        </w:tc>
        <w:tc>
          <w:tcPr>
            <w:tcW w:w="2265" w:type="dxa"/>
          </w:tcPr>
          <w:p w14:paraId="5518407D" w14:textId="28D28788" w:rsidR="00E04761" w:rsidRPr="00280F56" w:rsidRDefault="00E04761" w:rsidP="00F7573E">
            <w:r w:rsidRPr="00280F56">
              <w:t>1.</w:t>
            </w:r>
            <w:r w:rsidR="00B952CC">
              <w:t>57</w:t>
            </w:r>
          </w:p>
        </w:tc>
        <w:tc>
          <w:tcPr>
            <w:tcW w:w="2265" w:type="dxa"/>
          </w:tcPr>
          <w:p w14:paraId="1E6EED14" w14:textId="339A044C" w:rsidR="00E04761" w:rsidRPr="00280F56" w:rsidRDefault="00E04761" w:rsidP="00F7573E">
            <w:r w:rsidRPr="00280F56">
              <w:t>0.</w:t>
            </w:r>
            <w:r w:rsidR="00B952CC">
              <w:t>0411</w:t>
            </w:r>
          </w:p>
        </w:tc>
        <w:tc>
          <w:tcPr>
            <w:tcW w:w="2266" w:type="dxa"/>
          </w:tcPr>
          <w:p w14:paraId="2089E0CC" w14:textId="5A98A54E" w:rsidR="00E04761" w:rsidRPr="00280F56" w:rsidRDefault="00E04761" w:rsidP="00F7573E">
            <w:r w:rsidRPr="00280F56">
              <w:t>0</w:t>
            </w:r>
          </w:p>
        </w:tc>
      </w:tr>
      <w:tr w:rsidR="00E04761" w:rsidRPr="00280F56" w14:paraId="64C0DC66" w14:textId="77777777" w:rsidTr="00E04761">
        <w:tc>
          <w:tcPr>
            <w:tcW w:w="2265" w:type="dxa"/>
          </w:tcPr>
          <w:p w14:paraId="6E8A11EE" w14:textId="26E030B6" w:rsidR="00E04761" w:rsidRPr="00280F56" w:rsidRDefault="00E04761" w:rsidP="00F7573E">
            <w:r w:rsidRPr="00280F56">
              <w:t>Gradient</w:t>
            </w:r>
          </w:p>
        </w:tc>
        <w:tc>
          <w:tcPr>
            <w:tcW w:w="2265" w:type="dxa"/>
          </w:tcPr>
          <w:p w14:paraId="41DED1F8" w14:textId="6E3760DE" w:rsidR="00E04761" w:rsidRPr="00280F56" w:rsidRDefault="00B952CC" w:rsidP="00F7573E">
            <w:r>
              <w:t>2.74</w:t>
            </w:r>
          </w:p>
        </w:tc>
        <w:tc>
          <w:tcPr>
            <w:tcW w:w="2265" w:type="dxa"/>
          </w:tcPr>
          <w:p w14:paraId="1C29F056" w14:textId="1A30FDE7" w:rsidR="00E04761" w:rsidRPr="00280F56" w:rsidRDefault="00B952CC" w:rsidP="00F7573E">
            <w:r>
              <w:t>0.00262</w:t>
            </w:r>
          </w:p>
        </w:tc>
        <w:tc>
          <w:tcPr>
            <w:tcW w:w="2266" w:type="dxa"/>
          </w:tcPr>
          <w:p w14:paraId="0FF5D389" w14:textId="76EB41DE" w:rsidR="00E04761" w:rsidRPr="00280F56" w:rsidRDefault="00E04761" w:rsidP="00F7573E">
            <w:r w:rsidRPr="00280F56">
              <w:t>1e-07</w:t>
            </w:r>
          </w:p>
        </w:tc>
      </w:tr>
      <w:tr w:rsidR="00E04761" w:rsidRPr="00280F56" w14:paraId="5E30A292" w14:textId="77777777" w:rsidTr="00E04761">
        <w:tc>
          <w:tcPr>
            <w:tcW w:w="2265" w:type="dxa"/>
          </w:tcPr>
          <w:p w14:paraId="3C9497EB" w14:textId="5B3984D0" w:rsidR="00E04761" w:rsidRPr="00280F56" w:rsidRDefault="00E04761" w:rsidP="00F7573E">
            <w:r w:rsidRPr="00280F56">
              <w:t>Mu</w:t>
            </w:r>
          </w:p>
        </w:tc>
        <w:tc>
          <w:tcPr>
            <w:tcW w:w="2265" w:type="dxa"/>
          </w:tcPr>
          <w:p w14:paraId="2B94E9F7" w14:textId="6D6BD123" w:rsidR="00E04761" w:rsidRPr="00280F56" w:rsidRDefault="00E04761" w:rsidP="00F7573E">
            <w:r w:rsidRPr="00280F56">
              <w:t>0.001</w:t>
            </w:r>
          </w:p>
        </w:tc>
        <w:tc>
          <w:tcPr>
            <w:tcW w:w="2265" w:type="dxa"/>
          </w:tcPr>
          <w:p w14:paraId="0AE0692C" w14:textId="035B20FB" w:rsidR="00E04761" w:rsidRPr="00280F56" w:rsidRDefault="00E04761" w:rsidP="00F7573E">
            <w:r w:rsidRPr="00280F56">
              <w:t>1e-05</w:t>
            </w:r>
          </w:p>
        </w:tc>
        <w:tc>
          <w:tcPr>
            <w:tcW w:w="2266" w:type="dxa"/>
          </w:tcPr>
          <w:p w14:paraId="5E2F788D" w14:textId="0E76654A" w:rsidR="00E04761" w:rsidRPr="00280F56" w:rsidRDefault="00E04761" w:rsidP="00F7573E">
            <w:r w:rsidRPr="00280F56">
              <w:t>1e+10</w:t>
            </w:r>
          </w:p>
        </w:tc>
      </w:tr>
      <w:tr w:rsidR="00E04761" w:rsidRPr="00280F56" w14:paraId="225A31C5" w14:textId="77777777" w:rsidTr="00E04761">
        <w:tc>
          <w:tcPr>
            <w:tcW w:w="2265" w:type="dxa"/>
          </w:tcPr>
          <w:p w14:paraId="2B5FC7AB" w14:textId="0570DA5E" w:rsidR="00E04761" w:rsidRPr="00280F56" w:rsidRDefault="00E04761" w:rsidP="00F7573E">
            <w:r w:rsidRPr="00280F56">
              <w:t>Validation Checks</w:t>
            </w:r>
          </w:p>
        </w:tc>
        <w:tc>
          <w:tcPr>
            <w:tcW w:w="2265" w:type="dxa"/>
          </w:tcPr>
          <w:p w14:paraId="147BC3FD" w14:textId="6C2A7C4D" w:rsidR="00E04761" w:rsidRPr="00280F56" w:rsidRDefault="00E04761" w:rsidP="00F7573E">
            <w:r w:rsidRPr="00280F56">
              <w:t>0</w:t>
            </w:r>
          </w:p>
        </w:tc>
        <w:tc>
          <w:tcPr>
            <w:tcW w:w="2265" w:type="dxa"/>
          </w:tcPr>
          <w:p w14:paraId="6B1A84B8" w14:textId="0478F579" w:rsidR="00E04761" w:rsidRPr="00280F56" w:rsidRDefault="00E04761" w:rsidP="00F7573E">
            <w:r w:rsidRPr="00280F56">
              <w:t>6</w:t>
            </w:r>
          </w:p>
        </w:tc>
        <w:tc>
          <w:tcPr>
            <w:tcW w:w="2266" w:type="dxa"/>
          </w:tcPr>
          <w:p w14:paraId="73626F71" w14:textId="589A7DE2" w:rsidR="00E04761" w:rsidRPr="00280F56" w:rsidRDefault="00E04761" w:rsidP="00F7573E">
            <w:r w:rsidRPr="00280F56">
              <w:t>6</w:t>
            </w:r>
          </w:p>
        </w:tc>
      </w:tr>
    </w:tbl>
    <w:p w14:paraId="4B50344A" w14:textId="27EE6713" w:rsidR="00F7573E" w:rsidRPr="00280F56" w:rsidRDefault="00F7573E" w:rsidP="00352A0E">
      <w:pPr>
        <w:pStyle w:val="Caption"/>
        <w:rPr>
          <w:noProof w:val="0"/>
        </w:rPr>
      </w:pPr>
      <w:bookmarkStart w:id="208" w:name="_Toc146546629"/>
      <w:bookmarkStart w:id="209" w:name="_Toc147395994"/>
      <w:r w:rsidRPr="00280F56">
        <w:rPr>
          <w:noProof w:val="0"/>
        </w:rPr>
        <w:t xml:space="preserve">Table </w:t>
      </w:r>
      <w:r w:rsidR="00961355">
        <w:rPr>
          <w:noProof w:val="0"/>
        </w:rPr>
        <w:fldChar w:fldCharType="begin"/>
      </w:r>
      <w:r w:rsidR="00961355">
        <w:rPr>
          <w:noProof w:val="0"/>
        </w:rPr>
        <w:instrText xml:space="preserve"> STYLEREF 1 \s </w:instrText>
      </w:r>
      <w:r w:rsidR="00961355">
        <w:rPr>
          <w:noProof w:val="0"/>
        </w:rPr>
        <w:fldChar w:fldCharType="separate"/>
      </w:r>
      <w:r w:rsidR="00B05DD5">
        <w:t>4</w:t>
      </w:r>
      <w:r w:rsidR="00961355">
        <w:rPr>
          <w:noProof w:val="0"/>
        </w:rPr>
        <w:fldChar w:fldCharType="end"/>
      </w:r>
      <w:r w:rsidR="00961355">
        <w:rPr>
          <w:noProof w:val="0"/>
        </w:rPr>
        <w:t>.</w:t>
      </w:r>
      <w:r w:rsidR="00961355">
        <w:rPr>
          <w:noProof w:val="0"/>
        </w:rPr>
        <w:fldChar w:fldCharType="begin"/>
      </w:r>
      <w:r w:rsidR="00961355">
        <w:rPr>
          <w:noProof w:val="0"/>
        </w:rPr>
        <w:instrText xml:space="preserve"> SEQ Table \* ARABIC \s 1 </w:instrText>
      </w:r>
      <w:r w:rsidR="00961355">
        <w:rPr>
          <w:noProof w:val="0"/>
        </w:rPr>
        <w:fldChar w:fldCharType="separate"/>
      </w:r>
      <w:r w:rsidR="00B05DD5">
        <w:t>5</w:t>
      </w:r>
      <w:r w:rsidR="00961355">
        <w:rPr>
          <w:noProof w:val="0"/>
        </w:rPr>
        <w:fldChar w:fldCharType="end"/>
      </w:r>
      <w:r w:rsidRPr="00280F56">
        <w:rPr>
          <w:noProof w:val="0"/>
        </w:rPr>
        <w:t xml:space="preserve"> Training Results</w:t>
      </w:r>
      <w:bookmarkEnd w:id="208"/>
      <w:r w:rsidR="00B952CC">
        <w:rPr>
          <w:noProof w:val="0"/>
        </w:rPr>
        <w:t xml:space="preserve"> of initial neural network with a layer size of 20.</w:t>
      </w:r>
      <w:bookmarkEnd w:id="209"/>
    </w:p>
    <w:tbl>
      <w:tblPr>
        <w:tblStyle w:val="TableGrid"/>
        <w:tblW w:w="0" w:type="auto"/>
        <w:tblLook w:val="04A0" w:firstRow="1" w:lastRow="0" w:firstColumn="1" w:lastColumn="0" w:noHBand="0" w:noVBand="1"/>
      </w:tblPr>
      <w:tblGrid>
        <w:gridCol w:w="2265"/>
        <w:gridCol w:w="2265"/>
        <w:gridCol w:w="2265"/>
        <w:gridCol w:w="2266"/>
      </w:tblGrid>
      <w:tr w:rsidR="00F7573E" w:rsidRPr="00280F56" w14:paraId="052556A1" w14:textId="77777777" w:rsidTr="00F7573E">
        <w:tc>
          <w:tcPr>
            <w:tcW w:w="2265" w:type="dxa"/>
          </w:tcPr>
          <w:p w14:paraId="2FB9B544" w14:textId="77777777" w:rsidR="00F7573E" w:rsidRPr="00280F56" w:rsidRDefault="00F7573E" w:rsidP="00F7573E">
            <w:pPr>
              <w:jc w:val="center"/>
            </w:pPr>
          </w:p>
        </w:tc>
        <w:tc>
          <w:tcPr>
            <w:tcW w:w="2265" w:type="dxa"/>
          </w:tcPr>
          <w:p w14:paraId="026BCC5F" w14:textId="6671AA2B" w:rsidR="00F7573E" w:rsidRPr="00280F56" w:rsidRDefault="00F7573E" w:rsidP="00F7573E">
            <w:pPr>
              <w:jc w:val="center"/>
            </w:pPr>
            <w:r w:rsidRPr="00280F56">
              <w:t>Observations</w:t>
            </w:r>
          </w:p>
        </w:tc>
        <w:tc>
          <w:tcPr>
            <w:tcW w:w="2265" w:type="dxa"/>
          </w:tcPr>
          <w:p w14:paraId="7C8C03BE" w14:textId="2CD90F45" w:rsidR="00F7573E" w:rsidRPr="00280F56" w:rsidRDefault="00F7573E" w:rsidP="00F7573E">
            <w:pPr>
              <w:jc w:val="center"/>
            </w:pPr>
            <w:r w:rsidRPr="00280F56">
              <w:t>MSE</w:t>
            </w:r>
          </w:p>
        </w:tc>
        <w:tc>
          <w:tcPr>
            <w:tcW w:w="2266" w:type="dxa"/>
          </w:tcPr>
          <w:p w14:paraId="227888D0" w14:textId="55D7A2B8" w:rsidR="00F7573E" w:rsidRPr="00280F56" w:rsidRDefault="00F7573E" w:rsidP="00F7573E">
            <w:pPr>
              <w:jc w:val="center"/>
            </w:pPr>
            <w:r w:rsidRPr="00280F56">
              <w:t>R</w:t>
            </w:r>
          </w:p>
        </w:tc>
      </w:tr>
      <w:tr w:rsidR="00F7573E" w:rsidRPr="00280F56" w14:paraId="26EC6DCE" w14:textId="77777777" w:rsidTr="00F7573E">
        <w:tc>
          <w:tcPr>
            <w:tcW w:w="2265" w:type="dxa"/>
          </w:tcPr>
          <w:p w14:paraId="04790169" w14:textId="4DE45D2D" w:rsidR="00F7573E" w:rsidRPr="00280F56" w:rsidRDefault="00F7573E" w:rsidP="00F7573E">
            <w:pPr>
              <w:jc w:val="center"/>
            </w:pPr>
            <w:r w:rsidRPr="00280F56">
              <w:t>Training</w:t>
            </w:r>
          </w:p>
        </w:tc>
        <w:tc>
          <w:tcPr>
            <w:tcW w:w="2265" w:type="dxa"/>
          </w:tcPr>
          <w:p w14:paraId="3137BEFC" w14:textId="05A91F49" w:rsidR="00F7573E" w:rsidRPr="00280F56" w:rsidRDefault="00F7573E" w:rsidP="00F7573E">
            <w:pPr>
              <w:jc w:val="center"/>
            </w:pPr>
            <w:r w:rsidRPr="00280F56">
              <w:t>3499</w:t>
            </w:r>
          </w:p>
        </w:tc>
        <w:tc>
          <w:tcPr>
            <w:tcW w:w="2265" w:type="dxa"/>
          </w:tcPr>
          <w:p w14:paraId="42A698F9" w14:textId="47E1DAE0" w:rsidR="00F7573E" w:rsidRPr="00280F56" w:rsidRDefault="00F7573E" w:rsidP="00F7573E">
            <w:pPr>
              <w:jc w:val="center"/>
            </w:pPr>
            <w:r w:rsidRPr="00280F56">
              <w:t>0.</w:t>
            </w:r>
            <w:r w:rsidR="00B952CC">
              <w:t>0414</w:t>
            </w:r>
          </w:p>
        </w:tc>
        <w:tc>
          <w:tcPr>
            <w:tcW w:w="2266" w:type="dxa"/>
          </w:tcPr>
          <w:p w14:paraId="0C47509E" w14:textId="1AC3C709" w:rsidR="00F7573E" w:rsidRPr="00280F56" w:rsidRDefault="00B952CC" w:rsidP="00F7573E">
            <w:pPr>
              <w:jc w:val="center"/>
            </w:pPr>
            <w:r>
              <w:t>0.9267</w:t>
            </w:r>
          </w:p>
        </w:tc>
      </w:tr>
      <w:tr w:rsidR="00F7573E" w:rsidRPr="00280F56" w14:paraId="09043D38" w14:textId="77777777" w:rsidTr="00F7573E">
        <w:tc>
          <w:tcPr>
            <w:tcW w:w="2265" w:type="dxa"/>
          </w:tcPr>
          <w:p w14:paraId="573D3859" w14:textId="17C11E84" w:rsidR="00F7573E" w:rsidRPr="00280F56" w:rsidRDefault="00F7573E" w:rsidP="00F7573E">
            <w:pPr>
              <w:jc w:val="center"/>
            </w:pPr>
            <w:r w:rsidRPr="00280F56">
              <w:t>Validation</w:t>
            </w:r>
          </w:p>
        </w:tc>
        <w:tc>
          <w:tcPr>
            <w:tcW w:w="2265" w:type="dxa"/>
          </w:tcPr>
          <w:p w14:paraId="62A7973B" w14:textId="0108FAED" w:rsidR="00F7573E" w:rsidRPr="00280F56" w:rsidRDefault="00F7573E" w:rsidP="00F7573E">
            <w:pPr>
              <w:jc w:val="center"/>
            </w:pPr>
            <w:r w:rsidRPr="00280F56">
              <w:t>750</w:t>
            </w:r>
          </w:p>
        </w:tc>
        <w:tc>
          <w:tcPr>
            <w:tcW w:w="2265" w:type="dxa"/>
          </w:tcPr>
          <w:p w14:paraId="526197A9" w14:textId="48D15813" w:rsidR="00F7573E" w:rsidRPr="00280F56" w:rsidRDefault="00B952CC" w:rsidP="00F7573E">
            <w:pPr>
              <w:jc w:val="center"/>
            </w:pPr>
            <w:r>
              <w:t>0.0419</w:t>
            </w:r>
          </w:p>
        </w:tc>
        <w:tc>
          <w:tcPr>
            <w:tcW w:w="2266" w:type="dxa"/>
          </w:tcPr>
          <w:p w14:paraId="05041773" w14:textId="5A393D2B" w:rsidR="00F7573E" w:rsidRPr="00280F56" w:rsidRDefault="00B952CC" w:rsidP="00F7573E">
            <w:pPr>
              <w:jc w:val="center"/>
            </w:pPr>
            <w:r>
              <w:t>0.9255</w:t>
            </w:r>
          </w:p>
        </w:tc>
      </w:tr>
      <w:tr w:rsidR="00F7573E" w:rsidRPr="00280F56" w14:paraId="7514DCE9" w14:textId="77777777" w:rsidTr="00F7573E">
        <w:tc>
          <w:tcPr>
            <w:tcW w:w="2265" w:type="dxa"/>
          </w:tcPr>
          <w:p w14:paraId="13045214" w14:textId="0D585D6D" w:rsidR="00F7573E" w:rsidRPr="00280F56" w:rsidRDefault="00F7573E" w:rsidP="00F7573E">
            <w:pPr>
              <w:jc w:val="center"/>
            </w:pPr>
            <w:r w:rsidRPr="00280F56">
              <w:t>Test</w:t>
            </w:r>
          </w:p>
        </w:tc>
        <w:tc>
          <w:tcPr>
            <w:tcW w:w="2265" w:type="dxa"/>
          </w:tcPr>
          <w:p w14:paraId="27CD776C" w14:textId="3B2B4D6D" w:rsidR="00F7573E" w:rsidRPr="00280F56" w:rsidRDefault="00F7573E" w:rsidP="00F7573E">
            <w:pPr>
              <w:jc w:val="center"/>
            </w:pPr>
            <w:r w:rsidRPr="00280F56">
              <w:t>750</w:t>
            </w:r>
          </w:p>
        </w:tc>
        <w:tc>
          <w:tcPr>
            <w:tcW w:w="2265" w:type="dxa"/>
          </w:tcPr>
          <w:p w14:paraId="106B3FE1" w14:textId="72694E90" w:rsidR="00F7573E" w:rsidRPr="00280F56" w:rsidRDefault="00B952CC" w:rsidP="00F7573E">
            <w:pPr>
              <w:jc w:val="center"/>
            </w:pPr>
            <w:r>
              <w:t>0.0455</w:t>
            </w:r>
          </w:p>
        </w:tc>
        <w:tc>
          <w:tcPr>
            <w:tcW w:w="2266" w:type="dxa"/>
          </w:tcPr>
          <w:p w14:paraId="7D7E65D0" w14:textId="41AB2216" w:rsidR="00F7573E" w:rsidRPr="00280F56" w:rsidRDefault="00B952CC" w:rsidP="00F7573E">
            <w:pPr>
              <w:jc w:val="center"/>
            </w:pPr>
            <w:r>
              <w:t>0.9193</w:t>
            </w:r>
          </w:p>
        </w:tc>
      </w:tr>
    </w:tbl>
    <w:p w14:paraId="54DE87EB" w14:textId="77777777" w:rsidR="00B952CC" w:rsidRDefault="00B952CC" w:rsidP="00896FCF">
      <w:pPr>
        <w:pStyle w:val="BodyText"/>
      </w:pPr>
      <w:bookmarkStart w:id="210" w:name="_Toc146547331"/>
    </w:p>
    <w:p w14:paraId="26874781" w14:textId="2E7836E4" w:rsidR="00896FCF" w:rsidRDefault="00B952CC" w:rsidP="00896FCF">
      <w:pPr>
        <w:pStyle w:val="BodyText"/>
      </w:pPr>
      <w:r>
        <w:rPr>
          <w:noProof/>
        </w:rPr>
        <w:drawing>
          <wp:inline distT="0" distB="0" distL="0" distR="0" wp14:anchorId="5124AE57" wp14:editId="27A5BA8E">
            <wp:extent cx="4176471" cy="3079750"/>
            <wp:effectExtent l="0" t="0" r="0" b="6350"/>
            <wp:docPr id="480124356" name="Picture 1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24356" name="Picture 11" descr="A graph with a lin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84505" cy="3085674"/>
                    </a:xfrm>
                    <a:prstGeom prst="rect">
                      <a:avLst/>
                    </a:prstGeom>
                  </pic:spPr>
                </pic:pic>
              </a:graphicData>
            </a:graphic>
          </wp:inline>
        </w:drawing>
      </w:r>
    </w:p>
    <w:p w14:paraId="276098FD" w14:textId="665A12D6" w:rsidR="00F7573E" w:rsidRPr="00280F56" w:rsidRDefault="00F7573E" w:rsidP="00352A0E">
      <w:pPr>
        <w:pStyle w:val="Caption"/>
      </w:pPr>
      <w:bookmarkStart w:id="211" w:name="_Toc147396066"/>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25</w:t>
      </w:r>
      <w:r w:rsidR="005C2817">
        <w:fldChar w:fldCharType="end"/>
      </w:r>
      <w:r w:rsidRPr="00280F56">
        <w:t xml:space="preserve"> Initial Neural Network Performance plot with 20 layers</w:t>
      </w:r>
      <w:bookmarkEnd w:id="210"/>
      <w:bookmarkEnd w:id="211"/>
    </w:p>
    <w:p w14:paraId="2EC4D38C" w14:textId="6B21288D" w:rsidR="00896FCF" w:rsidRDefault="00B952CC" w:rsidP="00896FCF">
      <w:pPr>
        <w:pStyle w:val="BodyText"/>
      </w:pPr>
      <w:bookmarkStart w:id="212" w:name="_Toc146547332"/>
      <w:r>
        <w:rPr>
          <w:noProof/>
        </w:rPr>
        <w:lastRenderedPageBreak/>
        <w:drawing>
          <wp:inline distT="0" distB="0" distL="0" distR="0" wp14:anchorId="721D9292" wp14:editId="23E1C740">
            <wp:extent cx="4225212" cy="3111500"/>
            <wp:effectExtent l="0" t="0" r="4445" b="0"/>
            <wp:docPr id="87611874" name="Picture 12"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1874" name="Picture 12" descr="A graph of a bar graph&#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32117" cy="3116585"/>
                    </a:xfrm>
                    <a:prstGeom prst="rect">
                      <a:avLst/>
                    </a:prstGeom>
                  </pic:spPr>
                </pic:pic>
              </a:graphicData>
            </a:graphic>
          </wp:inline>
        </w:drawing>
      </w:r>
    </w:p>
    <w:p w14:paraId="0A1E5C57" w14:textId="1E711581" w:rsidR="00F7573E" w:rsidRDefault="00F7573E" w:rsidP="00352A0E">
      <w:pPr>
        <w:pStyle w:val="Caption"/>
      </w:pPr>
      <w:bookmarkStart w:id="213" w:name="_Toc147396067"/>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26</w:t>
      </w:r>
      <w:r w:rsidR="005C2817">
        <w:fldChar w:fldCharType="end"/>
      </w:r>
      <w:r w:rsidRPr="00280F56">
        <w:t xml:space="preserve"> Initial Neural Network Error Histogram plot with 20 layers</w:t>
      </w:r>
      <w:bookmarkEnd w:id="212"/>
      <w:bookmarkEnd w:id="213"/>
    </w:p>
    <w:p w14:paraId="68CB3C3E" w14:textId="347D3989" w:rsidR="00C17AD5" w:rsidRDefault="00B952CC" w:rsidP="00896FCF">
      <w:pPr>
        <w:pStyle w:val="BodyText"/>
      </w:pPr>
      <w:bookmarkStart w:id="214" w:name="_Toc146547333"/>
      <w:r>
        <w:rPr>
          <w:noProof/>
        </w:rPr>
        <w:drawing>
          <wp:inline distT="0" distB="0" distL="0" distR="0" wp14:anchorId="4314FE42" wp14:editId="313CA598">
            <wp:extent cx="4195940" cy="3568700"/>
            <wp:effectExtent l="0" t="0" r="0" b="0"/>
            <wp:docPr id="655791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91431" name="Picture 655791431"/>
                    <pic:cNvPicPr/>
                  </pic:nvPicPr>
                  <pic:blipFill>
                    <a:blip r:embed="rId66">
                      <a:extLst>
                        <a:ext uri="{28A0092B-C50C-407E-A947-70E740481C1C}">
                          <a14:useLocalDpi xmlns:a14="http://schemas.microsoft.com/office/drawing/2010/main" val="0"/>
                        </a:ext>
                      </a:extLst>
                    </a:blip>
                    <a:stretch>
                      <a:fillRect/>
                    </a:stretch>
                  </pic:blipFill>
                  <pic:spPr>
                    <a:xfrm>
                      <a:off x="0" y="0"/>
                      <a:ext cx="4200191" cy="3572315"/>
                    </a:xfrm>
                    <a:prstGeom prst="rect">
                      <a:avLst/>
                    </a:prstGeom>
                  </pic:spPr>
                </pic:pic>
              </a:graphicData>
            </a:graphic>
          </wp:inline>
        </w:drawing>
      </w:r>
    </w:p>
    <w:p w14:paraId="2016604A" w14:textId="3377F3B8" w:rsidR="00F7573E" w:rsidRDefault="00F7573E" w:rsidP="00352A0E">
      <w:pPr>
        <w:pStyle w:val="Caption"/>
      </w:pPr>
      <w:bookmarkStart w:id="215" w:name="_Toc147396068"/>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27</w:t>
      </w:r>
      <w:r w:rsidR="005C2817">
        <w:fldChar w:fldCharType="end"/>
      </w:r>
      <w:r w:rsidRPr="00280F56">
        <w:t xml:space="preserve"> Initial Neural Network Regression plot with 20 layers</w:t>
      </w:r>
      <w:bookmarkEnd w:id="214"/>
      <w:bookmarkEnd w:id="215"/>
    </w:p>
    <w:p w14:paraId="0A4AC5ED" w14:textId="14D6753E" w:rsidR="00C17AD5" w:rsidRDefault="00F7573E" w:rsidP="00C17AD5">
      <w:pPr>
        <w:pStyle w:val="BodyText"/>
      </w:pPr>
      <w:r w:rsidRPr="00280F56">
        <w:lastRenderedPageBreak/>
        <w:br/>
      </w:r>
      <w:bookmarkStart w:id="216" w:name="_Toc146547334"/>
      <w:r w:rsidR="00B952CC">
        <w:rPr>
          <w:noProof/>
        </w:rPr>
        <w:drawing>
          <wp:inline distT="0" distB="0" distL="0" distR="0" wp14:anchorId="025C9867" wp14:editId="3D790703">
            <wp:extent cx="4208475" cy="3143250"/>
            <wp:effectExtent l="0" t="0" r="1905" b="0"/>
            <wp:docPr id="1917162446"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62446" name="Picture 14" descr="A screenshot of a graph&#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10348" cy="3144649"/>
                    </a:xfrm>
                    <a:prstGeom prst="rect">
                      <a:avLst/>
                    </a:prstGeom>
                  </pic:spPr>
                </pic:pic>
              </a:graphicData>
            </a:graphic>
          </wp:inline>
        </w:drawing>
      </w:r>
    </w:p>
    <w:p w14:paraId="6D562F9B" w14:textId="17E5C063" w:rsidR="00F7573E" w:rsidRDefault="00F7573E" w:rsidP="00352A0E">
      <w:pPr>
        <w:pStyle w:val="Caption"/>
      </w:pPr>
      <w:bookmarkStart w:id="217" w:name="_Toc147396069"/>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28</w:t>
      </w:r>
      <w:r w:rsidR="005C2817">
        <w:fldChar w:fldCharType="end"/>
      </w:r>
      <w:r w:rsidRPr="00280F56">
        <w:t xml:space="preserve"> Initial Neural Network Training State plot with 20 layers</w:t>
      </w:r>
      <w:bookmarkEnd w:id="216"/>
      <w:bookmarkEnd w:id="217"/>
    </w:p>
    <w:p w14:paraId="3070054D" w14:textId="2EAE044F" w:rsidR="00C7118D" w:rsidRDefault="00BF2B96" w:rsidP="00744898">
      <w:pPr>
        <w:pStyle w:val="BodyText"/>
      </w:pPr>
      <w:r w:rsidRPr="002E1D35">
        <w:rPr>
          <w:rStyle w:val="BodyTextChar"/>
        </w:rPr>
        <w:t>The regression plots of Figure 4.</w:t>
      </w:r>
      <w:r w:rsidR="005B2D7B">
        <w:rPr>
          <w:rStyle w:val="BodyTextChar"/>
        </w:rPr>
        <w:t>26</w:t>
      </w:r>
      <w:r w:rsidRPr="002E1D35">
        <w:rPr>
          <w:rStyle w:val="BodyTextChar"/>
        </w:rPr>
        <w:t xml:space="preserve"> show the fitting line in the middle of a pleasing random balance of data points on either side, indicating that the fit line is a good representation of the dataset. This good fit result occurs despite the presence of some outlying data values.</w:t>
      </w:r>
    </w:p>
    <w:p w14:paraId="536F5DED" w14:textId="08731DA3" w:rsidR="00724C2F" w:rsidRPr="002E1D35" w:rsidRDefault="00724C2F" w:rsidP="00744898">
      <w:pPr>
        <w:pStyle w:val="BodyText"/>
      </w:pPr>
      <w:bookmarkStart w:id="218" w:name="_Toc146547347"/>
      <w:r w:rsidRPr="002E1D35">
        <w:t>Dropping the number of layers down to 5 gave the training results shown in Tables 4.</w:t>
      </w:r>
      <w:r w:rsidR="006720F3">
        <w:t>6</w:t>
      </w:r>
      <w:r w:rsidRPr="002E1D35">
        <w:t xml:space="preserve"> and 4.</w:t>
      </w:r>
      <w:r w:rsidR="006720F3">
        <w:t>7</w:t>
      </w:r>
      <w:r w:rsidR="002E1D35" w:rsidRPr="002E1D35">
        <w:t xml:space="preserve">. </w:t>
      </w:r>
      <w:r w:rsidRPr="002E1D35">
        <w:t>These are good results and only slightly less</w:t>
      </w:r>
      <w:r w:rsidR="00BF2B96" w:rsidRPr="002E1D35">
        <w:t xml:space="preserve"> </w:t>
      </w:r>
      <w:r w:rsidRPr="002E1D35">
        <w:t>performant than the 10</w:t>
      </w:r>
      <w:r w:rsidR="002E1D35">
        <w:t>-</w:t>
      </w:r>
      <w:r w:rsidRPr="002E1D35">
        <w:t>layer model, showing that this problem is a relatively simple problem for a neural network to solve.</w:t>
      </w:r>
      <w:bookmarkEnd w:id="218"/>
    </w:p>
    <w:p w14:paraId="44699478" w14:textId="4F2BC3DF" w:rsidR="00724C2F" w:rsidRPr="00280F56" w:rsidRDefault="00724C2F" w:rsidP="00352A0E">
      <w:pPr>
        <w:pStyle w:val="Caption"/>
      </w:pPr>
      <w:bookmarkStart w:id="219" w:name="_Toc146546632"/>
      <w:bookmarkStart w:id="220" w:name="_Toc146547348"/>
      <w:bookmarkStart w:id="221" w:name="_Toc147395995"/>
      <w:r w:rsidRPr="00280F56">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6</w:t>
      </w:r>
      <w:r w:rsidR="00961355">
        <w:fldChar w:fldCharType="end"/>
      </w:r>
      <w:r w:rsidRPr="00280F56">
        <w:t xml:space="preserve"> Training progress on a 5 layer Neural network</w:t>
      </w:r>
      <w:bookmarkEnd w:id="219"/>
      <w:bookmarkEnd w:id="220"/>
      <w:r w:rsidR="00E729BB">
        <w:t xml:space="preserve"> using the </w:t>
      </w:r>
      <w:r w:rsidR="00DB7715">
        <w:t>central</w:t>
      </w:r>
      <w:r w:rsidR="00E729BB">
        <w:t xml:space="preserve"> IMU</w:t>
      </w:r>
      <w:bookmarkEnd w:id="221"/>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4CCD0DFE" w14:textId="77777777" w:rsidTr="00724C2F">
        <w:tc>
          <w:tcPr>
            <w:tcW w:w="2265" w:type="dxa"/>
          </w:tcPr>
          <w:p w14:paraId="2AA76075" w14:textId="4BCC12C0" w:rsidR="00724C2F" w:rsidRPr="00280F56" w:rsidRDefault="00724C2F" w:rsidP="00B05DD5">
            <w:pPr>
              <w:jc w:val="center"/>
            </w:pPr>
            <w:r w:rsidRPr="00280F56">
              <w:t>Unit</w:t>
            </w:r>
          </w:p>
        </w:tc>
        <w:tc>
          <w:tcPr>
            <w:tcW w:w="2265" w:type="dxa"/>
          </w:tcPr>
          <w:p w14:paraId="722C274B" w14:textId="769DF47D" w:rsidR="00724C2F" w:rsidRPr="00280F56" w:rsidRDefault="00724C2F" w:rsidP="00B05DD5">
            <w:pPr>
              <w:jc w:val="center"/>
            </w:pPr>
            <w:r w:rsidRPr="00280F56">
              <w:t>Initial Value</w:t>
            </w:r>
          </w:p>
        </w:tc>
        <w:tc>
          <w:tcPr>
            <w:tcW w:w="2265" w:type="dxa"/>
          </w:tcPr>
          <w:p w14:paraId="22EC4A54" w14:textId="02573E37" w:rsidR="00724C2F" w:rsidRPr="00280F56" w:rsidRDefault="00724C2F" w:rsidP="00B05DD5">
            <w:pPr>
              <w:jc w:val="center"/>
            </w:pPr>
            <w:r w:rsidRPr="00280F56">
              <w:t>Stopped Value</w:t>
            </w:r>
          </w:p>
        </w:tc>
        <w:tc>
          <w:tcPr>
            <w:tcW w:w="2266" w:type="dxa"/>
          </w:tcPr>
          <w:p w14:paraId="5DEC4983" w14:textId="6A3BC989" w:rsidR="00724C2F" w:rsidRPr="00280F56" w:rsidRDefault="00724C2F" w:rsidP="00B05DD5">
            <w:pPr>
              <w:jc w:val="center"/>
            </w:pPr>
            <w:r w:rsidRPr="00280F56">
              <w:t>Target Value</w:t>
            </w:r>
          </w:p>
        </w:tc>
      </w:tr>
      <w:tr w:rsidR="00724C2F" w:rsidRPr="00280F56" w14:paraId="4917248F" w14:textId="77777777" w:rsidTr="00724C2F">
        <w:tc>
          <w:tcPr>
            <w:tcW w:w="2265" w:type="dxa"/>
          </w:tcPr>
          <w:p w14:paraId="719E9639" w14:textId="13455000" w:rsidR="00724C2F" w:rsidRPr="00280F56" w:rsidRDefault="00724C2F" w:rsidP="00B05DD5">
            <w:pPr>
              <w:jc w:val="center"/>
            </w:pPr>
            <w:r w:rsidRPr="00280F56">
              <w:t>Epoch</w:t>
            </w:r>
          </w:p>
        </w:tc>
        <w:tc>
          <w:tcPr>
            <w:tcW w:w="2265" w:type="dxa"/>
          </w:tcPr>
          <w:p w14:paraId="6BF5F773" w14:textId="7CC0991E" w:rsidR="00724C2F" w:rsidRPr="00280F56" w:rsidRDefault="00724C2F" w:rsidP="00B05DD5">
            <w:pPr>
              <w:jc w:val="center"/>
            </w:pPr>
            <w:r w:rsidRPr="00280F56">
              <w:t>0</w:t>
            </w:r>
          </w:p>
        </w:tc>
        <w:tc>
          <w:tcPr>
            <w:tcW w:w="2265" w:type="dxa"/>
          </w:tcPr>
          <w:p w14:paraId="5622E299" w14:textId="5775BBCE" w:rsidR="00724C2F" w:rsidRPr="00280F56" w:rsidRDefault="005B2D7B" w:rsidP="00B05DD5">
            <w:pPr>
              <w:jc w:val="center"/>
            </w:pPr>
            <w:r>
              <w:t>15</w:t>
            </w:r>
          </w:p>
        </w:tc>
        <w:tc>
          <w:tcPr>
            <w:tcW w:w="2266" w:type="dxa"/>
          </w:tcPr>
          <w:p w14:paraId="135BF01C" w14:textId="1BF17081" w:rsidR="00724C2F" w:rsidRPr="00280F56" w:rsidRDefault="00724C2F" w:rsidP="00B05DD5">
            <w:pPr>
              <w:jc w:val="center"/>
            </w:pPr>
            <w:r w:rsidRPr="00280F56">
              <w:t>1000</w:t>
            </w:r>
          </w:p>
        </w:tc>
      </w:tr>
      <w:tr w:rsidR="00724C2F" w:rsidRPr="00280F56" w14:paraId="1DFEBFE7" w14:textId="77777777" w:rsidTr="00724C2F">
        <w:tc>
          <w:tcPr>
            <w:tcW w:w="2265" w:type="dxa"/>
          </w:tcPr>
          <w:p w14:paraId="20A6F38B" w14:textId="4D77C42F" w:rsidR="00724C2F" w:rsidRPr="00280F56" w:rsidRDefault="00724C2F" w:rsidP="00B05DD5">
            <w:pPr>
              <w:jc w:val="center"/>
            </w:pPr>
            <w:r w:rsidRPr="00280F56">
              <w:t>Elapsed Time</w:t>
            </w:r>
          </w:p>
        </w:tc>
        <w:tc>
          <w:tcPr>
            <w:tcW w:w="2265" w:type="dxa"/>
          </w:tcPr>
          <w:p w14:paraId="3FD9D56A" w14:textId="5BE40473" w:rsidR="00724C2F" w:rsidRPr="00280F56" w:rsidRDefault="00724C2F" w:rsidP="00B05DD5">
            <w:pPr>
              <w:jc w:val="center"/>
            </w:pPr>
            <w:r w:rsidRPr="00280F56">
              <w:t>-</w:t>
            </w:r>
          </w:p>
        </w:tc>
        <w:tc>
          <w:tcPr>
            <w:tcW w:w="2265" w:type="dxa"/>
          </w:tcPr>
          <w:p w14:paraId="22DD2D02" w14:textId="047025ED" w:rsidR="00724C2F" w:rsidRPr="00280F56" w:rsidRDefault="00724C2F" w:rsidP="00B05DD5">
            <w:pPr>
              <w:jc w:val="center"/>
            </w:pPr>
            <w:r w:rsidRPr="00280F56">
              <w:t>00:00:00</w:t>
            </w:r>
          </w:p>
        </w:tc>
        <w:tc>
          <w:tcPr>
            <w:tcW w:w="2266" w:type="dxa"/>
          </w:tcPr>
          <w:p w14:paraId="1A1475FA" w14:textId="301012E0" w:rsidR="00724C2F" w:rsidRPr="00280F56" w:rsidRDefault="00724C2F" w:rsidP="00B05DD5">
            <w:pPr>
              <w:jc w:val="center"/>
            </w:pPr>
            <w:r w:rsidRPr="00280F56">
              <w:t>-</w:t>
            </w:r>
          </w:p>
        </w:tc>
      </w:tr>
      <w:tr w:rsidR="00724C2F" w:rsidRPr="00280F56" w14:paraId="0A7982E7" w14:textId="77777777" w:rsidTr="00724C2F">
        <w:tc>
          <w:tcPr>
            <w:tcW w:w="2265" w:type="dxa"/>
          </w:tcPr>
          <w:p w14:paraId="4FDA34B6" w14:textId="1C31D8E0" w:rsidR="00724C2F" w:rsidRPr="00280F56" w:rsidRDefault="00724C2F" w:rsidP="00B05DD5">
            <w:pPr>
              <w:jc w:val="center"/>
            </w:pPr>
            <w:r w:rsidRPr="00280F56">
              <w:t>Performance</w:t>
            </w:r>
          </w:p>
        </w:tc>
        <w:tc>
          <w:tcPr>
            <w:tcW w:w="2265" w:type="dxa"/>
          </w:tcPr>
          <w:p w14:paraId="012509E1" w14:textId="011E8CDA" w:rsidR="00724C2F" w:rsidRPr="00280F56" w:rsidRDefault="005B2D7B" w:rsidP="00B05DD5">
            <w:pPr>
              <w:jc w:val="center"/>
            </w:pPr>
            <w:r>
              <w:t>0.472</w:t>
            </w:r>
          </w:p>
        </w:tc>
        <w:tc>
          <w:tcPr>
            <w:tcW w:w="2265" w:type="dxa"/>
          </w:tcPr>
          <w:p w14:paraId="04F8B577" w14:textId="356384CE" w:rsidR="00724C2F" w:rsidRPr="00280F56" w:rsidRDefault="005B2D7B" w:rsidP="00B05DD5">
            <w:pPr>
              <w:jc w:val="center"/>
            </w:pPr>
            <w:r>
              <w:t>0.0454</w:t>
            </w:r>
          </w:p>
        </w:tc>
        <w:tc>
          <w:tcPr>
            <w:tcW w:w="2266" w:type="dxa"/>
          </w:tcPr>
          <w:p w14:paraId="5456369A" w14:textId="0738050C" w:rsidR="00724C2F" w:rsidRPr="00280F56" w:rsidRDefault="00724C2F" w:rsidP="00B05DD5">
            <w:pPr>
              <w:jc w:val="center"/>
            </w:pPr>
            <w:r w:rsidRPr="00280F56">
              <w:t>0</w:t>
            </w:r>
          </w:p>
        </w:tc>
      </w:tr>
      <w:tr w:rsidR="00724C2F" w:rsidRPr="00280F56" w14:paraId="3D47ADAD" w14:textId="77777777" w:rsidTr="00724C2F">
        <w:tc>
          <w:tcPr>
            <w:tcW w:w="2265" w:type="dxa"/>
          </w:tcPr>
          <w:p w14:paraId="68C6FAFA" w14:textId="38940D5E" w:rsidR="00724C2F" w:rsidRPr="00280F56" w:rsidRDefault="00724C2F" w:rsidP="00B05DD5">
            <w:pPr>
              <w:jc w:val="center"/>
            </w:pPr>
            <w:r w:rsidRPr="00280F56">
              <w:t>Gradient</w:t>
            </w:r>
          </w:p>
        </w:tc>
        <w:tc>
          <w:tcPr>
            <w:tcW w:w="2265" w:type="dxa"/>
          </w:tcPr>
          <w:p w14:paraId="34972761" w14:textId="21D7E898" w:rsidR="00724C2F" w:rsidRPr="00280F56" w:rsidRDefault="005B2D7B" w:rsidP="00B05DD5">
            <w:pPr>
              <w:jc w:val="center"/>
            </w:pPr>
            <w:r>
              <w:t>0.653</w:t>
            </w:r>
          </w:p>
        </w:tc>
        <w:tc>
          <w:tcPr>
            <w:tcW w:w="2265" w:type="dxa"/>
          </w:tcPr>
          <w:p w14:paraId="25CE96EC" w14:textId="417D32BC" w:rsidR="00724C2F" w:rsidRPr="00280F56" w:rsidRDefault="005B2D7B" w:rsidP="00B05DD5">
            <w:pPr>
              <w:jc w:val="center"/>
            </w:pPr>
            <w:r>
              <w:t>0.0162</w:t>
            </w:r>
          </w:p>
        </w:tc>
        <w:tc>
          <w:tcPr>
            <w:tcW w:w="2266" w:type="dxa"/>
          </w:tcPr>
          <w:p w14:paraId="018097AE" w14:textId="5AFE78C2" w:rsidR="00724C2F" w:rsidRPr="00280F56" w:rsidRDefault="00724C2F" w:rsidP="00B05DD5">
            <w:pPr>
              <w:jc w:val="center"/>
            </w:pPr>
            <w:r w:rsidRPr="00280F56">
              <w:t>1e-07</w:t>
            </w:r>
          </w:p>
        </w:tc>
      </w:tr>
      <w:tr w:rsidR="00724C2F" w:rsidRPr="00280F56" w14:paraId="5BD3B5A1" w14:textId="77777777" w:rsidTr="00724C2F">
        <w:tc>
          <w:tcPr>
            <w:tcW w:w="2265" w:type="dxa"/>
          </w:tcPr>
          <w:p w14:paraId="25A7FFD1" w14:textId="2AF6D00B" w:rsidR="00724C2F" w:rsidRPr="00280F56" w:rsidRDefault="00724C2F" w:rsidP="00B05DD5">
            <w:pPr>
              <w:jc w:val="center"/>
            </w:pPr>
            <w:r w:rsidRPr="00280F56">
              <w:t>Mu</w:t>
            </w:r>
          </w:p>
        </w:tc>
        <w:tc>
          <w:tcPr>
            <w:tcW w:w="2265" w:type="dxa"/>
          </w:tcPr>
          <w:p w14:paraId="390DCED7" w14:textId="1F64FBD9" w:rsidR="00724C2F" w:rsidRPr="00280F56" w:rsidRDefault="00724C2F" w:rsidP="00B05DD5">
            <w:pPr>
              <w:jc w:val="center"/>
            </w:pPr>
            <w:r w:rsidRPr="00280F56">
              <w:t>0.001</w:t>
            </w:r>
          </w:p>
        </w:tc>
        <w:tc>
          <w:tcPr>
            <w:tcW w:w="2265" w:type="dxa"/>
          </w:tcPr>
          <w:p w14:paraId="61C4E6BE" w14:textId="24B02FB3" w:rsidR="00724C2F" w:rsidRPr="00280F56" w:rsidRDefault="00724C2F" w:rsidP="00B05DD5">
            <w:pPr>
              <w:jc w:val="center"/>
            </w:pPr>
            <w:r w:rsidRPr="00280F56">
              <w:t>1e-06</w:t>
            </w:r>
          </w:p>
        </w:tc>
        <w:tc>
          <w:tcPr>
            <w:tcW w:w="2266" w:type="dxa"/>
          </w:tcPr>
          <w:p w14:paraId="59D502A7" w14:textId="4A3C7DAE" w:rsidR="00724C2F" w:rsidRPr="00280F56" w:rsidRDefault="00724C2F" w:rsidP="00B05DD5">
            <w:pPr>
              <w:jc w:val="center"/>
            </w:pPr>
            <w:r w:rsidRPr="00280F56">
              <w:t>1e+10</w:t>
            </w:r>
          </w:p>
        </w:tc>
      </w:tr>
      <w:tr w:rsidR="00724C2F" w:rsidRPr="00280F56" w14:paraId="370C05A4" w14:textId="77777777" w:rsidTr="00724C2F">
        <w:tc>
          <w:tcPr>
            <w:tcW w:w="2265" w:type="dxa"/>
          </w:tcPr>
          <w:p w14:paraId="37936FF6" w14:textId="5611E22C" w:rsidR="00724C2F" w:rsidRPr="00280F56" w:rsidRDefault="00724C2F" w:rsidP="00B05DD5">
            <w:pPr>
              <w:jc w:val="center"/>
            </w:pPr>
            <w:r w:rsidRPr="00280F56">
              <w:t>Validation Checks</w:t>
            </w:r>
          </w:p>
        </w:tc>
        <w:tc>
          <w:tcPr>
            <w:tcW w:w="2265" w:type="dxa"/>
          </w:tcPr>
          <w:p w14:paraId="2E3B0FC1" w14:textId="0DD00972" w:rsidR="00724C2F" w:rsidRPr="00280F56" w:rsidRDefault="00724C2F" w:rsidP="00B05DD5">
            <w:pPr>
              <w:jc w:val="center"/>
            </w:pPr>
            <w:r w:rsidRPr="00280F56">
              <w:t>0</w:t>
            </w:r>
          </w:p>
        </w:tc>
        <w:tc>
          <w:tcPr>
            <w:tcW w:w="2265" w:type="dxa"/>
          </w:tcPr>
          <w:p w14:paraId="2AD81B5B" w14:textId="5C303666" w:rsidR="00724C2F" w:rsidRPr="00280F56" w:rsidRDefault="00724C2F" w:rsidP="00B05DD5">
            <w:pPr>
              <w:jc w:val="center"/>
            </w:pPr>
            <w:r w:rsidRPr="00280F56">
              <w:t>6</w:t>
            </w:r>
          </w:p>
        </w:tc>
        <w:tc>
          <w:tcPr>
            <w:tcW w:w="2266" w:type="dxa"/>
          </w:tcPr>
          <w:p w14:paraId="3F9E4D66" w14:textId="3F04478D" w:rsidR="00724C2F" w:rsidRPr="00280F56" w:rsidRDefault="00724C2F" w:rsidP="00B05DD5">
            <w:pPr>
              <w:jc w:val="center"/>
            </w:pPr>
            <w:r w:rsidRPr="00280F56">
              <w:t>6</w:t>
            </w:r>
          </w:p>
        </w:tc>
      </w:tr>
    </w:tbl>
    <w:p w14:paraId="184959CC" w14:textId="7773C154" w:rsidR="00724C2F" w:rsidRPr="00280F56" w:rsidRDefault="00724C2F" w:rsidP="00352A0E">
      <w:pPr>
        <w:pStyle w:val="Caption"/>
      </w:pPr>
      <w:bookmarkStart w:id="222" w:name="_Toc146546633"/>
      <w:bookmarkStart w:id="223" w:name="_Toc146547349"/>
      <w:bookmarkStart w:id="224" w:name="_Toc147395996"/>
      <w:r w:rsidRPr="00280F56">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7</w:t>
      </w:r>
      <w:r w:rsidR="00961355">
        <w:fldChar w:fldCharType="end"/>
      </w:r>
      <w:r w:rsidRPr="00280F56">
        <w:t xml:space="preserve"> Training results on a 5-layer Neural Network</w:t>
      </w:r>
      <w:bookmarkEnd w:id="222"/>
      <w:bookmarkEnd w:id="223"/>
      <w:bookmarkEnd w:id="224"/>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339208D9" w14:textId="77777777" w:rsidTr="00724C2F">
        <w:tc>
          <w:tcPr>
            <w:tcW w:w="2265" w:type="dxa"/>
          </w:tcPr>
          <w:p w14:paraId="7AC90687" w14:textId="77777777" w:rsidR="00724C2F" w:rsidRPr="00280F56" w:rsidRDefault="00724C2F" w:rsidP="00286A9C">
            <w:pPr>
              <w:jc w:val="center"/>
            </w:pPr>
          </w:p>
        </w:tc>
        <w:tc>
          <w:tcPr>
            <w:tcW w:w="2265" w:type="dxa"/>
          </w:tcPr>
          <w:p w14:paraId="0D0C5C5C" w14:textId="6FA8DB77" w:rsidR="00724C2F" w:rsidRPr="00280F56" w:rsidRDefault="00724C2F" w:rsidP="00286A9C">
            <w:pPr>
              <w:jc w:val="center"/>
            </w:pPr>
            <w:r w:rsidRPr="00280F56">
              <w:t>Observations</w:t>
            </w:r>
          </w:p>
        </w:tc>
        <w:tc>
          <w:tcPr>
            <w:tcW w:w="2265" w:type="dxa"/>
          </w:tcPr>
          <w:p w14:paraId="2E3FFDE1" w14:textId="2A6B3D82" w:rsidR="00724C2F" w:rsidRPr="00280F56" w:rsidRDefault="00724C2F" w:rsidP="00286A9C">
            <w:pPr>
              <w:jc w:val="center"/>
            </w:pPr>
            <w:r w:rsidRPr="00280F56">
              <w:t>MSE</w:t>
            </w:r>
          </w:p>
        </w:tc>
        <w:tc>
          <w:tcPr>
            <w:tcW w:w="2266" w:type="dxa"/>
          </w:tcPr>
          <w:p w14:paraId="67FB6D03" w14:textId="5349BA3C" w:rsidR="00724C2F" w:rsidRPr="00280F56" w:rsidRDefault="00724C2F" w:rsidP="00286A9C">
            <w:pPr>
              <w:jc w:val="center"/>
            </w:pPr>
            <w:r w:rsidRPr="00280F56">
              <w:t>R</w:t>
            </w:r>
          </w:p>
        </w:tc>
      </w:tr>
      <w:tr w:rsidR="00724C2F" w:rsidRPr="00280F56" w14:paraId="4038248F" w14:textId="77777777" w:rsidTr="00724C2F">
        <w:tc>
          <w:tcPr>
            <w:tcW w:w="2265" w:type="dxa"/>
          </w:tcPr>
          <w:p w14:paraId="046A30DF" w14:textId="39DAF101" w:rsidR="00724C2F" w:rsidRPr="00280F56" w:rsidRDefault="00724C2F" w:rsidP="00286A9C">
            <w:pPr>
              <w:jc w:val="center"/>
            </w:pPr>
            <w:r w:rsidRPr="00280F56">
              <w:t>Training</w:t>
            </w:r>
          </w:p>
        </w:tc>
        <w:tc>
          <w:tcPr>
            <w:tcW w:w="2265" w:type="dxa"/>
          </w:tcPr>
          <w:p w14:paraId="78E18BC9" w14:textId="15DA81F9" w:rsidR="00724C2F" w:rsidRPr="00280F56" w:rsidRDefault="00724C2F" w:rsidP="00286A9C">
            <w:pPr>
              <w:jc w:val="center"/>
            </w:pPr>
            <w:r w:rsidRPr="00280F56">
              <w:t>3499</w:t>
            </w:r>
          </w:p>
        </w:tc>
        <w:tc>
          <w:tcPr>
            <w:tcW w:w="2265" w:type="dxa"/>
          </w:tcPr>
          <w:p w14:paraId="7FBCA7BC" w14:textId="35A0B112" w:rsidR="00724C2F" w:rsidRPr="00280F56" w:rsidRDefault="00724C2F" w:rsidP="00286A9C">
            <w:pPr>
              <w:jc w:val="center"/>
            </w:pPr>
            <w:r w:rsidRPr="00280F56">
              <w:t>0.045</w:t>
            </w:r>
            <w:r w:rsidR="005B2D7B">
              <w:t>9</w:t>
            </w:r>
          </w:p>
        </w:tc>
        <w:tc>
          <w:tcPr>
            <w:tcW w:w="2266" w:type="dxa"/>
          </w:tcPr>
          <w:p w14:paraId="037BD21C" w14:textId="0A80FA00" w:rsidR="00724C2F" w:rsidRPr="00280F56" w:rsidRDefault="00724C2F" w:rsidP="00286A9C">
            <w:pPr>
              <w:jc w:val="center"/>
            </w:pPr>
            <w:r w:rsidRPr="00280F56">
              <w:t>0.918</w:t>
            </w:r>
            <w:r w:rsidR="005B2D7B">
              <w:t>6</w:t>
            </w:r>
          </w:p>
        </w:tc>
      </w:tr>
      <w:tr w:rsidR="00724C2F" w:rsidRPr="00280F56" w14:paraId="1C82E172" w14:textId="77777777" w:rsidTr="00724C2F">
        <w:tc>
          <w:tcPr>
            <w:tcW w:w="2265" w:type="dxa"/>
          </w:tcPr>
          <w:p w14:paraId="0707D8C8" w14:textId="29F87659" w:rsidR="00724C2F" w:rsidRPr="00280F56" w:rsidRDefault="00724C2F" w:rsidP="00724C2F">
            <w:pPr>
              <w:jc w:val="center"/>
            </w:pPr>
            <w:r w:rsidRPr="00280F56">
              <w:t>Validation</w:t>
            </w:r>
          </w:p>
        </w:tc>
        <w:tc>
          <w:tcPr>
            <w:tcW w:w="2265" w:type="dxa"/>
          </w:tcPr>
          <w:p w14:paraId="531418BE" w14:textId="3AFD78F7" w:rsidR="00724C2F" w:rsidRPr="00280F56" w:rsidRDefault="00724C2F" w:rsidP="00724C2F">
            <w:pPr>
              <w:jc w:val="center"/>
            </w:pPr>
            <w:r w:rsidRPr="00280F56">
              <w:t>750</w:t>
            </w:r>
          </w:p>
        </w:tc>
        <w:tc>
          <w:tcPr>
            <w:tcW w:w="2265" w:type="dxa"/>
          </w:tcPr>
          <w:p w14:paraId="450611AE" w14:textId="131F0D1B" w:rsidR="00724C2F" w:rsidRPr="00280F56" w:rsidRDefault="00724C2F" w:rsidP="00724C2F">
            <w:pPr>
              <w:jc w:val="center"/>
            </w:pPr>
            <w:r w:rsidRPr="00280F56">
              <w:t>0.04</w:t>
            </w:r>
            <w:r w:rsidR="005B2D7B">
              <w:t>38</w:t>
            </w:r>
          </w:p>
        </w:tc>
        <w:tc>
          <w:tcPr>
            <w:tcW w:w="2266" w:type="dxa"/>
          </w:tcPr>
          <w:p w14:paraId="14E12631" w14:textId="1D1843B5" w:rsidR="00724C2F" w:rsidRPr="00280F56" w:rsidRDefault="00724C2F" w:rsidP="00724C2F">
            <w:pPr>
              <w:jc w:val="center"/>
            </w:pPr>
            <w:r w:rsidRPr="00280F56">
              <w:t>0.9</w:t>
            </w:r>
            <w:r w:rsidR="005B2D7B">
              <w:t>217</w:t>
            </w:r>
          </w:p>
        </w:tc>
      </w:tr>
      <w:tr w:rsidR="00724C2F" w:rsidRPr="00280F56" w14:paraId="61937442" w14:textId="77777777" w:rsidTr="00724C2F">
        <w:tc>
          <w:tcPr>
            <w:tcW w:w="2265" w:type="dxa"/>
          </w:tcPr>
          <w:p w14:paraId="61B9F8F4" w14:textId="42976D59" w:rsidR="00724C2F" w:rsidRPr="00280F56" w:rsidRDefault="00724C2F" w:rsidP="00724C2F">
            <w:pPr>
              <w:jc w:val="center"/>
            </w:pPr>
            <w:r w:rsidRPr="00280F56">
              <w:t>Test</w:t>
            </w:r>
          </w:p>
        </w:tc>
        <w:tc>
          <w:tcPr>
            <w:tcW w:w="2265" w:type="dxa"/>
          </w:tcPr>
          <w:p w14:paraId="3690840E" w14:textId="39CD721B" w:rsidR="00724C2F" w:rsidRPr="00280F56" w:rsidRDefault="00724C2F" w:rsidP="00724C2F">
            <w:pPr>
              <w:jc w:val="center"/>
            </w:pPr>
            <w:r w:rsidRPr="00280F56">
              <w:t>750</w:t>
            </w:r>
          </w:p>
        </w:tc>
        <w:tc>
          <w:tcPr>
            <w:tcW w:w="2265" w:type="dxa"/>
          </w:tcPr>
          <w:p w14:paraId="6126D7A3" w14:textId="32EF3564" w:rsidR="00724C2F" w:rsidRPr="00280F56" w:rsidRDefault="00724C2F" w:rsidP="00724C2F">
            <w:pPr>
              <w:jc w:val="center"/>
            </w:pPr>
            <w:r w:rsidRPr="00280F56">
              <w:t>0.04</w:t>
            </w:r>
            <w:r w:rsidR="005B2D7B">
              <w:t>52</w:t>
            </w:r>
          </w:p>
        </w:tc>
        <w:tc>
          <w:tcPr>
            <w:tcW w:w="2266" w:type="dxa"/>
          </w:tcPr>
          <w:p w14:paraId="2A2B7E27" w14:textId="2ECAB0E8" w:rsidR="00724C2F" w:rsidRPr="00280F56" w:rsidRDefault="00724C2F" w:rsidP="00724C2F">
            <w:pPr>
              <w:jc w:val="center"/>
            </w:pPr>
            <w:r w:rsidRPr="00280F56">
              <w:t>0.9</w:t>
            </w:r>
            <w:r w:rsidR="005B2D7B">
              <w:t>190</w:t>
            </w:r>
          </w:p>
        </w:tc>
      </w:tr>
    </w:tbl>
    <w:p w14:paraId="56EAC508" w14:textId="07959C07" w:rsidR="00B05DD5" w:rsidRDefault="002E1D35" w:rsidP="00B05DD5">
      <w:pPr>
        <w:pStyle w:val="BodyText"/>
      </w:pPr>
      <w:r>
        <w:br/>
      </w:r>
      <w:bookmarkStart w:id="225" w:name="_Toc147395997"/>
      <w:r w:rsidR="00B05DD5">
        <w:br w:type="page"/>
      </w:r>
    </w:p>
    <w:p w14:paraId="3D88584E" w14:textId="4893532D" w:rsidR="005B2D7B" w:rsidRPr="00280F56" w:rsidRDefault="005B2D7B" w:rsidP="00FF2C0F">
      <w:pPr>
        <w:pStyle w:val="BodyText"/>
      </w:pPr>
      <w:r w:rsidRPr="00280F56">
        <w:lastRenderedPageBreak/>
        <w:t xml:space="preserve">Table </w:t>
      </w:r>
      <w:fldSimple w:instr=" STYLEREF 1 \s ">
        <w:r w:rsidR="00FF2C0F">
          <w:rPr>
            <w:noProof/>
          </w:rPr>
          <w:t>4</w:t>
        </w:r>
      </w:fldSimple>
      <w:r w:rsidR="00961355">
        <w:t>.</w:t>
      </w:r>
      <w:fldSimple w:instr=" SEQ Table \* ARABIC \s 1 ">
        <w:r w:rsidR="00FF2C0F">
          <w:rPr>
            <w:noProof/>
          </w:rPr>
          <w:t>8</w:t>
        </w:r>
      </w:fldSimple>
      <w:r w:rsidRPr="00280F56">
        <w:t xml:space="preserve"> Training results on a </w:t>
      </w:r>
      <w:r>
        <w:t>3</w:t>
      </w:r>
      <w:r w:rsidRPr="00280F56">
        <w:t>-layer Neural Network</w:t>
      </w:r>
      <w:bookmarkEnd w:id="225"/>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18A6BA2" w14:textId="77777777" w:rsidTr="00AA7330">
        <w:tc>
          <w:tcPr>
            <w:tcW w:w="2265" w:type="dxa"/>
          </w:tcPr>
          <w:p w14:paraId="32B0877F" w14:textId="77777777" w:rsidR="005B2D7B" w:rsidRPr="00280F56" w:rsidRDefault="005B2D7B" w:rsidP="00AA7330">
            <w:pPr>
              <w:jc w:val="center"/>
            </w:pPr>
          </w:p>
        </w:tc>
        <w:tc>
          <w:tcPr>
            <w:tcW w:w="2265" w:type="dxa"/>
          </w:tcPr>
          <w:p w14:paraId="394AE0D7" w14:textId="77777777" w:rsidR="005B2D7B" w:rsidRPr="00280F56" w:rsidRDefault="005B2D7B" w:rsidP="00AA7330">
            <w:pPr>
              <w:jc w:val="center"/>
            </w:pPr>
            <w:r w:rsidRPr="00280F56">
              <w:t>Observations</w:t>
            </w:r>
          </w:p>
        </w:tc>
        <w:tc>
          <w:tcPr>
            <w:tcW w:w="2265" w:type="dxa"/>
          </w:tcPr>
          <w:p w14:paraId="08A05972" w14:textId="77777777" w:rsidR="005B2D7B" w:rsidRPr="00280F56" w:rsidRDefault="005B2D7B" w:rsidP="00AA7330">
            <w:pPr>
              <w:jc w:val="center"/>
            </w:pPr>
            <w:r w:rsidRPr="00280F56">
              <w:t>MSE</w:t>
            </w:r>
          </w:p>
        </w:tc>
        <w:tc>
          <w:tcPr>
            <w:tcW w:w="2266" w:type="dxa"/>
          </w:tcPr>
          <w:p w14:paraId="0A942CE1" w14:textId="77777777" w:rsidR="005B2D7B" w:rsidRPr="00280F56" w:rsidRDefault="005B2D7B" w:rsidP="00AA7330">
            <w:pPr>
              <w:jc w:val="center"/>
            </w:pPr>
            <w:r w:rsidRPr="00280F56">
              <w:t>R</w:t>
            </w:r>
          </w:p>
        </w:tc>
      </w:tr>
      <w:tr w:rsidR="005B2D7B" w:rsidRPr="00280F56" w14:paraId="6F89A29A" w14:textId="77777777" w:rsidTr="00AA7330">
        <w:tc>
          <w:tcPr>
            <w:tcW w:w="2265" w:type="dxa"/>
          </w:tcPr>
          <w:p w14:paraId="66501305" w14:textId="77777777" w:rsidR="005B2D7B" w:rsidRPr="00280F56" w:rsidRDefault="005B2D7B" w:rsidP="00AA7330">
            <w:pPr>
              <w:jc w:val="center"/>
            </w:pPr>
            <w:r w:rsidRPr="00280F56">
              <w:t>Training</w:t>
            </w:r>
          </w:p>
        </w:tc>
        <w:tc>
          <w:tcPr>
            <w:tcW w:w="2265" w:type="dxa"/>
          </w:tcPr>
          <w:p w14:paraId="28F699AF" w14:textId="77777777" w:rsidR="005B2D7B" w:rsidRPr="00280F56" w:rsidRDefault="005B2D7B" w:rsidP="00AA7330">
            <w:pPr>
              <w:jc w:val="center"/>
            </w:pPr>
            <w:r w:rsidRPr="00280F56">
              <w:t>3499</w:t>
            </w:r>
          </w:p>
        </w:tc>
        <w:tc>
          <w:tcPr>
            <w:tcW w:w="2265" w:type="dxa"/>
          </w:tcPr>
          <w:p w14:paraId="17729383" w14:textId="524B736D" w:rsidR="005B2D7B" w:rsidRPr="00280F56" w:rsidRDefault="005B2D7B" w:rsidP="00AA7330">
            <w:pPr>
              <w:jc w:val="center"/>
            </w:pPr>
            <w:r w:rsidRPr="00280F56">
              <w:t>0.045</w:t>
            </w:r>
            <w:r>
              <w:t>8</w:t>
            </w:r>
          </w:p>
        </w:tc>
        <w:tc>
          <w:tcPr>
            <w:tcW w:w="2266" w:type="dxa"/>
          </w:tcPr>
          <w:p w14:paraId="2191C044" w14:textId="61C3310A" w:rsidR="005B2D7B" w:rsidRPr="00280F56" w:rsidRDefault="005B2D7B" w:rsidP="00AA7330">
            <w:pPr>
              <w:jc w:val="center"/>
            </w:pPr>
            <w:r w:rsidRPr="00280F56">
              <w:t>0.91</w:t>
            </w:r>
            <w:r>
              <w:t>91</w:t>
            </w:r>
          </w:p>
        </w:tc>
      </w:tr>
      <w:tr w:rsidR="005B2D7B" w:rsidRPr="00280F56" w14:paraId="0C878EC3" w14:textId="77777777" w:rsidTr="00AA7330">
        <w:tc>
          <w:tcPr>
            <w:tcW w:w="2265" w:type="dxa"/>
          </w:tcPr>
          <w:p w14:paraId="0E2FED1A" w14:textId="77777777" w:rsidR="005B2D7B" w:rsidRPr="00280F56" w:rsidRDefault="005B2D7B" w:rsidP="00AA7330">
            <w:pPr>
              <w:jc w:val="center"/>
            </w:pPr>
            <w:r w:rsidRPr="00280F56">
              <w:t>Validation</w:t>
            </w:r>
          </w:p>
        </w:tc>
        <w:tc>
          <w:tcPr>
            <w:tcW w:w="2265" w:type="dxa"/>
          </w:tcPr>
          <w:p w14:paraId="5FA7BB5C" w14:textId="77777777" w:rsidR="005B2D7B" w:rsidRPr="00280F56" w:rsidRDefault="005B2D7B" w:rsidP="00AA7330">
            <w:pPr>
              <w:jc w:val="center"/>
            </w:pPr>
            <w:r w:rsidRPr="00280F56">
              <w:t>750</w:t>
            </w:r>
          </w:p>
        </w:tc>
        <w:tc>
          <w:tcPr>
            <w:tcW w:w="2265" w:type="dxa"/>
          </w:tcPr>
          <w:p w14:paraId="40CBAC1D" w14:textId="00BA8C9F" w:rsidR="005B2D7B" w:rsidRPr="00280F56" w:rsidRDefault="005B2D7B" w:rsidP="00AA7330">
            <w:pPr>
              <w:jc w:val="center"/>
            </w:pPr>
            <w:r w:rsidRPr="00280F56">
              <w:t>0.04</w:t>
            </w:r>
            <w:r>
              <w:t>85</w:t>
            </w:r>
          </w:p>
        </w:tc>
        <w:tc>
          <w:tcPr>
            <w:tcW w:w="2266" w:type="dxa"/>
          </w:tcPr>
          <w:p w14:paraId="60969965" w14:textId="4D14B708" w:rsidR="005B2D7B" w:rsidRPr="00280F56" w:rsidRDefault="005B2D7B" w:rsidP="00AA7330">
            <w:pPr>
              <w:jc w:val="center"/>
            </w:pPr>
            <w:r w:rsidRPr="00280F56">
              <w:t>0.9</w:t>
            </w:r>
            <w:r>
              <w:t>118</w:t>
            </w:r>
          </w:p>
        </w:tc>
      </w:tr>
      <w:tr w:rsidR="005B2D7B" w:rsidRPr="00280F56" w14:paraId="0165E460" w14:textId="77777777" w:rsidTr="00AA7330">
        <w:tc>
          <w:tcPr>
            <w:tcW w:w="2265" w:type="dxa"/>
          </w:tcPr>
          <w:p w14:paraId="477C84DD" w14:textId="77777777" w:rsidR="005B2D7B" w:rsidRPr="00280F56" w:rsidRDefault="005B2D7B" w:rsidP="00AA7330">
            <w:pPr>
              <w:jc w:val="center"/>
            </w:pPr>
            <w:r w:rsidRPr="00280F56">
              <w:t>Test</w:t>
            </w:r>
          </w:p>
        </w:tc>
        <w:tc>
          <w:tcPr>
            <w:tcW w:w="2265" w:type="dxa"/>
          </w:tcPr>
          <w:p w14:paraId="0F01EAB4" w14:textId="77777777" w:rsidR="005B2D7B" w:rsidRPr="00280F56" w:rsidRDefault="005B2D7B" w:rsidP="00AA7330">
            <w:pPr>
              <w:jc w:val="center"/>
            </w:pPr>
            <w:r w:rsidRPr="00280F56">
              <w:t>750</w:t>
            </w:r>
          </w:p>
        </w:tc>
        <w:tc>
          <w:tcPr>
            <w:tcW w:w="2265" w:type="dxa"/>
          </w:tcPr>
          <w:p w14:paraId="5795BBC1" w14:textId="4EFAFBE2" w:rsidR="005B2D7B" w:rsidRPr="00280F56" w:rsidRDefault="005B2D7B" w:rsidP="00AA7330">
            <w:pPr>
              <w:jc w:val="center"/>
            </w:pPr>
            <w:r w:rsidRPr="00280F56">
              <w:t>0.0</w:t>
            </w:r>
            <w:r>
              <w:t>506</w:t>
            </w:r>
          </w:p>
        </w:tc>
        <w:tc>
          <w:tcPr>
            <w:tcW w:w="2266" w:type="dxa"/>
          </w:tcPr>
          <w:p w14:paraId="2650B614" w14:textId="5693CCD3" w:rsidR="005B2D7B" w:rsidRPr="00280F56" w:rsidRDefault="005B2D7B" w:rsidP="00AA7330">
            <w:pPr>
              <w:jc w:val="center"/>
            </w:pPr>
            <w:r w:rsidRPr="00280F56">
              <w:t>0.9</w:t>
            </w:r>
            <w:r>
              <w:t>093</w:t>
            </w:r>
          </w:p>
        </w:tc>
      </w:tr>
    </w:tbl>
    <w:p w14:paraId="70D827E7" w14:textId="77534866" w:rsidR="005B2D7B" w:rsidRPr="00280F56" w:rsidRDefault="005B2D7B" w:rsidP="005B2D7B">
      <w:pPr>
        <w:pStyle w:val="Caption"/>
      </w:pPr>
      <w:r>
        <w:br/>
      </w:r>
      <w:bookmarkStart w:id="226" w:name="_Toc147395998"/>
      <w:r w:rsidRPr="00280F56">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9</w:t>
      </w:r>
      <w:r w:rsidR="00961355">
        <w:fldChar w:fldCharType="end"/>
      </w:r>
      <w:r w:rsidRPr="00280F56">
        <w:t xml:space="preserve"> Training results on a </w:t>
      </w:r>
      <w:r>
        <w:t>2</w:t>
      </w:r>
      <w:r w:rsidRPr="00280F56">
        <w:t>-layer Neural Network</w:t>
      </w:r>
      <w:bookmarkEnd w:id="226"/>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B4CFFEF" w14:textId="77777777" w:rsidTr="00AA7330">
        <w:tc>
          <w:tcPr>
            <w:tcW w:w="2265" w:type="dxa"/>
          </w:tcPr>
          <w:p w14:paraId="2F7FB38B" w14:textId="77777777" w:rsidR="005B2D7B" w:rsidRPr="00280F56" w:rsidRDefault="005B2D7B" w:rsidP="00AA7330">
            <w:pPr>
              <w:jc w:val="center"/>
            </w:pPr>
          </w:p>
        </w:tc>
        <w:tc>
          <w:tcPr>
            <w:tcW w:w="2265" w:type="dxa"/>
          </w:tcPr>
          <w:p w14:paraId="5117A141" w14:textId="77777777" w:rsidR="005B2D7B" w:rsidRPr="00280F56" w:rsidRDefault="005B2D7B" w:rsidP="00AA7330">
            <w:pPr>
              <w:jc w:val="center"/>
            </w:pPr>
            <w:r w:rsidRPr="00280F56">
              <w:t>Observations</w:t>
            </w:r>
          </w:p>
        </w:tc>
        <w:tc>
          <w:tcPr>
            <w:tcW w:w="2265" w:type="dxa"/>
          </w:tcPr>
          <w:p w14:paraId="12921894" w14:textId="77777777" w:rsidR="005B2D7B" w:rsidRPr="00280F56" w:rsidRDefault="005B2D7B" w:rsidP="00AA7330">
            <w:pPr>
              <w:jc w:val="center"/>
            </w:pPr>
            <w:r w:rsidRPr="00280F56">
              <w:t>MSE</w:t>
            </w:r>
          </w:p>
        </w:tc>
        <w:tc>
          <w:tcPr>
            <w:tcW w:w="2266" w:type="dxa"/>
          </w:tcPr>
          <w:p w14:paraId="09C590B4" w14:textId="77777777" w:rsidR="005B2D7B" w:rsidRPr="00280F56" w:rsidRDefault="005B2D7B" w:rsidP="00AA7330">
            <w:pPr>
              <w:jc w:val="center"/>
            </w:pPr>
            <w:r w:rsidRPr="00280F56">
              <w:t>R</w:t>
            </w:r>
          </w:p>
        </w:tc>
      </w:tr>
      <w:tr w:rsidR="005B2D7B" w:rsidRPr="00280F56" w14:paraId="65E61DE5" w14:textId="77777777" w:rsidTr="00AA7330">
        <w:tc>
          <w:tcPr>
            <w:tcW w:w="2265" w:type="dxa"/>
          </w:tcPr>
          <w:p w14:paraId="54037D04" w14:textId="77777777" w:rsidR="005B2D7B" w:rsidRPr="00280F56" w:rsidRDefault="005B2D7B" w:rsidP="00AA7330">
            <w:pPr>
              <w:jc w:val="center"/>
            </w:pPr>
            <w:r w:rsidRPr="00280F56">
              <w:t>Training</w:t>
            </w:r>
          </w:p>
        </w:tc>
        <w:tc>
          <w:tcPr>
            <w:tcW w:w="2265" w:type="dxa"/>
          </w:tcPr>
          <w:p w14:paraId="24DFF2C6" w14:textId="77777777" w:rsidR="005B2D7B" w:rsidRPr="00280F56" w:rsidRDefault="005B2D7B" w:rsidP="00AA7330">
            <w:pPr>
              <w:jc w:val="center"/>
            </w:pPr>
            <w:r w:rsidRPr="00280F56">
              <w:t>3499</w:t>
            </w:r>
          </w:p>
        </w:tc>
        <w:tc>
          <w:tcPr>
            <w:tcW w:w="2265" w:type="dxa"/>
          </w:tcPr>
          <w:p w14:paraId="3E71541F" w14:textId="5190BD94" w:rsidR="005B2D7B" w:rsidRPr="00280F56" w:rsidRDefault="005B2D7B" w:rsidP="00AA7330">
            <w:pPr>
              <w:jc w:val="center"/>
            </w:pPr>
            <w:r w:rsidRPr="00280F56">
              <w:t>0.04</w:t>
            </w:r>
            <w:r>
              <w:t>78</w:t>
            </w:r>
          </w:p>
        </w:tc>
        <w:tc>
          <w:tcPr>
            <w:tcW w:w="2266" w:type="dxa"/>
          </w:tcPr>
          <w:p w14:paraId="1CB4F9F6" w14:textId="08B257D2" w:rsidR="005B2D7B" w:rsidRPr="00280F56" w:rsidRDefault="005B2D7B" w:rsidP="00AA7330">
            <w:pPr>
              <w:jc w:val="center"/>
            </w:pPr>
            <w:r w:rsidRPr="00280F56">
              <w:t>0.91</w:t>
            </w:r>
            <w:r>
              <w:t>46</w:t>
            </w:r>
          </w:p>
        </w:tc>
      </w:tr>
      <w:tr w:rsidR="005B2D7B" w:rsidRPr="00280F56" w14:paraId="38A3E2F1" w14:textId="77777777" w:rsidTr="00AA7330">
        <w:tc>
          <w:tcPr>
            <w:tcW w:w="2265" w:type="dxa"/>
          </w:tcPr>
          <w:p w14:paraId="4815B7A0" w14:textId="77777777" w:rsidR="005B2D7B" w:rsidRPr="00280F56" w:rsidRDefault="005B2D7B" w:rsidP="00AA7330">
            <w:pPr>
              <w:jc w:val="center"/>
            </w:pPr>
            <w:r w:rsidRPr="00280F56">
              <w:t>Validation</w:t>
            </w:r>
          </w:p>
        </w:tc>
        <w:tc>
          <w:tcPr>
            <w:tcW w:w="2265" w:type="dxa"/>
          </w:tcPr>
          <w:p w14:paraId="04326260" w14:textId="77777777" w:rsidR="005B2D7B" w:rsidRPr="00280F56" w:rsidRDefault="005B2D7B" w:rsidP="00AA7330">
            <w:pPr>
              <w:jc w:val="center"/>
            </w:pPr>
            <w:r w:rsidRPr="00280F56">
              <w:t>750</w:t>
            </w:r>
          </w:p>
        </w:tc>
        <w:tc>
          <w:tcPr>
            <w:tcW w:w="2265" w:type="dxa"/>
          </w:tcPr>
          <w:p w14:paraId="1BF4A9E9" w14:textId="37988DF7" w:rsidR="005B2D7B" w:rsidRPr="00280F56" w:rsidRDefault="005B2D7B" w:rsidP="00AA7330">
            <w:pPr>
              <w:jc w:val="center"/>
            </w:pPr>
            <w:r w:rsidRPr="00280F56">
              <w:t>0.04</w:t>
            </w:r>
            <w:r>
              <w:t>73</w:t>
            </w:r>
          </w:p>
        </w:tc>
        <w:tc>
          <w:tcPr>
            <w:tcW w:w="2266" w:type="dxa"/>
          </w:tcPr>
          <w:p w14:paraId="1427097E" w14:textId="5AFBE426" w:rsidR="005B2D7B" w:rsidRPr="00280F56" w:rsidRDefault="005B2D7B" w:rsidP="00AA7330">
            <w:pPr>
              <w:jc w:val="center"/>
            </w:pPr>
            <w:r w:rsidRPr="00280F56">
              <w:t>0.9</w:t>
            </w:r>
            <w:r>
              <w:t>195</w:t>
            </w:r>
          </w:p>
        </w:tc>
      </w:tr>
      <w:tr w:rsidR="005B2D7B" w:rsidRPr="00280F56" w14:paraId="0A9CCBB4" w14:textId="77777777" w:rsidTr="00AA7330">
        <w:tc>
          <w:tcPr>
            <w:tcW w:w="2265" w:type="dxa"/>
          </w:tcPr>
          <w:p w14:paraId="02460BED" w14:textId="77777777" w:rsidR="005B2D7B" w:rsidRPr="00280F56" w:rsidRDefault="005B2D7B" w:rsidP="00AA7330">
            <w:pPr>
              <w:jc w:val="center"/>
            </w:pPr>
            <w:r w:rsidRPr="00280F56">
              <w:t>Test</w:t>
            </w:r>
          </w:p>
        </w:tc>
        <w:tc>
          <w:tcPr>
            <w:tcW w:w="2265" w:type="dxa"/>
          </w:tcPr>
          <w:p w14:paraId="54442471" w14:textId="77777777" w:rsidR="005B2D7B" w:rsidRPr="00280F56" w:rsidRDefault="005B2D7B" w:rsidP="00AA7330">
            <w:pPr>
              <w:jc w:val="center"/>
            </w:pPr>
            <w:r w:rsidRPr="00280F56">
              <w:t>750</w:t>
            </w:r>
          </w:p>
        </w:tc>
        <w:tc>
          <w:tcPr>
            <w:tcW w:w="2265" w:type="dxa"/>
          </w:tcPr>
          <w:p w14:paraId="5536D65F" w14:textId="06088A35" w:rsidR="005B2D7B" w:rsidRPr="00280F56" w:rsidRDefault="005B2D7B" w:rsidP="00AA7330">
            <w:pPr>
              <w:jc w:val="center"/>
            </w:pPr>
            <w:r w:rsidRPr="00280F56">
              <w:t>0.0</w:t>
            </w:r>
            <w:r>
              <w:t>515</w:t>
            </w:r>
          </w:p>
        </w:tc>
        <w:tc>
          <w:tcPr>
            <w:tcW w:w="2266" w:type="dxa"/>
          </w:tcPr>
          <w:p w14:paraId="33CAEAC1" w14:textId="72CD4A4D" w:rsidR="005B2D7B" w:rsidRPr="00280F56" w:rsidRDefault="005B2D7B" w:rsidP="00AA7330">
            <w:pPr>
              <w:jc w:val="center"/>
            </w:pPr>
            <w:r w:rsidRPr="00280F56">
              <w:t>0.9</w:t>
            </w:r>
            <w:r>
              <w:t>041</w:t>
            </w:r>
          </w:p>
        </w:tc>
      </w:tr>
    </w:tbl>
    <w:p w14:paraId="7EC5DB46" w14:textId="3C3F66D9" w:rsidR="005B2D7B" w:rsidRDefault="005B2D7B" w:rsidP="00744898">
      <w:pPr>
        <w:pStyle w:val="BodyText"/>
      </w:pPr>
    </w:p>
    <w:p w14:paraId="71513024" w14:textId="701DDBDB" w:rsidR="005B2D7B" w:rsidRPr="00280F56" w:rsidRDefault="005B2D7B" w:rsidP="005B2D7B">
      <w:pPr>
        <w:pStyle w:val="Caption"/>
      </w:pPr>
      <w:bookmarkStart w:id="227" w:name="_Toc147395999"/>
      <w:r w:rsidRPr="00280F56">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10</w:t>
      </w:r>
      <w:r w:rsidR="00961355">
        <w:fldChar w:fldCharType="end"/>
      </w:r>
      <w:r w:rsidRPr="00280F56">
        <w:t xml:space="preserve"> Training results on a </w:t>
      </w:r>
      <w:r>
        <w:t>1</w:t>
      </w:r>
      <w:r w:rsidRPr="00280F56">
        <w:t>-layer Neural Network</w:t>
      </w:r>
      <w:bookmarkEnd w:id="227"/>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47DDCB5E" w14:textId="77777777" w:rsidTr="00AA7330">
        <w:tc>
          <w:tcPr>
            <w:tcW w:w="2265" w:type="dxa"/>
          </w:tcPr>
          <w:p w14:paraId="52B0DC53" w14:textId="77777777" w:rsidR="005B2D7B" w:rsidRPr="00280F56" w:rsidRDefault="005B2D7B" w:rsidP="00AA7330">
            <w:pPr>
              <w:jc w:val="center"/>
            </w:pPr>
          </w:p>
        </w:tc>
        <w:tc>
          <w:tcPr>
            <w:tcW w:w="2265" w:type="dxa"/>
          </w:tcPr>
          <w:p w14:paraId="660130BF" w14:textId="77777777" w:rsidR="005B2D7B" w:rsidRPr="00280F56" w:rsidRDefault="005B2D7B" w:rsidP="00AA7330">
            <w:pPr>
              <w:jc w:val="center"/>
            </w:pPr>
            <w:r w:rsidRPr="00280F56">
              <w:t>Observations</w:t>
            </w:r>
          </w:p>
        </w:tc>
        <w:tc>
          <w:tcPr>
            <w:tcW w:w="2265" w:type="dxa"/>
          </w:tcPr>
          <w:p w14:paraId="56B7EBFF" w14:textId="77777777" w:rsidR="005B2D7B" w:rsidRPr="00280F56" w:rsidRDefault="005B2D7B" w:rsidP="00AA7330">
            <w:pPr>
              <w:jc w:val="center"/>
            </w:pPr>
            <w:r w:rsidRPr="00280F56">
              <w:t>MSE</w:t>
            </w:r>
          </w:p>
        </w:tc>
        <w:tc>
          <w:tcPr>
            <w:tcW w:w="2266" w:type="dxa"/>
          </w:tcPr>
          <w:p w14:paraId="68E582F4" w14:textId="77777777" w:rsidR="005B2D7B" w:rsidRPr="00280F56" w:rsidRDefault="005B2D7B" w:rsidP="00AA7330">
            <w:pPr>
              <w:jc w:val="center"/>
            </w:pPr>
            <w:r w:rsidRPr="00280F56">
              <w:t>R</w:t>
            </w:r>
          </w:p>
        </w:tc>
      </w:tr>
      <w:tr w:rsidR="005B2D7B" w:rsidRPr="00280F56" w14:paraId="78433377" w14:textId="77777777" w:rsidTr="00AA7330">
        <w:tc>
          <w:tcPr>
            <w:tcW w:w="2265" w:type="dxa"/>
          </w:tcPr>
          <w:p w14:paraId="22CFB13D" w14:textId="77777777" w:rsidR="005B2D7B" w:rsidRPr="00280F56" w:rsidRDefault="005B2D7B" w:rsidP="00AA7330">
            <w:pPr>
              <w:jc w:val="center"/>
            </w:pPr>
            <w:r w:rsidRPr="00280F56">
              <w:t>Training</w:t>
            </w:r>
          </w:p>
        </w:tc>
        <w:tc>
          <w:tcPr>
            <w:tcW w:w="2265" w:type="dxa"/>
          </w:tcPr>
          <w:p w14:paraId="14CF2DB5" w14:textId="77777777" w:rsidR="005B2D7B" w:rsidRPr="00280F56" w:rsidRDefault="005B2D7B" w:rsidP="00AA7330">
            <w:pPr>
              <w:jc w:val="center"/>
            </w:pPr>
            <w:r w:rsidRPr="00280F56">
              <w:t>3499</w:t>
            </w:r>
          </w:p>
        </w:tc>
        <w:tc>
          <w:tcPr>
            <w:tcW w:w="2265" w:type="dxa"/>
          </w:tcPr>
          <w:p w14:paraId="6B19233C" w14:textId="57912887" w:rsidR="005B2D7B" w:rsidRPr="00280F56" w:rsidRDefault="005B2D7B" w:rsidP="00AA7330">
            <w:pPr>
              <w:jc w:val="center"/>
            </w:pPr>
            <w:r w:rsidRPr="00280F56">
              <w:t>0.0</w:t>
            </w:r>
            <w:r>
              <w:t>962</w:t>
            </w:r>
          </w:p>
        </w:tc>
        <w:tc>
          <w:tcPr>
            <w:tcW w:w="2266" w:type="dxa"/>
          </w:tcPr>
          <w:p w14:paraId="3E69B4A0" w14:textId="74A3E4A6" w:rsidR="005B2D7B" w:rsidRPr="00280F56" w:rsidRDefault="005B2D7B" w:rsidP="00AA7330">
            <w:pPr>
              <w:jc w:val="center"/>
            </w:pPr>
            <w:r w:rsidRPr="00280F56">
              <w:t>0.</w:t>
            </w:r>
            <w:r>
              <w:t>8172</w:t>
            </w:r>
          </w:p>
        </w:tc>
      </w:tr>
      <w:tr w:rsidR="005B2D7B" w:rsidRPr="00280F56" w14:paraId="60331AB1" w14:textId="77777777" w:rsidTr="00AA7330">
        <w:tc>
          <w:tcPr>
            <w:tcW w:w="2265" w:type="dxa"/>
          </w:tcPr>
          <w:p w14:paraId="451A5829" w14:textId="77777777" w:rsidR="005B2D7B" w:rsidRPr="00280F56" w:rsidRDefault="005B2D7B" w:rsidP="00AA7330">
            <w:pPr>
              <w:jc w:val="center"/>
            </w:pPr>
            <w:r w:rsidRPr="00280F56">
              <w:t>Validation</w:t>
            </w:r>
          </w:p>
        </w:tc>
        <w:tc>
          <w:tcPr>
            <w:tcW w:w="2265" w:type="dxa"/>
          </w:tcPr>
          <w:p w14:paraId="1EB50785" w14:textId="77777777" w:rsidR="005B2D7B" w:rsidRPr="00280F56" w:rsidRDefault="005B2D7B" w:rsidP="00AA7330">
            <w:pPr>
              <w:jc w:val="center"/>
            </w:pPr>
            <w:r w:rsidRPr="00280F56">
              <w:t>750</w:t>
            </w:r>
          </w:p>
        </w:tc>
        <w:tc>
          <w:tcPr>
            <w:tcW w:w="2265" w:type="dxa"/>
          </w:tcPr>
          <w:p w14:paraId="21EE3F00" w14:textId="25BBA065" w:rsidR="005B2D7B" w:rsidRPr="00280F56" w:rsidRDefault="005B2D7B" w:rsidP="00AA7330">
            <w:pPr>
              <w:jc w:val="center"/>
            </w:pPr>
            <w:r w:rsidRPr="00280F56">
              <w:t>0.0</w:t>
            </w:r>
            <w:r>
              <w:t>967</w:t>
            </w:r>
          </w:p>
        </w:tc>
        <w:tc>
          <w:tcPr>
            <w:tcW w:w="2266" w:type="dxa"/>
          </w:tcPr>
          <w:p w14:paraId="4BF3B9FE" w14:textId="230C4C7F" w:rsidR="005B2D7B" w:rsidRPr="00280F56" w:rsidRDefault="005B2D7B" w:rsidP="00AA7330">
            <w:pPr>
              <w:jc w:val="center"/>
            </w:pPr>
            <w:r w:rsidRPr="00280F56">
              <w:t>0.</w:t>
            </w:r>
            <w:r>
              <w:t>8161</w:t>
            </w:r>
          </w:p>
        </w:tc>
      </w:tr>
      <w:tr w:rsidR="005B2D7B" w:rsidRPr="00280F56" w14:paraId="4AB0833E" w14:textId="77777777" w:rsidTr="00AA7330">
        <w:tc>
          <w:tcPr>
            <w:tcW w:w="2265" w:type="dxa"/>
          </w:tcPr>
          <w:p w14:paraId="2393D4D7" w14:textId="77777777" w:rsidR="005B2D7B" w:rsidRPr="00280F56" w:rsidRDefault="005B2D7B" w:rsidP="00AA7330">
            <w:pPr>
              <w:jc w:val="center"/>
            </w:pPr>
            <w:r w:rsidRPr="00280F56">
              <w:t>Test</w:t>
            </w:r>
          </w:p>
        </w:tc>
        <w:tc>
          <w:tcPr>
            <w:tcW w:w="2265" w:type="dxa"/>
          </w:tcPr>
          <w:p w14:paraId="7958FC17" w14:textId="77777777" w:rsidR="005B2D7B" w:rsidRPr="00280F56" w:rsidRDefault="005B2D7B" w:rsidP="00AA7330">
            <w:pPr>
              <w:jc w:val="center"/>
            </w:pPr>
            <w:r w:rsidRPr="00280F56">
              <w:t>750</w:t>
            </w:r>
          </w:p>
        </w:tc>
        <w:tc>
          <w:tcPr>
            <w:tcW w:w="2265" w:type="dxa"/>
          </w:tcPr>
          <w:p w14:paraId="65CC0334" w14:textId="1C04DCAD" w:rsidR="005B2D7B" w:rsidRPr="00280F56" w:rsidRDefault="005B2D7B" w:rsidP="00AA7330">
            <w:pPr>
              <w:jc w:val="center"/>
            </w:pPr>
            <w:r w:rsidRPr="00280F56">
              <w:t>0.0</w:t>
            </w:r>
            <w:r>
              <w:t>930</w:t>
            </w:r>
          </w:p>
        </w:tc>
        <w:tc>
          <w:tcPr>
            <w:tcW w:w="2266" w:type="dxa"/>
          </w:tcPr>
          <w:p w14:paraId="5EA3BDAD" w14:textId="3ACC80E9" w:rsidR="005B2D7B" w:rsidRPr="00280F56" w:rsidRDefault="005B2D7B" w:rsidP="00AA7330">
            <w:pPr>
              <w:jc w:val="center"/>
            </w:pPr>
            <w:r w:rsidRPr="00280F56">
              <w:t>0.</w:t>
            </w:r>
            <w:r>
              <w:t>8377</w:t>
            </w:r>
          </w:p>
        </w:tc>
      </w:tr>
    </w:tbl>
    <w:p w14:paraId="718E0B37" w14:textId="77777777" w:rsidR="005B2D7B" w:rsidRDefault="005B2D7B" w:rsidP="00744898">
      <w:pPr>
        <w:pStyle w:val="BodyText"/>
      </w:pPr>
    </w:p>
    <w:p w14:paraId="1ED43C40" w14:textId="5B47FD03" w:rsidR="003F37B5" w:rsidRPr="00744898" w:rsidRDefault="006720F3" w:rsidP="00744898">
      <w:pPr>
        <w:pStyle w:val="BodyText"/>
      </w:pPr>
      <w:r>
        <w:t>As seen in Tables 4.8 through 4.10, t</w:t>
      </w:r>
      <w:r w:rsidR="00724C2F" w:rsidRPr="00744898">
        <w:t xml:space="preserve">he </w:t>
      </w:r>
      <w:r w:rsidR="005B2D7B">
        <w:t xml:space="preserve">test </w:t>
      </w:r>
      <w:r w:rsidR="00724C2F" w:rsidRPr="00744898">
        <w:t>R values did not significantly drop (from 0.</w:t>
      </w:r>
      <w:r w:rsidR="005B2D7B">
        <w:t xml:space="preserve">9041 </w:t>
      </w:r>
      <w:r w:rsidR="00264867" w:rsidRPr="00744898">
        <w:t xml:space="preserve">at 2 layers </w:t>
      </w:r>
      <w:r w:rsidR="00724C2F" w:rsidRPr="00744898">
        <w:t>to 0.8</w:t>
      </w:r>
      <w:r w:rsidR="005B2D7B">
        <w:t>377</w:t>
      </w:r>
      <w:r w:rsidR="00264867" w:rsidRPr="00744898">
        <w:t xml:space="preserve"> at 1 layer</w:t>
      </w:r>
      <w:r w:rsidR="00724C2F" w:rsidRPr="00744898">
        <w:t xml:space="preserve">) until the number of layers was lowered to 1 although the testing phase showed an increase </w:t>
      </w:r>
      <w:r w:rsidR="00286A9C" w:rsidRPr="00744898">
        <w:t xml:space="preserve">in MSE errors </w:t>
      </w:r>
      <w:r w:rsidR="00724C2F" w:rsidRPr="00744898">
        <w:t>(0.</w:t>
      </w:r>
      <w:r w:rsidR="005B2D7B">
        <w:t>0506</w:t>
      </w:r>
      <w:r w:rsidR="00724C2F" w:rsidRPr="00744898">
        <w:t xml:space="preserve"> </w:t>
      </w:r>
      <w:r w:rsidR="00286A9C" w:rsidRPr="00744898">
        <w:t xml:space="preserve">with 3 layers from </w:t>
      </w:r>
      <w:r w:rsidR="00724C2F" w:rsidRPr="00744898">
        <w:t>0.4</w:t>
      </w:r>
      <w:r w:rsidR="005B2D7B">
        <w:t>23</w:t>
      </w:r>
      <w:r w:rsidR="00286A9C" w:rsidRPr="00744898">
        <w:t xml:space="preserve"> at 10 layers</w:t>
      </w:r>
      <w:r w:rsidR="00724C2F" w:rsidRPr="00744898">
        <w:t xml:space="preserve">) when the </w:t>
      </w:r>
      <w:r w:rsidR="00286A9C" w:rsidRPr="00744898">
        <w:t xml:space="preserve">number of </w:t>
      </w:r>
      <w:r w:rsidR="00724C2F" w:rsidRPr="00744898">
        <w:t xml:space="preserve">layers </w:t>
      </w:r>
      <w:r w:rsidR="00286A9C" w:rsidRPr="00744898">
        <w:t xml:space="preserve">was reduced </w:t>
      </w:r>
      <w:r w:rsidR="00724C2F" w:rsidRPr="00744898">
        <w:t xml:space="preserve">to </w:t>
      </w:r>
      <w:r w:rsidR="005B2D7B">
        <w:t>2</w:t>
      </w:r>
      <w:r w:rsidR="00724C2F" w:rsidRPr="00744898">
        <w:t>.</w:t>
      </w:r>
      <w:r w:rsidR="00264867" w:rsidRPr="00744898">
        <w:t xml:space="preserve"> This indicates that the data matching </w:t>
      </w:r>
      <w:r w:rsidR="00286A9C" w:rsidRPr="00744898">
        <w:t xml:space="preserve">element of the problem </w:t>
      </w:r>
      <w:r w:rsidR="00264867" w:rsidRPr="00744898">
        <w:t xml:space="preserve">is </w:t>
      </w:r>
      <w:r w:rsidR="007816F2" w:rsidRPr="00744898">
        <w:t xml:space="preserve">relatively </w:t>
      </w:r>
      <w:r w:rsidR="00264867" w:rsidRPr="00744898">
        <w:t xml:space="preserve">simple </w:t>
      </w:r>
      <w:r w:rsidR="007816F2" w:rsidRPr="00744898">
        <w:t xml:space="preserve">for the model </w:t>
      </w:r>
      <w:r w:rsidR="00264867" w:rsidRPr="00744898">
        <w:t xml:space="preserve">but that understanding the </w:t>
      </w:r>
      <w:r w:rsidR="005275F2" w:rsidRPr="00744898">
        <w:t xml:space="preserve">data </w:t>
      </w:r>
      <w:r w:rsidR="00264867" w:rsidRPr="00744898">
        <w:t>relationship</w:t>
      </w:r>
      <w:r w:rsidR="005275F2" w:rsidRPr="00744898">
        <w:t>s</w:t>
      </w:r>
      <w:r w:rsidR="00264867" w:rsidRPr="00744898">
        <w:t xml:space="preserve"> </w:t>
      </w:r>
      <w:r w:rsidR="00286A9C" w:rsidRPr="00744898">
        <w:t xml:space="preserve">requires </w:t>
      </w:r>
      <w:r w:rsidR="00264867" w:rsidRPr="00744898">
        <w:t xml:space="preserve">at least </w:t>
      </w:r>
      <w:r w:rsidR="005B2D7B">
        <w:t>2</w:t>
      </w:r>
      <w:r w:rsidR="00264867" w:rsidRPr="00744898">
        <w:t xml:space="preserve"> layers.</w:t>
      </w:r>
      <w:r w:rsidR="00EA06E2" w:rsidRPr="00744898">
        <w:t xml:space="preserve"> This finding matches the theorem of universal approximators proposed by Hornik </w:t>
      </w:r>
      <w:r w:rsidR="0029296F" w:rsidRPr="00744898">
        <w:fldChar w:fldCharType="begin" w:fldLock="1"/>
      </w:r>
      <w:r w:rsidR="00D65503">
        <w:instrText>ADDIN CSL_CITATION {"citationItems":[{"id":"ITEM-1","itemData":{"author":[{"dropping-particle":"","family":"Hornik","given":"Kurt","non-dropping-particle":"","parse-names":false,"suffix":""},{"dropping-particle":"","family":"Stinchcombe","given":"Maxwell","non-dropping-particle":"","parse-names":false,"suffix":""},{"dropping-particle":"","family":"White","given":"Halbert","non-dropping-particle":"","parse-names":false,"suffix":""}],"container-title":"Nerual Networks","id":"ITEM-1","issued":{"date-parts":[["1989"]]},"page":"359-366","title":"Sci-Hub | Multilayer feedforward networks are universal approximators. Neural Networks, 2(5), 359–366 | 10.1016/0893-6080(89)90020-8","type":"article-journal","volume":"2"},"uris":["http://www.mendeley.com/documents/?uuid=59c0e91e-8209-3af2-9c64-fee027975fb9"]}],"mendeley":{"formattedCitation":"(Hornik et al., 1989)","plainTextFormattedCitation":"(Hornik et al., 1989)","previouslyFormattedCitation":"(Hornik et al., 1989)"},"properties":{"noteIndex":0},"schema":"https://github.com/citation-style-language/schema/raw/master/csl-citation.json"}</w:instrText>
      </w:r>
      <w:r w:rsidR="0029296F" w:rsidRPr="00744898">
        <w:fldChar w:fldCharType="separate"/>
      </w:r>
      <w:r w:rsidR="0029296F" w:rsidRPr="00744898">
        <w:rPr>
          <w:noProof/>
        </w:rPr>
        <w:t>(Hornik et al., 1989)</w:t>
      </w:r>
      <w:r w:rsidR="0029296F" w:rsidRPr="00744898">
        <w:fldChar w:fldCharType="end"/>
      </w:r>
      <w:r w:rsidR="0029296F" w:rsidRPr="00744898">
        <w:t xml:space="preserve"> that any multi-layer perceptron network of a depth of at least 1 for simple problems and a depth of 3 for more difficult problems can</w:t>
      </w:r>
      <w:r w:rsidR="005B2D7B">
        <w:t xml:space="preserve"> </w:t>
      </w:r>
      <w:r w:rsidR="0029296F" w:rsidRPr="00744898">
        <w:t>perform as a universal approximator.</w:t>
      </w:r>
      <w:r w:rsidR="002C0374" w:rsidRPr="00744898">
        <w:br/>
      </w:r>
      <w:r w:rsidR="00D42099" w:rsidRPr="00744898">
        <w:br/>
      </w:r>
    </w:p>
    <w:p w14:paraId="1074FA87" w14:textId="77777777" w:rsidR="00744898" w:rsidRDefault="00744898">
      <w:pPr>
        <w:rPr>
          <w:rFonts w:ascii="Calibri" w:hAnsi="Calibri" w:cs="Calibri"/>
          <w:b/>
          <w:bCs/>
          <w:noProof/>
          <w:sz w:val="26"/>
          <w:szCs w:val="26"/>
        </w:rPr>
      </w:pPr>
      <w:r>
        <w:br w:type="page"/>
      </w:r>
    </w:p>
    <w:p w14:paraId="6C8D03A6" w14:textId="6B49FCD2" w:rsidR="00550C7C" w:rsidRDefault="002C0374" w:rsidP="003F37B5">
      <w:pPr>
        <w:pStyle w:val="Heading3"/>
      </w:pPr>
      <w:bookmarkStart w:id="228" w:name="_Toc147396118"/>
      <w:r>
        <w:lastRenderedPageBreak/>
        <w:t xml:space="preserve">Filter and </w:t>
      </w:r>
      <w:r w:rsidR="00550C7C" w:rsidRPr="00280F56">
        <w:t>N</w:t>
      </w:r>
      <w:r w:rsidR="00325301" w:rsidRPr="00280F56">
        <w:t xml:space="preserve">eural network </w:t>
      </w:r>
      <w:r>
        <w:t>performance with t</w:t>
      </w:r>
      <w:r w:rsidR="00325301" w:rsidRPr="00280F56">
        <w:t xml:space="preserve">hree </w:t>
      </w:r>
      <w:r>
        <w:t>IMU</w:t>
      </w:r>
      <w:r w:rsidR="00325301" w:rsidRPr="00280F56">
        <w:t>s</w:t>
      </w:r>
      <w:bookmarkEnd w:id="228"/>
    </w:p>
    <w:p w14:paraId="142C7F1E" w14:textId="4FA83683" w:rsidR="00E729BB" w:rsidRDefault="00D42099" w:rsidP="004A7D9B">
      <w:pPr>
        <w:pStyle w:val="Caption"/>
        <w:rPr>
          <w:rStyle w:val="BodyTextChar"/>
        </w:rPr>
      </w:pPr>
      <w:r w:rsidRPr="00E729BB">
        <w:rPr>
          <w:rStyle w:val="BodyTextChar"/>
        </w:rPr>
        <w:t>Using the inputs of all three front IMUs</w:t>
      </w:r>
      <w:r w:rsidR="005E766F" w:rsidRPr="00E729BB">
        <w:rPr>
          <w:rStyle w:val="BodyTextChar"/>
        </w:rPr>
        <w:t>,</w:t>
      </w:r>
      <w:r w:rsidRPr="00E729BB">
        <w:rPr>
          <w:rStyle w:val="BodyTextChar"/>
        </w:rPr>
        <w:t xml:space="preserve"> the </w:t>
      </w:r>
      <w:r w:rsidR="005E766F" w:rsidRPr="00E729BB">
        <w:rPr>
          <w:rStyle w:val="BodyTextChar"/>
        </w:rPr>
        <w:t xml:space="preserve">10-layer </w:t>
      </w:r>
      <w:r w:rsidRPr="00E729BB">
        <w:rPr>
          <w:rStyle w:val="BodyTextChar"/>
        </w:rPr>
        <w:t xml:space="preserve">neural network above trained with the Levenberg-Marquardt method performed as outlined in Tables </w:t>
      </w:r>
      <w:r w:rsidR="003744E0" w:rsidRPr="00E729BB">
        <w:rPr>
          <w:rStyle w:val="BodyTextChar"/>
        </w:rPr>
        <w:t>4.1</w:t>
      </w:r>
      <w:r w:rsidR="006720F3">
        <w:rPr>
          <w:rStyle w:val="BodyTextChar"/>
        </w:rPr>
        <w:t>1</w:t>
      </w:r>
      <w:r w:rsidR="003744E0" w:rsidRPr="00E729BB">
        <w:rPr>
          <w:rStyle w:val="BodyTextChar"/>
        </w:rPr>
        <w:t xml:space="preserve"> and 4.1</w:t>
      </w:r>
      <w:r w:rsidR="006720F3">
        <w:rPr>
          <w:rStyle w:val="BodyTextChar"/>
        </w:rPr>
        <w:t>2</w:t>
      </w:r>
      <w:r w:rsidRPr="00E729BB">
        <w:rPr>
          <w:rStyle w:val="BodyTextChar"/>
        </w:rPr>
        <w:t>.</w:t>
      </w:r>
    </w:p>
    <w:p w14:paraId="4D5BA77A" w14:textId="12F85C6C" w:rsidR="00D42099" w:rsidRPr="00C645EE" w:rsidRDefault="004A7D9B" w:rsidP="004A7D9B">
      <w:pPr>
        <w:pStyle w:val="Caption"/>
      </w:pPr>
      <w:bookmarkStart w:id="229" w:name="_Toc147396000"/>
      <w:r>
        <w:t xml:space="preserve">Table </w:t>
      </w:r>
      <w:r w:rsidR="00961355">
        <w:fldChar w:fldCharType="begin"/>
      </w:r>
      <w:r w:rsidR="00961355">
        <w:instrText xml:space="preserve"> STYLEREF 1 \s </w:instrText>
      </w:r>
      <w:r w:rsidR="00961355">
        <w:fldChar w:fldCharType="separate"/>
      </w:r>
      <w:r w:rsidR="00B05DD5">
        <w:t>4</w:t>
      </w:r>
      <w:r w:rsidR="00961355">
        <w:fldChar w:fldCharType="end"/>
      </w:r>
      <w:r w:rsidR="00961355">
        <w:t>.</w:t>
      </w:r>
      <w:r w:rsidR="00961355">
        <w:fldChar w:fldCharType="begin"/>
      </w:r>
      <w:r w:rsidR="00961355">
        <w:instrText xml:space="preserve"> SEQ Table \* ARABIC \s 1 </w:instrText>
      </w:r>
      <w:r w:rsidR="00961355">
        <w:fldChar w:fldCharType="separate"/>
      </w:r>
      <w:r w:rsidR="00B05DD5">
        <w:t>11</w:t>
      </w:r>
      <w:r w:rsidR="00961355">
        <w:fldChar w:fldCharType="end"/>
      </w:r>
      <w:r>
        <w:t xml:space="preserve"> LM Training progress on 3 IMUs with </w:t>
      </w:r>
      <w:r w:rsidR="000B6208">
        <w:t>5</w:t>
      </w:r>
      <w:r>
        <w:t>-layer NN</w:t>
      </w:r>
      <w:bookmarkEnd w:id="229"/>
    </w:p>
    <w:tbl>
      <w:tblPr>
        <w:tblStyle w:val="TableGrid"/>
        <w:tblW w:w="0" w:type="auto"/>
        <w:tblLook w:val="04A0" w:firstRow="1" w:lastRow="0" w:firstColumn="1" w:lastColumn="0" w:noHBand="0" w:noVBand="1"/>
      </w:tblPr>
      <w:tblGrid>
        <w:gridCol w:w="2265"/>
        <w:gridCol w:w="2265"/>
        <w:gridCol w:w="2265"/>
        <w:gridCol w:w="2266"/>
      </w:tblGrid>
      <w:tr w:rsidR="00D42099" w14:paraId="25F29968" w14:textId="77777777" w:rsidTr="00D42099">
        <w:tc>
          <w:tcPr>
            <w:tcW w:w="2265" w:type="dxa"/>
          </w:tcPr>
          <w:p w14:paraId="170F94F7" w14:textId="6AA82D35" w:rsidR="00D42099" w:rsidRDefault="00D42099" w:rsidP="00D42099">
            <w:pPr>
              <w:jc w:val="center"/>
            </w:pPr>
            <w:r>
              <w:t>Unit</w:t>
            </w:r>
          </w:p>
        </w:tc>
        <w:tc>
          <w:tcPr>
            <w:tcW w:w="2265" w:type="dxa"/>
          </w:tcPr>
          <w:p w14:paraId="4BD27A62" w14:textId="575CE9B7" w:rsidR="00D42099" w:rsidRDefault="00D42099" w:rsidP="00D42099">
            <w:pPr>
              <w:jc w:val="center"/>
            </w:pPr>
            <w:r>
              <w:t>Initial Value</w:t>
            </w:r>
          </w:p>
        </w:tc>
        <w:tc>
          <w:tcPr>
            <w:tcW w:w="2265" w:type="dxa"/>
          </w:tcPr>
          <w:p w14:paraId="64ADD359" w14:textId="4C5BB8F9" w:rsidR="00D42099" w:rsidRDefault="00D42099" w:rsidP="00D42099">
            <w:pPr>
              <w:jc w:val="center"/>
            </w:pPr>
            <w:r>
              <w:t>Stopped Value</w:t>
            </w:r>
          </w:p>
        </w:tc>
        <w:tc>
          <w:tcPr>
            <w:tcW w:w="2266" w:type="dxa"/>
          </w:tcPr>
          <w:p w14:paraId="7B91DDB0" w14:textId="2FE7EED7" w:rsidR="00D42099" w:rsidRDefault="00D42099" w:rsidP="00D42099">
            <w:pPr>
              <w:jc w:val="center"/>
            </w:pPr>
            <w:r>
              <w:t>Target Value</w:t>
            </w:r>
          </w:p>
        </w:tc>
      </w:tr>
      <w:tr w:rsidR="00D42099" w14:paraId="706EF07F" w14:textId="77777777" w:rsidTr="00D42099">
        <w:tc>
          <w:tcPr>
            <w:tcW w:w="2265" w:type="dxa"/>
          </w:tcPr>
          <w:p w14:paraId="66F3F6FB" w14:textId="6A682A4E" w:rsidR="00D42099" w:rsidRDefault="00D42099" w:rsidP="00D42099">
            <w:pPr>
              <w:jc w:val="center"/>
            </w:pPr>
            <w:r>
              <w:t>Epoch</w:t>
            </w:r>
          </w:p>
        </w:tc>
        <w:tc>
          <w:tcPr>
            <w:tcW w:w="2265" w:type="dxa"/>
          </w:tcPr>
          <w:p w14:paraId="3856F0F9" w14:textId="392BE3A1" w:rsidR="00D42099" w:rsidRDefault="00D42099" w:rsidP="00D42099">
            <w:pPr>
              <w:jc w:val="center"/>
            </w:pPr>
            <w:r>
              <w:t>0</w:t>
            </w:r>
          </w:p>
        </w:tc>
        <w:tc>
          <w:tcPr>
            <w:tcW w:w="2265" w:type="dxa"/>
          </w:tcPr>
          <w:p w14:paraId="7A67489C" w14:textId="08590A20" w:rsidR="00D42099" w:rsidRDefault="00D42099" w:rsidP="00D42099">
            <w:pPr>
              <w:jc w:val="center"/>
            </w:pPr>
            <w:r>
              <w:t>1</w:t>
            </w:r>
            <w:r w:rsidR="000B6208">
              <w:t>7</w:t>
            </w:r>
          </w:p>
        </w:tc>
        <w:tc>
          <w:tcPr>
            <w:tcW w:w="2266" w:type="dxa"/>
          </w:tcPr>
          <w:p w14:paraId="675985CD" w14:textId="42BE78FC" w:rsidR="00D42099" w:rsidRDefault="00D42099" w:rsidP="00D42099">
            <w:pPr>
              <w:jc w:val="center"/>
            </w:pPr>
            <w:r>
              <w:t>1000</w:t>
            </w:r>
          </w:p>
        </w:tc>
      </w:tr>
      <w:tr w:rsidR="00D42099" w14:paraId="6E830FC4" w14:textId="77777777" w:rsidTr="00D42099">
        <w:tc>
          <w:tcPr>
            <w:tcW w:w="2265" w:type="dxa"/>
          </w:tcPr>
          <w:p w14:paraId="6B0D2EF8" w14:textId="54C49A05" w:rsidR="00D42099" w:rsidRDefault="00D42099" w:rsidP="00D42099">
            <w:pPr>
              <w:jc w:val="center"/>
            </w:pPr>
            <w:r>
              <w:t>Elapsed Time</w:t>
            </w:r>
          </w:p>
        </w:tc>
        <w:tc>
          <w:tcPr>
            <w:tcW w:w="2265" w:type="dxa"/>
          </w:tcPr>
          <w:p w14:paraId="73CFE397" w14:textId="15559699" w:rsidR="00D42099" w:rsidRDefault="00D42099" w:rsidP="00D42099">
            <w:pPr>
              <w:jc w:val="center"/>
            </w:pPr>
            <w:r>
              <w:t>-</w:t>
            </w:r>
          </w:p>
        </w:tc>
        <w:tc>
          <w:tcPr>
            <w:tcW w:w="2265" w:type="dxa"/>
          </w:tcPr>
          <w:p w14:paraId="095B0FAB" w14:textId="3AB551C9" w:rsidR="00D42099" w:rsidRDefault="00D42099" w:rsidP="00D42099">
            <w:pPr>
              <w:jc w:val="center"/>
            </w:pPr>
            <w:r>
              <w:t>00:00:00</w:t>
            </w:r>
          </w:p>
        </w:tc>
        <w:tc>
          <w:tcPr>
            <w:tcW w:w="2266" w:type="dxa"/>
          </w:tcPr>
          <w:p w14:paraId="0574D7AF" w14:textId="590F6DE0" w:rsidR="00D42099" w:rsidRDefault="00D42099" w:rsidP="00D42099">
            <w:pPr>
              <w:jc w:val="center"/>
            </w:pPr>
            <w:r>
              <w:t>-</w:t>
            </w:r>
          </w:p>
        </w:tc>
      </w:tr>
      <w:tr w:rsidR="00D42099" w14:paraId="0D70281F" w14:textId="77777777" w:rsidTr="00D42099">
        <w:tc>
          <w:tcPr>
            <w:tcW w:w="2265" w:type="dxa"/>
          </w:tcPr>
          <w:p w14:paraId="79B0C8AA" w14:textId="706D25D5" w:rsidR="00D42099" w:rsidRDefault="00D42099" w:rsidP="00D42099">
            <w:pPr>
              <w:jc w:val="center"/>
            </w:pPr>
            <w:r>
              <w:t>Performance</w:t>
            </w:r>
          </w:p>
        </w:tc>
        <w:tc>
          <w:tcPr>
            <w:tcW w:w="2265" w:type="dxa"/>
          </w:tcPr>
          <w:p w14:paraId="0E0F0B43" w14:textId="5974A766" w:rsidR="00D42099" w:rsidRDefault="000B6208" w:rsidP="00D42099">
            <w:pPr>
              <w:jc w:val="center"/>
            </w:pPr>
            <w:r>
              <w:t>2.69</w:t>
            </w:r>
          </w:p>
        </w:tc>
        <w:tc>
          <w:tcPr>
            <w:tcW w:w="2265" w:type="dxa"/>
          </w:tcPr>
          <w:p w14:paraId="722FB339" w14:textId="78B431EF" w:rsidR="00D42099" w:rsidRDefault="00076D12" w:rsidP="00D42099">
            <w:pPr>
              <w:jc w:val="center"/>
            </w:pPr>
            <w:r>
              <w:t>0.04</w:t>
            </w:r>
            <w:r w:rsidR="000B6208">
              <w:t>25</w:t>
            </w:r>
          </w:p>
        </w:tc>
        <w:tc>
          <w:tcPr>
            <w:tcW w:w="2266" w:type="dxa"/>
          </w:tcPr>
          <w:p w14:paraId="2AFB8027" w14:textId="2C980E0A" w:rsidR="00D42099" w:rsidRDefault="00D42099" w:rsidP="00D42099">
            <w:pPr>
              <w:jc w:val="center"/>
            </w:pPr>
            <w:r>
              <w:t>0</w:t>
            </w:r>
          </w:p>
        </w:tc>
      </w:tr>
      <w:tr w:rsidR="00D42099" w14:paraId="7D5BD377" w14:textId="77777777" w:rsidTr="00D42099">
        <w:tc>
          <w:tcPr>
            <w:tcW w:w="2265" w:type="dxa"/>
          </w:tcPr>
          <w:p w14:paraId="2568BE6B" w14:textId="0480A155" w:rsidR="00D42099" w:rsidRDefault="00D42099" w:rsidP="00D42099">
            <w:pPr>
              <w:jc w:val="center"/>
            </w:pPr>
            <w:r>
              <w:t>Gradient</w:t>
            </w:r>
          </w:p>
        </w:tc>
        <w:tc>
          <w:tcPr>
            <w:tcW w:w="2265" w:type="dxa"/>
          </w:tcPr>
          <w:p w14:paraId="3E5DDB86" w14:textId="1261BAB5" w:rsidR="00D42099" w:rsidRDefault="000B6208" w:rsidP="00D42099">
            <w:pPr>
              <w:jc w:val="center"/>
            </w:pPr>
            <w:r>
              <w:t>3.99</w:t>
            </w:r>
          </w:p>
        </w:tc>
        <w:tc>
          <w:tcPr>
            <w:tcW w:w="2265" w:type="dxa"/>
          </w:tcPr>
          <w:p w14:paraId="31BB768D" w14:textId="7830241E" w:rsidR="00D42099" w:rsidRDefault="00D42099" w:rsidP="00D42099">
            <w:pPr>
              <w:jc w:val="center"/>
            </w:pPr>
            <w:r>
              <w:t>0.0</w:t>
            </w:r>
            <w:r w:rsidR="000B6208">
              <w:t>0133</w:t>
            </w:r>
          </w:p>
        </w:tc>
        <w:tc>
          <w:tcPr>
            <w:tcW w:w="2266" w:type="dxa"/>
          </w:tcPr>
          <w:p w14:paraId="7FBFD503" w14:textId="6663C1CA" w:rsidR="00D42099" w:rsidRDefault="00D42099" w:rsidP="00D42099">
            <w:pPr>
              <w:jc w:val="center"/>
            </w:pPr>
            <w:r>
              <w:t>1e -07</w:t>
            </w:r>
          </w:p>
        </w:tc>
      </w:tr>
      <w:tr w:rsidR="00D42099" w14:paraId="5FEFBE1E" w14:textId="77777777" w:rsidTr="00D42099">
        <w:tc>
          <w:tcPr>
            <w:tcW w:w="2265" w:type="dxa"/>
          </w:tcPr>
          <w:p w14:paraId="379E5C57" w14:textId="17FFC1BA" w:rsidR="00D42099" w:rsidRDefault="00D42099" w:rsidP="00D42099">
            <w:pPr>
              <w:jc w:val="center"/>
            </w:pPr>
            <w:r>
              <w:t>Mu</w:t>
            </w:r>
          </w:p>
        </w:tc>
        <w:tc>
          <w:tcPr>
            <w:tcW w:w="2265" w:type="dxa"/>
          </w:tcPr>
          <w:p w14:paraId="51495750" w14:textId="5A7FD484" w:rsidR="00D42099" w:rsidRDefault="00D42099" w:rsidP="00D42099">
            <w:pPr>
              <w:jc w:val="center"/>
            </w:pPr>
            <w:r>
              <w:t>0.001</w:t>
            </w:r>
          </w:p>
        </w:tc>
        <w:tc>
          <w:tcPr>
            <w:tcW w:w="2265" w:type="dxa"/>
          </w:tcPr>
          <w:p w14:paraId="05A76C83" w14:textId="4B42B519" w:rsidR="00D42099" w:rsidRDefault="00D42099" w:rsidP="00D42099">
            <w:pPr>
              <w:jc w:val="center"/>
            </w:pPr>
            <w:r>
              <w:t>1e-0</w:t>
            </w:r>
            <w:r w:rsidR="00076D12">
              <w:t>5</w:t>
            </w:r>
          </w:p>
        </w:tc>
        <w:tc>
          <w:tcPr>
            <w:tcW w:w="2266" w:type="dxa"/>
          </w:tcPr>
          <w:p w14:paraId="02FA85E8" w14:textId="281110E6" w:rsidR="00D42099" w:rsidRDefault="00D42099" w:rsidP="00D42099">
            <w:pPr>
              <w:jc w:val="center"/>
            </w:pPr>
            <w:r>
              <w:t>1e+10</w:t>
            </w:r>
          </w:p>
        </w:tc>
      </w:tr>
      <w:tr w:rsidR="00D42099" w14:paraId="50C40269" w14:textId="77777777" w:rsidTr="00D42099">
        <w:tc>
          <w:tcPr>
            <w:tcW w:w="2265" w:type="dxa"/>
          </w:tcPr>
          <w:p w14:paraId="220CD67A" w14:textId="7F160C72" w:rsidR="00D42099" w:rsidRDefault="00D42099" w:rsidP="00D42099">
            <w:pPr>
              <w:jc w:val="center"/>
            </w:pPr>
            <w:r>
              <w:t>Validation Checks</w:t>
            </w:r>
          </w:p>
        </w:tc>
        <w:tc>
          <w:tcPr>
            <w:tcW w:w="2265" w:type="dxa"/>
          </w:tcPr>
          <w:p w14:paraId="618CD392" w14:textId="0BE85AFE" w:rsidR="00D42099" w:rsidRDefault="00D42099" w:rsidP="00D42099">
            <w:pPr>
              <w:jc w:val="center"/>
            </w:pPr>
            <w:r>
              <w:t>0</w:t>
            </w:r>
          </w:p>
        </w:tc>
        <w:tc>
          <w:tcPr>
            <w:tcW w:w="2265" w:type="dxa"/>
          </w:tcPr>
          <w:p w14:paraId="729D6C4A" w14:textId="6BF77333" w:rsidR="00D42099" w:rsidRDefault="00D42099" w:rsidP="00D42099">
            <w:pPr>
              <w:jc w:val="center"/>
            </w:pPr>
            <w:r>
              <w:t>6</w:t>
            </w:r>
          </w:p>
        </w:tc>
        <w:tc>
          <w:tcPr>
            <w:tcW w:w="2266" w:type="dxa"/>
          </w:tcPr>
          <w:p w14:paraId="1C505470" w14:textId="0F0B5CD2" w:rsidR="00D42099" w:rsidRDefault="00D42099" w:rsidP="00D42099">
            <w:pPr>
              <w:jc w:val="center"/>
            </w:pPr>
            <w:r>
              <w:t>6</w:t>
            </w:r>
          </w:p>
        </w:tc>
      </w:tr>
    </w:tbl>
    <w:p w14:paraId="7FE6DD6E" w14:textId="625AF6CB" w:rsidR="00076D12" w:rsidRDefault="00D42099" w:rsidP="004A7D9B">
      <w:pPr>
        <w:pStyle w:val="Caption"/>
      </w:pPr>
      <w:r>
        <w:br/>
      </w:r>
      <w:bookmarkStart w:id="230" w:name="_Toc147396001"/>
      <w:r w:rsidR="004A7D9B">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12</w:t>
      </w:r>
      <w:r w:rsidR="00961355">
        <w:fldChar w:fldCharType="end"/>
      </w:r>
      <w:r w:rsidR="004A7D9B">
        <w:t xml:space="preserve"> </w:t>
      </w:r>
      <w:r w:rsidR="004A7D9B" w:rsidRPr="00AB1552">
        <w:t>LM Training</w:t>
      </w:r>
      <w:r w:rsidR="004A7D9B">
        <w:t xml:space="preserve"> </w:t>
      </w:r>
      <w:r w:rsidR="004A7D9B" w:rsidRPr="00AB1552">
        <w:t>r</w:t>
      </w:r>
      <w:r w:rsidR="004A7D9B">
        <w:t>esults</w:t>
      </w:r>
      <w:r w:rsidR="004A7D9B" w:rsidRPr="00AB1552">
        <w:t xml:space="preserve"> on 3 IMUs with </w:t>
      </w:r>
      <w:r w:rsidR="000B6208">
        <w:t>5</w:t>
      </w:r>
      <w:r w:rsidR="004A7D9B" w:rsidRPr="00AB1552">
        <w:t>-layer NN</w:t>
      </w:r>
      <w:bookmarkEnd w:id="230"/>
    </w:p>
    <w:tbl>
      <w:tblPr>
        <w:tblStyle w:val="TableGrid"/>
        <w:tblW w:w="0" w:type="auto"/>
        <w:tblLook w:val="04A0" w:firstRow="1" w:lastRow="0" w:firstColumn="1" w:lastColumn="0" w:noHBand="0" w:noVBand="1"/>
      </w:tblPr>
      <w:tblGrid>
        <w:gridCol w:w="2265"/>
        <w:gridCol w:w="2265"/>
        <w:gridCol w:w="2265"/>
        <w:gridCol w:w="2266"/>
      </w:tblGrid>
      <w:tr w:rsidR="00076D12" w14:paraId="1B58DB2C" w14:textId="77777777" w:rsidTr="00076D12">
        <w:tc>
          <w:tcPr>
            <w:tcW w:w="2265" w:type="dxa"/>
          </w:tcPr>
          <w:p w14:paraId="12F8FAE3" w14:textId="77777777" w:rsidR="00076D12" w:rsidRDefault="00076D12" w:rsidP="00076D12">
            <w:pPr>
              <w:jc w:val="center"/>
            </w:pPr>
          </w:p>
        </w:tc>
        <w:tc>
          <w:tcPr>
            <w:tcW w:w="2265" w:type="dxa"/>
          </w:tcPr>
          <w:p w14:paraId="74BD9806" w14:textId="54EE717D" w:rsidR="00076D12" w:rsidRDefault="00076D12" w:rsidP="00076D12">
            <w:pPr>
              <w:jc w:val="center"/>
            </w:pPr>
            <w:r>
              <w:t>Observations</w:t>
            </w:r>
          </w:p>
        </w:tc>
        <w:tc>
          <w:tcPr>
            <w:tcW w:w="2265" w:type="dxa"/>
          </w:tcPr>
          <w:p w14:paraId="287E1BE9" w14:textId="7A403CC6" w:rsidR="00076D12" w:rsidRDefault="00076D12" w:rsidP="00076D12">
            <w:pPr>
              <w:jc w:val="center"/>
            </w:pPr>
            <w:r>
              <w:t>MSE</w:t>
            </w:r>
          </w:p>
        </w:tc>
        <w:tc>
          <w:tcPr>
            <w:tcW w:w="2266" w:type="dxa"/>
          </w:tcPr>
          <w:p w14:paraId="09018BB2" w14:textId="0D6878A9" w:rsidR="00076D12" w:rsidRDefault="00076D12" w:rsidP="00076D12">
            <w:pPr>
              <w:jc w:val="center"/>
            </w:pPr>
            <w:r>
              <w:t>R</w:t>
            </w:r>
          </w:p>
        </w:tc>
      </w:tr>
      <w:tr w:rsidR="00076D12" w14:paraId="43CD1F4B" w14:textId="77777777" w:rsidTr="00076D12">
        <w:tc>
          <w:tcPr>
            <w:tcW w:w="2265" w:type="dxa"/>
          </w:tcPr>
          <w:p w14:paraId="3ADCE09B" w14:textId="18F338A0" w:rsidR="00076D12" w:rsidRDefault="00076D12" w:rsidP="00076D12">
            <w:pPr>
              <w:jc w:val="center"/>
            </w:pPr>
            <w:r>
              <w:t>Training</w:t>
            </w:r>
          </w:p>
        </w:tc>
        <w:tc>
          <w:tcPr>
            <w:tcW w:w="2265" w:type="dxa"/>
          </w:tcPr>
          <w:p w14:paraId="46A167EF" w14:textId="575AFBE2" w:rsidR="00076D12" w:rsidRDefault="00076D12" w:rsidP="00076D12">
            <w:pPr>
              <w:jc w:val="center"/>
            </w:pPr>
            <w:r>
              <w:t>3499</w:t>
            </w:r>
          </w:p>
        </w:tc>
        <w:tc>
          <w:tcPr>
            <w:tcW w:w="2265" w:type="dxa"/>
          </w:tcPr>
          <w:p w14:paraId="391D1C8F" w14:textId="7DEBBE49" w:rsidR="00076D12" w:rsidRDefault="00076D12" w:rsidP="00076D12">
            <w:pPr>
              <w:jc w:val="center"/>
            </w:pPr>
            <w:r>
              <w:t>0.04</w:t>
            </w:r>
            <w:r w:rsidR="000B6208">
              <w:t>28</w:t>
            </w:r>
          </w:p>
        </w:tc>
        <w:tc>
          <w:tcPr>
            <w:tcW w:w="2266" w:type="dxa"/>
          </w:tcPr>
          <w:p w14:paraId="2CDD6088" w14:textId="5F3E85A6" w:rsidR="00076D12" w:rsidRDefault="00076D12" w:rsidP="00076D12">
            <w:pPr>
              <w:jc w:val="center"/>
            </w:pPr>
            <w:r>
              <w:t>0.92</w:t>
            </w:r>
            <w:r w:rsidR="000B6208">
              <w:t>43</w:t>
            </w:r>
          </w:p>
        </w:tc>
      </w:tr>
      <w:tr w:rsidR="00076D12" w14:paraId="3DC2688A" w14:textId="77777777" w:rsidTr="00076D12">
        <w:tc>
          <w:tcPr>
            <w:tcW w:w="2265" w:type="dxa"/>
          </w:tcPr>
          <w:p w14:paraId="36BBFEEB" w14:textId="380F291B" w:rsidR="00076D12" w:rsidRDefault="00076D12" w:rsidP="00076D12">
            <w:pPr>
              <w:jc w:val="center"/>
            </w:pPr>
            <w:r>
              <w:t>Validation</w:t>
            </w:r>
          </w:p>
        </w:tc>
        <w:tc>
          <w:tcPr>
            <w:tcW w:w="2265" w:type="dxa"/>
          </w:tcPr>
          <w:p w14:paraId="652F4EAB" w14:textId="3EE18097" w:rsidR="00076D12" w:rsidRDefault="00076D12" w:rsidP="00076D12">
            <w:pPr>
              <w:jc w:val="center"/>
            </w:pPr>
            <w:r>
              <w:t>750</w:t>
            </w:r>
          </w:p>
        </w:tc>
        <w:tc>
          <w:tcPr>
            <w:tcW w:w="2265" w:type="dxa"/>
          </w:tcPr>
          <w:p w14:paraId="62E9D308" w14:textId="0C785D4F" w:rsidR="00076D12" w:rsidRDefault="00076D12" w:rsidP="00076D12">
            <w:pPr>
              <w:jc w:val="center"/>
            </w:pPr>
            <w:r>
              <w:t>0.04</w:t>
            </w:r>
            <w:r w:rsidR="000B6208">
              <w:t>53</w:t>
            </w:r>
          </w:p>
        </w:tc>
        <w:tc>
          <w:tcPr>
            <w:tcW w:w="2266" w:type="dxa"/>
          </w:tcPr>
          <w:p w14:paraId="3F51BCBD" w14:textId="54649E74" w:rsidR="00076D12" w:rsidRDefault="00076D12" w:rsidP="00076D12">
            <w:pPr>
              <w:jc w:val="center"/>
            </w:pPr>
            <w:r>
              <w:t>0.9</w:t>
            </w:r>
            <w:r w:rsidR="000B6208">
              <w:t>176</w:t>
            </w:r>
          </w:p>
        </w:tc>
      </w:tr>
      <w:tr w:rsidR="00076D12" w14:paraId="17B81703" w14:textId="77777777" w:rsidTr="00076D12">
        <w:tc>
          <w:tcPr>
            <w:tcW w:w="2265" w:type="dxa"/>
          </w:tcPr>
          <w:p w14:paraId="1DE71BB4" w14:textId="6EE7064D" w:rsidR="00076D12" w:rsidRDefault="00076D12" w:rsidP="00076D12">
            <w:pPr>
              <w:jc w:val="center"/>
            </w:pPr>
            <w:r>
              <w:t>Test</w:t>
            </w:r>
          </w:p>
        </w:tc>
        <w:tc>
          <w:tcPr>
            <w:tcW w:w="2265" w:type="dxa"/>
          </w:tcPr>
          <w:p w14:paraId="461E938B" w14:textId="14F0B7CB" w:rsidR="00076D12" w:rsidRDefault="00076D12" w:rsidP="00076D12">
            <w:pPr>
              <w:jc w:val="center"/>
            </w:pPr>
            <w:r>
              <w:t>750</w:t>
            </w:r>
          </w:p>
        </w:tc>
        <w:tc>
          <w:tcPr>
            <w:tcW w:w="2265" w:type="dxa"/>
          </w:tcPr>
          <w:p w14:paraId="1E0F1C75" w14:textId="2F2B8549" w:rsidR="00076D12" w:rsidRDefault="00076D12" w:rsidP="00076D12">
            <w:pPr>
              <w:jc w:val="center"/>
            </w:pPr>
            <w:r>
              <w:t>0.04</w:t>
            </w:r>
            <w:r w:rsidR="000B6208">
              <w:t>43</w:t>
            </w:r>
          </w:p>
        </w:tc>
        <w:tc>
          <w:tcPr>
            <w:tcW w:w="2266" w:type="dxa"/>
          </w:tcPr>
          <w:p w14:paraId="44C369A1" w14:textId="5F9D5697" w:rsidR="00076D12" w:rsidRDefault="00076D12" w:rsidP="00076D12">
            <w:pPr>
              <w:jc w:val="center"/>
            </w:pPr>
            <w:r>
              <w:t>0.922</w:t>
            </w:r>
            <w:r w:rsidR="000B6208">
              <w:t>2</w:t>
            </w:r>
          </w:p>
        </w:tc>
      </w:tr>
    </w:tbl>
    <w:p w14:paraId="59396C0D" w14:textId="08B8A08F" w:rsidR="004A7D9B" w:rsidRDefault="00D42099" w:rsidP="005E766F">
      <w:pPr>
        <w:pStyle w:val="BodyText"/>
        <w:spacing w:line="240" w:lineRule="auto"/>
      </w:pPr>
      <w:r>
        <w:br/>
      </w:r>
      <w:r w:rsidR="000B6208">
        <w:t xml:space="preserve">Increasing </w:t>
      </w:r>
      <w:r w:rsidR="005E766F">
        <w:t xml:space="preserve">the layers to </w:t>
      </w:r>
      <w:r w:rsidR="000B6208">
        <w:t>10</w:t>
      </w:r>
      <w:r w:rsidR="005E766F">
        <w:t xml:space="preserve"> produced t</w:t>
      </w:r>
      <w:r w:rsidR="003744E0">
        <w:t>he tabulated outcomes shown in Figures 4.1</w:t>
      </w:r>
      <w:r w:rsidR="006720F3">
        <w:t>3</w:t>
      </w:r>
      <w:r w:rsidR="003744E0">
        <w:t xml:space="preserve"> and 4.1</w:t>
      </w:r>
      <w:r w:rsidR="006720F3">
        <w:t>4</w:t>
      </w:r>
      <w:r w:rsidR="003744E0">
        <w:t>.</w:t>
      </w:r>
    </w:p>
    <w:p w14:paraId="04148651" w14:textId="0C265457" w:rsidR="005E766F" w:rsidRDefault="00E6471D" w:rsidP="004A7D9B">
      <w:pPr>
        <w:pStyle w:val="Caption"/>
      </w:pPr>
      <w:r>
        <w:br/>
      </w:r>
      <w:bookmarkStart w:id="231" w:name="_Toc147396002"/>
      <w:r w:rsidR="004A7D9B">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13</w:t>
      </w:r>
      <w:r w:rsidR="00961355">
        <w:fldChar w:fldCharType="end"/>
      </w:r>
      <w:r w:rsidR="004A7D9B">
        <w:t xml:space="preserve"> </w:t>
      </w:r>
      <w:r w:rsidR="004A7D9B" w:rsidRPr="00AA4503">
        <w:t xml:space="preserve">LM Training progress on 3 IMUs with </w:t>
      </w:r>
      <w:r w:rsidR="000B6208">
        <w:t>10</w:t>
      </w:r>
      <w:r w:rsidR="004A7D9B" w:rsidRPr="00AA4503">
        <w:t>-layer NN</w:t>
      </w:r>
      <w:bookmarkEnd w:id="231"/>
    </w:p>
    <w:tbl>
      <w:tblPr>
        <w:tblStyle w:val="TableGrid"/>
        <w:tblW w:w="0" w:type="auto"/>
        <w:tblLook w:val="04A0" w:firstRow="1" w:lastRow="0" w:firstColumn="1" w:lastColumn="0" w:noHBand="0" w:noVBand="1"/>
      </w:tblPr>
      <w:tblGrid>
        <w:gridCol w:w="2265"/>
        <w:gridCol w:w="2265"/>
        <w:gridCol w:w="2265"/>
        <w:gridCol w:w="2266"/>
      </w:tblGrid>
      <w:tr w:rsidR="005E766F" w14:paraId="3FA4A4D9" w14:textId="77777777" w:rsidTr="00D0191F">
        <w:tc>
          <w:tcPr>
            <w:tcW w:w="2265" w:type="dxa"/>
          </w:tcPr>
          <w:p w14:paraId="47F9D06F" w14:textId="77777777" w:rsidR="005E766F" w:rsidRDefault="005E766F" w:rsidP="00D0191F">
            <w:pPr>
              <w:jc w:val="center"/>
            </w:pPr>
            <w:r>
              <w:t>Unit</w:t>
            </w:r>
          </w:p>
        </w:tc>
        <w:tc>
          <w:tcPr>
            <w:tcW w:w="2265" w:type="dxa"/>
          </w:tcPr>
          <w:p w14:paraId="55BE0AD0" w14:textId="77777777" w:rsidR="005E766F" w:rsidRDefault="005E766F" w:rsidP="00D0191F">
            <w:pPr>
              <w:jc w:val="center"/>
            </w:pPr>
            <w:r>
              <w:t>Initial Value</w:t>
            </w:r>
          </w:p>
        </w:tc>
        <w:tc>
          <w:tcPr>
            <w:tcW w:w="2265" w:type="dxa"/>
          </w:tcPr>
          <w:p w14:paraId="76B1BB41" w14:textId="77777777" w:rsidR="005E766F" w:rsidRDefault="005E766F" w:rsidP="00D0191F">
            <w:pPr>
              <w:jc w:val="center"/>
            </w:pPr>
            <w:r>
              <w:t>Stopped Value</w:t>
            </w:r>
          </w:p>
        </w:tc>
        <w:tc>
          <w:tcPr>
            <w:tcW w:w="2266" w:type="dxa"/>
          </w:tcPr>
          <w:p w14:paraId="1B69A9D2" w14:textId="77777777" w:rsidR="005E766F" w:rsidRDefault="005E766F" w:rsidP="00D0191F">
            <w:pPr>
              <w:jc w:val="center"/>
            </w:pPr>
            <w:r>
              <w:t>Target Value</w:t>
            </w:r>
          </w:p>
        </w:tc>
      </w:tr>
      <w:tr w:rsidR="005E766F" w14:paraId="174BF563" w14:textId="77777777" w:rsidTr="00D0191F">
        <w:tc>
          <w:tcPr>
            <w:tcW w:w="2265" w:type="dxa"/>
          </w:tcPr>
          <w:p w14:paraId="2A54DE38" w14:textId="77777777" w:rsidR="005E766F" w:rsidRDefault="005E766F" w:rsidP="00D0191F">
            <w:pPr>
              <w:jc w:val="center"/>
            </w:pPr>
            <w:r>
              <w:t>Epoch</w:t>
            </w:r>
          </w:p>
        </w:tc>
        <w:tc>
          <w:tcPr>
            <w:tcW w:w="2265" w:type="dxa"/>
          </w:tcPr>
          <w:p w14:paraId="14DDC577" w14:textId="77777777" w:rsidR="005E766F" w:rsidRDefault="005E766F" w:rsidP="00D0191F">
            <w:pPr>
              <w:jc w:val="center"/>
            </w:pPr>
            <w:r>
              <w:t>0</w:t>
            </w:r>
          </w:p>
        </w:tc>
        <w:tc>
          <w:tcPr>
            <w:tcW w:w="2265" w:type="dxa"/>
          </w:tcPr>
          <w:p w14:paraId="1AED25C6" w14:textId="0E26645C" w:rsidR="005E766F" w:rsidRDefault="005E766F" w:rsidP="00D0191F">
            <w:pPr>
              <w:jc w:val="center"/>
            </w:pPr>
            <w:r>
              <w:t>1</w:t>
            </w:r>
            <w:r w:rsidR="000B6208">
              <w:t>2</w:t>
            </w:r>
          </w:p>
        </w:tc>
        <w:tc>
          <w:tcPr>
            <w:tcW w:w="2266" w:type="dxa"/>
          </w:tcPr>
          <w:p w14:paraId="16CED19B" w14:textId="77777777" w:rsidR="005E766F" w:rsidRDefault="005E766F" w:rsidP="00D0191F">
            <w:pPr>
              <w:jc w:val="center"/>
            </w:pPr>
            <w:r>
              <w:t>1000</w:t>
            </w:r>
          </w:p>
        </w:tc>
      </w:tr>
      <w:tr w:rsidR="005E766F" w14:paraId="46ADE4E0" w14:textId="77777777" w:rsidTr="00D0191F">
        <w:tc>
          <w:tcPr>
            <w:tcW w:w="2265" w:type="dxa"/>
          </w:tcPr>
          <w:p w14:paraId="581194C8" w14:textId="77777777" w:rsidR="005E766F" w:rsidRDefault="005E766F" w:rsidP="00D0191F">
            <w:pPr>
              <w:jc w:val="center"/>
            </w:pPr>
            <w:r>
              <w:t>Elapsed Time</w:t>
            </w:r>
          </w:p>
        </w:tc>
        <w:tc>
          <w:tcPr>
            <w:tcW w:w="2265" w:type="dxa"/>
          </w:tcPr>
          <w:p w14:paraId="358590E0" w14:textId="77777777" w:rsidR="005E766F" w:rsidRDefault="005E766F" w:rsidP="00D0191F">
            <w:pPr>
              <w:jc w:val="center"/>
            </w:pPr>
            <w:r>
              <w:t>-</w:t>
            </w:r>
          </w:p>
        </w:tc>
        <w:tc>
          <w:tcPr>
            <w:tcW w:w="2265" w:type="dxa"/>
          </w:tcPr>
          <w:p w14:paraId="6013C182" w14:textId="77777777" w:rsidR="005E766F" w:rsidRDefault="005E766F" w:rsidP="00D0191F">
            <w:pPr>
              <w:jc w:val="center"/>
            </w:pPr>
            <w:r>
              <w:t>00:00:00</w:t>
            </w:r>
          </w:p>
        </w:tc>
        <w:tc>
          <w:tcPr>
            <w:tcW w:w="2266" w:type="dxa"/>
          </w:tcPr>
          <w:p w14:paraId="70F373C9" w14:textId="77777777" w:rsidR="005E766F" w:rsidRDefault="005E766F" w:rsidP="00D0191F">
            <w:pPr>
              <w:jc w:val="center"/>
            </w:pPr>
            <w:r>
              <w:t>-</w:t>
            </w:r>
          </w:p>
        </w:tc>
      </w:tr>
      <w:tr w:rsidR="005E766F" w14:paraId="649A16D3" w14:textId="77777777" w:rsidTr="00D0191F">
        <w:tc>
          <w:tcPr>
            <w:tcW w:w="2265" w:type="dxa"/>
          </w:tcPr>
          <w:p w14:paraId="18322CC9" w14:textId="77777777" w:rsidR="005E766F" w:rsidRDefault="005E766F" w:rsidP="00D0191F">
            <w:pPr>
              <w:jc w:val="center"/>
            </w:pPr>
            <w:r>
              <w:t>Performance</w:t>
            </w:r>
          </w:p>
        </w:tc>
        <w:tc>
          <w:tcPr>
            <w:tcW w:w="2265" w:type="dxa"/>
          </w:tcPr>
          <w:p w14:paraId="57ECD277" w14:textId="00815C4C" w:rsidR="005E766F" w:rsidRDefault="000B6208" w:rsidP="00D0191F">
            <w:pPr>
              <w:jc w:val="center"/>
            </w:pPr>
            <w:r>
              <w:t>1.15</w:t>
            </w:r>
          </w:p>
        </w:tc>
        <w:tc>
          <w:tcPr>
            <w:tcW w:w="2265" w:type="dxa"/>
          </w:tcPr>
          <w:p w14:paraId="335308F5" w14:textId="1A03F48D" w:rsidR="005E766F" w:rsidRDefault="005E766F" w:rsidP="00D0191F">
            <w:pPr>
              <w:jc w:val="center"/>
            </w:pPr>
            <w:r>
              <w:t>0.04</w:t>
            </w:r>
            <w:r w:rsidR="000B6208">
              <w:t>03</w:t>
            </w:r>
          </w:p>
        </w:tc>
        <w:tc>
          <w:tcPr>
            <w:tcW w:w="2266" w:type="dxa"/>
          </w:tcPr>
          <w:p w14:paraId="138B5DCC" w14:textId="77777777" w:rsidR="005E766F" w:rsidRDefault="005E766F" w:rsidP="00D0191F">
            <w:pPr>
              <w:jc w:val="center"/>
            </w:pPr>
            <w:r>
              <w:t>0</w:t>
            </w:r>
          </w:p>
        </w:tc>
      </w:tr>
      <w:tr w:rsidR="005E766F" w14:paraId="3E965D95" w14:textId="77777777" w:rsidTr="00D0191F">
        <w:tc>
          <w:tcPr>
            <w:tcW w:w="2265" w:type="dxa"/>
          </w:tcPr>
          <w:p w14:paraId="066A93F1" w14:textId="77777777" w:rsidR="005E766F" w:rsidRDefault="005E766F" w:rsidP="00D0191F">
            <w:pPr>
              <w:jc w:val="center"/>
            </w:pPr>
            <w:r>
              <w:t>Gradient</w:t>
            </w:r>
          </w:p>
        </w:tc>
        <w:tc>
          <w:tcPr>
            <w:tcW w:w="2265" w:type="dxa"/>
          </w:tcPr>
          <w:p w14:paraId="41BA3E9F" w14:textId="68E18A01" w:rsidR="005E766F" w:rsidRDefault="000B6208" w:rsidP="00D0191F">
            <w:pPr>
              <w:jc w:val="center"/>
            </w:pPr>
            <w:r>
              <w:t>2.29</w:t>
            </w:r>
          </w:p>
        </w:tc>
        <w:tc>
          <w:tcPr>
            <w:tcW w:w="2265" w:type="dxa"/>
          </w:tcPr>
          <w:p w14:paraId="21012AD6" w14:textId="2EFEE53B" w:rsidR="005E766F" w:rsidRDefault="005E766F" w:rsidP="00D0191F">
            <w:pPr>
              <w:jc w:val="center"/>
            </w:pPr>
            <w:r>
              <w:t>0.00</w:t>
            </w:r>
            <w:r w:rsidR="000B6208">
              <w:t>765</w:t>
            </w:r>
          </w:p>
        </w:tc>
        <w:tc>
          <w:tcPr>
            <w:tcW w:w="2266" w:type="dxa"/>
          </w:tcPr>
          <w:p w14:paraId="44D51BC0" w14:textId="77777777" w:rsidR="005E766F" w:rsidRDefault="005E766F" w:rsidP="00D0191F">
            <w:pPr>
              <w:jc w:val="center"/>
            </w:pPr>
            <w:r>
              <w:t>1e -07</w:t>
            </w:r>
          </w:p>
        </w:tc>
      </w:tr>
      <w:tr w:rsidR="005E766F" w14:paraId="16CBE70A" w14:textId="77777777" w:rsidTr="00D0191F">
        <w:tc>
          <w:tcPr>
            <w:tcW w:w="2265" w:type="dxa"/>
          </w:tcPr>
          <w:p w14:paraId="2990E5E3" w14:textId="77777777" w:rsidR="005E766F" w:rsidRDefault="005E766F" w:rsidP="00D0191F">
            <w:pPr>
              <w:jc w:val="center"/>
            </w:pPr>
            <w:r>
              <w:t>Mu</w:t>
            </w:r>
          </w:p>
        </w:tc>
        <w:tc>
          <w:tcPr>
            <w:tcW w:w="2265" w:type="dxa"/>
          </w:tcPr>
          <w:p w14:paraId="36CFF741" w14:textId="77777777" w:rsidR="005E766F" w:rsidRDefault="005E766F" w:rsidP="00D0191F">
            <w:pPr>
              <w:jc w:val="center"/>
            </w:pPr>
            <w:r>
              <w:t>0.001</w:t>
            </w:r>
          </w:p>
        </w:tc>
        <w:tc>
          <w:tcPr>
            <w:tcW w:w="2265" w:type="dxa"/>
          </w:tcPr>
          <w:p w14:paraId="634D3E85" w14:textId="3ED9759D" w:rsidR="005E766F" w:rsidRDefault="005E766F" w:rsidP="00D0191F">
            <w:pPr>
              <w:jc w:val="center"/>
            </w:pPr>
            <w:r>
              <w:t>1e-06</w:t>
            </w:r>
          </w:p>
        </w:tc>
        <w:tc>
          <w:tcPr>
            <w:tcW w:w="2266" w:type="dxa"/>
          </w:tcPr>
          <w:p w14:paraId="25646037" w14:textId="77777777" w:rsidR="005E766F" w:rsidRDefault="005E766F" w:rsidP="00D0191F">
            <w:pPr>
              <w:jc w:val="center"/>
            </w:pPr>
            <w:r>
              <w:t>1e+10</w:t>
            </w:r>
          </w:p>
        </w:tc>
      </w:tr>
      <w:tr w:rsidR="005E766F" w14:paraId="2B700F61" w14:textId="77777777" w:rsidTr="00D0191F">
        <w:tc>
          <w:tcPr>
            <w:tcW w:w="2265" w:type="dxa"/>
          </w:tcPr>
          <w:p w14:paraId="276B21EF" w14:textId="77777777" w:rsidR="005E766F" w:rsidRDefault="005E766F" w:rsidP="00D0191F">
            <w:pPr>
              <w:jc w:val="center"/>
            </w:pPr>
            <w:r>
              <w:t>Validation Checks</w:t>
            </w:r>
          </w:p>
        </w:tc>
        <w:tc>
          <w:tcPr>
            <w:tcW w:w="2265" w:type="dxa"/>
          </w:tcPr>
          <w:p w14:paraId="5401833F" w14:textId="77777777" w:rsidR="005E766F" w:rsidRDefault="005E766F" w:rsidP="00D0191F">
            <w:pPr>
              <w:jc w:val="center"/>
            </w:pPr>
            <w:r>
              <w:t>0</w:t>
            </w:r>
          </w:p>
        </w:tc>
        <w:tc>
          <w:tcPr>
            <w:tcW w:w="2265" w:type="dxa"/>
          </w:tcPr>
          <w:p w14:paraId="5914F548" w14:textId="77777777" w:rsidR="005E766F" w:rsidRDefault="005E766F" w:rsidP="00D0191F">
            <w:pPr>
              <w:jc w:val="center"/>
            </w:pPr>
            <w:r>
              <w:t>6</w:t>
            </w:r>
          </w:p>
        </w:tc>
        <w:tc>
          <w:tcPr>
            <w:tcW w:w="2266" w:type="dxa"/>
          </w:tcPr>
          <w:p w14:paraId="1412AC7E" w14:textId="77777777" w:rsidR="005E766F" w:rsidRDefault="005E766F" w:rsidP="00D0191F">
            <w:pPr>
              <w:jc w:val="center"/>
            </w:pPr>
            <w:r>
              <w:t>6</w:t>
            </w:r>
          </w:p>
        </w:tc>
      </w:tr>
    </w:tbl>
    <w:p w14:paraId="050AB929" w14:textId="77D1CCA2" w:rsidR="005E766F" w:rsidRDefault="005E766F" w:rsidP="004A7D9B">
      <w:pPr>
        <w:pStyle w:val="Caption"/>
      </w:pPr>
      <w:r>
        <w:br/>
      </w:r>
      <w:bookmarkStart w:id="232" w:name="_Toc147396003"/>
      <w:r w:rsidR="004A7D9B">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14</w:t>
      </w:r>
      <w:r w:rsidR="00961355">
        <w:fldChar w:fldCharType="end"/>
      </w:r>
      <w:r w:rsidR="004A7D9B">
        <w:t xml:space="preserve"> </w:t>
      </w:r>
      <w:r w:rsidR="004A7D9B" w:rsidRPr="00DA7DF7">
        <w:t>LM Training r</w:t>
      </w:r>
      <w:r w:rsidR="004A7D9B">
        <w:t>esults</w:t>
      </w:r>
      <w:r w:rsidR="004A7D9B" w:rsidRPr="00DA7DF7">
        <w:t xml:space="preserve"> on 3 IMUs with </w:t>
      </w:r>
      <w:r w:rsidR="000B6208">
        <w:t>10</w:t>
      </w:r>
      <w:r w:rsidR="004A7D9B" w:rsidRPr="00DA7DF7">
        <w:t>-layer NN</w:t>
      </w:r>
      <w:bookmarkEnd w:id="232"/>
    </w:p>
    <w:tbl>
      <w:tblPr>
        <w:tblStyle w:val="TableGrid"/>
        <w:tblW w:w="0" w:type="auto"/>
        <w:tblLook w:val="04A0" w:firstRow="1" w:lastRow="0" w:firstColumn="1" w:lastColumn="0" w:noHBand="0" w:noVBand="1"/>
      </w:tblPr>
      <w:tblGrid>
        <w:gridCol w:w="2265"/>
        <w:gridCol w:w="2265"/>
        <w:gridCol w:w="2265"/>
        <w:gridCol w:w="2266"/>
      </w:tblGrid>
      <w:tr w:rsidR="005E766F" w14:paraId="6901F3A2" w14:textId="77777777" w:rsidTr="00D0191F">
        <w:tc>
          <w:tcPr>
            <w:tcW w:w="2265" w:type="dxa"/>
          </w:tcPr>
          <w:p w14:paraId="076E00DC" w14:textId="77777777" w:rsidR="005E766F" w:rsidRDefault="005E766F" w:rsidP="00D0191F">
            <w:pPr>
              <w:jc w:val="center"/>
            </w:pPr>
          </w:p>
        </w:tc>
        <w:tc>
          <w:tcPr>
            <w:tcW w:w="2265" w:type="dxa"/>
          </w:tcPr>
          <w:p w14:paraId="2223BCC8" w14:textId="7FB003BE" w:rsidR="005E766F" w:rsidRDefault="005E766F" w:rsidP="00D0191F">
            <w:pPr>
              <w:jc w:val="center"/>
            </w:pPr>
            <w:r>
              <w:t>Observations</w:t>
            </w:r>
          </w:p>
        </w:tc>
        <w:tc>
          <w:tcPr>
            <w:tcW w:w="2265" w:type="dxa"/>
          </w:tcPr>
          <w:p w14:paraId="500E1BB9" w14:textId="77777777" w:rsidR="005E766F" w:rsidRDefault="005E766F" w:rsidP="00D0191F">
            <w:pPr>
              <w:jc w:val="center"/>
            </w:pPr>
            <w:r>
              <w:t>MSE</w:t>
            </w:r>
          </w:p>
        </w:tc>
        <w:tc>
          <w:tcPr>
            <w:tcW w:w="2266" w:type="dxa"/>
          </w:tcPr>
          <w:p w14:paraId="484A6498" w14:textId="77777777" w:rsidR="005E766F" w:rsidRDefault="005E766F" w:rsidP="00D0191F">
            <w:pPr>
              <w:jc w:val="center"/>
            </w:pPr>
            <w:r>
              <w:t>R</w:t>
            </w:r>
          </w:p>
        </w:tc>
      </w:tr>
      <w:tr w:rsidR="005E766F" w14:paraId="03BDE0AC" w14:textId="77777777" w:rsidTr="00D0191F">
        <w:tc>
          <w:tcPr>
            <w:tcW w:w="2265" w:type="dxa"/>
          </w:tcPr>
          <w:p w14:paraId="0AEC7495" w14:textId="77777777" w:rsidR="005E766F" w:rsidRDefault="005E766F" w:rsidP="00D0191F">
            <w:pPr>
              <w:jc w:val="center"/>
            </w:pPr>
            <w:r>
              <w:t>Training</w:t>
            </w:r>
          </w:p>
        </w:tc>
        <w:tc>
          <w:tcPr>
            <w:tcW w:w="2265" w:type="dxa"/>
          </w:tcPr>
          <w:p w14:paraId="2C412CBB" w14:textId="77777777" w:rsidR="005E766F" w:rsidRDefault="005E766F" w:rsidP="00D0191F">
            <w:pPr>
              <w:jc w:val="center"/>
            </w:pPr>
            <w:r>
              <w:t>3499</w:t>
            </w:r>
          </w:p>
        </w:tc>
        <w:tc>
          <w:tcPr>
            <w:tcW w:w="2265" w:type="dxa"/>
          </w:tcPr>
          <w:p w14:paraId="5B5DC90A" w14:textId="482A6EBE" w:rsidR="005E766F" w:rsidRDefault="005E766F" w:rsidP="00D0191F">
            <w:pPr>
              <w:jc w:val="center"/>
            </w:pPr>
            <w:r>
              <w:t>0.04</w:t>
            </w:r>
            <w:r w:rsidR="000B6208">
              <w:t>15</w:t>
            </w:r>
          </w:p>
        </w:tc>
        <w:tc>
          <w:tcPr>
            <w:tcW w:w="2266" w:type="dxa"/>
          </w:tcPr>
          <w:p w14:paraId="37F66CEF" w14:textId="7ECF32A5" w:rsidR="005E766F" w:rsidRDefault="005E766F" w:rsidP="00D0191F">
            <w:pPr>
              <w:jc w:val="center"/>
            </w:pPr>
            <w:r>
              <w:t>0.92</w:t>
            </w:r>
            <w:r w:rsidR="000B6208">
              <w:t>61</w:t>
            </w:r>
          </w:p>
        </w:tc>
      </w:tr>
      <w:tr w:rsidR="005E766F" w14:paraId="1B266FE0" w14:textId="77777777" w:rsidTr="00D0191F">
        <w:tc>
          <w:tcPr>
            <w:tcW w:w="2265" w:type="dxa"/>
          </w:tcPr>
          <w:p w14:paraId="2660E3C7" w14:textId="77777777" w:rsidR="005E766F" w:rsidRDefault="005E766F" w:rsidP="00D0191F">
            <w:pPr>
              <w:jc w:val="center"/>
            </w:pPr>
            <w:r>
              <w:t>Validation</w:t>
            </w:r>
          </w:p>
        </w:tc>
        <w:tc>
          <w:tcPr>
            <w:tcW w:w="2265" w:type="dxa"/>
          </w:tcPr>
          <w:p w14:paraId="6E0F1318" w14:textId="77777777" w:rsidR="005E766F" w:rsidRDefault="005E766F" w:rsidP="00D0191F">
            <w:pPr>
              <w:jc w:val="center"/>
            </w:pPr>
            <w:r>
              <w:t>750</w:t>
            </w:r>
          </w:p>
        </w:tc>
        <w:tc>
          <w:tcPr>
            <w:tcW w:w="2265" w:type="dxa"/>
          </w:tcPr>
          <w:p w14:paraId="535C7CB3" w14:textId="6E8B7D55" w:rsidR="005E766F" w:rsidRDefault="005E766F" w:rsidP="00D0191F">
            <w:pPr>
              <w:jc w:val="center"/>
            </w:pPr>
            <w:r>
              <w:t>0.04</w:t>
            </w:r>
            <w:r w:rsidR="000B6208">
              <w:t>22</w:t>
            </w:r>
          </w:p>
        </w:tc>
        <w:tc>
          <w:tcPr>
            <w:tcW w:w="2266" w:type="dxa"/>
          </w:tcPr>
          <w:p w14:paraId="1E28B7F8" w14:textId="22170287" w:rsidR="005E766F" w:rsidRDefault="005E766F" w:rsidP="00D0191F">
            <w:pPr>
              <w:jc w:val="center"/>
            </w:pPr>
            <w:r>
              <w:t>0.92</w:t>
            </w:r>
            <w:r w:rsidR="000B6208">
              <w:t>52</w:t>
            </w:r>
          </w:p>
        </w:tc>
      </w:tr>
      <w:tr w:rsidR="005E766F" w14:paraId="625E7412" w14:textId="77777777" w:rsidTr="00D0191F">
        <w:tc>
          <w:tcPr>
            <w:tcW w:w="2265" w:type="dxa"/>
          </w:tcPr>
          <w:p w14:paraId="2C9EA27E" w14:textId="77777777" w:rsidR="005E766F" w:rsidRDefault="005E766F" w:rsidP="00D0191F">
            <w:pPr>
              <w:jc w:val="center"/>
            </w:pPr>
            <w:r>
              <w:t>Test</w:t>
            </w:r>
          </w:p>
        </w:tc>
        <w:tc>
          <w:tcPr>
            <w:tcW w:w="2265" w:type="dxa"/>
          </w:tcPr>
          <w:p w14:paraId="5CCC8580" w14:textId="77777777" w:rsidR="005E766F" w:rsidRDefault="005E766F" w:rsidP="00D0191F">
            <w:pPr>
              <w:jc w:val="center"/>
            </w:pPr>
            <w:r>
              <w:t>750</w:t>
            </w:r>
          </w:p>
        </w:tc>
        <w:tc>
          <w:tcPr>
            <w:tcW w:w="2265" w:type="dxa"/>
          </w:tcPr>
          <w:p w14:paraId="2D2A7583" w14:textId="4FAD40B8" w:rsidR="005E766F" w:rsidRDefault="005E766F" w:rsidP="00D0191F">
            <w:pPr>
              <w:jc w:val="center"/>
            </w:pPr>
            <w:r>
              <w:t>0.044</w:t>
            </w:r>
            <w:r w:rsidR="000B6208">
              <w:t>8</w:t>
            </w:r>
          </w:p>
        </w:tc>
        <w:tc>
          <w:tcPr>
            <w:tcW w:w="2266" w:type="dxa"/>
          </w:tcPr>
          <w:p w14:paraId="50EAFFA6" w14:textId="59BF6632" w:rsidR="005E766F" w:rsidRDefault="005E766F" w:rsidP="00D0191F">
            <w:pPr>
              <w:jc w:val="center"/>
            </w:pPr>
            <w:r>
              <w:t>0.92</w:t>
            </w:r>
            <w:r w:rsidR="000B6208">
              <w:t>17</w:t>
            </w:r>
          </w:p>
        </w:tc>
      </w:tr>
    </w:tbl>
    <w:p w14:paraId="76C27212" w14:textId="77777777" w:rsidR="005E766F" w:rsidRDefault="005E766F" w:rsidP="005E766F">
      <w:pPr>
        <w:pStyle w:val="BodyText"/>
        <w:spacing w:line="240" w:lineRule="auto"/>
      </w:pPr>
    </w:p>
    <w:p w14:paraId="496C3848" w14:textId="77777777" w:rsidR="00B03033" w:rsidRDefault="00B03033" w:rsidP="005E766F">
      <w:pPr>
        <w:pStyle w:val="BodyText"/>
        <w:spacing w:line="240" w:lineRule="auto"/>
      </w:pPr>
    </w:p>
    <w:p w14:paraId="2B78D617" w14:textId="77777777" w:rsidR="00744898" w:rsidRDefault="00744898">
      <w:pPr>
        <w:rPr>
          <w:rFonts w:ascii="Calibri" w:hAnsi="Calibri" w:cs="Calibri"/>
          <w:b/>
          <w:bCs/>
          <w:sz w:val="26"/>
          <w:szCs w:val="26"/>
        </w:rPr>
      </w:pPr>
      <w:r>
        <w:br w:type="page"/>
      </w:r>
    </w:p>
    <w:p w14:paraId="29568165" w14:textId="72BBD8CB" w:rsidR="00550C7C" w:rsidRDefault="00325301" w:rsidP="00325301">
      <w:pPr>
        <w:pStyle w:val="Heading3"/>
        <w:rPr>
          <w:noProof w:val="0"/>
        </w:rPr>
      </w:pPr>
      <w:bookmarkStart w:id="233" w:name="_Toc147396119"/>
      <w:r w:rsidRPr="00280F56">
        <w:rPr>
          <w:noProof w:val="0"/>
        </w:rPr>
        <w:lastRenderedPageBreak/>
        <w:t xml:space="preserve">Neural network of a varied-motion vehicle: All </w:t>
      </w:r>
      <w:r w:rsidR="002C0374">
        <w:rPr>
          <w:noProof w:val="0"/>
        </w:rPr>
        <w:t>IMUs</w:t>
      </w:r>
      <w:bookmarkEnd w:id="233"/>
    </w:p>
    <w:p w14:paraId="5E16FF4F" w14:textId="590E28B6" w:rsidR="00845111" w:rsidRDefault="00E6471D" w:rsidP="00845111">
      <w:pPr>
        <w:pStyle w:val="BodyText"/>
        <w:spacing w:line="240" w:lineRule="auto"/>
      </w:pPr>
      <w:r>
        <w:br/>
      </w:r>
      <w:r w:rsidR="00D24AF6">
        <w:t xml:space="preserve">Results from training with the Levenberg-Marquardt training method on a 10-layer NN with 5 IMU inputs are shown in Tables </w:t>
      </w:r>
      <w:r w:rsidR="003744E0">
        <w:t>4.</w:t>
      </w:r>
      <w:r w:rsidR="000B6208">
        <w:t>1</w:t>
      </w:r>
      <w:r w:rsidR="006720F3">
        <w:t>5</w:t>
      </w:r>
      <w:r w:rsidR="003744E0">
        <w:t xml:space="preserve"> and 4.</w:t>
      </w:r>
      <w:r w:rsidR="000B6208">
        <w:t>1</w:t>
      </w:r>
      <w:r w:rsidR="006720F3">
        <w:t>6</w:t>
      </w:r>
      <w:r w:rsidR="00845111">
        <w:t xml:space="preserve">. </w:t>
      </w:r>
      <w:r w:rsidR="00E50DA1">
        <w:t>MATLAB</w:t>
      </w:r>
      <w:r w:rsidR="00845111">
        <w:t xml:space="preserve"> used </w:t>
      </w:r>
      <w:r w:rsidR="00090DA5">
        <w:t>13.6</w:t>
      </w:r>
      <w:r w:rsidR="00845111">
        <w:t>% of CPU time and 2</w:t>
      </w:r>
      <w:r w:rsidR="00090DA5">
        <w:t>42</w:t>
      </w:r>
      <w:r w:rsidR="00845111">
        <w:t>Mb of RAM during the process.</w:t>
      </w:r>
    </w:p>
    <w:p w14:paraId="3A6A23A2" w14:textId="2F9E17BE" w:rsidR="00D24AF6" w:rsidRDefault="004A7D9B" w:rsidP="004A7D9B">
      <w:pPr>
        <w:pStyle w:val="Caption"/>
      </w:pPr>
      <w:bookmarkStart w:id="234" w:name="_Toc147396004"/>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15</w:t>
      </w:r>
      <w:r w:rsidR="00961355">
        <w:fldChar w:fldCharType="end"/>
      </w:r>
      <w:r>
        <w:t xml:space="preserve"> LM </w:t>
      </w:r>
      <w:r w:rsidRPr="0016738D">
        <w:t xml:space="preserve">Training progress on </w:t>
      </w:r>
      <w:r>
        <w:t>5</w:t>
      </w:r>
      <w:r w:rsidRPr="0016738D">
        <w:t xml:space="preserve"> IMUs with </w:t>
      </w:r>
      <w:r>
        <w:t>10</w:t>
      </w:r>
      <w:r w:rsidRPr="0016738D">
        <w:t>-layer NN</w:t>
      </w:r>
      <w:bookmarkEnd w:id="234"/>
    </w:p>
    <w:tbl>
      <w:tblPr>
        <w:tblStyle w:val="TableGrid"/>
        <w:tblW w:w="0" w:type="auto"/>
        <w:tblLook w:val="04A0" w:firstRow="1" w:lastRow="0" w:firstColumn="1" w:lastColumn="0" w:noHBand="0" w:noVBand="1"/>
      </w:tblPr>
      <w:tblGrid>
        <w:gridCol w:w="2265"/>
        <w:gridCol w:w="2265"/>
        <w:gridCol w:w="2265"/>
        <w:gridCol w:w="2266"/>
      </w:tblGrid>
      <w:tr w:rsidR="00D24AF6" w14:paraId="3BD5E5FE" w14:textId="77777777" w:rsidTr="00D0191F">
        <w:tc>
          <w:tcPr>
            <w:tcW w:w="2265" w:type="dxa"/>
          </w:tcPr>
          <w:p w14:paraId="14E5D0F3" w14:textId="77777777" w:rsidR="00D24AF6" w:rsidRDefault="00D24AF6" w:rsidP="00D0191F">
            <w:pPr>
              <w:jc w:val="center"/>
            </w:pPr>
            <w:r>
              <w:t>Unit</w:t>
            </w:r>
          </w:p>
        </w:tc>
        <w:tc>
          <w:tcPr>
            <w:tcW w:w="2265" w:type="dxa"/>
          </w:tcPr>
          <w:p w14:paraId="4F8DBE9C" w14:textId="77777777" w:rsidR="00D24AF6" w:rsidRDefault="00D24AF6" w:rsidP="00D0191F">
            <w:pPr>
              <w:jc w:val="center"/>
            </w:pPr>
            <w:r>
              <w:t>Initial Value</w:t>
            </w:r>
          </w:p>
        </w:tc>
        <w:tc>
          <w:tcPr>
            <w:tcW w:w="2265" w:type="dxa"/>
          </w:tcPr>
          <w:p w14:paraId="0BD659B1" w14:textId="77777777" w:rsidR="00D24AF6" w:rsidRDefault="00D24AF6" w:rsidP="00D0191F">
            <w:pPr>
              <w:jc w:val="center"/>
            </w:pPr>
            <w:r>
              <w:t>Stopped Value</w:t>
            </w:r>
          </w:p>
        </w:tc>
        <w:tc>
          <w:tcPr>
            <w:tcW w:w="2266" w:type="dxa"/>
          </w:tcPr>
          <w:p w14:paraId="393B87CF" w14:textId="77777777" w:rsidR="00D24AF6" w:rsidRDefault="00D24AF6" w:rsidP="00D0191F">
            <w:pPr>
              <w:jc w:val="center"/>
            </w:pPr>
            <w:r>
              <w:t>Target Value</w:t>
            </w:r>
          </w:p>
        </w:tc>
      </w:tr>
      <w:tr w:rsidR="00D24AF6" w14:paraId="317EDB51" w14:textId="77777777" w:rsidTr="00D0191F">
        <w:tc>
          <w:tcPr>
            <w:tcW w:w="2265" w:type="dxa"/>
          </w:tcPr>
          <w:p w14:paraId="17E51A4B" w14:textId="77777777" w:rsidR="00D24AF6" w:rsidRDefault="00D24AF6" w:rsidP="00D0191F">
            <w:pPr>
              <w:jc w:val="center"/>
            </w:pPr>
            <w:r>
              <w:t>Epoch</w:t>
            </w:r>
          </w:p>
        </w:tc>
        <w:tc>
          <w:tcPr>
            <w:tcW w:w="2265" w:type="dxa"/>
          </w:tcPr>
          <w:p w14:paraId="4B2E5AA1" w14:textId="77777777" w:rsidR="00D24AF6" w:rsidRDefault="00D24AF6" w:rsidP="00D0191F">
            <w:pPr>
              <w:jc w:val="center"/>
            </w:pPr>
            <w:r>
              <w:t>0</w:t>
            </w:r>
          </w:p>
        </w:tc>
        <w:tc>
          <w:tcPr>
            <w:tcW w:w="2265" w:type="dxa"/>
          </w:tcPr>
          <w:p w14:paraId="4C57B2D8" w14:textId="100D4DD2" w:rsidR="00D24AF6" w:rsidRDefault="00D24AF6" w:rsidP="00D0191F">
            <w:pPr>
              <w:jc w:val="center"/>
            </w:pPr>
            <w:r>
              <w:t>1</w:t>
            </w:r>
            <w:r w:rsidR="000B6208">
              <w:t>2</w:t>
            </w:r>
          </w:p>
        </w:tc>
        <w:tc>
          <w:tcPr>
            <w:tcW w:w="2266" w:type="dxa"/>
          </w:tcPr>
          <w:p w14:paraId="5B74F8EF" w14:textId="77777777" w:rsidR="00D24AF6" w:rsidRDefault="00D24AF6" w:rsidP="00D0191F">
            <w:pPr>
              <w:jc w:val="center"/>
            </w:pPr>
            <w:r>
              <w:t>1000</w:t>
            </w:r>
          </w:p>
        </w:tc>
      </w:tr>
      <w:tr w:rsidR="00D24AF6" w14:paraId="4BA3009B" w14:textId="77777777" w:rsidTr="00D0191F">
        <w:tc>
          <w:tcPr>
            <w:tcW w:w="2265" w:type="dxa"/>
          </w:tcPr>
          <w:p w14:paraId="6AB07AE1" w14:textId="77777777" w:rsidR="00D24AF6" w:rsidRDefault="00D24AF6" w:rsidP="00D0191F">
            <w:pPr>
              <w:jc w:val="center"/>
            </w:pPr>
            <w:r>
              <w:t>Elapsed Time</w:t>
            </w:r>
          </w:p>
        </w:tc>
        <w:tc>
          <w:tcPr>
            <w:tcW w:w="2265" w:type="dxa"/>
          </w:tcPr>
          <w:p w14:paraId="0F66FC62" w14:textId="77777777" w:rsidR="00D24AF6" w:rsidRDefault="00D24AF6" w:rsidP="00D0191F">
            <w:pPr>
              <w:jc w:val="center"/>
            </w:pPr>
            <w:r>
              <w:t>-</w:t>
            </w:r>
          </w:p>
        </w:tc>
        <w:tc>
          <w:tcPr>
            <w:tcW w:w="2265" w:type="dxa"/>
          </w:tcPr>
          <w:p w14:paraId="7CECEBA1" w14:textId="77777777" w:rsidR="00D24AF6" w:rsidRDefault="00D24AF6" w:rsidP="00D0191F">
            <w:pPr>
              <w:jc w:val="center"/>
            </w:pPr>
            <w:r>
              <w:t>00:00:00</w:t>
            </w:r>
          </w:p>
        </w:tc>
        <w:tc>
          <w:tcPr>
            <w:tcW w:w="2266" w:type="dxa"/>
          </w:tcPr>
          <w:p w14:paraId="281869E3" w14:textId="77777777" w:rsidR="00D24AF6" w:rsidRDefault="00D24AF6" w:rsidP="00D0191F">
            <w:pPr>
              <w:jc w:val="center"/>
            </w:pPr>
            <w:r>
              <w:t>-</w:t>
            </w:r>
          </w:p>
        </w:tc>
      </w:tr>
      <w:tr w:rsidR="00D24AF6" w14:paraId="7855E395" w14:textId="77777777" w:rsidTr="00D0191F">
        <w:tc>
          <w:tcPr>
            <w:tcW w:w="2265" w:type="dxa"/>
          </w:tcPr>
          <w:p w14:paraId="475B1DAA" w14:textId="77777777" w:rsidR="00D24AF6" w:rsidRDefault="00D24AF6" w:rsidP="00D0191F">
            <w:pPr>
              <w:jc w:val="center"/>
            </w:pPr>
            <w:r>
              <w:t>Performance</w:t>
            </w:r>
          </w:p>
        </w:tc>
        <w:tc>
          <w:tcPr>
            <w:tcW w:w="2265" w:type="dxa"/>
          </w:tcPr>
          <w:p w14:paraId="0D8DD70E" w14:textId="59452116" w:rsidR="00D24AF6" w:rsidRDefault="000B6208" w:rsidP="00D0191F">
            <w:pPr>
              <w:jc w:val="center"/>
            </w:pPr>
            <w:r>
              <w:t>1.09</w:t>
            </w:r>
          </w:p>
        </w:tc>
        <w:tc>
          <w:tcPr>
            <w:tcW w:w="2265" w:type="dxa"/>
          </w:tcPr>
          <w:p w14:paraId="157FF4D4" w14:textId="6801E373" w:rsidR="00D24AF6" w:rsidRDefault="00D24AF6" w:rsidP="00D0191F">
            <w:pPr>
              <w:jc w:val="center"/>
            </w:pPr>
            <w:r>
              <w:t>0.038</w:t>
            </w:r>
            <w:r w:rsidR="000B6208">
              <w:t>7</w:t>
            </w:r>
          </w:p>
        </w:tc>
        <w:tc>
          <w:tcPr>
            <w:tcW w:w="2266" w:type="dxa"/>
          </w:tcPr>
          <w:p w14:paraId="68E01A17" w14:textId="77777777" w:rsidR="00D24AF6" w:rsidRDefault="00D24AF6" w:rsidP="00D0191F">
            <w:pPr>
              <w:jc w:val="center"/>
            </w:pPr>
            <w:r>
              <w:t>0</w:t>
            </w:r>
          </w:p>
        </w:tc>
      </w:tr>
      <w:tr w:rsidR="00D24AF6" w14:paraId="57067BCF" w14:textId="77777777" w:rsidTr="00D0191F">
        <w:tc>
          <w:tcPr>
            <w:tcW w:w="2265" w:type="dxa"/>
          </w:tcPr>
          <w:p w14:paraId="1208B54E" w14:textId="77777777" w:rsidR="00D24AF6" w:rsidRDefault="00D24AF6" w:rsidP="00D0191F">
            <w:pPr>
              <w:jc w:val="center"/>
            </w:pPr>
            <w:r>
              <w:t>Gradient</w:t>
            </w:r>
          </w:p>
        </w:tc>
        <w:tc>
          <w:tcPr>
            <w:tcW w:w="2265" w:type="dxa"/>
          </w:tcPr>
          <w:p w14:paraId="732033A5" w14:textId="05222D26" w:rsidR="00D24AF6" w:rsidRDefault="000B6208" w:rsidP="000B6208">
            <w:pPr>
              <w:jc w:val="center"/>
            </w:pPr>
            <w:r>
              <w:t>2.46</w:t>
            </w:r>
          </w:p>
        </w:tc>
        <w:tc>
          <w:tcPr>
            <w:tcW w:w="2265" w:type="dxa"/>
          </w:tcPr>
          <w:p w14:paraId="356A37A1" w14:textId="10E90670" w:rsidR="00D24AF6" w:rsidRDefault="00D24AF6" w:rsidP="00D0191F">
            <w:pPr>
              <w:jc w:val="center"/>
            </w:pPr>
            <w:r>
              <w:t>0.0</w:t>
            </w:r>
            <w:r w:rsidR="000B6208">
              <w:t>0767</w:t>
            </w:r>
          </w:p>
        </w:tc>
        <w:tc>
          <w:tcPr>
            <w:tcW w:w="2266" w:type="dxa"/>
          </w:tcPr>
          <w:p w14:paraId="46E4EA8A" w14:textId="62A1699F" w:rsidR="00D24AF6" w:rsidRDefault="00D24AF6" w:rsidP="00D0191F">
            <w:pPr>
              <w:jc w:val="center"/>
            </w:pPr>
            <w:r>
              <w:t>1e-07</w:t>
            </w:r>
          </w:p>
        </w:tc>
      </w:tr>
      <w:tr w:rsidR="00D24AF6" w14:paraId="2A8AD965" w14:textId="77777777" w:rsidTr="00D0191F">
        <w:tc>
          <w:tcPr>
            <w:tcW w:w="2265" w:type="dxa"/>
          </w:tcPr>
          <w:p w14:paraId="59616A41" w14:textId="694C7E57" w:rsidR="00D24AF6" w:rsidRDefault="00D24AF6" w:rsidP="00D0191F">
            <w:pPr>
              <w:jc w:val="center"/>
            </w:pPr>
            <w:r>
              <w:t>Mu</w:t>
            </w:r>
          </w:p>
        </w:tc>
        <w:tc>
          <w:tcPr>
            <w:tcW w:w="2265" w:type="dxa"/>
          </w:tcPr>
          <w:p w14:paraId="09363089" w14:textId="76CB3A40" w:rsidR="00D24AF6" w:rsidRDefault="00D24AF6" w:rsidP="00D0191F">
            <w:pPr>
              <w:jc w:val="center"/>
            </w:pPr>
            <w:r>
              <w:t>0.001</w:t>
            </w:r>
          </w:p>
        </w:tc>
        <w:tc>
          <w:tcPr>
            <w:tcW w:w="2265" w:type="dxa"/>
          </w:tcPr>
          <w:p w14:paraId="7EF0A0FA" w14:textId="3E023DFD" w:rsidR="00D24AF6" w:rsidRDefault="000B6208" w:rsidP="00D0191F">
            <w:pPr>
              <w:jc w:val="center"/>
            </w:pPr>
            <w:r>
              <w:t>1e-05</w:t>
            </w:r>
          </w:p>
        </w:tc>
        <w:tc>
          <w:tcPr>
            <w:tcW w:w="2266" w:type="dxa"/>
          </w:tcPr>
          <w:p w14:paraId="705C9346" w14:textId="2428BA62" w:rsidR="00D24AF6" w:rsidRDefault="00D24AF6" w:rsidP="00D0191F">
            <w:pPr>
              <w:jc w:val="center"/>
            </w:pPr>
            <w:r>
              <w:t>1e+10</w:t>
            </w:r>
          </w:p>
        </w:tc>
      </w:tr>
      <w:tr w:rsidR="00D24AF6" w14:paraId="487B2735" w14:textId="77777777" w:rsidTr="00D0191F">
        <w:tc>
          <w:tcPr>
            <w:tcW w:w="2265" w:type="dxa"/>
          </w:tcPr>
          <w:p w14:paraId="2EC89F93" w14:textId="77777777" w:rsidR="00D24AF6" w:rsidRDefault="00D24AF6" w:rsidP="00D0191F">
            <w:pPr>
              <w:jc w:val="center"/>
            </w:pPr>
            <w:r>
              <w:t>Validation Checks</w:t>
            </w:r>
          </w:p>
        </w:tc>
        <w:tc>
          <w:tcPr>
            <w:tcW w:w="2265" w:type="dxa"/>
          </w:tcPr>
          <w:p w14:paraId="619E890A" w14:textId="77777777" w:rsidR="00D24AF6" w:rsidRDefault="00D24AF6" w:rsidP="00D0191F">
            <w:pPr>
              <w:jc w:val="center"/>
            </w:pPr>
            <w:r>
              <w:t>0</w:t>
            </w:r>
          </w:p>
        </w:tc>
        <w:tc>
          <w:tcPr>
            <w:tcW w:w="2265" w:type="dxa"/>
          </w:tcPr>
          <w:p w14:paraId="19FC3F25" w14:textId="77777777" w:rsidR="00D24AF6" w:rsidRDefault="00D24AF6" w:rsidP="00D0191F">
            <w:pPr>
              <w:jc w:val="center"/>
            </w:pPr>
            <w:r>
              <w:t>6</w:t>
            </w:r>
          </w:p>
        </w:tc>
        <w:tc>
          <w:tcPr>
            <w:tcW w:w="2266" w:type="dxa"/>
          </w:tcPr>
          <w:p w14:paraId="7D0F213D" w14:textId="77777777" w:rsidR="00D24AF6" w:rsidRDefault="00D24AF6" w:rsidP="00D0191F">
            <w:pPr>
              <w:jc w:val="center"/>
            </w:pPr>
            <w:r>
              <w:t>6</w:t>
            </w:r>
          </w:p>
        </w:tc>
      </w:tr>
    </w:tbl>
    <w:p w14:paraId="379BF472" w14:textId="0E67F3B3" w:rsidR="00D24AF6" w:rsidRDefault="004A7D9B" w:rsidP="004A7D9B">
      <w:pPr>
        <w:pStyle w:val="Caption"/>
      </w:pPr>
      <w:bookmarkStart w:id="235" w:name="_Toc147396005"/>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16</w:t>
      </w:r>
      <w:r w:rsidR="00961355">
        <w:fldChar w:fldCharType="end"/>
      </w:r>
      <w:r>
        <w:t xml:space="preserve"> </w:t>
      </w:r>
      <w:r w:rsidRPr="005F2081">
        <w:t xml:space="preserve">LM Training </w:t>
      </w:r>
      <w:r>
        <w:t>results</w:t>
      </w:r>
      <w:r w:rsidRPr="005F2081">
        <w:t xml:space="preserve"> on 5 IMUs with 10-layer NN</w:t>
      </w:r>
      <w:bookmarkEnd w:id="235"/>
    </w:p>
    <w:tbl>
      <w:tblPr>
        <w:tblStyle w:val="TableGrid"/>
        <w:tblW w:w="0" w:type="auto"/>
        <w:tblLook w:val="04A0" w:firstRow="1" w:lastRow="0" w:firstColumn="1" w:lastColumn="0" w:noHBand="0" w:noVBand="1"/>
      </w:tblPr>
      <w:tblGrid>
        <w:gridCol w:w="2265"/>
        <w:gridCol w:w="2265"/>
        <w:gridCol w:w="2265"/>
        <w:gridCol w:w="2266"/>
      </w:tblGrid>
      <w:tr w:rsidR="00D24AF6" w14:paraId="73451352" w14:textId="77777777" w:rsidTr="00D0191F">
        <w:tc>
          <w:tcPr>
            <w:tcW w:w="2265" w:type="dxa"/>
          </w:tcPr>
          <w:p w14:paraId="74FD8B3C" w14:textId="77777777" w:rsidR="00D24AF6" w:rsidRDefault="00D24AF6" w:rsidP="00D0191F">
            <w:pPr>
              <w:jc w:val="center"/>
            </w:pPr>
          </w:p>
        </w:tc>
        <w:tc>
          <w:tcPr>
            <w:tcW w:w="2265" w:type="dxa"/>
          </w:tcPr>
          <w:p w14:paraId="3DD36420" w14:textId="77777777" w:rsidR="00D24AF6" w:rsidRDefault="00D24AF6" w:rsidP="00D0191F">
            <w:pPr>
              <w:jc w:val="center"/>
            </w:pPr>
            <w:r>
              <w:t>Observations</w:t>
            </w:r>
          </w:p>
        </w:tc>
        <w:tc>
          <w:tcPr>
            <w:tcW w:w="2265" w:type="dxa"/>
          </w:tcPr>
          <w:p w14:paraId="71B4E5AE" w14:textId="77777777" w:rsidR="00D24AF6" w:rsidRDefault="00D24AF6" w:rsidP="00D0191F">
            <w:pPr>
              <w:jc w:val="center"/>
            </w:pPr>
            <w:r>
              <w:t>MSE</w:t>
            </w:r>
          </w:p>
        </w:tc>
        <w:tc>
          <w:tcPr>
            <w:tcW w:w="2266" w:type="dxa"/>
          </w:tcPr>
          <w:p w14:paraId="43DC3E0B" w14:textId="77777777" w:rsidR="00D24AF6" w:rsidRDefault="00D24AF6" w:rsidP="00D0191F">
            <w:pPr>
              <w:jc w:val="center"/>
            </w:pPr>
            <w:r>
              <w:t>R</w:t>
            </w:r>
          </w:p>
        </w:tc>
      </w:tr>
      <w:tr w:rsidR="00D24AF6" w14:paraId="007F2FB1" w14:textId="77777777" w:rsidTr="00D0191F">
        <w:tc>
          <w:tcPr>
            <w:tcW w:w="2265" w:type="dxa"/>
          </w:tcPr>
          <w:p w14:paraId="3C031D23" w14:textId="77777777" w:rsidR="00D24AF6" w:rsidRDefault="00D24AF6" w:rsidP="00D0191F">
            <w:pPr>
              <w:jc w:val="center"/>
            </w:pPr>
            <w:r>
              <w:t>Training</w:t>
            </w:r>
          </w:p>
        </w:tc>
        <w:tc>
          <w:tcPr>
            <w:tcW w:w="2265" w:type="dxa"/>
          </w:tcPr>
          <w:p w14:paraId="5E81945D" w14:textId="77777777" w:rsidR="00D24AF6" w:rsidRDefault="00D24AF6" w:rsidP="00D0191F">
            <w:pPr>
              <w:jc w:val="center"/>
            </w:pPr>
            <w:r>
              <w:t>3499</w:t>
            </w:r>
          </w:p>
        </w:tc>
        <w:tc>
          <w:tcPr>
            <w:tcW w:w="2265" w:type="dxa"/>
          </w:tcPr>
          <w:p w14:paraId="2C25AD05" w14:textId="66E0B0BB" w:rsidR="00D24AF6" w:rsidRDefault="00D24AF6" w:rsidP="00D0191F">
            <w:pPr>
              <w:jc w:val="center"/>
            </w:pPr>
            <w:r>
              <w:t>0.04</w:t>
            </w:r>
            <w:r w:rsidR="000B6208">
              <w:t>07</w:t>
            </w:r>
          </w:p>
        </w:tc>
        <w:tc>
          <w:tcPr>
            <w:tcW w:w="2266" w:type="dxa"/>
          </w:tcPr>
          <w:p w14:paraId="3C6B6E9C" w14:textId="115024C8" w:rsidR="00D24AF6" w:rsidRDefault="00D24AF6" w:rsidP="00D0191F">
            <w:pPr>
              <w:jc w:val="center"/>
            </w:pPr>
            <w:r>
              <w:t>0.92</w:t>
            </w:r>
            <w:r w:rsidR="000B6208">
              <w:t>80</w:t>
            </w:r>
          </w:p>
        </w:tc>
      </w:tr>
      <w:tr w:rsidR="00D24AF6" w14:paraId="7999B086" w14:textId="77777777" w:rsidTr="00D0191F">
        <w:tc>
          <w:tcPr>
            <w:tcW w:w="2265" w:type="dxa"/>
          </w:tcPr>
          <w:p w14:paraId="2A5544B0" w14:textId="77777777" w:rsidR="00D24AF6" w:rsidRDefault="00D24AF6" w:rsidP="00D0191F">
            <w:pPr>
              <w:jc w:val="center"/>
            </w:pPr>
            <w:r>
              <w:t>Validation</w:t>
            </w:r>
          </w:p>
        </w:tc>
        <w:tc>
          <w:tcPr>
            <w:tcW w:w="2265" w:type="dxa"/>
          </w:tcPr>
          <w:p w14:paraId="2438CDEF" w14:textId="77777777" w:rsidR="00D24AF6" w:rsidRDefault="00D24AF6" w:rsidP="00D0191F">
            <w:pPr>
              <w:jc w:val="center"/>
            </w:pPr>
            <w:r>
              <w:t>750</w:t>
            </w:r>
          </w:p>
        </w:tc>
        <w:tc>
          <w:tcPr>
            <w:tcW w:w="2265" w:type="dxa"/>
          </w:tcPr>
          <w:p w14:paraId="32411F6E" w14:textId="7E1D12D5" w:rsidR="00D24AF6" w:rsidRDefault="00D24AF6" w:rsidP="00D0191F">
            <w:pPr>
              <w:jc w:val="center"/>
            </w:pPr>
            <w:r>
              <w:t>0.04</w:t>
            </w:r>
            <w:r w:rsidR="000B6208">
              <w:t>02</w:t>
            </w:r>
          </w:p>
        </w:tc>
        <w:tc>
          <w:tcPr>
            <w:tcW w:w="2266" w:type="dxa"/>
          </w:tcPr>
          <w:p w14:paraId="075F99BE" w14:textId="1898B0C4" w:rsidR="00D24AF6" w:rsidRDefault="00D24AF6" w:rsidP="00D0191F">
            <w:pPr>
              <w:jc w:val="center"/>
            </w:pPr>
            <w:r>
              <w:t>0.9</w:t>
            </w:r>
            <w:r w:rsidR="000B6208">
              <w:t>299</w:t>
            </w:r>
          </w:p>
        </w:tc>
      </w:tr>
      <w:tr w:rsidR="00D24AF6" w14:paraId="12FA0E4D" w14:textId="77777777" w:rsidTr="00D0191F">
        <w:tc>
          <w:tcPr>
            <w:tcW w:w="2265" w:type="dxa"/>
          </w:tcPr>
          <w:p w14:paraId="18160A78" w14:textId="77777777" w:rsidR="00D24AF6" w:rsidRDefault="00D24AF6" w:rsidP="00D0191F">
            <w:pPr>
              <w:jc w:val="center"/>
            </w:pPr>
            <w:r>
              <w:t>Test</w:t>
            </w:r>
          </w:p>
        </w:tc>
        <w:tc>
          <w:tcPr>
            <w:tcW w:w="2265" w:type="dxa"/>
          </w:tcPr>
          <w:p w14:paraId="209C4A2E" w14:textId="77777777" w:rsidR="00D24AF6" w:rsidRDefault="00D24AF6" w:rsidP="00D0191F">
            <w:pPr>
              <w:jc w:val="center"/>
            </w:pPr>
            <w:r>
              <w:t>750</w:t>
            </w:r>
          </w:p>
        </w:tc>
        <w:tc>
          <w:tcPr>
            <w:tcW w:w="2265" w:type="dxa"/>
          </w:tcPr>
          <w:p w14:paraId="26D67D1C" w14:textId="3373852A" w:rsidR="00D24AF6" w:rsidRDefault="00D24AF6" w:rsidP="00D0191F">
            <w:pPr>
              <w:jc w:val="center"/>
            </w:pPr>
            <w:r>
              <w:t>0.04</w:t>
            </w:r>
            <w:r w:rsidR="000B6208">
              <w:t>56</w:t>
            </w:r>
          </w:p>
        </w:tc>
        <w:tc>
          <w:tcPr>
            <w:tcW w:w="2266" w:type="dxa"/>
          </w:tcPr>
          <w:p w14:paraId="0D8A7012" w14:textId="66210614" w:rsidR="00D24AF6" w:rsidRDefault="00D24AF6" w:rsidP="00D0191F">
            <w:pPr>
              <w:jc w:val="center"/>
            </w:pPr>
            <w:r>
              <w:t>0.9</w:t>
            </w:r>
            <w:r w:rsidR="000B6208">
              <w:t>186</w:t>
            </w:r>
          </w:p>
        </w:tc>
      </w:tr>
    </w:tbl>
    <w:p w14:paraId="4D9256B3" w14:textId="548EF9FA" w:rsidR="000B6208" w:rsidRDefault="000B6208" w:rsidP="000B6208">
      <w:pPr>
        <w:pStyle w:val="Caption"/>
      </w:pPr>
      <w:bookmarkStart w:id="236" w:name="_Toc147396006"/>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17</w:t>
      </w:r>
      <w:r w:rsidR="00961355">
        <w:fldChar w:fldCharType="end"/>
      </w:r>
      <w:r>
        <w:t xml:space="preserve"> LM </w:t>
      </w:r>
      <w:r w:rsidRPr="0016738D">
        <w:t xml:space="preserve">Training progress on </w:t>
      </w:r>
      <w:r>
        <w:t>5</w:t>
      </w:r>
      <w:r w:rsidRPr="0016738D">
        <w:t xml:space="preserve"> IMUs with </w:t>
      </w:r>
      <w:r>
        <w:t>5</w:t>
      </w:r>
      <w:r w:rsidRPr="0016738D">
        <w:t>-layer NN</w:t>
      </w:r>
      <w:bookmarkEnd w:id="236"/>
    </w:p>
    <w:tbl>
      <w:tblPr>
        <w:tblStyle w:val="TableGrid"/>
        <w:tblW w:w="0" w:type="auto"/>
        <w:tblLook w:val="04A0" w:firstRow="1" w:lastRow="0" w:firstColumn="1" w:lastColumn="0" w:noHBand="0" w:noVBand="1"/>
      </w:tblPr>
      <w:tblGrid>
        <w:gridCol w:w="2265"/>
        <w:gridCol w:w="2265"/>
        <w:gridCol w:w="2265"/>
        <w:gridCol w:w="2266"/>
      </w:tblGrid>
      <w:tr w:rsidR="000B6208" w14:paraId="3688C508" w14:textId="77777777" w:rsidTr="00AA7330">
        <w:tc>
          <w:tcPr>
            <w:tcW w:w="2265" w:type="dxa"/>
          </w:tcPr>
          <w:p w14:paraId="02150026" w14:textId="77777777" w:rsidR="000B6208" w:rsidRDefault="000B6208" w:rsidP="00AA7330">
            <w:pPr>
              <w:jc w:val="center"/>
            </w:pPr>
            <w:r>
              <w:t>Unit</w:t>
            </w:r>
          </w:p>
        </w:tc>
        <w:tc>
          <w:tcPr>
            <w:tcW w:w="2265" w:type="dxa"/>
          </w:tcPr>
          <w:p w14:paraId="7AB37397" w14:textId="77777777" w:rsidR="000B6208" w:rsidRDefault="000B6208" w:rsidP="00AA7330">
            <w:pPr>
              <w:jc w:val="center"/>
            </w:pPr>
            <w:r>
              <w:t>Initial Value</w:t>
            </w:r>
          </w:p>
        </w:tc>
        <w:tc>
          <w:tcPr>
            <w:tcW w:w="2265" w:type="dxa"/>
          </w:tcPr>
          <w:p w14:paraId="51665421" w14:textId="77777777" w:rsidR="000B6208" w:rsidRDefault="000B6208" w:rsidP="00AA7330">
            <w:pPr>
              <w:jc w:val="center"/>
            </w:pPr>
            <w:r>
              <w:t>Stopped Value</w:t>
            </w:r>
          </w:p>
        </w:tc>
        <w:tc>
          <w:tcPr>
            <w:tcW w:w="2266" w:type="dxa"/>
          </w:tcPr>
          <w:p w14:paraId="5DB65286" w14:textId="77777777" w:rsidR="000B6208" w:rsidRDefault="000B6208" w:rsidP="00AA7330">
            <w:pPr>
              <w:jc w:val="center"/>
            </w:pPr>
            <w:r>
              <w:t>Target Value</w:t>
            </w:r>
          </w:p>
        </w:tc>
      </w:tr>
      <w:tr w:rsidR="000B6208" w14:paraId="2B8C1983" w14:textId="77777777" w:rsidTr="00AA7330">
        <w:tc>
          <w:tcPr>
            <w:tcW w:w="2265" w:type="dxa"/>
          </w:tcPr>
          <w:p w14:paraId="37FBA264" w14:textId="77777777" w:rsidR="000B6208" w:rsidRDefault="000B6208" w:rsidP="00AA7330">
            <w:pPr>
              <w:jc w:val="center"/>
            </w:pPr>
            <w:r>
              <w:t>Epoch</w:t>
            </w:r>
          </w:p>
        </w:tc>
        <w:tc>
          <w:tcPr>
            <w:tcW w:w="2265" w:type="dxa"/>
          </w:tcPr>
          <w:p w14:paraId="4B91B20A" w14:textId="77777777" w:rsidR="000B6208" w:rsidRDefault="000B6208" w:rsidP="00AA7330">
            <w:pPr>
              <w:jc w:val="center"/>
            </w:pPr>
            <w:r>
              <w:t>0</w:t>
            </w:r>
          </w:p>
        </w:tc>
        <w:tc>
          <w:tcPr>
            <w:tcW w:w="2265" w:type="dxa"/>
          </w:tcPr>
          <w:p w14:paraId="2F681010" w14:textId="0FD6BCD1" w:rsidR="000B6208" w:rsidRDefault="000B6208" w:rsidP="00AA7330">
            <w:pPr>
              <w:jc w:val="center"/>
            </w:pPr>
            <w:r>
              <w:t>15</w:t>
            </w:r>
          </w:p>
        </w:tc>
        <w:tc>
          <w:tcPr>
            <w:tcW w:w="2266" w:type="dxa"/>
          </w:tcPr>
          <w:p w14:paraId="463CF4E7" w14:textId="77777777" w:rsidR="000B6208" w:rsidRDefault="000B6208" w:rsidP="00AA7330">
            <w:pPr>
              <w:jc w:val="center"/>
            </w:pPr>
            <w:r>
              <w:t>1000</w:t>
            </w:r>
          </w:p>
        </w:tc>
      </w:tr>
      <w:tr w:rsidR="000B6208" w14:paraId="3654486A" w14:textId="77777777" w:rsidTr="00AA7330">
        <w:tc>
          <w:tcPr>
            <w:tcW w:w="2265" w:type="dxa"/>
          </w:tcPr>
          <w:p w14:paraId="38BB7707" w14:textId="77777777" w:rsidR="000B6208" w:rsidRDefault="000B6208" w:rsidP="00AA7330">
            <w:pPr>
              <w:jc w:val="center"/>
            </w:pPr>
            <w:r>
              <w:t>Elapsed Time</w:t>
            </w:r>
          </w:p>
        </w:tc>
        <w:tc>
          <w:tcPr>
            <w:tcW w:w="2265" w:type="dxa"/>
          </w:tcPr>
          <w:p w14:paraId="0AD2297A" w14:textId="77777777" w:rsidR="000B6208" w:rsidRDefault="000B6208" w:rsidP="00AA7330">
            <w:pPr>
              <w:jc w:val="center"/>
            </w:pPr>
            <w:r>
              <w:t>-</w:t>
            </w:r>
          </w:p>
        </w:tc>
        <w:tc>
          <w:tcPr>
            <w:tcW w:w="2265" w:type="dxa"/>
          </w:tcPr>
          <w:p w14:paraId="3B8DF04F" w14:textId="77777777" w:rsidR="000B6208" w:rsidRDefault="000B6208" w:rsidP="00AA7330">
            <w:pPr>
              <w:jc w:val="center"/>
            </w:pPr>
            <w:r>
              <w:t>00:00:00</w:t>
            </w:r>
          </w:p>
        </w:tc>
        <w:tc>
          <w:tcPr>
            <w:tcW w:w="2266" w:type="dxa"/>
          </w:tcPr>
          <w:p w14:paraId="4F48C903" w14:textId="77777777" w:rsidR="000B6208" w:rsidRDefault="000B6208" w:rsidP="00AA7330">
            <w:pPr>
              <w:jc w:val="center"/>
            </w:pPr>
            <w:r>
              <w:t>-</w:t>
            </w:r>
          </w:p>
        </w:tc>
      </w:tr>
      <w:tr w:rsidR="000B6208" w14:paraId="489F6539" w14:textId="77777777" w:rsidTr="00AA7330">
        <w:tc>
          <w:tcPr>
            <w:tcW w:w="2265" w:type="dxa"/>
          </w:tcPr>
          <w:p w14:paraId="5A6AD98E" w14:textId="77777777" w:rsidR="000B6208" w:rsidRDefault="000B6208" w:rsidP="00AA7330">
            <w:pPr>
              <w:jc w:val="center"/>
            </w:pPr>
            <w:r>
              <w:t>Performance</w:t>
            </w:r>
          </w:p>
        </w:tc>
        <w:tc>
          <w:tcPr>
            <w:tcW w:w="2265" w:type="dxa"/>
          </w:tcPr>
          <w:p w14:paraId="50290EA0" w14:textId="48BCE517" w:rsidR="000B6208" w:rsidRDefault="000B6208" w:rsidP="00AA7330">
            <w:pPr>
              <w:jc w:val="center"/>
            </w:pPr>
            <w:r>
              <w:t>0.698</w:t>
            </w:r>
          </w:p>
        </w:tc>
        <w:tc>
          <w:tcPr>
            <w:tcW w:w="2265" w:type="dxa"/>
          </w:tcPr>
          <w:p w14:paraId="5222FB7F" w14:textId="41B051E6" w:rsidR="000B6208" w:rsidRDefault="000B6208" w:rsidP="00AA7330">
            <w:pPr>
              <w:jc w:val="center"/>
            </w:pPr>
            <w:r>
              <w:t>0.0385</w:t>
            </w:r>
          </w:p>
        </w:tc>
        <w:tc>
          <w:tcPr>
            <w:tcW w:w="2266" w:type="dxa"/>
          </w:tcPr>
          <w:p w14:paraId="23171C24" w14:textId="77777777" w:rsidR="000B6208" w:rsidRDefault="000B6208" w:rsidP="00AA7330">
            <w:pPr>
              <w:jc w:val="center"/>
            </w:pPr>
            <w:r>
              <w:t>0</w:t>
            </w:r>
          </w:p>
        </w:tc>
      </w:tr>
      <w:tr w:rsidR="000B6208" w14:paraId="03D4A7C1" w14:textId="77777777" w:rsidTr="00AA7330">
        <w:tc>
          <w:tcPr>
            <w:tcW w:w="2265" w:type="dxa"/>
          </w:tcPr>
          <w:p w14:paraId="25FB14E0" w14:textId="77777777" w:rsidR="000B6208" w:rsidRDefault="000B6208" w:rsidP="00AA7330">
            <w:pPr>
              <w:jc w:val="center"/>
            </w:pPr>
            <w:r>
              <w:t>Gradient</w:t>
            </w:r>
          </w:p>
        </w:tc>
        <w:tc>
          <w:tcPr>
            <w:tcW w:w="2265" w:type="dxa"/>
          </w:tcPr>
          <w:p w14:paraId="2C5C8EB2" w14:textId="62DAA988" w:rsidR="000B6208" w:rsidRDefault="000B6208" w:rsidP="00AA7330">
            <w:pPr>
              <w:jc w:val="center"/>
            </w:pPr>
            <w:r>
              <w:t>1.53</w:t>
            </w:r>
          </w:p>
        </w:tc>
        <w:tc>
          <w:tcPr>
            <w:tcW w:w="2265" w:type="dxa"/>
          </w:tcPr>
          <w:p w14:paraId="75DB1AC7" w14:textId="329E3EE5" w:rsidR="000B6208" w:rsidRDefault="000B6208" w:rsidP="00AA7330">
            <w:pPr>
              <w:jc w:val="center"/>
            </w:pPr>
            <w:r>
              <w:t>0.00672</w:t>
            </w:r>
          </w:p>
        </w:tc>
        <w:tc>
          <w:tcPr>
            <w:tcW w:w="2266" w:type="dxa"/>
          </w:tcPr>
          <w:p w14:paraId="719F3582" w14:textId="77777777" w:rsidR="000B6208" w:rsidRDefault="000B6208" w:rsidP="00AA7330">
            <w:pPr>
              <w:jc w:val="center"/>
            </w:pPr>
            <w:r>
              <w:t>1e-07</w:t>
            </w:r>
          </w:p>
        </w:tc>
      </w:tr>
      <w:tr w:rsidR="000B6208" w14:paraId="1CD3E409" w14:textId="77777777" w:rsidTr="00AA7330">
        <w:tc>
          <w:tcPr>
            <w:tcW w:w="2265" w:type="dxa"/>
          </w:tcPr>
          <w:p w14:paraId="10343D68" w14:textId="77777777" w:rsidR="000B6208" w:rsidRDefault="000B6208" w:rsidP="00AA7330">
            <w:pPr>
              <w:jc w:val="center"/>
            </w:pPr>
            <w:r>
              <w:t>Mu</w:t>
            </w:r>
          </w:p>
        </w:tc>
        <w:tc>
          <w:tcPr>
            <w:tcW w:w="2265" w:type="dxa"/>
          </w:tcPr>
          <w:p w14:paraId="3F246B4A" w14:textId="77777777" w:rsidR="000B6208" w:rsidRDefault="000B6208" w:rsidP="00AA7330">
            <w:pPr>
              <w:jc w:val="center"/>
            </w:pPr>
            <w:r>
              <w:t>0.001</w:t>
            </w:r>
          </w:p>
        </w:tc>
        <w:tc>
          <w:tcPr>
            <w:tcW w:w="2265" w:type="dxa"/>
          </w:tcPr>
          <w:p w14:paraId="7334CBAC" w14:textId="4E60DF8B" w:rsidR="000B6208" w:rsidRDefault="000B6208" w:rsidP="00AA7330">
            <w:pPr>
              <w:jc w:val="center"/>
            </w:pPr>
            <w:r>
              <w:t>1e-06</w:t>
            </w:r>
          </w:p>
        </w:tc>
        <w:tc>
          <w:tcPr>
            <w:tcW w:w="2266" w:type="dxa"/>
          </w:tcPr>
          <w:p w14:paraId="4B7684DD" w14:textId="77777777" w:rsidR="000B6208" w:rsidRDefault="000B6208" w:rsidP="00AA7330">
            <w:pPr>
              <w:jc w:val="center"/>
            </w:pPr>
            <w:r>
              <w:t>1e+10</w:t>
            </w:r>
          </w:p>
        </w:tc>
      </w:tr>
      <w:tr w:rsidR="000B6208" w14:paraId="4190D4BC" w14:textId="77777777" w:rsidTr="00AA7330">
        <w:tc>
          <w:tcPr>
            <w:tcW w:w="2265" w:type="dxa"/>
          </w:tcPr>
          <w:p w14:paraId="07DFE745" w14:textId="77777777" w:rsidR="000B6208" w:rsidRDefault="000B6208" w:rsidP="00AA7330">
            <w:pPr>
              <w:jc w:val="center"/>
            </w:pPr>
            <w:r>
              <w:t>Validation Checks</w:t>
            </w:r>
          </w:p>
        </w:tc>
        <w:tc>
          <w:tcPr>
            <w:tcW w:w="2265" w:type="dxa"/>
          </w:tcPr>
          <w:p w14:paraId="33B7E5CF" w14:textId="77777777" w:rsidR="000B6208" w:rsidRDefault="000B6208" w:rsidP="00AA7330">
            <w:pPr>
              <w:jc w:val="center"/>
            </w:pPr>
            <w:r>
              <w:t>0</w:t>
            </w:r>
          </w:p>
        </w:tc>
        <w:tc>
          <w:tcPr>
            <w:tcW w:w="2265" w:type="dxa"/>
          </w:tcPr>
          <w:p w14:paraId="30F80254" w14:textId="77777777" w:rsidR="000B6208" w:rsidRDefault="000B6208" w:rsidP="00AA7330">
            <w:pPr>
              <w:jc w:val="center"/>
            </w:pPr>
            <w:r>
              <w:t>6</w:t>
            </w:r>
          </w:p>
        </w:tc>
        <w:tc>
          <w:tcPr>
            <w:tcW w:w="2266" w:type="dxa"/>
          </w:tcPr>
          <w:p w14:paraId="357E18F9" w14:textId="77777777" w:rsidR="000B6208" w:rsidRDefault="000B6208" w:rsidP="00AA7330">
            <w:pPr>
              <w:jc w:val="center"/>
            </w:pPr>
            <w:r>
              <w:t>6</w:t>
            </w:r>
          </w:p>
        </w:tc>
      </w:tr>
    </w:tbl>
    <w:p w14:paraId="6B8E89FF" w14:textId="15C1B763" w:rsidR="000B6208" w:rsidRDefault="00E6471D" w:rsidP="000B6208">
      <w:pPr>
        <w:pStyle w:val="Caption"/>
      </w:pPr>
      <w:r>
        <w:br/>
      </w:r>
      <w:bookmarkStart w:id="237" w:name="_Toc147396007"/>
      <w:r w:rsidR="000B6208">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18</w:t>
      </w:r>
      <w:r w:rsidR="00961355">
        <w:fldChar w:fldCharType="end"/>
      </w:r>
      <w:r w:rsidR="000B6208">
        <w:t xml:space="preserve"> </w:t>
      </w:r>
      <w:r w:rsidR="000B6208" w:rsidRPr="005F2081">
        <w:t xml:space="preserve">LM Training </w:t>
      </w:r>
      <w:r w:rsidR="000B6208">
        <w:t>results</w:t>
      </w:r>
      <w:r w:rsidR="000B6208" w:rsidRPr="005F2081">
        <w:t xml:space="preserve"> on 5 IMUs with </w:t>
      </w:r>
      <w:r w:rsidR="000B6208">
        <w:t>5</w:t>
      </w:r>
      <w:r w:rsidR="000B6208" w:rsidRPr="005F2081">
        <w:t>-layer NN</w:t>
      </w:r>
      <w:bookmarkEnd w:id="237"/>
    </w:p>
    <w:tbl>
      <w:tblPr>
        <w:tblStyle w:val="TableGrid"/>
        <w:tblW w:w="0" w:type="auto"/>
        <w:tblLook w:val="04A0" w:firstRow="1" w:lastRow="0" w:firstColumn="1" w:lastColumn="0" w:noHBand="0" w:noVBand="1"/>
      </w:tblPr>
      <w:tblGrid>
        <w:gridCol w:w="2265"/>
        <w:gridCol w:w="2265"/>
        <w:gridCol w:w="2265"/>
        <w:gridCol w:w="2266"/>
      </w:tblGrid>
      <w:tr w:rsidR="000B6208" w14:paraId="4F9CE4AC" w14:textId="77777777" w:rsidTr="00AA7330">
        <w:tc>
          <w:tcPr>
            <w:tcW w:w="2265" w:type="dxa"/>
          </w:tcPr>
          <w:p w14:paraId="5650F7B8" w14:textId="77777777" w:rsidR="000B6208" w:rsidRDefault="000B6208" w:rsidP="00AA7330">
            <w:pPr>
              <w:jc w:val="center"/>
            </w:pPr>
          </w:p>
        </w:tc>
        <w:tc>
          <w:tcPr>
            <w:tcW w:w="2265" w:type="dxa"/>
          </w:tcPr>
          <w:p w14:paraId="7B3C1FE3" w14:textId="77777777" w:rsidR="000B6208" w:rsidRDefault="000B6208" w:rsidP="00AA7330">
            <w:pPr>
              <w:jc w:val="center"/>
            </w:pPr>
            <w:r>
              <w:t>Observations</w:t>
            </w:r>
          </w:p>
        </w:tc>
        <w:tc>
          <w:tcPr>
            <w:tcW w:w="2265" w:type="dxa"/>
          </w:tcPr>
          <w:p w14:paraId="4CA043B2" w14:textId="77777777" w:rsidR="000B6208" w:rsidRDefault="000B6208" w:rsidP="00AA7330">
            <w:pPr>
              <w:jc w:val="center"/>
            </w:pPr>
            <w:r>
              <w:t>MSE</w:t>
            </w:r>
          </w:p>
        </w:tc>
        <w:tc>
          <w:tcPr>
            <w:tcW w:w="2266" w:type="dxa"/>
          </w:tcPr>
          <w:p w14:paraId="3B51E3CC" w14:textId="77777777" w:rsidR="000B6208" w:rsidRDefault="000B6208" w:rsidP="00AA7330">
            <w:pPr>
              <w:jc w:val="center"/>
            </w:pPr>
            <w:r>
              <w:t>R</w:t>
            </w:r>
          </w:p>
        </w:tc>
      </w:tr>
      <w:tr w:rsidR="000B6208" w14:paraId="3D9E86D1" w14:textId="77777777" w:rsidTr="00AA7330">
        <w:tc>
          <w:tcPr>
            <w:tcW w:w="2265" w:type="dxa"/>
          </w:tcPr>
          <w:p w14:paraId="50FD72F9" w14:textId="77777777" w:rsidR="000B6208" w:rsidRDefault="000B6208" w:rsidP="00AA7330">
            <w:pPr>
              <w:jc w:val="center"/>
            </w:pPr>
            <w:r>
              <w:t>Training</w:t>
            </w:r>
          </w:p>
        </w:tc>
        <w:tc>
          <w:tcPr>
            <w:tcW w:w="2265" w:type="dxa"/>
          </w:tcPr>
          <w:p w14:paraId="2630A827" w14:textId="77777777" w:rsidR="000B6208" w:rsidRDefault="000B6208" w:rsidP="00AA7330">
            <w:pPr>
              <w:jc w:val="center"/>
            </w:pPr>
            <w:r>
              <w:t>3499</w:t>
            </w:r>
          </w:p>
        </w:tc>
        <w:tc>
          <w:tcPr>
            <w:tcW w:w="2265" w:type="dxa"/>
          </w:tcPr>
          <w:p w14:paraId="33AFB703" w14:textId="098A666A" w:rsidR="000B6208" w:rsidRDefault="000B6208" w:rsidP="00AA7330">
            <w:pPr>
              <w:jc w:val="center"/>
            </w:pPr>
            <w:r>
              <w:t>0.0391</w:t>
            </w:r>
          </w:p>
        </w:tc>
        <w:tc>
          <w:tcPr>
            <w:tcW w:w="2266" w:type="dxa"/>
          </w:tcPr>
          <w:p w14:paraId="770CB592" w14:textId="6571D6E4" w:rsidR="000B6208" w:rsidRDefault="000B6208" w:rsidP="00AA7330">
            <w:pPr>
              <w:jc w:val="center"/>
            </w:pPr>
            <w:r>
              <w:t>0.9303</w:t>
            </w:r>
          </w:p>
        </w:tc>
      </w:tr>
      <w:tr w:rsidR="000B6208" w14:paraId="70F1BFE2" w14:textId="77777777" w:rsidTr="00AA7330">
        <w:tc>
          <w:tcPr>
            <w:tcW w:w="2265" w:type="dxa"/>
          </w:tcPr>
          <w:p w14:paraId="05A6E59B" w14:textId="77777777" w:rsidR="000B6208" w:rsidRDefault="000B6208" w:rsidP="00AA7330">
            <w:pPr>
              <w:jc w:val="center"/>
            </w:pPr>
            <w:r>
              <w:t>Validation</w:t>
            </w:r>
          </w:p>
        </w:tc>
        <w:tc>
          <w:tcPr>
            <w:tcW w:w="2265" w:type="dxa"/>
          </w:tcPr>
          <w:p w14:paraId="6EC33170" w14:textId="77777777" w:rsidR="000B6208" w:rsidRDefault="000B6208" w:rsidP="00AA7330">
            <w:pPr>
              <w:jc w:val="center"/>
            </w:pPr>
            <w:r>
              <w:t>750</w:t>
            </w:r>
          </w:p>
        </w:tc>
        <w:tc>
          <w:tcPr>
            <w:tcW w:w="2265" w:type="dxa"/>
          </w:tcPr>
          <w:p w14:paraId="514C967D" w14:textId="7A6BA557" w:rsidR="000B6208" w:rsidRDefault="000B6208" w:rsidP="00AA7330">
            <w:pPr>
              <w:jc w:val="center"/>
            </w:pPr>
            <w:r>
              <w:t>0.0517</w:t>
            </w:r>
          </w:p>
        </w:tc>
        <w:tc>
          <w:tcPr>
            <w:tcW w:w="2266" w:type="dxa"/>
          </w:tcPr>
          <w:p w14:paraId="02361C8B" w14:textId="05445B03" w:rsidR="000B6208" w:rsidRDefault="000B6208" w:rsidP="00AA7330">
            <w:pPr>
              <w:jc w:val="center"/>
            </w:pPr>
            <w:r>
              <w:t>0.9099</w:t>
            </w:r>
          </w:p>
        </w:tc>
      </w:tr>
      <w:tr w:rsidR="000B6208" w14:paraId="65902AF8" w14:textId="77777777" w:rsidTr="00AA7330">
        <w:tc>
          <w:tcPr>
            <w:tcW w:w="2265" w:type="dxa"/>
          </w:tcPr>
          <w:p w14:paraId="055B3493" w14:textId="77777777" w:rsidR="000B6208" w:rsidRDefault="000B6208" w:rsidP="00AA7330">
            <w:pPr>
              <w:jc w:val="center"/>
            </w:pPr>
            <w:r>
              <w:t>Test</w:t>
            </w:r>
          </w:p>
        </w:tc>
        <w:tc>
          <w:tcPr>
            <w:tcW w:w="2265" w:type="dxa"/>
          </w:tcPr>
          <w:p w14:paraId="16FC8C00" w14:textId="77777777" w:rsidR="000B6208" w:rsidRDefault="000B6208" w:rsidP="00AA7330">
            <w:pPr>
              <w:jc w:val="center"/>
            </w:pPr>
            <w:r>
              <w:t>750</w:t>
            </w:r>
          </w:p>
        </w:tc>
        <w:tc>
          <w:tcPr>
            <w:tcW w:w="2265" w:type="dxa"/>
          </w:tcPr>
          <w:p w14:paraId="71938FFF" w14:textId="2080195D" w:rsidR="000B6208" w:rsidRDefault="000B6208" w:rsidP="00AA7330">
            <w:pPr>
              <w:jc w:val="center"/>
            </w:pPr>
            <w:r>
              <w:t>0.0424</w:t>
            </w:r>
          </w:p>
        </w:tc>
        <w:tc>
          <w:tcPr>
            <w:tcW w:w="2266" w:type="dxa"/>
          </w:tcPr>
          <w:p w14:paraId="45082C16" w14:textId="3D9D0D1B" w:rsidR="000B6208" w:rsidRDefault="000B6208" w:rsidP="00AA7330">
            <w:pPr>
              <w:jc w:val="center"/>
            </w:pPr>
            <w:r>
              <w:t>0.9253</w:t>
            </w:r>
          </w:p>
        </w:tc>
      </w:tr>
    </w:tbl>
    <w:p w14:paraId="66CD6A45" w14:textId="1234BD15" w:rsidR="000B6208" w:rsidRPr="00DE7AC2" w:rsidRDefault="000B6208" w:rsidP="000B6208">
      <w:pPr>
        <w:pStyle w:val="BodyText"/>
      </w:pPr>
      <w:r>
        <w:br/>
      </w:r>
      <w:r w:rsidR="00DE7AC2">
        <w:t xml:space="preserve">Utilising the extra IMUs </w:t>
      </w:r>
      <w:r w:rsidR="006720F3">
        <w:t xml:space="preserve">(Tables 4.17 and 4.18) </w:t>
      </w:r>
      <w:r w:rsidR="00DE7AC2">
        <w:t xml:space="preserve">appears to offer no significant </w:t>
      </w:r>
      <w:r w:rsidR="00B05DD5">
        <w:t xml:space="preserve">statistical </w:t>
      </w:r>
      <w:r w:rsidR="00DE7AC2">
        <w:t>benefit over utilising a single IMU.</w:t>
      </w:r>
      <w:r w:rsidR="006720F3">
        <w:t xml:space="preserve"> </w:t>
      </w:r>
      <w:r w:rsidR="00DE7AC2">
        <w:t>The number of layers within the neural network has more effect than the number of IMUs.</w:t>
      </w:r>
    </w:p>
    <w:p w14:paraId="3CB01E16" w14:textId="7172D4C5" w:rsidR="00704F67" w:rsidRPr="00704F67" w:rsidRDefault="00704F67" w:rsidP="00704F67">
      <w:pPr>
        <w:pStyle w:val="BodyText"/>
        <w:rPr>
          <w:color w:val="FF0000"/>
        </w:rPr>
      </w:pPr>
    </w:p>
    <w:p w14:paraId="2CEE5994" w14:textId="4B7F00F7" w:rsidR="005E766F" w:rsidRPr="005E766F" w:rsidRDefault="005E766F" w:rsidP="0052461A">
      <w:pPr>
        <w:pStyle w:val="BodyText"/>
        <w:spacing w:line="240" w:lineRule="auto"/>
      </w:pPr>
    </w:p>
    <w:p w14:paraId="52CCF94C" w14:textId="77777777" w:rsidR="000B6208" w:rsidRDefault="000B6208">
      <w:pPr>
        <w:rPr>
          <w:rFonts w:ascii="Calibri" w:hAnsi="Calibri" w:cs="Calibri"/>
          <w:b/>
          <w:bCs/>
          <w:sz w:val="26"/>
          <w:szCs w:val="26"/>
        </w:rPr>
      </w:pPr>
      <w:r>
        <w:br w:type="page"/>
      </w:r>
    </w:p>
    <w:p w14:paraId="52762F20" w14:textId="5B4DCD61" w:rsidR="003D525A" w:rsidRDefault="0052461A" w:rsidP="00325301">
      <w:pPr>
        <w:pStyle w:val="Heading3"/>
        <w:rPr>
          <w:noProof w:val="0"/>
        </w:rPr>
      </w:pPr>
      <w:bookmarkStart w:id="238" w:name="_Toc147396120"/>
      <w:r>
        <w:rPr>
          <w:noProof w:val="0"/>
        </w:rPr>
        <w:lastRenderedPageBreak/>
        <w:t>Would using a magnetometer assist accuracy?</w:t>
      </w:r>
      <w:bookmarkEnd w:id="238"/>
    </w:p>
    <w:p w14:paraId="2CBA8063" w14:textId="3A651E99" w:rsidR="00AB4C0D" w:rsidRDefault="00B03033" w:rsidP="00744898">
      <w:pPr>
        <w:pStyle w:val="BodyText"/>
        <w:rPr>
          <w:rStyle w:val="BodyTextChar"/>
        </w:rPr>
      </w:pPr>
      <w:r w:rsidRPr="00744898">
        <w:rPr>
          <w:rStyle w:val="BodyTextChar"/>
        </w:rPr>
        <w:t>It has been assumed that</w:t>
      </w:r>
      <w:r w:rsidR="00DE7AC2">
        <w:rPr>
          <w:rStyle w:val="BodyTextChar"/>
        </w:rPr>
        <w:t xml:space="preserve"> </w:t>
      </w:r>
      <w:r w:rsidR="00DE7AC2" w:rsidRPr="00744898">
        <w:rPr>
          <w:rStyle w:val="BodyTextChar"/>
        </w:rPr>
        <w:t>using a magnetometer</w:t>
      </w:r>
      <w:r w:rsidR="00DE7AC2">
        <w:rPr>
          <w:rStyle w:val="BodyTextChar"/>
        </w:rPr>
        <w:t xml:space="preserve"> would not be beneficial </w:t>
      </w:r>
      <w:r w:rsidRPr="00744898">
        <w:rPr>
          <w:rStyle w:val="BodyTextChar"/>
        </w:rPr>
        <w:t xml:space="preserve">because of the ferrous surroundings when mounted on a vehicle. </w:t>
      </w:r>
      <w:r w:rsidR="000B6208">
        <w:rPr>
          <w:rStyle w:val="BodyTextChar"/>
        </w:rPr>
        <w:t>When u</w:t>
      </w:r>
      <w:r w:rsidRPr="00744898">
        <w:rPr>
          <w:rStyle w:val="BodyTextChar"/>
        </w:rPr>
        <w:t xml:space="preserve">sing a robot arm, the </w:t>
      </w:r>
      <w:r w:rsidR="00DE7AC2">
        <w:rPr>
          <w:rStyle w:val="BodyTextChar"/>
        </w:rPr>
        <w:t xml:space="preserve">aluminium </w:t>
      </w:r>
      <w:r w:rsidRPr="00744898">
        <w:rPr>
          <w:rStyle w:val="BodyTextChar"/>
        </w:rPr>
        <w:t xml:space="preserve">ferrous components (including the baseboard itself) are paramagnetic in that they magnetise in the presence of a magnetic field but will not generate such a field. </w:t>
      </w:r>
      <w:r w:rsidR="00B05DD5">
        <w:rPr>
          <w:rStyle w:val="BodyTextChar"/>
        </w:rPr>
        <w:t>The magnetometer information is utilised in t</w:t>
      </w:r>
      <w:r w:rsidR="00AB4C0D">
        <w:rPr>
          <w:rStyle w:val="BodyTextChar"/>
        </w:rPr>
        <w:t xml:space="preserve">his </w:t>
      </w:r>
      <w:r w:rsidR="00B05DD5">
        <w:rPr>
          <w:rStyle w:val="BodyTextChar"/>
        </w:rPr>
        <w:t xml:space="preserve">experiment to validate this </w:t>
      </w:r>
      <w:r w:rsidR="00AB4C0D">
        <w:rPr>
          <w:rStyle w:val="BodyTextChar"/>
        </w:rPr>
        <w:t>assumption.</w:t>
      </w:r>
    </w:p>
    <w:p w14:paraId="1F197CF2" w14:textId="3D9B6B3D" w:rsidR="00744898" w:rsidRPr="00744898" w:rsidRDefault="00AB4C0D" w:rsidP="00B05DD5">
      <w:pPr>
        <w:pStyle w:val="BodyText"/>
      </w:pPr>
      <w:r>
        <w:t>The robot arm is initially positioned as per</w:t>
      </w:r>
      <w:r w:rsidR="00B05DD5">
        <w:t xml:space="preserve"> Figure</w:t>
      </w:r>
      <w:r>
        <w:t xml:space="preserve"> 3.4. As both the Wrist2 and Wrist3 joints are positioned at a </w:t>
      </w:r>
      <w:r>
        <w:rPr>
          <w:rFonts w:cs="Calibri"/>
        </w:rPr>
        <w:t>π</w:t>
      </w:r>
      <w:r>
        <w:t xml:space="preserve">/2 (90 degree) angle, results from these joints are counter rotated by </w:t>
      </w:r>
      <w:r>
        <w:rPr>
          <w:rFonts w:cs="Calibri"/>
        </w:rPr>
        <w:t>π</w:t>
      </w:r>
      <w:r>
        <w:t>/2 before processing. T</w:t>
      </w:r>
      <w:r w:rsidRPr="00280F56">
        <w:t xml:space="preserve">he robot arm was </w:t>
      </w:r>
      <w:r>
        <w:t xml:space="preserve">repetitively </w:t>
      </w:r>
      <w:r w:rsidRPr="00280F56">
        <w:t xml:space="preserve">rotated to the angles in </w:t>
      </w:r>
      <w:r>
        <w:t xml:space="preserve">listed in </w:t>
      </w:r>
      <w:r w:rsidRPr="00280F56">
        <w:t>Table 3</w:t>
      </w:r>
      <w:r>
        <w:t>.9</w:t>
      </w:r>
      <w:r w:rsidRPr="00280F56">
        <w:t xml:space="preserve"> </w:t>
      </w:r>
      <w:r w:rsidR="00B05DD5">
        <w:t xml:space="preserve">(varied movement) </w:t>
      </w:r>
      <w:r w:rsidRPr="00280F56">
        <w:t xml:space="preserve">and the Robot arm data was synchronised with the </w:t>
      </w:r>
      <w:r>
        <w:t>IMU</w:t>
      </w:r>
      <w:r w:rsidRPr="00280F56">
        <w:t xml:space="preserve"> data via manual alignment. </w:t>
      </w:r>
      <w:r w:rsidR="00B05DD5">
        <w:rPr>
          <w:rStyle w:val="BodyTextChar"/>
        </w:rPr>
        <w:t>M</w:t>
      </w:r>
      <w:r w:rsidR="0052461A" w:rsidRPr="00744898">
        <w:rPr>
          <w:rStyle w:val="BodyTextChar"/>
        </w:rPr>
        <w:t>agnetometer readings were utilised as well as gyroscope and accelerometer data</w:t>
      </w:r>
      <w:r w:rsidR="00B05DD5">
        <w:rPr>
          <w:rStyle w:val="BodyTextChar"/>
        </w:rPr>
        <w:t xml:space="preserve"> in this experiment</w:t>
      </w:r>
      <w:r w:rsidR="0052461A" w:rsidRPr="00744898">
        <w:rPr>
          <w:rStyle w:val="BodyTextChar"/>
        </w:rPr>
        <w:t xml:space="preserve">. </w:t>
      </w:r>
      <w:r w:rsidR="00176C07" w:rsidRPr="00744898">
        <w:rPr>
          <w:rStyle w:val="BodyTextChar"/>
        </w:rPr>
        <w:t>After synchronisation, t</w:t>
      </w:r>
      <w:r w:rsidR="0052461A" w:rsidRPr="00744898">
        <w:rPr>
          <w:rStyle w:val="BodyTextChar"/>
        </w:rPr>
        <w:t xml:space="preserve">he experiment </w:t>
      </w:r>
      <w:r w:rsidR="00E729BB" w:rsidRPr="00744898">
        <w:rPr>
          <w:rStyle w:val="BodyTextChar"/>
        </w:rPr>
        <w:t>produced the following</w:t>
      </w:r>
      <w:r w:rsidR="00B05DD5">
        <w:rPr>
          <w:rStyle w:val="BodyTextChar"/>
        </w:rPr>
        <w:t xml:space="preserve"> Madgwick and Kalman filter</w:t>
      </w:r>
      <w:r w:rsidR="00E729BB" w:rsidRPr="00744898">
        <w:rPr>
          <w:rStyle w:val="BodyTextChar"/>
        </w:rPr>
        <w:t xml:space="preserve"> results</w:t>
      </w:r>
      <w:r w:rsidR="00AE7517" w:rsidRPr="00744898">
        <w:rPr>
          <w:rStyle w:val="BodyTextChar"/>
        </w:rPr>
        <w:t>, plotted in Figure 4.</w:t>
      </w:r>
      <w:r w:rsidR="001D7E4D">
        <w:rPr>
          <w:rStyle w:val="BodyTextChar"/>
        </w:rPr>
        <w:t>2</w:t>
      </w:r>
      <w:r w:rsidR="00FF2C0F">
        <w:rPr>
          <w:rStyle w:val="BodyTextChar"/>
        </w:rPr>
        <w:t>9</w:t>
      </w:r>
      <w:r w:rsidR="00E729BB" w:rsidRPr="00744898">
        <w:rPr>
          <w:rStyle w:val="BodyTextChar"/>
        </w:rPr>
        <w:t>.</w:t>
      </w:r>
      <w:r w:rsidR="00AE7517" w:rsidRPr="00744898">
        <w:rPr>
          <w:rStyle w:val="BodyTextChar"/>
        </w:rPr>
        <w:t xml:space="preserve"> The results are </w:t>
      </w:r>
      <w:r w:rsidR="00FF2C0F">
        <w:rPr>
          <w:rStyle w:val="BodyTextChar"/>
        </w:rPr>
        <w:t xml:space="preserve">like </w:t>
      </w:r>
      <w:r w:rsidR="00AE7517" w:rsidRPr="00744898">
        <w:rPr>
          <w:rStyle w:val="BodyTextChar"/>
        </w:rPr>
        <w:t xml:space="preserve">the non-magnetometer-assisted </w:t>
      </w:r>
      <w:r w:rsidR="00B05DD5">
        <w:rPr>
          <w:rStyle w:val="BodyTextChar"/>
        </w:rPr>
        <w:t>filter results</w:t>
      </w:r>
      <w:r w:rsidR="00AE7517" w:rsidRPr="00744898">
        <w:rPr>
          <w:rStyle w:val="BodyTextChar"/>
        </w:rPr>
        <w:t>, confirming that the use of a magnetometer near any form of ferrous equipment (</w:t>
      </w:r>
      <w:r w:rsidR="00B03033" w:rsidRPr="00744898">
        <w:rPr>
          <w:rStyle w:val="BodyTextChar"/>
        </w:rPr>
        <w:t xml:space="preserve">even the paramagnetic </w:t>
      </w:r>
      <w:r w:rsidR="00AE7517" w:rsidRPr="00744898">
        <w:rPr>
          <w:rStyle w:val="BodyTextChar"/>
        </w:rPr>
        <w:t xml:space="preserve">aluminium baseboard and robot arm) </w:t>
      </w:r>
      <w:r w:rsidR="00062030">
        <w:rPr>
          <w:rStyle w:val="BodyTextChar"/>
        </w:rPr>
        <w:t>is</w:t>
      </w:r>
      <w:r w:rsidR="00AE7517" w:rsidRPr="00744898">
        <w:rPr>
          <w:rStyle w:val="BodyTextChar"/>
        </w:rPr>
        <w:t xml:space="preserve"> </w:t>
      </w:r>
      <w:r w:rsidR="005D6EB5">
        <w:rPr>
          <w:rStyle w:val="BodyTextChar"/>
        </w:rPr>
        <w:t xml:space="preserve">of no additional benefit compared to </w:t>
      </w:r>
      <w:r w:rsidR="00B05DD5">
        <w:rPr>
          <w:rStyle w:val="BodyTextChar"/>
        </w:rPr>
        <w:t xml:space="preserve">filter </w:t>
      </w:r>
      <w:r w:rsidR="005D6EB5">
        <w:rPr>
          <w:rStyle w:val="BodyTextChar"/>
        </w:rPr>
        <w:t xml:space="preserve">measurements made without </w:t>
      </w:r>
      <w:r w:rsidR="00B03033" w:rsidRPr="00744898">
        <w:rPr>
          <w:rStyle w:val="BodyTextChar"/>
        </w:rPr>
        <w:t>magnetometer information</w:t>
      </w:r>
      <w:r w:rsidR="00AE7517" w:rsidRPr="00744898">
        <w:rPr>
          <w:rStyle w:val="BodyTextChar"/>
        </w:rPr>
        <w:t xml:space="preserve">. </w:t>
      </w:r>
      <w:r w:rsidR="005D6EB5">
        <w:rPr>
          <w:rStyle w:val="BodyTextChar"/>
        </w:rPr>
        <w:t>T</w:t>
      </w:r>
      <w:r w:rsidR="00AE7517" w:rsidRPr="00744898">
        <w:rPr>
          <w:rStyle w:val="BodyTextChar"/>
        </w:rPr>
        <w:t xml:space="preserve">he magnetometer was only calibrated using the internal calibration system of the IMU, </w:t>
      </w:r>
      <w:r w:rsidR="00E35960">
        <w:rPr>
          <w:rStyle w:val="BodyTextChar"/>
        </w:rPr>
        <w:t xml:space="preserve">so some improvements could be possible, </w:t>
      </w:r>
      <w:r w:rsidR="00AE7517" w:rsidRPr="00744898">
        <w:rPr>
          <w:rStyle w:val="BodyTextChar"/>
        </w:rPr>
        <w:t xml:space="preserve">but </w:t>
      </w:r>
      <w:r>
        <w:rPr>
          <w:rStyle w:val="BodyTextChar"/>
        </w:rPr>
        <w:t xml:space="preserve">clearly show that there is marginal benefit, if any, in using magnetometer for roll and pitch determination. </w:t>
      </w:r>
      <w:r w:rsidR="00B05DD5">
        <w:rPr>
          <w:rStyle w:val="BodyTextChar"/>
        </w:rPr>
        <w:br/>
      </w:r>
      <w:r w:rsidR="00125C08">
        <w:t>The reason for this output is that b</w:t>
      </w:r>
      <w:r w:rsidR="00B05DD5">
        <w:t>oth the Madgwick and MATLAB Kalman-based filters use magnetometer data for heading correction only, and as yaw was not a desired output</w:t>
      </w:r>
      <w:r w:rsidR="00125C08">
        <w:t>, the magnetometer input was largely unutilised in the roll and pitch output results.</w:t>
      </w:r>
    </w:p>
    <w:p w14:paraId="180F2F81" w14:textId="7390CFD4" w:rsidR="00744898" w:rsidRDefault="001D7E4D" w:rsidP="00744898">
      <w:pPr>
        <w:pStyle w:val="BodyText"/>
      </w:pPr>
      <w:r>
        <w:rPr>
          <w:noProof/>
        </w:rPr>
        <w:lastRenderedPageBreak/>
        <w:drawing>
          <wp:inline distT="0" distB="0" distL="0" distR="0" wp14:anchorId="1581F526" wp14:editId="43841727">
            <wp:extent cx="5760085" cy="3472180"/>
            <wp:effectExtent l="0" t="0" r="0" b="0"/>
            <wp:docPr id="1693377545" name="Picture 16" descr="A colorful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77545" name="Picture 16" descr="A colorful lines on a white background&#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472180"/>
                    </a:xfrm>
                    <a:prstGeom prst="rect">
                      <a:avLst/>
                    </a:prstGeom>
                  </pic:spPr>
                </pic:pic>
              </a:graphicData>
            </a:graphic>
          </wp:inline>
        </w:drawing>
      </w:r>
    </w:p>
    <w:p w14:paraId="7A9BEC6A" w14:textId="355687ED" w:rsidR="00AE7517" w:rsidRDefault="00AE7517" w:rsidP="00744898">
      <w:pPr>
        <w:pStyle w:val="Caption"/>
      </w:pPr>
      <w:bookmarkStart w:id="239" w:name="_Toc147396070"/>
      <w:r w:rsidRPr="00744898">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29</w:t>
      </w:r>
      <w:r w:rsidR="005C2817">
        <w:fldChar w:fldCharType="end"/>
      </w:r>
      <w:r w:rsidRPr="00744898">
        <w:t xml:space="preserve"> Kalman </w:t>
      </w:r>
      <w:r w:rsidR="001D7E4D">
        <w:t xml:space="preserve">and Madgwick angles (with </w:t>
      </w:r>
      <w:r w:rsidRPr="00744898">
        <w:t>Magnetometer</w:t>
      </w:r>
      <w:r w:rsidR="001D7E4D">
        <w:t>) against robot arm angles</w:t>
      </w:r>
      <w:bookmarkEnd w:id="239"/>
    </w:p>
    <w:p w14:paraId="0D8F3DB6" w14:textId="1709FBE1" w:rsidR="00317F4F" w:rsidRDefault="00317F4F" w:rsidP="00AB4C0D">
      <w:pPr>
        <w:pStyle w:val="BodyText"/>
        <w:rPr>
          <w:noProof/>
          <w:szCs w:val="20"/>
        </w:rPr>
      </w:pPr>
      <w:r>
        <w:t xml:space="preserve">Training a 10-layer neural network on magnetometer-assisted data produced the results described in Tables </w:t>
      </w:r>
      <w:r w:rsidR="006720F3">
        <w:t>4.19</w:t>
      </w:r>
      <w:r>
        <w:t xml:space="preserve"> and </w:t>
      </w:r>
      <w:r w:rsidR="006720F3">
        <w:t>4.20</w:t>
      </w:r>
      <w:r w:rsidR="00AB4C0D">
        <w:t xml:space="preserve"> and Figures 4.30 to 4.32</w:t>
      </w:r>
      <w:r>
        <w:t>.</w:t>
      </w:r>
    </w:p>
    <w:p w14:paraId="41E4C704" w14:textId="4FECCCDD" w:rsidR="00317F4F" w:rsidRDefault="00317F4F" w:rsidP="00317F4F">
      <w:pPr>
        <w:pStyle w:val="Caption"/>
      </w:pPr>
      <w:bookmarkStart w:id="240" w:name="_Toc147396008"/>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19</w:t>
      </w:r>
      <w:r w:rsidR="00961355">
        <w:fldChar w:fldCharType="end"/>
      </w:r>
      <w:r>
        <w:t xml:space="preserve"> </w:t>
      </w:r>
      <w:r w:rsidR="005E06E8">
        <w:t xml:space="preserve">Training results of </w:t>
      </w:r>
      <w:r>
        <w:t>10-layer Neural Network with magnetometer-assisted data</w:t>
      </w:r>
      <w:bookmarkEnd w:id="240"/>
    </w:p>
    <w:tbl>
      <w:tblPr>
        <w:tblStyle w:val="TableGrid"/>
        <w:tblW w:w="0" w:type="auto"/>
        <w:tblLook w:val="04A0" w:firstRow="1" w:lastRow="0" w:firstColumn="1" w:lastColumn="0" w:noHBand="0" w:noVBand="1"/>
      </w:tblPr>
      <w:tblGrid>
        <w:gridCol w:w="2265"/>
        <w:gridCol w:w="2265"/>
        <w:gridCol w:w="2265"/>
        <w:gridCol w:w="2266"/>
      </w:tblGrid>
      <w:tr w:rsidR="00317F4F" w14:paraId="106A7D73" w14:textId="77777777" w:rsidTr="00317F4F">
        <w:tc>
          <w:tcPr>
            <w:tcW w:w="2265" w:type="dxa"/>
          </w:tcPr>
          <w:p w14:paraId="78346D16" w14:textId="77777777" w:rsidR="00317F4F" w:rsidRDefault="00317F4F" w:rsidP="005E06E8">
            <w:pPr>
              <w:jc w:val="center"/>
            </w:pPr>
          </w:p>
        </w:tc>
        <w:tc>
          <w:tcPr>
            <w:tcW w:w="2265" w:type="dxa"/>
          </w:tcPr>
          <w:p w14:paraId="0E49DC48" w14:textId="7EBFB846" w:rsidR="00317F4F" w:rsidRDefault="005E06E8" w:rsidP="005E06E8">
            <w:pPr>
              <w:jc w:val="center"/>
            </w:pPr>
            <w:r>
              <w:t>Observations</w:t>
            </w:r>
          </w:p>
        </w:tc>
        <w:tc>
          <w:tcPr>
            <w:tcW w:w="2265" w:type="dxa"/>
          </w:tcPr>
          <w:p w14:paraId="4294703A" w14:textId="371E20AE" w:rsidR="00317F4F" w:rsidRDefault="005E06E8" w:rsidP="005E06E8">
            <w:pPr>
              <w:jc w:val="center"/>
            </w:pPr>
            <w:r>
              <w:t>MSE</w:t>
            </w:r>
          </w:p>
        </w:tc>
        <w:tc>
          <w:tcPr>
            <w:tcW w:w="2266" w:type="dxa"/>
          </w:tcPr>
          <w:p w14:paraId="53A23224" w14:textId="19D8852F" w:rsidR="00317F4F" w:rsidRDefault="005E06E8" w:rsidP="005E06E8">
            <w:pPr>
              <w:jc w:val="center"/>
            </w:pPr>
            <w:r>
              <w:t>R</w:t>
            </w:r>
          </w:p>
        </w:tc>
      </w:tr>
      <w:tr w:rsidR="00317F4F" w14:paraId="2D1946EE" w14:textId="77777777" w:rsidTr="00317F4F">
        <w:tc>
          <w:tcPr>
            <w:tcW w:w="2265" w:type="dxa"/>
          </w:tcPr>
          <w:p w14:paraId="605B6D9B" w14:textId="1896FD15" w:rsidR="00317F4F" w:rsidRDefault="005E06E8" w:rsidP="005E06E8">
            <w:pPr>
              <w:jc w:val="center"/>
            </w:pPr>
            <w:r>
              <w:t>Training</w:t>
            </w:r>
          </w:p>
        </w:tc>
        <w:tc>
          <w:tcPr>
            <w:tcW w:w="2265" w:type="dxa"/>
          </w:tcPr>
          <w:p w14:paraId="2E88C26E" w14:textId="254FF4CE" w:rsidR="00317F4F" w:rsidRDefault="005E06E8" w:rsidP="005E06E8">
            <w:pPr>
              <w:jc w:val="center"/>
            </w:pPr>
            <w:r>
              <w:t>4604</w:t>
            </w:r>
          </w:p>
        </w:tc>
        <w:tc>
          <w:tcPr>
            <w:tcW w:w="2265" w:type="dxa"/>
          </w:tcPr>
          <w:p w14:paraId="4F97B7BF" w14:textId="4345568E" w:rsidR="00317F4F" w:rsidRDefault="005E06E8" w:rsidP="005E06E8">
            <w:pPr>
              <w:jc w:val="center"/>
            </w:pPr>
            <w:r>
              <w:t>0.0172</w:t>
            </w:r>
          </w:p>
        </w:tc>
        <w:tc>
          <w:tcPr>
            <w:tcW w:w="2266" w:type="dxa"/>
          </w:tcPr>
          <w:p w14:paraId="0A7106A9" w14:textId="246B90AA" w:rsidR="00317F4F" w:rsidRDefault="005E06E8" w:rsidP="005E06E8">
            <w:pPr>
              <w:jc w:val="center"/>
            </w:pPr>
            <w:r>
              <w:t>0.2773</w:t>
            </w:r>
          </w:p>
        </w:tc>
      </w:tr>
      <w:tr w:rsidR="005E06E8" w14:paraId="1114576D" w14:textId="77777777" w:rsidTr="00317F4F">
        <w:tc>
          <w:tcPr>
            <w:tcW w:w="2265" w:type="dxa"/>
          </w:tcPr>
          <w:p w14:paraId="1B20A7EF" w14:textId="0B325846" w:rsidR="005E06E8" w:rsidRDefault="005E06E8" w:rsidP="005E06E8">
            <w:pPr>
              <w:jc w:val="center"/>
            </w:pPr>
            <w:r>
              <w:t>Validation</w:t>
            </w:r>
          </w:p>
        </w:tc>
        <w:tc>
          <w:tcPr>
            <w:tcW w:w="2265" w:type="dxa"/>
          </w:tcPr>
          <w:p w14:paraId="4ED737EB" w14:textId="4A7AFCEF" w:rsidR="005E06E8" w:rsidRDefault="005E06E8" w:rsidP="005E06E8">
            <w:pPr>
              <w:jc w:val="center"/>
            </w:pPr>
            <w:r>
              <w:t>987</w:t>
            </w:r>
          </w:p>
        </w:tc>
        <w:tc>
          <w:tcPr>
            <w:tcW w:w="2265" w:type="dxa"/>
          </w:tcPr>
          <w:p w14:paraId="3188FFC6" w14:textId="5BF6D8A3" w:rsidR="005E06E8" w:rsidRDefault="005E06E8" w:rsidP="005E06E8">
            <w:pPr>
              <w:jc w:val="center"/>
            </w:pPr>
            <w:r>
              <w:t>0.0161</w:t>
            </w:r>
          </w:p>
        </w:tc>
        <w:tc>
          <w:tcPr>
            <w:tcW w:w="2266" w:type="dxa"/>
          </w:tcPr>
          <w:p w14:paraId="6FC91AC1" w14:textId="14A8C5EB" w:rsidR="005E06E8" w:rsidRDefault="005E06E8" w:rsidP="005E06E8">
            <w:pPr>
              <w:jc w:val="center"/>
            </w:pPr>
            <w:r>
              <w:t>0.2020</w:t>
            </w:r>
          </w:p>
        </w:tc>
      </w:tr>
      <w:tr w:rsidR="005E06E8" w14:paraId="5A92C0F0" w14:textId="77777777" w:rsidTr="00317F4F">
        <w:tc>
          <w:tcPr>
            <w:tcW w:w="2265" w:type="dxa"/>
          </w:tcPr>
          <w:p w14:paraId="3D22CEAE" w14:textId="412AC051" w:rsidR="005E06E8" w:rsidRDefault="005E06E8" w:rsidP="005E06E8">
            <w:pPr>
              <w:jc w:val="center"/>
            </w:pPr>
            <w:r>
              <w:t>Test</w:t>
            </w:r>
          </w:p>
        </w:tc>
        <w:tc>
          <w:tcPr>
            <w:tcW w:w="2265" w:type="dxa"/>
          </w:tcPr>
          <w:p w14:paraId="7B5FCE36" w14:textId="39C42DA3" w:rsidR="005E06E8" w:rsidRDefault="005E06E8" w:rsidP="005E06E8">
            <w:pPr>
              <w:jc w:val="center"/>
            </w:pPr>
            <w:r>
              <w:t>987</w:t>
            </w:r>
          </w:p>
        </w:tc>
        <w:tc>
          <w:tcPr>
            <w:tcW w:w="2265" w:type="dxa"/>
          </w:tcPr>
          <w:p w14:paraId="2576E820" w14:textId="58F2934A" w:rsidR="005E06E8" w:rsidRDefault="005E06E8" w:rsidP="005E06E8">
            <w:pPr>
              <w:jc w:val="center"/>
            </w:pPr>
            <w:r>
              <w:t>0.0176</w:t>
            </w:r>
          </w:p>
        </w:tc>
        <w:tc>
          <w:tcPr>
            <w:tcW w:w="2266" w:type="dxa"/>
          </w:tcPr>
          <w:p w14:paraId="5DB3ECDD" w14:textId="7CC2F84E" w:rsidR="005E06E8" w:rsidRDefault="005E06E8" w:rsidP="005E06E8">
            <w:pPr>
              <w:jc w:val="center"/>
            </w:pPr>
            <w:r>
              <w:t>0.2070</w:t>
            </w:r>
          </w:p>
        </w:tc>
      </w:tr>
    </w:tbl>
    <w:p w14:paraId="558FE48A" w14:textId="45E23EB9" w:rsidR="005E06E8" w:rsidRDefault="005E06E8" w:rsidP="005E06E8">
      <w:pPr>
        <w:pStyle w:val="Caption"/>
      </w:pPr>
      <w:r>
        <w:br/>
      </w:r>
      <w:bookmarkStart w:id="241" w:name="_Toc147396009"/>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20</w:t>
      </w:r>
      <w:r w:rsidR="00961355">
        <w:fldChar w:fldCharType="end"/>
      </w:r>
      <w:r>
        <w:t xml:space="preserve"> Training Progress of a 10-layer neural network with magnetometer-assisted data</w:t>
      </w:r>
      <w:bookmarkEnd w:id="241"/>
    </w:p>
    <w:tbl>
      <w:tblPr>
        <w:tblStyle w:val="TableGrid"/>
        <w:tblW w:w="0" w:type="auto"/>
        <w:tblLook w:val="04A0" w:firstRow="1" w:lastRow="0" w:firstColumn="1" w:lastColumn="0" w:noHBand="0" w:noVBand="1"/>
      </w:tblPr>
      <w:tblGrid>
        <w:gridCol w:w="2265"/>
        <w:gridCol w:w="2265"/>
        <w:gridCol w:w="2265"/>
        <w:gridCol w:w="2266"/>
      </w:tblGrid>
      <w:tr w:rsidR="005E06E8" w14:paraId="0C153AE0" w14:textId="77777777" w:rsidTr="005E06E8">
        <w:tc>
          <w:tcPr>
            <w:tcW w:w="2265" w:type="dxa"/>
          </w:tcPr>
          <w:p w14:paraId="3555ABBE" w14:textId="07869201" w:rsidR="005E06E8" w:rsidRDefault="005E06E8" w:rsidP="005E06E8">
            <w:pPr>
              <w:jc w:val="center"/>
            </w:pPr>
            <w:r>
              <w:t>Unit</w:t>
            </w:r>
          </w:p>
        </w:tc>
        <w:tc>
          <w:tcPr>
            <w:tcW w:w="2265" w:type="dxa"/>
          </w:tcPr>
          <w:p w14:paraId="32AA6B32" w14:textId="6AC7D0C7" w:rsidR="005E06E8" w:rsidRDefault="005E06E8" w:rsidP="005E06E8">
            <w:pPr>
              <w:jc w:val="center"/>
            </w:pPr>
            <w:r>
              <w:t>Initial Value</w:t>
            </w:r>
          </w:p>
        </w:tc>
        <w:tc>
          <w:tcPr>
            <w:tcW w:w="2265" w:type="dxa"/>
          </w:tcPr>
          <w:p w14:paraId="4EDF2877" w14:textId="77E2B4A4" w:rsidR="005E06E8" w:rsidRDefault="005E06E8" w:rsidP="005E06E8">
            <w:pPr>
              <w:jc w:val="center"/>
            </w:pPr>
            <w:r>
              <w:t>Stopped Value</w:t>
            </w:r>
          </w:p>
        </w:tc>
        <w:tc>
          <w:tcPr>
            <w:tcW w:w="2266" w:type="dxa"/>
          </w:tcPr>
          <w:p w14:paraId="62204C1F" w14:textId="0B213958" w:rsidR="005E06E8" w:rsidRDefault="005E06E8" w:rsidP="005E06E8">
            <w:pPr>
              <w:jc w:val="center"/>
            </w:pPr>
            <w:r>
              <w:t>Target Value</w:t>
            </w:r>
          </w:p>
        </w:tc>
      </w:tr>
      <w:tr w:rsidR="005E06E8" w14:paraId="7BD7F467" w14:textId="77777777" w:rsidTr="005E06E8">
        <w:tc>
          <w:tcPr>
            <w:tcW w:w="2265" w:type="dxa"/>
          </w:tcPr>
          <w:p w14:paraId="25804F49" w14:textId="44B41C8D" w:rsidR="005E06E8" w:rsidRDefault="005E06E8" w:rsidP="005E06E8">
            <w:pPr>
              <w:jc w:val="center"/>
            </w:pPr>
            <w:r>
              <w:t>Epoch</w:t>
            </w:r>
          </w:p>
        </w:tc>
        <w:tc>
          <w:tcPr>
            <w:tcW w:w="2265" w:type="dxa"/>
          </w:tcPr>
          <w:p w14:paraId="466E67EE" w14:textId="4CB82AE2" w:rsidR="005E06E8" w:rsidRDefault="005E06E8" w:rsidP="005E06E8">
            <w:pPr>
              <w:jc w:val="center"/>
            </w:pPr>
            <w:r>
              <w:t>0</w:t>
            </w:r>
          </w:p>
        </w:tc>
        <w:tc>
          <w:tcPr>
            <w:tcW w:w="2265" w:type="dxa"/>
          </w:tcPr>
          <w:p w14:paraId="1495E915" w14:textId="7483748B" w:rsidR="005E06E8" w:rsidRDefault="005E06E8" w:rsidP="005E06E8">
            <w:pPr>
              <w:jc w:val="center"/>
            </w:pPr>
            <w:r>
              <w:t>13</w:t>
            </w:r>
          </w:p>
        </w:tc>
        <w:tc>
          <w:tcPr>
            <w:tcW w:w="2266" w:type="dxa"/>
          </w:tcPr>
          <w:p w14:paraId="561B9961" w14:textId="48448A93" w:rsidR="005E06E8" w:rsidRDefault="005E06E8" w:rsidP="005E06E8">
            <w:pPr>
              <w:jc w:val="center"/>
            </w:pPr>
            <w:r>
              <w:t>1000</w:t>
            </w:r>
          </w:p>
        </w:tc>
      </w:tr>
      <w:tr w:rsidR="005E06E8" w14:paraId="37D2F9B9" w14:textId="77777777" w:rsidTr="005E06E8">
        <w:tc>
          <w:tcPr>
            <w:tcW w:w="2265" w:type="dxa"/>
          </w:tcPr>
          <w:p w14:paraId="11BDA835" w14:textId="1D969C66" w:rsidR="005E06E8" w:rsidRDefault="005E06E8" w:rsidP="005E06E8">
            <w:pPr>
              <w:jc w:val="center"/>
            </w:pPr>
            <w:r>
              <w:t>Elapsed Time</w:t>
            </w:r>
          </w:p>
        </w:tc>
        <w:tc>
          <w:tcPr>
            <w:tcW w:w="2265" w:type="dxa"/>
          </w:tcPr>
          <w:p w14:paraId="33EAA936" w14:textId="35FAB1D3" w:rsidR="005E06E8" w:rsidRDefault="005E06E8" w:rsidP="005E06E8">
            <w:pPr>
              <w:jc w:val="center"/>
            </w:pPr>
            <w:r>
              <w:t>-</w:t>
            </w:r>
          </w:p>
        </w:tc>
        <w:tc>
          <w:tcPr>
            <w:tcW w:w="2265" w:type="dxa"/>
          </w:tcPr>
          <w:p w14:paraId="4C6A39AF" w14:textId="0394D38A" w:rsidR="005E06E8" w:rsidRDefault="005E06E8" w:rsidP="005E06E8">
            <w:pPr>
              <w:jc w:val="center"/>
            </w:pPr>
            <w:r>
              <w:t>00:00:00</w:t>
            </w:r>
          </w:p>
        </w:tc>
        <w:tc>
          <w:tcPr>
            <w:tcW w:w="2266" w:type="dxa"/>
          </w:tcPr>
          <w:p w14:paraId="2233C9D7" w14:textId="7F83FDF7" w:rsidR="005E06E8" w:rsidRDefault="005E06E8" w:rsidP="005E06E8">
            <w:pPr>
              <w:jc w:val="center"/>
            </w:pPr>
            <w:r>
              <w:t>-</w:t>
            </w:r>
          </w:p>
        </w:tc>
      </w:tr>
      <w:tr w:rsidR="005E06E8" w14:paraId="027BBD58" w14:textId="77777777" w:rsidTr="005E06E8">
        <w:tc>
          <w:tcPr>
            <w:tcW w:w="2265" w:type="dxa"/>
          </w:tcPr>
          <w:p w14:paraId="2E3960B7" w14:textId="1683E5FE" w:rsidR="005E06E8" w:rsidRDefault="005E06E8" w:rsidP="005E06E8">
            <w:pPr>
              <w:jc w:val="center"/>
            </w:pPr>
            <w:r>
              <w:t>Performance</w:t>
            </w:r>
          </w:p>
        </w:tc>
        <w:tc>
          <w:tcPr>
            <w:tcW w:w="2265" w:type="dxa"/>
          </w:tcPr>
          <w:p w14:paraId="6A40098B" w14:textId="3F3C4FC5" w:rsidR="005E06E8" w:rsidRDefault="005E06E8" w:rsidP="005E06E8">
            <w:pPr>
              <w:jc w:val="center"/>
            </w:pPr>
            <w:r>
              <w:t>0.613</w:t>
            </w:r>
          </w:p>
        </w:tc>
        <w:tc>
          <w:tcPr>
            <w:tcW w:w="2265" w:type="dxa"/>
          </w:tcPr>
          <w:p w14:paraId="35BB1B1F" w14:textId="281AFCD2" w:rsidR="005E06E8" w:rsidRDefault="005E06E8" w:rsidP="005E06E8">
            <w:pPr>
              <w:jc w:val="center"/>
            </w:pPr>
            <w:r>
              <w:t>0.0169</w:t>
            </w:r>
          </w:p>
        </w:tc>
        <w:tc>
          <w:tcPr>
            <w:tcW w:w="2266" w:type="dxa"/>
          </w:tcPr>
          <w:p w14:paraId="660C573D" w14:textId="2E61BAC3" w:rsidR="005E06E8" w:rsidRDefault="005E06E8" w:rsidP="005E06E8">
            <w:pPr>
              <w:jc w:val="center"/>
            </w:pPr>
            <w:r>
              <w:t>0</w:t>
            </w:r>
          </w:p>
        </w:tc>
      </w:tr>
      <w:tr w:rsidR="005E06E8" w14:paraId="275703F8" w14:textId="77777777" w:rsidTr="005E06E8">
        <w:tc>
          <w:tcPr>
            <w:tcW w:w="2265" w:type="dxa"/>
          </w:tcPr>
          <w:p w14:paraId="7A3FE39A" w14:textId="5D8F05DB" w:rsidR="005E06E8" w:rsidRDefault="005E06E8" w:rsidP="005E06E8">
            <w:pPr>
              <w:jc w:val="center"/>
            </w:pPr>
            <w:r>
              <w:t>Gradient</w:t>
            </w:r>
          </w:p>
        </w:tc>
        <w:tc>
          <w:tcPr>
            <w:tcW w:w="2265" w:type="dxa"/>
          </w:tcPr>
          <w:p w14:paraId="000B90C5" w14:textId="0435FFA9" w:rsidR="005E06E8" w:rsidRDefault="005E06E8" w:rsidP="005E06E8">
            <w:pPr>
              <w:jc w:val="center"/>
            </w:pPr>
            <w:r>
              <w:t>1.38</w:t>
            </w:r>
          </w:p>
        </w:tc>
        <w:tc>
          <w:tcPr>
            <w:tcW w:w="2265" w:type="dxa"/>
          </w:tcPr>
          <w:p w14:paraId="56BD98ED" w14:textId="39F991AB" w:rsidR="005E06E8" w:rsidRDefault="005E06E8" w:rsidP="005E06E8">
            <w:pPr>
              <w:jc w:val="center"/>
            </w:pPr>
            <w:r>
              <w:t>0.00173</w:t>
            </w:r>
          </w:p>
        </w:tc>
        <w:tc>
          <w:tcPr>
            <w:tcW w:w="2266" w:type="dxa"/>
          </w:tcPr>
          <w:p w14:paraId="42A0A141" w14:textId="52D04CA0" w:rsidR="005E06E8" w:rsidRDefault="005E06E8" w:rsidP="005E06E8">
            <w:pPr>
              <w:jc w:val="center"/>
            </w:pPr>
            <w:r>
              <w:t>1e-07</w:t>
            </w:r>
          </w:p>
        </w:tc>
      </w:tr>
      <w:tr w:rsidR="005E06E8" w14:paraId="2B298CD6" w14:textId="77777777" w:rsidTr="005E06E8">
        <w:tc>
          <w:tcPr>
            <w:tcW w:w="2265" w:type="dxa"/>
          </w:tcPr>
          <w:p w14:paraId="0EC5BB20" w14:textId="296E2F82" w:rsidR="005E06E8" w:rsidRDefault="005E06E8" w:rsidP="005E06E8">
            <w:pPr>
              <w:jc w:val="center"/>
            </w:pPr>
            <w:r>
              <w:t>Mu</w:t>
            </w:r>
          </w:p>
        </w:tc>
        <w:tc>
          <w:tcPr>
            <w:tcW w:w="2265" w:type="dxa"/>
          </w:tcPr>
          <w:p w14:paraId="52A86C27" w14:textId="21E68FB7" w:rsidR="005E06E8" w:rsidRDefault="005E06E8" w:rsidP="005E06E8">
            <w:pPr>
              <w:jc w:val="center"/>
            </w:pPr>
            <w:r>
              <w:t>0.001</w:t>
            </w:r>
          </w:p>
        </w:tc>
        <w:tc>
          <w:tcPr>
            <w:tcW w:w="2265" w:type="dxa"/>
          </w:tcPr>
          <w:p w14:paraId="2249F07B" w14:textId="6A7B8F07" w:rsidR="005E06E8" w:rsidRDefault="005E06E8" w:rsidP="005E06E8">
            <w:pPr>
              <w:jc w:val="center"/>
            </w:pPr>
            <w:r>
              <w:t>1e-06</w:t>
            </w:r>
          </w:p>
        </w:tc>
        <w:tc>
          <w:tcPr>
            <w:tcW w:w="2266" w:type="dxa"/>
          </w:tcPr>
          <w:p w14:paraId="099B7022" w14:textId="4BD07292" w:rsidR="005E06E8" w:rsidRDefault="005E06E8" w:rsidP="005E06E8">
            <w:pPr>
              <w:jc w:val="center"/>
            </w:pPr>
            <w:r>
              <w:t>1e+10</w:t>
            </w:r>
          </w:p>
        </w:tc>
      </w:tr>
      <w:tr w:rsidR="005E06E8" w14:paraId="50DFDD2B" w14:textId="77777777" w:rsidTr="005E06E8">
        <w:tc>
          <w:tcPr>
            <w:tcW w:w="2265" w:type="dxa"/>
          </w:tcPr>
          <w:p w14:paraId="7DA44ADF" w14:textId="4182B2B9" w:rsidR="005E06E8" w:rsidRDefault="005E06E8" w:rsidP="005E06E8">
            <w:pPr>
              <w:jc w:val="center"/>
            </w:pPr>
            <w:r>
              <w:t>Validation Checks</w:t>
            </w:r>
          </w:p>
        </w:tc>
        <w:tc>
          <w:tcPr>
            <w:tcW w:w="2265" w:type="dxa"/>
          </w:tcPr>
          <w:p w14:paraId="22D95828" w14:textId="4E0F37A7" w:rsidR="005E06E8" w:rsidRDefault="005E06E8" w:rsidP="005E06E8">
            <w:pPr>
              <w:jc w:val="center"/>
            </w:pPr>
            <w:r>
              <w:t>0</w:t>
            </w:r>
          </w:p>
        </w:tc>
        <w:tc>
          <w:tcPr>
            <w:tcW w:w="2265" w:type="dxa"/>
          </w:tcPr>
          <w:p w14:paraId="0717B5D9" w14:textId="38D6D058" w:rsidR="005E06E8" w:rsidRDefault="005E06E8" w:rsidP="005E06E8">
            <w:pPr>
              <w:jc w:val="center"/>
            </w:pPr>
            <w:r>
              <w:t>6</w:t>
            </w:r>
          </w:p>
        </w:tc>
        <w:tc>
          <w:tcPr>
            <w:tcW w:w="2266" w:type="dxa"/>
          </w:tcPr>
          <w:p w14:paraId="33A80BF7" w14:textId="24038F2C" w:rsidR="005E06E8" w:rsidRDefault="005E06E8" w:rsidP="005E06E8">
            <w:pPr>
              <w:jc w:val="center"/>
            </w:pPr>
            <w:r>
              <w:t>6</w:t>
            </w:r>
          </w:p>
        </w:tc>
      </w:tr>
    </w:tbl>
    <w:p w14:paraId="59CC5392" w14:textId="180DC29D" w:rsidR="00317F4F" w:rsidRDefault="005E06E8" w:rsidP="005E06E8">
      <w:pPr>
        <w:pStyle w:val="Caption"/>
      </w:pPr>
      <w:r>
        <w:lastRenderedPageBreak/>
        <w:br/>
      </w:r>
      <w:r w:rsidR="00C627D0">
        <w:drawing>
          <wp:inline distT="0" distB="0" distL="0" distR="0" wp14:anchorId="62EFC1C5" wp14:editId="1D2BF070">
            <wp:extent cx="4952254" cy="3943350"/>
            <wp:effectExtent l="0" t="0" r="1270" b="0"/>
            <wp:docPr id="13648764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6488" name="Picture 1364876488"/>
                    <pic:cNvPicPr/>
                  </pic:nvPicPr>
                  <pic:blipFill>
                    <a:blip r:embed="rId69">
                      <a:extLst>
                        <a:ext uri="{28A0092B-C50C-407E-A947-70E740481C1C}">
                          <a14:useLocalDpi xmlns:a14="http://schemas.microsoft.com/office/drawing/2010/main" val="0"/>
                        </a:ext>
                      </a:extLst>
                    </a:blip>
                    <a:stretch>
                      <a:fillRect/>
                    </a:stretch>
                  </pic:blipFill>
                  <pic:spPr>
                    <a:xfrm>
                      <a:off x="0" y="0"/>
                      <a:ext cx="4957592" cy="3947600"/>
                    </a:xfrm>
                    <a:prstGeom prst="rect">
                      <a:avLst/>
                    </a:prstGeom>
                  </pic:spPr>
                </pic:pic>
              </a:graphicData>
            </a:graphic>
          </wp:inline>
        </w:drawing>
      </w:r>
    </w:p>
    <w:p w14:paraId="4B945E45" w14:textId="4EB426A8" w:rsidR="00C627D0" w:rsidRDefault="00C627D0" w:rsidP="00C627D0">
      <w:pPr>
        <w:pStyle w:val="Caption"/>
      </w:pPr>
      <w:bookmarkStart w:id="242" w:name="_Toc147396071"/>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30</w:t>
      </w:r>
      <w:r w:rsidR="005C2817">
        <w:fldChar w:fldCharType="end"/>
      </w:r>
      <w:r>
        <w:t xml:space="preserve"> Training state of 10-layer neural network with magnetometer-assisted data</w:t>
      </w:r>
      <w:bookmarkEnd w:id="242"/>
    </w:p>
    <w:p w14:paraId="06CB3B32" w14:textId="00E5BBD1" w:rsidR="00C627D0" w:rsidRDefault="00C627D0" w:rsidP="00C627D0">
      <w:pPr>
        <w:pStyle w:val="BodyText"/>
      </w:pPr>
      <w:r>
        <w:rPr>
          <w:noProof/>
        </w:rPr>
        <w:drawing>
          <wp:inline distT="0" distB="0" distL="0" distR="0" wp14:anchorId="0862FF6B" wp14:editId="3F55717D">
            <wp:extent cx="4212984" cy="3429000"/>
            <wp:effectExtent l="0" t="0" r="0" b="0"/>
            <wp:docPr id="375880550" name="Picture 1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80550" name="Picture 18" descr="A graph of a graph&#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22822" cy="3437007"/>
                    </a:xfrm>
                    <a:prstGeom prst="rect">
                      <a:avLst/>
                    </a:prstGeom>
                  </pic:spPr>
                </pic:pic>
              </a:graphicData>
            </a:graphic>
          </wp:inline>
        </w:drawing>
      </w:r>
    </w:p>
    <w:p w14:paraId="69848AB5" w14:textId="1CD5CC17" w:rsidR="00C627D0" w:rsidRDefault="00C627D0" w:rsidP="00C627D0">
      <w:pPr>
        <w:pStyle w:val="Caption"/>
      </w:pPr>
      <w:bookmarkStart w:id="243" w:name="_Toc147396072"/>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31</w:t>
      </w:r>
      <w:r w:rsidR="005C2817">
        <w:fldChar w:fldCharType="end"/>
      </w:r>
      <w:r>
        <w:t xml:space="preserve"> Validation plot of 10-layer neural network with magnetometer-assisted data</w:t>
      </w:r>
      <w:bookmarkEnd w:id="243"/>
    </w:p>
    <w:p w14:paraId="528A19EB" w14:textId="178F5F91" w:rsidR="00C627D0" w:rsidRDefault="00C627D0" w:rsidP="00C627D0">
      <w:pPr>
        <w:pStyle w:val="BodyText"/>
      </w:pPr>
      <w:r>
        <w:rPr>
          <w:noProof/>
        </w:rPr>
        <w:lastRenderedPageBreak/>
        <w:drawing>
          <wp:inline distT="0" distB="0" distL="0" distR="0" wp14:anchorId="72520574" wp14:editId="70E94052">
            <wp:extent cx="4172135" cy="3340100"/>
            <wp:effectExtent l="0" t="0" r="0" b="0"/>
            <wp:docPr id="366192482" name="Picture 19" descr="A graph of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92482" name="Picture 19" descr="A graph of erro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78107" cy="3344881"/>
                    </a:xfrm>
                    <a:prstGeom prst="rect">
                      <a:avLst/>
                    </a:prstGeom>
                  </pic:spPr>
                </pic:pic>
              </a:graphicData>
            </a:graphic>
          </wp:inline>
        </w:drawing>
      </w:r>
    </w:p>
    <w:p w14:paraId="16AA4C34" w14:textId="264E6196" w:rsidR="00C627D0" w:rsidRDefault="00C627D0" w:rsidP="00C627D0">
      <w:pPr>
        <w:pStyle w:val="Caption"/>
      </w:pPr>
      <w:bookmarkStart w:id="244" w:name="_Toc147396073"/>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32</w:t>
      </w:r>
      <w:r w:rsidR="005C2817">
        <w:fldChar w:fldCharType="end"/>
      </w:r>
      <w:r>
        <w:t xml:space="preserve"> </w:t>
      </w:r>
      <w:r w:rsidRPr="0086765A">
        <w:t>Error histogram of 10-layer neural network with magnetometer-assist</w:t>
      </w:r>
      <w:r>
        <w:t>e</w:t>
      </w:r>
      <w:r w:rsidRPr="0086765A">
        <w:t>d data</w:t>
      </w:r>
      <w:bookmarkEnd w:id="244"/>
    </w:p>
    <w:p w14:paraId="5DEB3B2B" w14:textId="6EA9CE8C" w:rsidR="00C627D0" w:rsidRDefault="00C627D0" w:rsidP="00C627D0">
      <w:pPr>
        <w:pStyle w:val="Caption"/>
      </w:pPr>
      <w:bookmarkStart w:id="245" w:name="_Toc147396010"/>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21</w:t>
      </w:r>
      <w:r w:rsidR="00961355">
        <w:fldChar w:fldCharType="end"/>
      </w:r>
      <w:r>
        <w:t xml:space="preserve"> 20-layer training results of magnetometer-assisted data</w:t>
      </w:r>
      <w:bookmarkEnd w:id="245"/>
    </w:p>
    <w:tbl>
      <w:tblPr>
        <w:tblStyle w:val="TableGrid"/>
        <w:tblW w:w="0" w:type="auto"/>
        <w:tblLook w:val="04A0" w:firstRow="1" w:lastRow="0" w:firstColumn="1" w:lastColumn="0" w:noHBand="0" w:noVBand="1"/>
      </w:tblPr>
      <w:tblGrid>
        <w:gridCol w:w="2265"/>
        <w:gridCol w:w="2265"/>
        <w:gridCol w:w="2265"/>
        <w:gridCol w:w="2266"/>
      </w:tblGrid>
      <w:tr w:rsidR="00C627D0" w14:paraId="706AB15E" w14:textId="77777777" w:rsidTr="00C627D0">
        <w:tc>
          <w:tcPr>
            <w:tcW w:w="2265" w:type="dxa"/>
          </w:tcPr>
          <w:p w14:paraId="0EBF0C01" w14:textId="77777777" w:rsidR="00C627D0" w:rsidRDefault="00C627D0" w:rsidP="00C627D0">
            <w:pPr>
              <w:jc w:val="center"/>
            </w:pPr>
          </w:p>
        </w:tc>
        <w:tc>
          <w:tcPr>
            <w:tcW w:w="2265" w:type="dxa"/>
          </w:tcPr>
          <w:p w14:paraId="523C2A39" w14:textId="31E4C1B5" w:rsidR="00C627D0" w:rsidRDefault="00C627D0" w:rsidP="00C627D0">
            <w:pPr>
              <w:jc w:val="center"/>
            </w:pPr>
            <w:r>
              <w:t>Observations</w:t>
            </w:r>
          </w:p>
        </w:tc>
        <w:tc>
          <w:tcPr>
            <w:tcW w:w="2265" w:type="dxa"/>
          </w:tcPr>
          <w:p w14:paraId="692CBED2" w14:textId="0BC24243" w:rsidR="00C627D0" w:rsidRDefault="00C627D0" w:rsidP="00C627D0">
            <w:pPr>
              <w:jc w:val="center"/>
            </w:pPr>
            <w:r>
              <w:t>MSE</w:t>
            </w:r>
          </w:p>
        </w:tc>
        <w:tc>
          <w:tcPr>
            <w:tcW w:w="2266" w:type="dxa"/>
          </w:tcPr>
          <w:p w14:paraId="74A170A0" w14:textId="29D87B90" w:rsidR="00C627D0" w:rsidRDefault="00C627D0" w:rsidP="00C627D0">
            <w:pPr>
              <w:jc w:val="center"/>
            </w:pPr>
            <w:r>
              <w:t>R</w:t>
            </w:r>
          </w:p>
        </w:tc>
      </w:tr>
      <w:tr w:rsidR="00C627D0" w14:paraId="7DC30D8B" w14:textId="77777777" w:rsidTr="00C627D0">
        <w:tc>
          <w:tcPr>
            <w:tcW w:w="2265" w:type="dxa"/>
          </w:tcPr>
          <w:p w14:paraId="48235E1B" w14:textId="7F39D41B" w:rsidR="00C627D0" w:rsidRDefault="00C627D0" w:rsidP="00C627D0">
            <w:pPr>
              <w:jc w:val="center"/>
            </w:pPr>
            <w:r>
              <w:t>Training</w:t>
            </w:r>
          </w:p>
        </w:tc>
        <w:tc>
          <w:tcPr>
            <w:tcW w:w="2265" w:type="dxa"/>
          </w:tcPr>
          <w:p w14:paraId="0FDE0E80" w14:textId="4EC672A6" w:rsidR="00C627D0" w:rsidRDefault="00C627D0" w:rsidP="00C627D0">
            <w:pPr>
              <w:jc w:val="center"/>
            </w:pPr>
            <w:r>
              <w:t>4604</w:t>
            </w:r>
          </w:p>
        </w:tc>
        <w:tc>
          <w:tcPr>
            <w:tcW w:w="2265" w:type="dxa"/>
          </w:tcPr>
          <w:p w14:paraId="54DEEC10" w14:textId="5398A185" w:rsidR="00C627D0" w:rsidRDefault="00C627D0" w:rsidP="00C627D0">
            <w:pPr>
              <w:jc w:val="center"/>
            </w:pPr>
            <w:r>
              <w:t>0.0170</w:t>
            </w:r>
          </w:p>
        </w:tc>
        <w:tc>
          <w:tcPr>
            <w:tcW w:w="2266" w:type="dxa"/>
          </w:tcPr>
          <w:p w14:paraId="0712F80F" w14:textId="6AF99D49" w:rsidR="00C627D0" w:rsidRDefault="00C627D0" w:rsidP="00C627D0">
            <w:pPr>
              <w:jc w:val="center"/>
            </w:pPr>
            <w:r>
              <w:t>0.2669</w:t>
            </w:r>
          </w:p>
        </w:tc>
      </w:tr>
      <w:tr w:rsidR="00C627D0" w14:paraId="281C8FA7" w14:textId="77777777" w:rsidTr="00C627D0">
        <w:tc>
          <w:tcPr>
            <w:tcW w:w="2265" w:type="dxa"/>
          </w:tcPr>
          <w:p w14:paraId="7DA3E6D7" w14:textId="6F169669" w:rsidR="00C627D0" w:rsidRDefault="00C627D0" w:rsidP="00C627D0">
            <w:pPr>
              <w:jc w:val="center"/>
            </w:pPr>
            <w:r>
              <w:t>Validation</w:t>
            </w:r>
          </w:p>
        </w:tc>
        <w:tc>
          <w:tcPr>
            <w:tcW w:w="2265" w:type="dxa"/>
          </w:tcPr>
          <w:p w14:paraId="13DBC15E" w14:textId="06EBF91D" w:rsidR="00C627D0" w:rsidRDefault="00C627D0" w:rsidP="00C627D0">
            <w:pPr>
              <w:jc w:val="center"/>
            </w:pPr>
            <w:r>
              <w:t>987</w:t>
            </w:r>
          </w:p>
        </w:tc>
        <w:tc>
          <w:tcPr>
            <w:tcW w:w="2265" w:type="dxa"/>
          </w:tcPr>
          <w:p w14:paraId="7095DEFB" w14:textId="1F365A1B" w:rsidR="00C627D0" w:rsidRDefault="00C627D0" w:rsidP="00C627D0">
            <w:pPr>
              <w:jc w:val="center"/>
            </w:pPr>
            <w:r>
              <w:t>0.0185</w:t>
            </w:r>
          </w:p>
        </w:tc>
        <w:tc>
          <w:tcPr>
            <w:tcW w:w="2266" w:type="dxa"/>
          </w:tcPr>
          <w:p w14:paraId="409826FD" w14:textId="6C7B7E9E" w:rsidR="00C627D0" w:rsidRDefault="00C627D0" w:rsidP="00C627D0">
            <w:pPr>
              <w:jc w:val="center"/>
            </w:pPr>
            <w:r>
              <w:t>0.2605</w:t>
            </w:r>
          </w:p>
        </w:tc>
      </w:tr>
      <w:tr w:rsidR="00C627D0" w14:paraId="32ED5126" w14:textId="77777777" w:rsidTr="00C627D0">
        <w:tc>
          <w:tcPr>
            <w:tcW w:w="2265" w:type="dxa"/>
          </w:tcPr>
          <w:p w14:paraId="73196F57" w14:textId="0C0F2A83" w:rsidR="00C627D0" w:rsidRDefault="00C627D0" w:rsidP="00C627D0">
            <w:pPr>
              <w:jc w:val="center"/>
            </w:pPr>
            <w:r>
              <w:t>Test</w:t>
            </w:r>
          </w:p>
        </w:tc>
        <w:tc>
          <w:tcPr>
            <w:tcW w:w="2265" w:type="dxa"/>
          </w:tcPr>
          <w:p w14:paraId="31D15252" w14:textId="0C6CC706" w:rsidR="00C627D0" w:rsidRDefault="00C627D0" w:rsidP="00C627D0">
            <w:pPr>
              <w:jc w:val="center"/>
            </w:pPr>
            <w:r>
              <w:t>987</w:t>
            </w:r>
          </w:p>
        </w:tc>
        <w:tc>
          <w:tcPr>
            <w:tcW w:w="2265" w:type="dxa"/>
          </w:tcPr>
          <w:p w14:paraId="464FD50D" w14:textId="36BA163F" w:rsidR="00C627D0" w:rsidRDefault="00C627D0" w:rsidP="00C627D0">
            <w:pPr>
              <w:jc w:val="center"/>
            </w:pPr>
            <w:r>
              <w:t>0.0163</w:t>
            </w:r>
          </w:p>
        </w:tc>
        <w:tc>
          <w:tcPr>
            <w:tcW w:w="2266" w:type="dxa"/>
          </w:tcPr>
          <w:p w14:paraId="7FAD3593" w14:textId="528DF41B" w:rsidR="00C627D0" w:rsidRDefault="00C627D0" w:rsidP="00C627D0">
            <w:pPr>
              <w:jc w:val="center"/>
            </w:pPr>
            <w:r>
              <w:t>0.1899</w:t>
            </w:r>
          </w:p>
        </w:tc>
      </w:tr>
    </w:tbl>
    <w:p w14:paraId="45ABF52B" w14:textId="77777777" w:rsidR="00C627D0" w:rsidRDefault="00C627D0"/>
    <w:p w14:paraId="54CFF8C1" w14:textId="6BDD8BFE" w:rsidR="00E73CBF" w:rsidRPr="00FF2C0F" w:rsidRDefault="00E73CBF" w:rsidP="00FF2C0F">
      <w:pPr>
        <w:pStyle w:val="BodyText"/>
      </w:pPr>
      <w:r w:rsidRPr="00FF2C0F">
        <w:t xml:space="preserve">Initial results of a 20-layer neural network on magnetometer-assisted data </w:t>
      </w:r>
      <w:r w:rsidR="006720F3" w:rsidRPr="00FF2C0F">
        <w:t xml:space="preserve">(Table 4.21) </w:t>
      </w:r>
      <w:r w:rsidRPr="00FF2C0F">
        <w:t>show</w:t>
      </w:r>
      <w:r w:rsidR="006720F3" w:rsidRPr="00FF2C0F">
        <w:t>s</w:t>
      </w:r>
      <w:r w:rsidRPr="00FF2C0F">
        <w:t xml:space="preserve"> that while the MSE readings indicate that the neural network can determine the correct results, the low R values show that the neural network is not able to understand the relationships of the data. The training results of the 20-layer neural network do not differ much from the 10-layer neural network, indicating that increasing the layers of the network model</w:t>
      </w:r>
      <w:r w:rsidR="006F6FC0" w:rsidRPr="00FF2C0F">
        <w:t xml:space="preserve"> alone</w:t>
      </w:r>
      <w:r w:rsidRPr="00FF2C0F">
        <w:t xml:space="preserve"> is not sufficient to resolve the data relationships.</w:t>
      </w:r>
      <w:r w:rsidR="000F2388" w:rsidRPr="00FF2C0F">
        <w:t xml:space="preserve"> </w:t>
      </w:r>
      <w:r w:rsidR="00DB7F79" w:rsidRPr="00FF2C0F">
        <w:t>E</w:t>
      </w:r>
      <w:r w:rsidR="000F2388" w:rsidRPr="00FF2C0F">
        <w:t>ither the dataset is too small for the neural network to understand the relationship</w:t>
      </w:r>
      <w:r w:rsidR="00FF2C0F">
        <w:t>s,</w:t>
      </w:r>
      <w:r w:rsidR="000F2388" w:rsidRPr="00FF2C0F">
        <w:t xml:space="preserve"> or </w:t>
      </w:r>
      <w:r w:rsidR="00DB7F79" w:rsidRPr="00FF2C0F">
        <w:t xml:space="preserve">some </w:t>
      </w:r>
      <w:r w:rsidR="000F2388" w:rsidRPr="00FF2C0F">
        <w:t>data is missing that would permit the neural network to understand the dynamics involved.</w:t>
      </w:r>
    </w:p>
    <w:p w14:paraId="7CCF001C" w14:textId="2FA77FA2" w:rsidR="00DE5AE6" w:rsidRDefault="00AB4C0D" w:rsidP="00FF2C0F">
      <w:pPr>
        <w:pStyle w:val="BodyText"/>
      </w:pPr>
      <w:r>
        <w:t xml:space="preserve">These results are surprising and faulty magnetometer data was suspected. </w:t>
      </w:r>
      <w:r w:rsidR="00DE5AE6" w:rsidRPr="00FF2C0F">
        <w:t>A plot of individual magnetometer axis data against the robot arm movements produced the image</w:t>
      </w:r>
      <w:r>
        <w:t>s</w:t>
      </w:r>
      <w:r w:rsidR="00DE5AE6" w:rsidRPr="00FF2C0F">
        <w:t xml:space="preserve"> shown in Figures 4.3</w:t>
      </w:r>
      <w:r w:rsidR="005C2817">
        <w:t>3</w:t>
      </w:r>
      <w:r w:rsidR="00DE5AE6" w:rsidRPr="00FF2C0F">
        <w:t xml:space="preserve"> to 4.3</w:t>
      </w:r>
      <w:r w:rsidR="005C2817">
        <w:t>6</w:t>
      </w:r>
      <w:r w:rsidR="00DE5AE6" w:rsidRPr="00FF2C0F">
        <w:t>.</w:t>
      </w:r>
      <w:r w:rsidR="00125C08">
        <w:t xml:space="preserve"> (All data is normalised).</w:t>
      </w:r>
    </w:p>
    <w:p w14:paraId="54A686B2" w14:textId="77777777" w:rsidR="00AB4C0D" w:rsidRDefault="00AB4C0D" w:rsidP="00FF2C0F">
      <w:pPr>
        <w:pStyle w:val="BodyText"/>
      </w:pPr>
    </w:p>
    <w:p w14:paraId="557970A4" w14:textId="423D2E53" w:rsidR="005C2817" w:rsidRDefault="005C2817" w:rsidP="005C2817">
      <w:pPr>
        <w:pStyle w:val="Caption"/>
      </w:pPr>
      <w:bookmarkStart w:id="246" w:name="_Toc147396074"/>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33</w:t>
      </w:r>
      <w:r>
        <w:fldChar w:fldCharType="end"/>
      </w:r>
      <w:r>
        <w:t xml:space="preserve"> X-Axis Magnetometer values against robot arm movement: Samples 1-600</w:t>
      </w:r>
      <w:bookmarkEnd w:id="246"/>
    </w:p>
    <w:p w14:paraId="0067C31A" w14:textId="77777777" w:rsidR="005C2817" w:rsidRDefault="005C2817" w:rsidP="005C2817">
      <w:pPr>
        <w:pStyle w:val="BodyText"/>
      </w:pPr>
    </w:p>
    <w:p w14:paraId="187C8167" w14:textId="650A475F" w:rsidR="005C2817" w:rsidRDefault="005C2817" w:rsidP="005C2817">
      <w:pPr>
        <w:pStyle w:val="Caption"/>
      </w:pPr>
      <w:bookmarkStart w:id="247" w:name="_Toc147396075"/>
      <w:r>
        <w:lastRenderedPageBreak/>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34</w:t>
      </w:r>
      <w:r>
        <w:fldChar w:fldCharType="end"/>
      </w:r>
      <w:r>
        <w:t xml:space="preserve"> </w:t>
      </w:r>
      <w:r w:rsidRPr="007772ED">
        <w:t xml:space="preserve"> </w:t>
      </w:r>
      <w:r>
        <w:t>Y</w:t>
      </w:r>
      <w:r w:rsidRPr="007772ED">
        <w:t>-Axis Magnetometer values against robot arm movement: Samples 1-600</w:t>
      </w:r>
      <w:bookmarkEnd w:id="247"/>
    </w:p>
    <w:p w14:paraId="2FF92531" w14:textId="77777777" w:rsidR="005C2817" w:rsidRDefault="005C2817" w:rsidP="005C2817">
      <w:pPr>
        <w:pStyle w:val="BodyText"/>
      </w:pPr>
    </w:p>
    <w:p w14:paraId="24B65603" w14:textId="7249BEAD" w:rsidR="005C2817" w:rsidRPr="005C2817" w:rsidRDefault="005C2817" w:rsidP="005C2817">
      <w:pPr>
        <w:pStyle w:val="Caption"/>
      </w:pPr>
      <w:bookmarkStart w:id="248" w:name="_Toc147396076"/>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35</w:t>
      </w:r>
      <w:r>
        <w:fldChar w:fldCharType="end"/>
      </w:r>
      <w:r>
        <w:t xml:space="preserve"> </w:t>
      </w:r>
      <w:r w:rsidRPr="00847F5E">
        <w:t xml:space="preserve"> </w:t>
      </w:r>
      <w:r>
        <w:t>Z</w:t>
      </w:r>
      <w:r w:rsidRPr="00847F5E">
        <w:t>-Axis Magnetometer values against robot arm movement: Samples 1-600</w:t>
      </w:r>
      <w:bookmarkEnd w:id="248"/>
    </w:p>
    <w:p w14:paraId="38FD4FFC" w14:textId="77777777" w:rsidR="005C2817" w:rsidRDefault="005C2817" w:rsidP="00FF2C0F">
      <w:pPr>
        <w:pStyle w:val="BodyText"/>
      </w:pPr>
    </w:p>
    <w:p w14:paraId="32677E9F" w14:textId="0DBAEE0B" w:rsidR="005C2817" w:rsidRPr="00FF2C0F" w:rsidRDefault="005C2817" w:rsidP="005C2817">
      <w:pPr>
        <w:pStyle w:val="Caption"/>
      </w:pPr>
      <w:bookmarkStart w:id="249" w:name="_Toc147396077"/>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36</w:t>
      </w:r>
      <w:r>
        <w:fldChar w:fldCharType="end"/>
      </w:r>
      <w:r w:rsidRPr="00AC754F">
        <w:t xml:space="preserve"> </w:t>
      </w:r>
      <w:r>
        <w:t xml:space="preserve">Combined </w:t>
      </w:r>
      <w:r w:rsidRPr="00AC754F">
        <w:t>Magnetometer values against robot arm movement: Samples 1-600</w:t>
      </w:r>
      <w:bookmarkEnd w:id="249"/>
    </w:p>
    <w:p w14:paraId="24808536" w14:textId="4C7C0810" w:rsidR="00DE5AE6" w:rsidRDefault="00065557" w:rsidP="00DE5AE6">
      <w:pPr>
        <w:pStyle w:val="BodyText"/>
      </w:pPr>
      <w:r>
        <w:br/>
        <w:t>As can be seen in Figures 4.33 to 4.36, the magnetometer data does not align with the robot arm movements. Various possibilities exist for why this problem occurs. The magnetometers were not calibrated besides the inbuilt calibration systems due to the lack of suitable calibration equipment, but it is assumed that the lack of calibration would alter the amplitude of the plotted waveforms and not the phasing. What is more likely is that interference from the motors in the robotic arm, as well as the paramagnetic effects of this interference on the aluminium baseboard chassis, are generating interfering fields. A lack of suitable equipment to independently analyse field strengths meant that the</w:t>
      </w:r>
      <w:r w:rsidR="00125C08">
        <w:t>se</w:t>
      </w:r>
      <w:r>
        <w:t xml:space="preserve"> errors were not examined further.</w:t>
      </w:r>
    </w:p>
    <w:p w14:paraId="3496FE9C" w14:textId="5D4D4D53" w:rsidR="003D525A" w:rsidRDefault="003D525A" w:rsidP="00325301">
      <w:pPr>
        <w:pStyle w:val="Heading3"/>
        <w:rPr>
          <w:noProof w:val="0"/>
        </w:rPr>
      </w:pPr>
      <w:bookmarkStart w:id="250" w:name="_Toc147396121"/>
      <w:r>
        <w:rPr>
          <w:noProof w:val="0"/>
        </w:rPr>
        <w:t>Examining forward (rotating) movement.</w:t>
      </w:r>
      <w:bookmarkEnd w:id="250"/>
    </w:p>
    <w:p w14:paraId="59E42428" w14:textId="446EED3C" w:rsidR="00744898" w:rsidRPr="00A90348" w:rsidRDefault="0052461A" w:rsidP="00A90348">
      <w:pPr>
        <w:pStyle w:val="BodyText"/>
      </w:pPr>
      <w:r w:rsidRPr="00A90348">
        <w:t>As programming the robot to travel a straight</w:t>
      </w:r>
      <w:r w:rsidR="00D75431" w:rsidRPr="00A90348">
        <w:t>-</w:t>
      </w:r>
      <w:r w:rsidRPr="00A90348">
        <w:t xml:space="preserve">line path (with roll and pitch motions) was not possible due to </w:t>
      </w:r>
      <w:r w:rsidR="0048459C">
        <w:t xml:space="preserve">both </w:t>
      </w:r>
      <w:r w:rsidRPr="00A90348">
        <w:t xml:space="preserve">time constraints </w:t>
      </w:r>
      <w:r w:rsidR="00AE7517" w:rsidRPr="00A90348">
        <w:t>on developing the necessary control program</w:t>
      </w:r>
      <w:r w:rsidRPr="00A90348">
        <w:t xml:space="preserve">, </w:t>
      </w:r>
      <w:r w:rsidR="0048459C">
        <w:t xml:space="preserve">and the limited range of forward motion possible from the robot, </w:t>
      </w:r>
      <w:r w:rsidRPr="00A90348">
        <w:t xml:space="preserve">the robot was programmed to travel </w:t>
      </w:r>
      <w:r w:rsidR="0048459C">
        <w:t>“</w:t>
      </w:r>
      <w:r w:rsidRPr="00A90348">
        <w:t>forwards</w:t>
      </w:r>
      <w:r w:rsidR="0048459C">
        <w:t>” (with respect to the chassis)</w:t>
      </w:r>
      <w:r w:rsidRPr="00A90348">
        <w:t xml:space="preserve"> in an anti-clockwise circular (rotational) direction, and then would travel </w:t>
      </w:r>
      <w:r w:rsidR="0048459C">
        <w:t>“</w:t>
      </w:r>
      <w:r w:rsidRPr="00A90348">
        <w:t>backwards</w:t>
      </w:r>
      <w:r w:rsidR="0048459C">
        <w:t>”</w:t>
      </w:r>
      <w:r w:rsidRPr="00A90348">
        <w:t xml:space="preserve">, </w:t>
      </w:r>
      <w:r w:rsidR="0048459C">
        <w:t xml:space="preserve">in a </w:t>
      </w:r>
      <w:r w:rsidRPr="00A90348">
        <w:t>clockwise</w:t>
      </w:r>
      <w:r w:rsidR="0048459C">
        <w:t xml:space="preserve"> rotational direction</w:t>
      </w:r>
      <w:r w:rsidRPr="00A90348">
        <w:t xml:space="preserve">, </w:t>
      </w:r>
      <w:r w:rsidR="0048459C">
        <w:t xml:space="preserve">back </w:t>
      </w:r>
      <w:r w:rsidRPr="00A90348">
        <w:t>to the starting position.</w:t>
      </w:r>
      <w:r w:rsidR="00CE5905">
        <w:br/>
      </w:r>
      <w:r w:rsidR="00CE5905">
        <w:br/>
        <w:t xml:space="preserve">The robot arm is initially positioned as per Figure 3.4. As both the Wrist2 and Wrist3 joints are positioned at a </w:t>
      </w:r>
      <w:r w:rsidR="00CE5905">
        <w:rPr>
          <w:rFonts w:cs="Calibri"/>
        </w:rPr>
        <w:t>π</w:t>
      </w:r>
      <w:r w:rsidR="00CE5905">
        <w:t xml:space="preserve">/2 (90 degree) angle, results from these joints are counter rotated by </w:t>
      </w:r>
      <w:r w:rsidR="00CE5905">
        <w:rPr>
          <w:rFonts w:cs="Calibri"/>
        </w:rPr>
        <w:t>π</w:t>
      </w:r>
      <w:r w:rsidR="00CE5905">
        <w:t>/2 before processing. T</w:t>
      </w:r>
      <w:r w:rsidR="00CE5905" w:rsidRPr="00280F56">
        <w:t xml:space="preserve">he robot arm was </w:t>
      </w:r>
      <w:r w:rsidR="00CE5905">
        <w:t xml:space="preserve">repetitively </w:t>
      </w:r>
      <w:r w:rsidR="00CE5905" w:rsidRPr="00280F56">
        <w:t xml:space="preserve">rotated to the angles in </w:t>
      </w:r>
      <w:r w:rsidR="00CE5905">
        <w:t xml:space="preserve">listed in </w:t>
      </w:r>
      <w:r w:rsidR="00CE5905" w:rsidRPr="00280F56">
        <w:t>Table 3</w:t>
      </w:r>
      <w:r w:rsidR="00CE5905">
        <w:t>.9</w:t>
      </w:r>
      <w:r w:rsidR="00CE5905" w:rsidRPr="00280F56">
        <w:t xml:space="preserve"> </w:t>
      </w:r>
      <w:r w:rsidR="00CE5905">
        <w:t xml:space="preserve">(varied movement) </w:t>
      </w:r>
      <w:r w:rsidR="00CE5905" w:rsidRPr="00280F56">
        <w:t xml:space="preserve">and the Robot arm data was synchronised with the </w:t>
      </w:r>
      <w:r w:rsidR="00CE5905">
        <w:t>IMU</w:t>
      </w:r>
      <w:r w:rsidR="00CE5905" w:rsidRPr="00280F56">
        <w:t xml:space="preserve"> data via manual alignment.</w:t>
      </w:r>
      <w:r w:rsidRPr="00A90348">
        <w:br/>
      </w:r>
      <w:r w:rsidR="00CE5905">
        <w:br/>
      </w:r>
      <w:r w:rsidRPr="00A90348">
        <w:t xml:space="preserve">Results from this experiment are </w:t>
      </w:r>
      <w:r w:rsidR="00E42977" w:rsidRPr="00A90348">
        <w:t xml:space="preserve">split in to two </w:t>
      </w:r>
      <w:r w:rsidR="00655DF8">
        <w:t>f</w:t>
      </w:r>
      <w:r w:rsidR="00E42977" w:rsidRPr="00A90348">
        <w:t xml:space="preserve">igures for clarity. Figure </w:t>
      </w:r>
      <w:r w:rsidR="00655DF8">
        <w:t>4.32</w:t>
      </w:r>
      <w:r w:rsidR="00E42977" w:rsidRPr="00A90348">
        <w:t xml:space="preserve"> shows the Kalman filter results against the robot arm movements and Figure </w:t>
      </w:r>
      <w:r w:rsidR="00655DF8">
        <w:t>4.33</w:t>
      </w:r>
      <w:r w:rsidR="00E42977" w:rsidRPr="00A90348">
        <w:t xml:space="preserve"> shows the Madgwick filter results against the robot arm movements.</w:t>
      </w:r>
      <w:r w:rsidR="00655DF8">
        <w:t xml:space="preserve"> Note that magnetometer data was not used in this experiment.</w:t>
      </w:r>
    </w:p>
    <w:p w14:paraId="5E79F344" w14:textId="51B934D7" w:rsidR="00A90348" w:rsidRDefault="00655DF8" w:rsidP="00A90348">
      <w:pPr>
        <w:pStyle w:val="BodyText"/>
      </w:pPr>
      <w:r>
        <w:rPr>
          <w:noProof/>
        </w:rPr>
        <w:lastRenderedPageBreak/>
        <w:drawing>
          <wp:inline distT="0" distB="0" distL="0" distR="0" wp14:anchorId="492CF532" wp14:editId="17580AC0">
            <wp:extent cx="5022850" cy="2759771"/>
            <wp:effectExtent l="0" t="0" r="6350" b="2540"/>
            <wp:docPr id="16806434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43468" name="Picture 168064346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28698" cy="2762984"/>
                    </a:xfrm>
                    <a:prstGeom prst="rect">
                      <a:avLst/>
                    </a:prstGeom>
                  </pic:spPr>
                </pic:pic>
              </a:graphicData>
            </a:graphic>
          </wp:inline>
        </w:drawing>
      </w:r>
      <w:r w:rsidR="00E42977">
        <w:t xml:space="preserve"> </w:t>
      </w:r>
    </w:p>
    <w:p w14:paraId="51DDF444" w14:textId="192DC453" w:rsidR="00A90348" w:rsidRPr="00A90348" w:rsidRDefault="00E42977" w:rsidP="00655DF8">
      <w:pPr>
        <w:pStyle w:val="Caption"/>
      </w:pPr>
      <w:bookmarkStart w:id="251" w:name="_Toc147396078"/>
      <w:r w:rsidRPr="00744898">
        <w:rPr>
          <w:rStyle w:val="CaptionChar"/>
        </w:rPr>
        <w:t xml:space="preserve">Figure </w:t>
      </w:r>
      <w:r w:rsidR="005C2817">
        <w:rPr>
          <w:rStyle w:val="CaptionChar"/>
        </w:rPr>
        <w:fldChar w:fldCharType="begin"/>
      </w:r>
      <w:r w:rsidR="005C2817">
        <w:rPr>
          <w:rStyle w:val="CaptionChar"/>
        </w:rPr>
        <w:instrText xml:space="preserve"> STYLEREF 1 \s </w:instrText>
      </w:r>
      <w:r w:rsidR="005C2817">
        <w:rPr>
          <w:rStyle w:val="CaptionChar"/>
        </w:rPr>
        <w:fldChar w:fldCharType="separate"/>
      </w:r>
      <w:r w:rsidR="005C2817">
        <w:rPr>
          <w:rStyle w:val="CaptionChar"/>
        </w:rPr>
        <w:t>4</w:t>
      </w:r>
      <w:r w:rsidR="005C2817">
        <w:rPr>
          <w:rStyle w:val="CaptionChar"/>
        </w:rPr>
        <w:fldChar w:fldCharType="end"/>
      </w:r>
      <w:r w:rsidR="005C2817">
        <w:rPr>
          <w:rStyle w:val="CaptionChar"/>
        </w:rPr>
        <w:t>.</w:t>
      </w:r>
      <w:r w:rsidR="005C2817">
        <w:rPr>
          <w:rStyle w:val="CaptionChar"/>
        </w:rPr>
        <w:fldChar w:fldCharType="begin"/>
      </w:r>
      <w:r w:rsidR="005C2817">
        <w:rPr>
          <w:rStyle w:val="CaptionChar"/>
        </w:rPr>
        <w:instrText xml:space="preserve"> SEQ Figure \* ARABIC \s 1 </w:instrText>
      </w:r>
      <w:r w:rsidR="005C2817">
        <w:rPr>
          <w:rStyle w:val="CaptionChar"/>
        </w:rPr>
        <w:fldChar w:fldCharType="separate"/>
      </w:r>
      <w:r w:rsidR="005C2817">
        <w:rPr>
          <w:rStyle w:val="CaptionChar"/>
        </w:rPr>
        <w:t>37</w:t>
      </w:r>
      <w:r w:rsidR="005C2817">
        <w:rPr>
          <w:rStyle w:val="CaptionChar"/>
        </w:rPr>
        <w:fldChar w:fldCharType="end"/>
      </w:r>
      <w:r w:rsidRPr="00744898">
        <w:rPr>
          <w:rStyle w:val="CaptionChar"/>
        </w:rPr>
        <w:t xml:space="preserve"> Kalman and robot arm angles compared </w:t>
      </w:r>
      <w:r w:rsidR="00D75431" w:rsidRPr="00744898">
        <w:rPr>
          <w:rStyle w:val="CaptionChar"/>
        </w:rPr>
        <w:t xml:space="preserve">while robot arm </w:t>
      </w:r>
      <w:r w:rsidRPr="00744898">
        <w:rPr>
          <w:rStyle w:val="CaptionChar"/>
        </w:rPr>
        <w:t>rotat</w:t>
      </w:r>
      <w:r w:rsidR="00D75431" w:rsidRPr="00744898">
        <w:rPr>
          <w:rStyle w:val="CaptionChar"/>
        </w:rPr>
        <w:t>es</w:t>
      </w:r>
      <w:bookmarkEnd w:id="251"/>
    </w:p>
    <w:p w14:paraId="2F050EAE" w14:textId="082F2B46" w:rsidR="00E42977" w:rsidRDefault="00AB3500" w:rsidP="00A90348">
      <w:pPr>
        <w:pStyle w:val="BodyText"/>
      </w:pPr>
      <w:r>
        <w:rPr>
          <w:noProof/>
        </w:rPr>
        <w:drawing>
          <wp:inline distT="0" distB="0" distL="0" distR="0" wp14:anchorId="149BC53B" wp14:editId="791C08A2">
            <wp:extent cx="5016500" cy="2756282"/>
            <wp:effectExtent l="0" t="0" r="0" b="6350"/>
            <wp:docPr id="41981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1133" name="Picture 4198113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23162" cy="2759943"/>
                    </a:xfrm>
                    <a:prstGeom prst="rect">
                      <a:avLst/>
                    </a:prstGeom>
                  </pic:spPr>
                </pic:pic>
              </a:graphicData>
            </a:graphic>
          </wp:inline>
        </w:drawing>
      </w:r>
    </w:p>
    <w:p w14:paraId="51BE0FA8" w14:textId="5987E446" w:rsidR="00D75431" w:rsidRDefault="00D75431" w:rsidP="00D75431">
      <w:pPr>
        <w:pStyle w:val="Caption"/>
      </w:pPr>
      <w:bookmarkStart w:id="252" w:name="_Toc147396079"/>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38</w:t>
      </w:r>
      <w:r w:rsidR="005C2817">
        <w:fldChar w:fldCharType="end"/>
      </w:r>
      <w:r>
        <w:t xml:space="preserve"> </w:t>
      </w:r>
      <w:r w:rsidR="00AB3500">
        <w:t xml:space="preserve">Initial </w:t>
      </w:r>
      <w:r>
        <w:t xml:space="preserve">Madgwick filter and robot angles compared while </w:t>
      </w:r>
      <w:r w:rsidR="00AB3500">
        <w:t>rotating – samples from 1-999.</w:t>
      </w:r>
      <w:bookmarkEnd w:id="252"/>
    </w:p>
    <w:p w14:paraId="2423A725" w14:textId="69A0F673" w:rsidR="00D75431" w:rsidRDefault="00AB3500" w:rsidP="00A90348">
      <w:pPr>
        <w:pStyle w:val="BodyText"/>
      </w:pPr>
      <w:r>
        <w:br/>
      </w:r>
      <w:r w:rsidR="00655DF8">
        <w:t xml:space="preserve">Both Madgwick and </w:t>
      </w:r>
      <w:r w:rsidR="00B03033" w:rsidRPr="00A90348">
        <w:t>Kalman results, while not perfect, are somewhat close to being acceptable once noise is removed.</w:t>
      </w:r>
      <w:r w:rsidR="0048459C">
        <w:t xml:space="preserve"> This is impressive since both filters specifically mention that their algorithms are not designed to consider other acceleration affects occurring on the chassis. </w:t>
      </w:r>
    </w:p>
    <w:p w14:paraId="705A357C" w14:textId="4E6A7B69" w:rsidR="00483F01" w:rsidRDefault="00483F01" w:rsidP="00A90348">
      <w:pPr>
        <w:pStyle w:val="BodyText"/>
      </w:pPr>
      <w:r>
        <w:t xml:space="preserve">The 10-layer neural network </w:t>
      </w:r>
      <w:r w:rsidR="00655DF8">
        <w:t xml:space="preserve">training results from the IMU data is shown </w:t>
      </w:r>
      <w:r w:rsidR="006720F3">
        <w:t>in Tables 4.22 and 4.23 and Figure 4.3</w:t>
      </w:r>
      <w:r w:rsidR="0050724C">
        <w:t>9</w:t>
      </w:r>
      <w:r w:rsidR="006720F3">
        <w:t>.</w:t>
      </w:r>
    </w:p>
    <w:p w14:paraId="18C7C5B1" w14:textId="77777777" w:rsidR="0050724C" w:rsidRDefault="0050724C">
      <w:pPr>
        <w:rPr>
          <w:rFonts w:ascii="Calibri" w:hAnsi="Calibri"/>
          <w:noProof/>
          <w:szCs w:val="20"/>
        </w:rPr>
      </w:pPr>
      <w:bookmarkStart w:id="253" w:name="_Toc147396011"/>
      <w:r>
        <w:br w:type="page"/>
      </w:r>
    </w:p>
    <w:p w14:paraId="75011BD4" w14:textId="497F8D3F" w:rsidR="00655DF8" w:rsidRPr="00A90348" w:rsidRDefault="00655DF8" w:rsidP="00655DF8">
      <w:pPr>
        <w:pStyle w:val="Caption"/>
      </w:pPr>
      <w:r>
        <w:lastRenderedPageBreak/>
        <w:t xml:space="preserve">Table </w:t>
      </w:r>
      <w:r w:rsidR="00961355">
        <w:fldChar w:fldCharType="begin"/>
      </w:r>
      <w:r w:rsidR="00961355">
        <w:instrText xml:space="preserve"> STYLEREF 1 \s </w:instrText>
      </w:r>
      <w:r w:rsidR="00961355">
        <w:fldChar w:fldCharType="separate"/>
      </w:r>
      <w:r w:rsidR="0050724C">
        <w:t>4</w:t>
      </w:r>
      <w:r w:rsidR="00961355">
        <w:fldChar w:fldCharType="end"/>
      </w:r>
      <w:r w:rsidR="00961355">
        <w:t>.</w:t>
      </w:r>
      <w:r w:rsidR="00961355">
        <w:fldChar w:fldCharType="begin"/>
      </w:r>
      <w:r w:rsidR="00961355">
        <w:instrText xml:space="preserve"> SEQ Table \* ARABIC \s 1 </w:instrText>
      </w:r>
      <w:r w:rsidR="00961355">
        <w:fldChar w:fldCharType="separate"/>
      </w:r>
      <w:r w:rsidR="0050724C">
        <w:t>22</w:t>
      </w:r>
      <w:r w:rsidR="00961355">
        <w:fldChar w:fldCharType="end"/>
      </w:r>
      <w:r>
        <w:t xml:space="preserve"> Training results of 10-layer Neural network trained on rotating movement</w:t>
      </w:r>
      <w:bookmarkEnd w:id="253"/>
    </w:p>
    <w:tbl>
      <w:tblPr>
        <w:tblStyle w:val="TableGrid"/>
        <w:tblW w:w="0" w:type="auto"/>
        <w:tblLook w:val="04A0" w:firstRow="1" w:lastRow="0" w:firstColumn="1" w:lastColumn="0" w:noHBand="0" w:noVBand="1"/>
      </w:tblPr>
      <w:tblGrid>
        <w:gridCol w:w="2265"/>
        <w:gridCol w:w="2265"/>
        <w:gridCol w:w="2265"/>
        <w:gridCol w:w="2266"/>
      </w:tblGrid>
      <w:tr w:rsidR="00655DF8" w14:paraId="6AF04927" w14:textId="77777777" w:rsidTr="00AA7330">
        <w:tc>
          <w:tcPr>
            <w:tcW w:w="2265" w:type="dxa"/>
          </w:tcPr>
          <w:p w14:paraId="1C336EDB" w14:textId="77777777" w:rsidR="00655DF8" w:rsidRDefault="00655DF8" w:rsidP="00AA7330">
            <w:pPr>
              <w:jc w:val="center"/>
            </w:pPr>
          </w:p>
        </w:tc>
        <w:tc>
          <w:tcPr>
            <w:tcW w:w="2265" w:type="dxa"/>
          </w:tcPr>
          <w:p w14:paraId="7C308C31" w14:textId="77777777" w:rsidR="00655DF8" w:rsidRDefault="00655DF8" w:rsidP="00AA7330">
            <w:pPr>
              <w:jc w:val="center"/>
            </w:pPr>
            <w:r>
              <w:t>Observations</w:t>
            </w:r>
          </w:p>
        </w:tc>
        <w:tc>
          <w:tcPr>
            <w:tcW w:w="2265" w:type="dxa"/>
          </w:tcPr>
          <w:p w14:paraId="6D7F1C53" w14:textId="77777777" w:rsidR="00655DF8" w:rsidRDefault="00655DF8" w:rsidP="00AA7330">
            <w:pPr>
              <w:jc w:val="center"/>
            </w:pPr>
            <w:r>
              <w:t>MSE</w:t>
            </w:r>
          </w:p>
        </w:tc>
        <w:tc>
          <w:tcPr>
            <w:tcW w:w="2266" w:type="dxa"/>
          </w:tcPr>
          <w:p w14:paraId="406E84FA" w14:textId="77777777" w:rsidR="00655DF8" w:rsidRDefault="00655DF8" w:rsidP="00AA7330">
            <w:pPr>
              <w:jc w:val="center"/>
            </w:pPr>
            <w:r>
              <w:t>R</w:t>
            </w:r>
          </w:p>
        </w:tc>
      </w:tr>
      <w:tr w:rsidR="00655DF8" w14:paraId="62A5F054" w14:textId="77777777" w:rsidTr="00AA7330">
        <w:tc>
          <w:tcPr>
            <w:tcW w:w="2265" w:type="dxa"/>
          </w:tcPr>
          <w:p w14:paraId="1F33514F" w14:textId="77777777" w:rsidR="00655DF8" w:rsidRDefault="00655DF8" w:rsidP="00AA7330">
            <w:pPr>
              <w:jc w:val="center"/>
            </w:pPr>
            <w:r>
              <w:t>Training</w:t>
            </w:r>
          </w:p>
        </w:tc>
        <w:tc>
          <w:tcPr>
            <w:tcW w:w="2265" w:type="dxa"/>
          </w:tcPr>
          <w:p w14:paraId="0EC30C29" w14:textId="6AE71C30" w:rsidR="00655DF8" w:rsidRDefault="00655DF8" w:rsidP="00AA7330">
            <w:pPr>
              <w:jc w:val="center"/>
            </w:pPr>
            <w:r>
              <w:t>4137</w:t>
            </w:r>
          </w:p>
        </w:tc>
        <w:tc>
          <w:tcPr>
            <w:tcW w:w="2265" w:type="dxa"/>
          </w:tcPr>
          <w:p w14:paraId="6BB626CE" w14:textId="34A051F2" w:rsidR="00655DF8" w:rsidRDefault="00655DF8" w:rsidP="00AA7330">
            <w:pPr>
              <w:jc w:val="center"/>
            </w:pPr>
            <w:r>
              <w:t>0.0013</w:t>
            </w:r>
          </w:p>
        </w:tc>
        <w:tc>
          <w:tcPr>
            <w:tcW w:w="2266" w:type="dxa"/>
          </w:tcPr>
          <w:p w14:paraId="45FBA997" w14:textId="64A06EBE" w:rsidR="00655DF8" w:rsidRDefault="00655DF8" w:rsidP="00AA7330">
            <w:pPr>
              <w:jc w:val="center"/>
            </w:pPr>
            <w:r>
              <w:t>0.1768</w:t>
            </w:r>
          </w:p>
        </w:tc>
      </w:tr>
      <w:tr w:rsidR="00655DF8" w14:paraId="06DCCA1A" w14:textId="77777777" w:rsidTr="00AA7330">
        <w:tc>
          <w:tcPr>
            <w:tcW w:w="2265" w:type="dxa"/>
          </w:tcPr>
          <w:p w14:paraId="1301A4A1" w14:textId="77777777" w:rsidR="00655DF8" w:rsidRDefault="00655DF8" w:rsidP="00AA7330">
            <w:pPr>
              <w:jc w:val="center"/>
            </w:pPr>
            <w:r>
              <w:t>Validation</w:t>
            </w:r>
          </w:p>
        </w:tc>
        <w:tc>
          <w:tcPr>
            <w:tcW w:w="2265" w:type="dxa"/>
          </w:tcPr>
          <w:p w14:paraId="41156D5C" w14:textId="1BE489FE" w:rsidR="00655DF8" w:rsidRDefault="00655DF8" w:rsidP="00AA7330">
            <w:pPr>
              <w:jc w:val="center"/>
            </w:pPr>
            <w:r>
              <w:t>887</w:t>
            </w:r>
          </w:p>
        </w:tc>
        <w:tc>
          <w:tcPr>
            <w:tcW w:w="2265" w:type="dxa"/>
          </w:tcPr>
          <w:p w14:paraId="6E113717" w14:textId="2B2B2897" w:rsidR="00655DF8" w:rsidRDefault="00655DF8" w:rsidP="00AA7330">
            <w:pPr>
              <w:jc w:val="center"/>
            </w:pPr>
            <w:r>
              <w:t>0.0021</w:t>
            </w:r>
          </w:p>
        </w:tc>
        <w:tc>
          <w:tcPr>
            <w:tcW w:w="2266" w:type="dxa"/>
          </w:tcPr>
          <w:p w14:paraId="257B50F0" w14:textId="6FAE219E" w:rsidR="00655DF8" w:rsidRDefault="00655DF8" w:rsidP="00AA7330">
            <w:pPr>
              <w:jc w:val="center"/>
            </w:pPr>
            <w:r>
              <w:t>0.1759</w:t>
            </w:r>
          </w:p>
        </w:tc>
      </w:tr>
      <w:tr w:rsidR="00655DF8" w14:paraId="1C9F8A1F" w14:textId="77777777" w:rsidTr="00AA7330">
        <w:tc>
          <w:tcPr>
            <w:tcW w:w="2265" w:type="dxa"/>
          </w:tcPr>
          <w:p w14:paraId="5F4202C9" w14:textId="77777777" w:rsidR="00655DF8" w:rsidRDefault="00655DF8" w:rsidP="00AA7330">
            <w:pPr>
              <w:jc w:val="center"/>
            </w:pPr>
            <w:r>
              <w:t>Test</w:t>
            </w:r>
          </w:p>
        </w:tc>
        <w:tc>
          <w:tcPr>
            <w:tcW w:w="2265" w:type="dxa"/>
          </w:tcPr>
          <w:p w14:paraId="0271D3D5" w14:textId="79E76B40" w:rsidR="00655DF8" w:rsidRDefault="00655DF8" w:rsidP="00AA7330">
            <w:pPr>
              <w:jc w:val="center"/>
            </w:pPr>
            <w:r>
              <w:t>887</w:t>
            </w:r>
          </w:p>
        </w:tc>
        <w:tc>
          <w:tcPr>
            <w:tcW w:w="2265" w:type="dxa"/>
          </w:tcPr>
          <w:p w14:paraId="63D83AB0" w14:textId="20EDE3A9" w:rsidR="00655DF8" w:rsidRDefault="00655DF8" w:rsidP="00AA7330">
            <w:pPr>
              <w:jc w:val="center"/>
            </w:pPr>
            <w:r>
              <w:t>0.0013</w:t>
            </w:r>
          </w:p>
        </w:tc>
        <w:tc>
          <w:tcPr>
            <w:tcW w:w="2266" w:type="dxa"/>
          </w:tcPr>
          <w:p w14:paraId="79506780" w14:textId="71DB0425" w:rsidR="00655DF8" w:rsidRDefault="00655DF8" w:rsidP="00AA7330">
            <w:pPr>
              <w:jc w:val="center"/>
            </w:pPr>
            <w:r>
              <w:t>0.1161</w:t>
            </w:r>
          </w:p>
        </w:tc>
      </w:tr>
    </w:tbl>
    <w:p w14:paraId="2F827B0A" w14:textId="77777777" w:rsidR="00655DF8" w:rsidRDefault="00655DF8" w:rsidP="00655DF8"/>
    <w:p w14:paraId="41C4ED6A" w14:textId="146DCB6C" w:rsidR="00655DF8" w:rsidRDefault="00655DF8" w:rsidP="00655DF8">
      <w:pPr>
        <w:pStyle w:val="Caption"/>
      </w:pPr>
      <w:bookmarkStart w:id="254" w:name="_Toc147396012"/>
      <w:r>
        <w:t xml:space="preserve">Table </w:t>
      </w:r>
      <w:r w:rsidR="00961355">
        <w:fldChar w:fldCharType="begin"/>
      </w:r>
      <w:r w:rsidR="00961355">
        <w:instrText xml:space="preserve"> STYLEREF 1 \s </w:instrText>
      </w:r>
      <w:r w:rsidR="00961355">
        <w:fldChar w:fldCharType="separate"/>
      </w:r>
      <w:r w:rsidR="0050724C">
        <w:t>4</w:t>
      </w:r>
      <w:r w:rsidR="00961355">
        <w:fldChar w:fldCharType="end"/>
      </w:r>
      <w:r w:rsidR="00961355">
        <w:t>.</w:t>
      </w:r>
      <w:r w:rsidR="00961355">
        <w:fldChar w:fldCharType="begin"/>
      </w:r>
      <w:r w:rsidR="00961355">
        <w:instrText xml:space="preserve"> SEQ Table \* ARABIC \s 1 </w:instrText>
      </w:r>
      <w:r w:rsidR="00961355">
        <w:fldChar w:fldCharType="separate"/>
      </w:r>
      <w:r w:rsidR="0050724C">
        <w:t>23</w:t>
      </w:r>
      <w:r w:rsidR="00961355">
        <w:fldChar w:fldCharType="end"/>
      </w:r>
      <w:r>
        <w:t xml:space="preserve"> Training Progress of 10-layer neural network trained on rotating movement</w:t>
      </w:r>
      <w:bookmarkEnd w:id="254"/>
    </w:p>
    <w:tbl>
      <w:tblPr>
        <w:tblStyle w:val="TableGrid"/>
        <w:tblW w:w="0" w:type="auto"/>
        <w:tblLook w:val="04A0" w:firstRow="1" w:lastRow="0" w:firstColumn="1" w:lastColumn="0" w:noHBand="0" w:noVBand="1"/>
      </w:tblPr>
      <w:tblGrid>
        <w:gridCol w:w="2265"/>
        <w:gridCol w:w="2265"/>
        <w:gridCol w:w="2265"/>
        <w:gridCol w:w="2266"/>
      </w:tblGrid>
      <w:tr w:rsidR="00655DF8" w14:paraId="02316215" w14:textId="77777777" w:rsidTr="00AA7330">
        <w:tc>
          <w:tcPr>
            <w:tcW w:w="2265" w:type="dxa"/>
          </w:tcPr>
          <w:p w14:paraId="35A131C7" w14:textId="77777777" w:rsidR="00655DF8" w:rsidRDefault="00655DF8" w:rsidP="00AA7330">
            <w:pPr>
              <w:jc w:val="center"/>
            </w:pPr>
            <w:r>
              <w:t>Unit</w:t>
            </w:r>
          </w:p>
        </w:tc>
        <w:tc>
          <w:tcPr>
            <w:tcW w:w="2265" w:type="dxa"/>
          </w:tcPr>
          <w:p w14:paraId="03FF8247" w14:textId="77777777" w:rsidR="00655DF8" w:rsidRDefault="00655DF8" w:rsidP="00AA7330">
            <w:pPr>
              <w:jc w:val="center"/>
            </w:pPr>
            <w:r>
              <w:t>Initial Value</w:t>
            </w:r>
          </w:p>
        </w:tc>
        <w:tc>
          <w:tcPr>
            <w:tcW w:w="2265" w:type="dxa"/>
          </w:tcPr>
          <w:p w14:paraId="7C358F3E" w14:textId="77777777" w:rsidR="00655DF8" w:rsidRDefault="00655DF8" w:rsidP="00AA7330">
            <w:pPr>
              <w:jc w:val="center"/>
            </w:pPr>
            <w:r>
              <w:t>Stopped Value</w:t>
            </w:r>
          </w:p>
        </w:tc>
        <w:tc>
          <w:tcPr>
            <w:tcW w:w="2266" w:type="dxa"/>
          </w:tcPr>
          <w:p w14:paraId="2DC5393B" w14:textId="77777777" w:rsidR="00655DF8" w:rsidRDefault="00655DF8" w:rsidP="00AA7330">
            <w:pPr>
              <w:jc w:val="center"/>
            </w:pPr>
            <w:r>
              <w:t>Target Value</w:t>
            </w:r>
          </w:p>
        </w:tc>
      </w:tr>
      <w:tr w:rsidR="00655DF8" w14:paraId="5DD9657B" w14:textId="77777777" w:rsidTr="00AA7330">
        <w:tc>
          <w:tcPr>
            <w:tcW w:w="2265" w:type="dxa"/>
          </w:tcPr>
          <w:p w14:paraId="3B8C6458" w14:textId="77777777" w:rsidR="00655DF8" w:rsidRDefault="00655DF8" w:rsidP="00AA7330">
            <w:pPr>
              <w:jc w:val="center"/>
            </w:pPr>
            <w:r>
              <w:t>Epoch</w:t>
            </w:r>
          </w:p>
        </w:tc>
        <w:tc>
          <w:tcPr>
            <w:tcW w:w="2265" w:type="dxa"/>
          </w:tcPr>
          <w:p w14:paraId="13F25DF7" w14:textId="77777777" w:rsidR="00655DF8" w:rsidRDefault="00655DF8" w:rsidP="00AA7330">
            <w:pPr>
              <w:jc w:val="center"/>
            </w:pPr>
            <w:r>
              <w:t>0</w:t>
            </w:r>
          </w:p>
        </w:tc>
        <w:tc>
          <w:tcPr>
            <w:tcW w:w="2265" w:type="dxa"/>
          </w:tcPr>
          <w:p w14:paraId="540B769D" w14:textId="24EA6150" w:rsidR="00655DF8" w:rsidRDefault="00655DF8" w:rsidP="00AA7330">
            <w:pPr>
              <w:jc w:val="center"/>
            </w:pPr>
            <w:r>
              <w:t>12</w:t>
            </w:r>
          </w:p>
        </w:tc>
        <w:tc>
          <w:tcPr>
            <w:tcW w:w="2266" w:type="dxa"/>
          </w:tcPr>
          <w:p w14:paraId="56D2537A" w14:textId="77777777" w:rsidR="00655DF8" w:rsidRDefault="00655DF8" w:rsidP="00AA7330">
            <w:pPr>
              <w:jc w:val="center"/>
            </w:pPr>
            <w:r>
              <w:t>1000</w:t>
            </w:r>
          </w:p>
        </w:tc>
      </w:tr>
      <w:tr w:rsidR="00655DF8" w14:paraId="4962007D" w14:textId="77777777" w:rsidTr="00AA7330">
        <w:tc>
          <w:tcPr>
            <w:tcW w:w="2265" w:type="dxa"/>
          </w:tcPr>
          <w:p w14:paraId="78170AAE" w14:textId="77777777" w:rsidR="00655DF8" w:rsidRDefault="00655DF8" w:rsidP="00AA7330">
            <w:pPr>
              <w:jc w:val="center"/>
            </w:pPr>
            <w:r>
              <w:t>Elapsed Time</w:t>
            </w:r>
          </w:p>
        </w:tc>
        <w:tc>
          <w:tcPr>
            <w:tcW w:w="2265" w:type="dxa"/>
          </w:tcPr>
          <w:p w14:paraId="27019DBD" w14:textId="77777777" w:rsidR="00655DF8" w:rsidRDefault="00655DF8" w:rsidP="00AA7330">
            <w:pPr>
              <w:jc w:val="center"/>
            </w:pPr>
            <w:r>
              <w:t>-</w:t>
            </w:r>
          </w:p>
        </w:tc>
        <w:tc>
          <w:tcPr>
            <w:tcW w:w="2265" w:type="dxa"/>
          </w:tcPr>
          <w:p w14:paraId="040D1E20" w14:textId="0665E490" w:rsidR="00655DF8" w:rsidRDefault="00655DF8" w:rsidP="00AA7330">
            <w:pPr>
              <w:jc w:val="center"/>
            </w:pPr>
            <w:r>
              <w:t>00:00:01</w:t>
            </w:r>
          </w:p>
        </w:tc>
        <w:tc>
          <w:tcPr>
            <w:tcW w:w="2266" w:type="dxa"/>
          </w:tcPr>
          <w:p w14:paraId="06496986" w14:textId="77777777" w:rsidR="00655DF8" w:rsidRDefault="00655DF8" w:rsidP="00AA7330">
            <w:pPr>
              <w:jc w:val="center"/>
            </w:pPr>
            <w:r>
              <w:t>-</w:t>
            </w:r>
          </w:p>
        </w:tc>
      </w:tr>
      <w:tr w:rsidR="00655DF8" w14:paraId="076D50FA" w14:textId="77777777" w:rsidTr="00AA7330">
        <w:tc>
          <w:tcPr>
            <w:tcW w:w="2265" w:type="dxa"/>
          </w:tcPr>
          <w:p w14:paraId="4FB987D6" w14:textId="77777777" w:rsidR="00655DF8" w:rsidRDefault="00655DF8" w:rsidP="00AA7330">
            <w:pPr>
              <w:jc w:val="center"/>
            </w:pPr>
            <w:r>
              <w:t>Performance</w:t>
            </w:r>
          </w:p>
        </w:tc>
        <w:tc>
          <w:tcPr>
            <w:tcW w:w="2265" w:type="dxa"/>
          </w:tcPr>
          <w:p w14:paraId="1B9D0113" w14:textId="376D24A9" w:rsidR="00655DF8" w:rsidRDefault="00655DF8" w:rsidP="00AA7330">
            <w:pPr>
              <w:jc w:val="center"/>
            </w:pPr>
            <w:r>
              <w:t>0.259</w:t>
            </w:r>
          </w:p>
        </w:tc>
        <w:tc>
          <w:tcPr>
            <w:tcW w:w="2265" w:type="dxa"/>
          </w:tcPr>
          <w:p w14:paraId="713EF1B1" w14:textId="1FE3B028" w:rsidR="00655DF8" w:rsidRDefault="00655DF8" w:rsidP="00AA7330">
            <w:pPr>
              <w:jc w:val="center"/>
            </w:pPr>
            <w:r>
              <w:t>0.00128</w:t>
            </w:r>
          </w:p>
        </w:tc>
        <w:tc>
          <w:tcPr>
            <w:tcW w:w="2266" w:type="dxa"/>
          </w:tcPr>
          <w:p w14:paraId="16CB118F" w14:textId="77777777" w:rsidR="00655DF8" w:rsidRDefault="00655DF8" w:rsidP="00AA7330">
            <w:pPr>
              <w:jc w:val="center"/>
            </w:pPr>
            <w:r>
              <w:t>0</w:t>
            </w:r>
          </w:p>
        </w:tc>
      </w:tr>
      <w:tr w:rsidR="00655DF8" w14:paraId="1BD07EBC" w14:textId="77777777" w:rsidTr="00AA7330">
        <w:tc>
          <w:tcPr>
            <w:tcW w:w="2265" w:type="dxa"/>
          </w:tcPr>
          <w:p w14:paraId="07C838E0" w14:textId="77777777" w:rsidR="00655DF8" w:rsidRDefault="00655DF8" w:rsidP="00AA7330">
            <w:pPr>
              <w:jc w:val="center"/>
            </w:pPr>
            <w:r>
              <w:t>Gradient</w:t>
            </w:r>
          </w:p>
        </w:tc>
        <w:tc>
          <w:tcPr>
            <w:tcW w:w="2265" w:type="dxa"/>
          </w:tcPr>
          <w:p w14:paraId="273AA9BE" w14:textId="210F23AC" w:rsidR="00655DF8" w:rsidRDefault="00655DF8" w:rsidP="00AA7330">
            <w:pPr>
              <w:jc w:val="center"/>
            </w:pPr>
            <w:r>
              <w:t>0.744</w:t>
            </w:r>
          </w:p>
        </w:tc>
        <w:tc>
          <w:tcPr>
            <w:tcW w:w="2265" w:type="dxa"/>
          </w:tcPr>
          <w:p w14:paraId="108E92A0" w14:textId="4AFC8E62" w:rsidR="00655DF8" w:rsidRDefault="00655DF8" w:rsidP="00AA7330">
            <w:pPr>
              <w:jc w:val="center"/>
            </w:pPr>
            <w:r>
              <w:t>5.58e-05</w:t>
            </w:r>
          </w:p>
        </w:tc>
        <w:tc>
          <w:tcPr>
            <w:tcW w:w="2266" w:type="dxa"/>
          </w:tcPr>
          <w:p w14:paraId="489BCB3B" w14:textId="77777777" w:rsidR="00655DF8" w:rsidRDefault="00655DF8" w:rsidP="00AA7330">
            <w:pPr>
              <w:jc w:val="center"/>
            </w:pPr>
            <w:r>
              <w:t>1e-07</w:t>
            </w:r>
          </w:p>
        </w:tc>
      </w:tr>
      <w:tr w:rsidR="00655DF8" w14:paraId="5A73BEC0" w14:textId="77777777" w:rsidTr="00AA7330">
        <w:tc>
          <w:tcPr>
            <w:tcW w:w="2265" w:type="dxa"/>
          </w:tcPr>
          <w:p w14:paraId="289AC625" w14:textId="77777777" w:rsidR="00655DF8" w:rsidRDefault="00655DF8" w:rsidP="00AA7330">
            <w:pPr>
              <w:jc w:val="center"/>
            </w:pPr>
            <w:r>
              <w:t>Mu</w:t>
            </w:r>
          </w:p>
        </w:tc>
        <w:tc>
          <w:tcPr>
            <w:tcW w:w="2265" w:type="dxa"/>
          </w:tcPr>
          <w:p w14:paraId="54B036BB" w14:textId="77777777" w:rsidR="00655DF8" w:rsidRDefault="00655DF8" w:rsidP="00AA7330">
            <w:pPr>
              <w:jc w:val="center"/>
            </w:pPr>
            <w:r>
              <w:t>0.001</w:t>
            </w:r>
          </w:p>
        </w:tc>
        <w:tc>
          <w:tcPr>
            <w:tcW w:w="2265" w:type="dxa"/>
          </w:tcPr>
          <w:p w14:paraId="0730941B" w14:textId="6E7ECC28" w:rsidR="00655DF8" w:rsidRDefault="00655DF8" w:rsidP="00AA7330">
            <w:pPr>
              <w:jc w:val="center"/>
            </w:pPr>
            <w:r>
              <w:t>1e-07</w:t>
            </w:r>
          </w:p>
        </w:tc>
        <w:tc>
          <w:tcPr>
            <w:tcW w:w="2266" w:type="dxa"/>
          </w:tcPr>
          <w:p w14:paraId="6DAE800F" w14:textId="77777777" w:rsidR="00655DF8" w:rsidRDefault="00655DF8" w:rsidP="00AA7330">
            <w:pPr>
              <w:jc w:val="center"/>
            </w:pPr>
            <w:r>
              <w:t>1e+10</w:t>
            </w:r>
          </w:p>
        </w:tc>
      </w:tr>
      <w:tr w:rsidR="00655DF8" w14:paraId="679ABB1A" w14:textId="77777777" w:rsidTr="00AA7330">
        <w:tc>
          <w:tcPr>
            <w:tcW w:w="2265" w:type="dxa"/>
          </w:tcPr>
          <w:p w14:paraId="2569BCF8" w14:textId="77777777" w:rsidR="00655DF8" w:rsidRDefault="00655DF8" w:rsidP="00AA7330">
            <w:pPr>
              <w:jc w:val="center"/>
            </w:pPr>
            <w:r>
              <w:t>Validation Checks</w:t>
            </w:r>
          </w:p>
        </w:tc>
        <w:tc>
          <w:tcPr>
            <w:tcW w:w="2265" w:type="dxa"/>
          </w:tcPr>
          <w:p w14:paraId="64833B2D" w14:textId="77777777" w:rsidR="00655DF8" w:rsidRDefault="00655DF8" w:rsidP="00AA7330">
            <w:pPr>
              <w:jc w:val="center"/>
            </w:pPr>
            <w:r>
              <w:t>0</w:t>
            </w:r>
          </w:p>
        </w:tc>
        <w:tc>
          <w:tcPr>
            <w:tcW w:w="2265" w:type="dxa"/>
          </w:tcPr>
          <w:p w14:paraId="19821952" w14:textId="77777777" w:rsidR="00655DF8" w:rsidRDefault="00655DF8" w:rsidP="00AA7330">
            <w:pPr>
              <w:jc w:val="center"/>
            </w:pPr>
            <w:r>
              <w:t>6</w:t>
            </w:r>
          </w:p>
        </w:tc>
        <w:tc>
          <w:tcPr>
            <w:tcW w:w="2266" w:type="dxa"/>
          </w:tcPr>
          <w:p w14:paraId="2F122ED0" w14:textId="77777777" w:rsidR="00655DF8" w:rsidRDefault="00655DF8" w:rsidP="00AA7330">
            <w:pPr>
              <w:jc w:val="center"/>
            </w:pPr>
            <w:r>
              <w:t>6</w:t>
            </w:r>
          </w:p>
        </w:tc>
      </w:tr>
    </w:tbl>
    <w:p w14:paraId="54AAC054" w14:textId="5A04F547" w:rsidR="00655DF8" w:rsidRDefault="00655DF8" w:rsidP="00655DF8">
      <w:pPr>
        <w:pStyle w:val="BodyText"/>
      </w:pPr>
      <w:r>
        <w:br/>
      </w:r>
      <w:r>
        <w:rPr>
          <w:noProof/>
        </w:rPr>
        <w:drawing>
          <wp:inline distT="0" distB="0" distL="0" distR="0" wp14:anchorId="0B4282FB" wp14:editId="772C5488">
            <wp:extent cx="4169540" cy="3460750"/>
            <wp:effectExtent l="0" t="0" r="2540" b="6350"/>
            <wp:docPr id="1224544900"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4900" name="Picture 22" descr="A screenshot of a graph&#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173249" cy="3463829"/>
                    </a:xfrm>
                    <a:prstGeom prst="rect">
                      <a:avLst/>
                    </a:prstGeom>
                  </pic:spPr>
                </pic:pic>
              </a:graphicData>
            </a:graphic>
          </wp:inline>
        </w:drawing>
      </w:r>
    </w:p>
    <w:p w14:paraId="60969959" w14:textId="712EBB5C" w:rsidR="00655DF8" w:rsidRPr="00655DF8" w:rsidRDefault="00655DF8" w:rsidP="00655DF8">
      <w:pPr>
        <w:pStyle w:val="Caption"/>
      </w:pPr>
      <w:bookmarkStart w:id="255" w:name="_Toc147396080"/>
      <w:r>
        <w:t xml:space="preserve">Figure </w:t>
      </w:r>
      <w:r w:rsidR="005C2817">
        <w:fldChar w:fldCharType="begin"/>
      </w:r>
      <w:r w:rsidR="005C2817">
        <w:instrText xml:space="preserve"> STYLEREF 1 \s </w:instrText>
      </w:r>
      <w:r w:rsidR="005C2817">
        <w:fldChar w:fldCharType="separate"/>
      </w:r>
      <w:r w:rsidR="0050724C">
        <w:t>4</w:t>
      </w:r>
      <w:r w:rsidR="005C2817">
        <w:fldChar w:fldCharType="end"/>
      </w:r>
      <w:r w:rsidR="005C2817">
        <w:t>.</w:t>
      </w:r>
      <w:r w:rsidR="005C2817">
        <w:fldChar w:fldCharType="begin"/>
      </w:r>
      <w:r w:rsidR="005C2817">
        <w:instrText xml:space="preserve"> SEQ Figure \* ARABIC \s 1 </w:instrText>
      </w:r>
      <w:r w:rsidR="005C2817">
        <w:fldChar w:fldCharType="separate"/>
      </w:r>
      <w:r w:rsidR="0050724C">
        <w:t>39</w:t>
      </w:r>
      <w:r w:rsidR="005C2817">
        <w:fldChar w:fldCharType="end"/>
      </w:r>
      <w:r>
        <w:t xml:space="preserve"> Regression plot of 10-layer neural network under rotation</w:t>
      </w:r>
      <w:bookmarkEnd w:id="255"/>
    </w:p>
    <w:p w14:paraId="141F14FA" w14:textId="794720A1" w:rsidR="00744898" w:rsidRDefault="0048459C" w:rsidP="0047104E">
      <w:pPr>
        <w:pStyle w:val="BodyText"/>
      </w:pPr>
      <w:r>
        <w:t xml:space="preserve">These results are poor. </w:t>
      </w:r>
      <w:r w:rsidR="00724318">
        <w:t>Increasing the layers to 50 showed worse results, as shown in Table 4.2</w:t>
      </w:r>
      <w:r w:rsidR="006720F3">
        <w:t>4</w:t>
      </w:r>
      <w:r w:rsidR="00724318">
        <w:t xml:space="preserve">, indicating that the type of neural network model is </w:t>
      </w:r>
      <w:r w:rsidR="00C800FD">
        <w:t xml:space="preserve">either under or </w:t>
      </w:r>
      <w:r w:rsidR="00724318">
        <w:t>over</w:t>
      </w:r>
      <w:r w:rsidR="00C800FD">
        <w:t xml:space="preserve"> </w:t>
      </w:r>
      <w:r w:rsidR="00724318">
        <w:t xml:space="preserve">training and so either the model does not fit the data and/or the data is insufficient for the neural network to determine the relationships. </w:t>
      </w:r>
    </w:p>
    <w:p w14:paraId="78F56655" w14:textId="047682AF" w:rsidR="00724318" w:rsidRDefault="00724318" w:rsidP="00724318">
      <w:pPr>
        <w:pStyle w:val="Caption"/>
      </w:pPr>
      <w:bookmarkStart w:id="256" w:name="_Toc147396013"/>
      <w:r>
        <w:t xml:space="preserve">Table </w:t>
      </w:r>
      <w:r w:rsidR="00961355">
        <w:fldChar w:fldCharType="begin"/>
      </w:r>
      <w:r w:rsidR="00961355">
        <w:instrText xml:space="preserve"> STYLEREF 1 \s </w:instrText>
      </w:r>
      <w:r w:rsidR="00961355">
        <w:fldChar w:fldCharType="separate"/>
      </w:r>
      <w:r w:rsidR="0050724C">
        <w:t>4</w:t>
      </w:r>
      <w:r w:rsidR="00961355">
        <w:fldChar w:fldCharType="end"/>
      </w:r>
      <w:r w:rsidR="00961355">
        <w:t>.</w:t>
      </w:r>
      <w:r w:rsidR="00961355">
        <w:fldChar w:fldCharType="begin"/>
      </w:r>
      <w:r w:rsidR="00961355">
        <w:instrText xml:space="preserve"> SEQ Table \* ARABIC \s 1 </w:instrText>
      </w:r>
      <w:r w:rsidR="00961355">
        <w:fldChar w:fldCharType="separate"/>
      </w:r>
      <w:r w:rsidR="0050724C">
        <w:t>24</w:t>
      </w:r>
      <w:r w:rsidR="00961355">
        <w:fldChar w:fldCharType="end"/>
      </w:r>
      <w:r>
        <w:t xml:space="preserve"> Training results of 50-layer neural network under rotation</w:t>
      </w:r>
      <w:bookmarkEnd w:id="256"/>
    </w:p>
    <w:tbl>
      <w:tblPr>
        <w:tblStyle w:val="TableGrid"/>
        <w:tblW w:w="0" w:type="auto"/>
        <w:tblLook w:val="04A0" w:firstRow="1" w:lastRow="0" w:firstColumn="1" w:lastColumn="0" w:noHBand="0" w:noVBand="1"/>
      </w:tblPr>
      <w:tblGrid>
        <w:gridCol w:w="2265"/>
        <w:gridCol w:w="2265"/>
        <w:gridCol w:w="2265"/>
        <w:gridCol w:w="2266"/>
      </w:tblGrid>
      <w:tr w:rsidR="00724318" w14:paraId="2690A2FF" w14:textId="77777777" w:rsidTr="00AA7330">
        <w:tc>
          <w:tcPr>
            <w:tcW w:w="2265" w:type="dxa"/>
          </w:tcPr>
          <w:p w14:paraId="0AA4A720" w14:textId="77777777" w:rsidR="00724318" w:rsidRDefault="00724318" w:rsidP="00AA7330">
            <w:pPr>
              <w:jc w:val="center"/>
            </w:pPr>
          </w:p>
        </w:tc>
        <w:tc>
          <w:tcPr>
            <w:tcW w:w="2265" w:type="dxa"/>
          </w:tcPr>
          <w:p w14:paraId="69AC31D1" w14:textId="77777777" w:rsidR="00724318" w:rsidRDefault="00724318" w:rsidP="00AA7330">
            <w:pPr>
              <w:jc w:val="center"/>
            </w:pPr>
            <w:r>
              <w:t>Observations</w:t>
            </w:r>
          </w:p>
        </w:tc>
        <w:tc>
          <w:tcPr>
            <w:tcW w:w="2265" w:type="dxa"/>
          </w:tcPr>
          <w:p w14:paraId="0E000BCD" w14:textId="77777777" w:rsidR="00724318" w:rsidRDefault="00724318" w:rsidP="00AA7330">
            <w:pPr>
              <w:jc w:val="center"/>
            </w:pPr>
            <w:r>
              <w:t>MSE</w:t>
            </w:r>
          </w:p>
        </w:tc>
        <w:tc>
          <w:tcPr>
            <w:tcW w:w="2266" w:type="dxa"/>
          </w:tcPr>
          <w:p w14:paraId="32D16807" w14:textId="77777777" w:rsidR="00724318" w:rsidRDefault="00724318" w:rsidP="00AA7330">
            <w:pPr>
              <w:jc w:val="center"/>
            </w:pPr>
            <w:r>
              <w:t>R</w:t>
            </w:r>
          </w:p>
        </w:tc>
      </w:tr>
      <w:tr w:rsidR="00724318" w14:paraId="3D41A407" w14:textId="77777777" w:rsidTr="00AA7330">
        <w:tc>
          <w:tcPr>
            <w:tcW w:w="2265" w:type="dxa"/>
          </w:tcPr>
          <w:p w14:paraId="15C9CAEF" w14:textId="77777777" w:rsidR="00724318" w:rsidRDefault="00724318" w:rsidP="00AA7330">
            <w:pPr>
              <w:jc w:val="center"/>
            </w:pPr>
            <w:r>
              <w:t>Training</w:t>
            </w:r>
          </w:p>
        </w:tc>
        <w:tc>
          <w:tcPr>
            <w:tcW w:w="2265" w:type="dxa"/>
          </w:tcPr>
          <w:p w14:paraId="797AF26F" w14:textId="77777777" w:rsidR="00724318" w:rsidRDefault="00724318" w:rsidP="00AA7330">
            <w:pPr>
              <w:jc w:val="center"/>
            </w:pPr>
            <w:r>
              <w:t>4137</w:t>
            </w:r>
          </w:p>
        </w:tc>
        <w:tc>
          <w:tcPr>
            <w:tcW w:w="2265" w:type="dxa"/>
          </w:tcPr>
          <w:p w14:paraId="7CB394B1" w14:textId="24FC3351" w:rsidR="00724318" w:rsidRDefault="00724318" w:rsidP="00AA7330">
            <w:pPr>
              <w:jc w:val="center"/>
            </w:pPr>
            <w:r>
              <w:t>0.0015</w:t>
            </w:r>
          </w:p>
        </w:tc>
        <w:tc>
          <w:tcPr>
            <w:tcW w:w="2266" w:type="dxa"/>
          </w:tcPr>
          <w:p w14:paraId="105C3A9F" w14:textId="4FDAC5C7" w:rsidR="00724318" w:rsidRDefault="00724318" w:rsidP="00AA7330">
            <w:pPr>
              <w:jc w:val="center"/>
            </w:pPr>
            <w:r>
              <w:t>0.2754</w:t>
            </w:r>
          </w:p>
        </w:tc>
      </w:tr>
      <w:tr w:rsidR="00724318" w14:paraId="1D9B4102" w14:textId="77777777" w:rsidTr="00AA7330">
        <w:tc>
          <w:tcPr>
            <w:tcW w:w="2265" w:type="dxa"/>
          </w:tcPr>
          <w:p w14:paraId="1A3E7836" w14:textId="77777777" w:rsidR="00724318" w:rsidRDefault="00724318" w:rsidP="00AA7330">
            <w:pPr>
              <w:jc w:val="center"/>
            </w:pPr>
            <w:r>
              <w:t>Validation</w:t>
            </w:r>
          </w:p>
        </w:tc>
        <w:tc>
          <w:tcPr>
            <w:tcW w:w="2265" w:type="dxa"/>
          </w:tcPr>
          <w:p w14:paraId="69967706" w14:textId="77777777" w:rsidR="00724318" w:rsidRDefault="00724318" w:rsidP="00AA7330">
            <w:pPr>
              <w:jc w:val="center"/>
            </w:pPr>
            <w:r>
              <w:t>887</w:t>
            </w:r>
          </w:p>
        </w:tc>
        <w:tc>
          <w:tcPr>
            <w:tcW w:w="2265" w:type="dxa"/>
          </w:tcPr>
          <w:p w14:paraId="4C60FEFD" w14:textId="3A503FC9" w:rsidR="00724318" w:rsidRDefault="00724318" w:rsidP="00AA7330">
            <w:pPr>
              <w:jc w:val="center"/>
            </w:pPr>
            <w:r>
              <w:t>0.0017</w:t>
            </w:r>
          </w:p>
        </w:tc>
        <w:tc>
          <w:tcPr>
            <w:tcW w:w="2266" w:type="dxa"/>
          </w:tcPr>
          <w:p w14:paraId="402319A2" w14:textId="652B1975" w:rsidR="00724318" w:rsidRDefault="00724318" w:rsidP="00AA7330">
            <w:pPr>
              <w:jc w:val="center"/>
            </w:pPr>
            <w:r>
              <w:t>0.0913</w:t>
            </w:r>
          </w:p>
        </w:tc>
      </w:tr>
      <w:tr w:rsidR="00724318" w14:paraId="651A1CBD" w14:textId="77777777" w:rsidTr="00AA7330">
        <w:tc>
          <w:tcPr>
            <w:tcW w:w="2265" w:type="dxa"/>
          </w:tcPr>
          <w:p w14:paraId="6819A571" w14:textId="77777777" w:rsidR="00724318" w:rsidRDefault="00724318" w:rsidP="00AA7330">
            <w:pPr>
              <w:jc w:val="center"/>
            </w:pPr>
            <w:r>
              <w:lastRenderedPageBreak/>
              <w:t>Test</w:t>
            </w:r>
          </w:p>
        </w:tc>
        <w:tc>
          <w:tcPr>
            <w:tcW w:w="2265" w:type="dxa"/>
          </w:tcPr>
          <w:p w14:paraId="3AECD756" w14:textId="77777777" w:rsidR="00724318" w:rsidRDefault="00724318" w:rsidP="00AA7330">
            <w:pPr>
              <w:jc w:val="center"/>
            </w:pPr>
            <w:r>
              <w:t>887</w:t>
            </w:r>
          </w:p>
        </w:tc>
        <w:tc>
          <w:tcPr>
            <w:tcW w:w="2265" w:type="dxa"/>
          </w:tcPr>
          <w:p w14:paraId="2B0DDEAD" w14:textId="482848F1" w:rsidR="00724318" w:rsidRDefault="00724318" w:rsidP="00AA7330">
            <w:pPr>
              <w:jc w:val="center"/>
            </w:pPr>
            <w:r>
              <w:t>0.0007</w:t>
            </w:r>
          </w:p>
        </w:tc>
        <w:tc>
          <w:tcPr>
            <w:tcW w:w="2266" w:type="dxa"/>
          </w:tcPr>
          <w:p w14:paraId="4E2463EB" w14:textId="15F46BD0" w:rsidR="00724318" w:rsidRDefault="00724318" w:rsidP="00AA7330">
            <w:pPr>
              <w:jc w:val="center"/>
            </w:pPr>
            <w:r>
              <w:t>0.0693</w:t>
            </w:r>
          </w:p>
        </w:tc>
      </w:tr>
    </w:tbl>
    <w:p w14:paraId="1880A57C" w14:textId="5B0D28D6" w:rsidR="00521DB3" w:rsidRDefault="0048459C" w:rsidP="00521DB3">
      <w:pPr>
        <w:pStyle w:val="BodyText"/>
      </w:pPr>
      <w:r>
        <w:br/>
      </w:r>
      <w:r w:rsidR="00CE5905">
        <w:t xml:space="preserve">To instantly obtain more data points, even if the data is incorrect, the </w:t>
      </w:r>
      <w:r w:rsidR="006F6FC0">
        <w:t xml:space="preserve">magnetometer </w:t>
      </w:r>
      <w:r w:rsidR="00CE5905">
        <w:t xml:space="preserve">data </w:t>
      </w:r>
      <w:r>
        <w:t xml:space="preserve">is </w:t>
      </w:r>
      <w:r w:rsidR="00CE5905">
        <w:t xml:space="preserve">used and the </w:t>
      </w:r>
      <w:r w:rsidR="006F6FC0">
        <w:t xml:space="preserve">results </w:t>
      </w:r>
      <w:r w:rsidR="00CE5905">
        <w:t xml:space="preserve">of this are </w:t>
      </w:r>
      <w:r w:rsidR="006F6FC0">
        <w:t xml:space="preserve">shown </w:t>
      </w:r>
      <w:r w:rsidR="00521DB3">
        <w:t>in Table 4.25</w:t>
      </w:r>
      <w:r w:rsidR="00CE5905">
        <w:t xml:space="preserve"> and Figures 4.40 to 4.42</w:t>
      </w:r>
      <w:r w:rsidR="006F6FC0">
        <w:t>.</w:t>
      </w:r>
      <w:r w:rsidR="00CE5905">
        <w:t xml:space="preserve"> The R values are still low as expected due to the invalid magnetometer </w:t>
      </w:r>
      <w:r>
        <w:t xml:space="preserve">data, </w:t>
      </w:r>
      <w:r w:rsidR="00CE5905">
        <w:t>but they have improved over the previous test.</w:t>
      </w:r>
    </w:p>
    <w:p w14:paraId="67C8AF9A" w14:textId="3110B583" w:rsidR="00521DB3" w:rsidRDefault="00521DB3" w:rsidP="00521DB3">
      <w:pPr>
        <w:pStyle w:val="Caption"/>
      </w:pPr>
      <w:bookmarkStart w:id="257" w:name="_Toc147396014"/>
      <w:r>
        <w:t xml:space="preserve">Table </w:t>
      </w:r>
      <w:r w:rsidR="00961355">
        <w:fldChar w:fldCharType="begin"/>
      </w:r>
      <w:r w:rsidR="00961355">
        <w:instrText xml:space="preserve"> STYLEREF 1 \s </w:instrText>
      </w:r>
      <w:r w:rsidR="00961355">
        <w:fldChar w:fldCharType="separate"/>
      </w:r>
      <w:r w:rsidR="00CE5905">
        <w:t>4</w:t>
      </w:r>
      <w:r w:rsidR="00961355">
        <w:fldChar w:fldCharType="end"/>
      </w:r>
      <w:r w:rsidR="00961355">
        <w:t>.</w:t>
      </w:r>
      <w:r w:rsidR="00961355">
        <w:fldChar w:fldCharType="begin"/>
      </w:r>
      <w:r w:rsidR="00961355">
        <w:instrText xml:space="preserve"> SEQ Table \* ARABIC \s 1 </w:instrText>
      </w:r>
      <w:r w:rsidR="00961355">
        <w:fldChar w:fldCharType="separate"/>
      </w:r>
      <w:r w:rsidR="00CE5905">
        <w:t>25</w:t>
      </w:r>
      <w:r w:rsidR="00961355">
        <w:fldChar w:fldCharType="end"/>
      </w:r>
      <w:r>
        <w:t xml:space="preserve"> Training results of 10-layer neural network under rotation with magnetometer assistance.</w:t>
      </w:r>
      <w:bookmarkEnd w:id="257"/>
    </w:p>
    <w:tbl>
      <w:tblPr>
        <w:tblStyle w:val="TableGrid"/>
        <w:tblW w:w="0" w:type="auto"/>
        <w:tblLook w:val="04A0" w:firstRow="1" w:lastRow="0" w:firstColumn="1" w:lastColumn="0" w:noHBand="0" w:noVBand="1"/>
      </w:tblPr>
      <w:tblGrid>
        <w:gridCol w:w="2265"/>
        <w:gridCol w:w="2265"/>
        <w:gridCol w:w="2265"/>
        <w:gridCol w:w="2266"/>
      </w:tblGrid>
      <w:tr w:rsidR="00521DB3" w14:paraId="794311F8" w14:textId="77777777" w:rsidTr="00AA7330">
        <w:tc>
          <w:tcPr>
            <w:tcW w:w="2265" w:type="dxa"/>
          </w:tcPr>
          <w:p w14:paraId="19059791" w14:textId="77777777" w:rsidR="00521DB3" w:rsidRDefault="00521DB3" w:rsidP="00AA7330">
            <w:pPr>
              <w:jc w:val="center"/>
            </w:pPr>
          </w:p>
        </w:tc>
        <w:tc>
          <w:tcPr>
            <w:tcW w:w="2265" w:type="dxa"/>
          </w:tcPr>
          <w:p w14:paraId="06944961" w14:textId="77777777" w:rsidR="00521DB3" w:rsidRDefault="00521DB3" w:rsidP="00AA7330">
            <w:pPr>
              <w:jc w:val="center"/>
            </w:pPr>
            <w:r>
              <w:t>Observations</w:t>
            </w:r>
          </w:p>
        </w:tc>
        <w:tc>
          <w:tcPr>
            <w:tcW w:w="2265" w:type="dxa"/>
          </w:tcPr>
          <w:p w14:paraId="01CFCE75" w14:textId="77777777" w:rsidR="00521DB3" w:rsidRDefault="00521DB3" w:rsidP="00AA7330">
            <w:pPr>
              <w:jc w:val="center"/>
            </w:pPr>
            <w:r>
              <w:t>MSE</w:t>
            </w:r>
          </w:p>
        </w:tc>
        <w:tc>
          <w:tcPr>
            <w:tcW w:w="2266" w:type="dxa"/>
          </w:tcPr>
          <w:p w14:paraId="1C30052B" w14:textId="77777777" w:rsidR="00521DB3" w:rsidRDefault="00521DB3" w:rsidP="00AA7330">
            <w:pPr>
              <w:jc w:val="center"/>
            </w:pPr>
            <w:r>
              <w:t>R</w:t>
            </w:r>
          </w:p>
        </w:tc>
      </w:tr>
      <w:tr w:rsidR="00521DB3" w14:paraId="15D9F5D5" w14:textId="77777777" w:rsidTr="00AA7330">
        <w:tc>
          <w:tcPr>
            <w:tcW w:w="2265" w:type="dxa"/>
          </w:tcPr>
          <w:p w14:paraId="1D1555A6" w14:textId="77777777" w:rsidR="00521DB3" w:rsidRDefault="00521DB3" w:rsidP="00AA7330">
            <w:pPr>
              <w:jc w:val="center"/>
            </w:pPr>
            <w:r>
              <w:t>Training</w:t>
            </w:r>
          </w:p>
        </w:tc>
        <w:tc>
          <w:tcPr>
            <w:tcW w:w="2265" w:type="dxa"/>
          </w:tcPr>
          <w:p w14:paraId="56839333" w14:textId="5CB324E7" w:rsidR="00521DB3" w:rsidRDefault="00521DB3" w:rsidP="00AA7330">
            <w:pPr>
              <w:jc w:val="center"/>
            </w:pPr>
            <w:r>
              <w:t>5190</w:t>
            </w:r>
          </w:p>
        </w:tc>
        <w:tc>
          <w:tcPr>
            <w:tcW w:w="2265" w:type="dxa"/>
          </w:tcPr>
          <w:p w14:paraId="10B2F9D3" w14:textId="55D592C2" w:rsidR="00521DB3" w:rsidRDefault="00521DB3" w:rsidP="00AA7330">
            <w:pPr>
              <w:jc w:val="center"/>
            </w:pPr>
            <w:r>
              <w:t>0.0089</w:t>
            </w:r>
          </w:p>
        </w:tc>
        <w:tc>
          <w:tcPr>
            <w:tcW w:w="2266" w:type="dxa"/>
          </w:tcPr>
          <w:p w14:paraId="3D26D584" w14:textId="5058CC1C" w:rsidR="00521DB3" w:rsidRDefault="00521DB3" w:rsidP="00AA7330">
            <w:pPr>
              <w:jc w:val="center"/>
            </w:pPr>
            <w:r>
              <w:t>0.2901</w:t>
            </w:r>
          </w:p>
        </w:tc>
      </w:tr>
      <w:tr w:rsidR="00521DB3" w14:paraId="361F47FF" w14:textId="77777777" w:rsidTr="00AA7330">
        <w:tc>
          <w:tcPr>
            <w:tcW w:w="2265" w:type="dxa"/>
          </w:tcPr>
          <w:p w14:paraId="65B8ADCA" w14:textId="77777777" w:rsidR="00521DB3" w:rsidRDefault="00521DB3" w:rsidP="00AA7330">
            <w:pPr>
              <w:jc w:val="center"/>
            </w:pPr>
            <w:r>
              <w:t>Validation</w:t>
            </w:r>
          </w:p>
        </w:tc>
        <w:tc>
          <w:tcPr>
            <w:tcW w:w="2265" w:type="dxa"/>
          </w:tcPr>
          <w:p w14:paraId="78F00E2C" w14:textId="1FFE0AC7" w:rsidR="00521DB3" w:rsidRDefault="00521DB3" w:rsidP="00AA7330">
            <w:pPr>
              <w:jc w:val="center"/>
            </w:pPr>
            <w:r>
              <w:t>1112</w:t>
            </w:r>
          </w:p>
        </w:tc>
        <w:tc>
          <w:tcPr>
            <w:tcW w:w="2265" w:type="dxa"/>
          </w:tcPr>
          <w:p w14:paraId="2C5CAE7D" w14:textId="3358E56E" w:rsidR="00521DB3" w:rsidRDefault="00521DB3" w:rsidP="00AA7330">
            <w:pPr>
              <w:jc w:val="center"/>
            </w:pPr>
            <w:r>
              <w:t>0.0091</w:t>
            </w:r>
          </w:p>
        </w:tc>
        <w:tc>
          <w:tcPr>
            <w:tcW w:w="2266" w:type="dxa"/>
          </w:tcPr>
          <w:p w14:paraId="7A9EB8AA" w14:textId="05094678" w:rsidR="00521DB3" w:rsidRDefault="00521DB3" w:rsidP="00AA7330">
            <w:pPr>
              <w:jc w:val="center"/>
            </w:pPr>
            <w:r>
              <w:t>0.2640</w:t>
            </w:r>
          </w:p>
        </w:tc>
      </w:tr>
      <w:tr w:rsidR="00521DB3" w14:paraId="13E069EE" w14:textId="77777777" w:rsidTr="00AA7330">
        <w:tc>
          <w:tcPr>
            <w:tcW w:w="2265" w:type="dxa"/>
          </w:tcPr>
          <w:p w14:paraId="6919CD63" w14:textId="77777777" w:rsidR="00521DB3" w:rsidRDefault="00521DB3" w:rsidP="00AA7330">
            <w:pPr>
              <w:jc w:val="center"/>
            </w:pPr>
            <w:r>
              <w:t>Test</w:t>
            </w:r>
          </w:p>
        </w:tc>
        <w:tc>
          <w:tcPr>
            <w:tcW w:w="2265" w:type="dxa"/>
          </w:tcPr>
          <w:p w14:paraId="1DE9414F" w14:textId="3460AC5E" w:rsidR="00521DB3" w:rsidRDefault="00521DB3" w:rsidP="00AA7330">
            <w:pPr>
              <w:jc w:val="center"/>
            </w:pPr>
            <w:r>
              <w:t>1112</w:t>
            </w:r>
          </w:p>
        </w:tc>
        <w:tc>
          <w:tcPr>
            <w:tcW w:w="2265" w:type="dxa"/>
          </w:tcPr>
          <w:p w14:paraId="187B2E39" w14:textId="11F3A44B" w:rsidR="00521DB3" w:rsidRDefault="00521DB3" w:rsidP="00AA7330">
            <w:pPr>
              <w:jc w:val="center"/>
            </w:pPr>
            <w:r>
              <w:t>0.0083</w:t>
            </w:r>
          </w:p>
        </w:tc>
        <w:tc>
          <w:tcPr>
            <w:tcW w:w="2266" w:type="dxa"/>
          </w:tcPr>
          <w:p w14:paraId="48A8EEDD" w14:textId="70C75C80" w:rsidR="00521DB3" w:rsidRDefault="00521DB3" w:rsidP="00AA7330">
            <w:pPr>
              <w:jc w:val="center"/>
            </w:pPr>
            <w:r>
              <w:t>0.2488</w:t>
            </w:r>
          </w:p>
        </w:tc>
      </w:tr>
    </w:tbl>
    <w:p w14:paraId="0ED39658" w14:textId="79E706C7" w:rsidR="00DE5AE6" w:rsidRDefault="0050724C" w:rsidP="00DE5AE6">
      <w:pPr>
        <w:pStyle w:val="Caption"/>
        <w:rPr>
          <w:noProof w:val="0"/>
        </w:rPr>
      </w:pPr>
      <w:bookmarkStart w:id="258" w:name="_Toc147396081"/>
      <w:r>
        <w:br/>
      </w:r>
      <w:r w:rsidR="000F2388">
        <w:br/>
      </w:r>
      <w:r w:rsidR="00DE5AE6">
        <w:drawing>
          <wp:inline distT="0" distB="0" distL="0" distR="0" wp14:anchorId="514DB348" wp14:editId="0CD24133">
            <wp:extent cx="5760085" cy="3444875"/>
            <wp:effectExtent l="0" t="0" r="0" b="3175"/>
            <wp:docPr id="2695741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4168" name="Picture 26957416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444875"/>
                    </a:xfrm>
                    <a:prstGeom prst="rect">
                      <a:avLst/>
                    </a:prstGeom>
                  </pic:spPr>
                </pic:pic>
              </a:graphicData>
            </a:graphic>
          </wp:inline>
        </w:drawing>
      </w:r>
      <w:r w:rsidR="00DE5AE6">
        <w:b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40</w:t>
      </w:r>
      <w:r w:rsidR="005C2817">
        <w:fldChar w:fldCharType="end"/>
      </w:r>
      <w:r w:rsidR="00DE5AE6">
        <w:t xml:space="preserve"> X-Axis Magnetometer data vs </w:t>
      </w:r>
      <w:r>
        <w:t xml:space="preserve">rotating </w:t>
      </w:r>
      <w:r w:rsidR="00DE5AE6">
        <w:t>arm movement (all normalised) : Samples 1-1000</w:t>
      </w:r>
      <w:bookmarkEnd w:id="258"/>
      <w:r w:rsidR="00DE5AE6">
        <w:rPr>
          <w:noProof w:val="0"/>
        </w:rPr>
        <w:br w:type="page"/>
      </w:r>
    </w:p>
    <w:p w14:paraId="663B6DBB" w14:textId="77777777" w:rsidR="00DE5AE6" w:rsidRDefault="00DE5AE6" w:rsidP="00DE5AE6">
      <w:pPr>
        <w:pStyle w:val="BodyText"/>
      </w:pPr>
      <w:r>
        <w:rPr>
          <w:noProof/>
        </w:rPr>
        <w:lastRenderedPageBreak/>
        <w:drawing>
          <wp:inline distT="0" distB="0" distL="0" distR="0" wp14:anchorId="38542595" wp14:editId="76BEB27C">
            <wp:extent cx="5760085" cy="3425825"/>
            <wp:effectExtent l="0" t="0" r="0" b="3175"/>
            <wp:docPr id="16926831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83173" name="Picture 169268317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3425825"/>
                    </a:xfrm>
                    <a:prstGeom prst="rect">
                      <a:avLst/>
                    </a:prstGeom>
                  </pic:spPr>
                </pic:pic>
              </a:graphicData>
            </a:graphic>
          </wp:inline>
        </w:drawing>
      </w:r>
    </w:p>
    <w:p w14:paraId="10ED8EE1" w14:textId="1160DC21" w:rsidR="00DE5AE6" w:rsidRDefault="00DE5AE6" w:rsidP="00DE5AE6">
      <w:pPr>
        <w:pStyle w:val="Caption"/>
      </w:pPr>
      <w:bookmarkStart w:id="259" w:name="_Toc147396082"/>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41</w:t>
      </w:r>
      <w:r w:rsidR="005C2817">
        <w:fldChar w:fldCharType="end"/>
      </w:r>
      <w:r>
        <w:t xml:space="preserve"> Y</w:t>
      </w:r>
      <w:r w:rsidRPr="008440AD">
        <w:t xml:space="preserve">-Axis Magnetometer data vs </w:t>
      </w:r>
      <w:r w:rsidR="0050724C">
        <w:t xml:space="preserve">rotating </w:t>
      </w:r>
      <w:r w:rsidRPr="008440AD">
        <w:t>arm movement (all normalised) : Samples 1-1000</w:t>
      </w:r>
      <w:bookmarkEnd w:id="259"/>
    </w:p>
    <w:p w14:paraId="048F0F74" w14:textId="2C2446B8" w:rsidR="00DE5AE6" w:rsidRDefault="00DE5AE6" w:rsidP="00DE5AE6">
      <w:pPr>
        <w:pStyle w:val="Caption"/>
      </w:pPr>
      <w:bookmarkStart w:id="260" w:name="_Toc147396083"/>
      <w:r>
        <w:drawing>
          <wp:inline distT="0" distB="0" distL="0" distR="0" wp14:anchorId="210CC42B" wp14:editId="103FB2E5">
            <wp:extent cx="5760085" cy="3425825"/>
            <wp:effectExtent l="0" t="0" r="0" b="3175"/>
            <wp:docPr id="18899124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12474" name="Picture 188991247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425825"/>
                    </a:xfrm>
                    <a:prstGeom prst="rect">
                      <a:avLst/>
                    </a:prstGeom>
                  </pic:spPr>
                </pic:pic>
              </a:graphicData>
            </a:graphic>
          </wp:inline>
        </w:drawing>
      </w:r>
      <w:r>
        <w:b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42</w:t>
      </w:r>
      <w:r w:rsidR="005C2817">
        <w:fldChar w:fldCharType="end"/>
      </w:r>
      <w:r>
        <w:t xml:space="preserve"> Z</w:t>
      </w:r>
      <w:r w:rsidRPr="005837CD">
        <w:t xml:space="preserve">-Axis Magnetometer data vs </w:t>
      </w:r>
      <w:r w:rsidR="0050724C">
        <w:t xml:space="preserve">rotating </w:t>
      </w:r>
      <w:r w:rsidRPr="005837CD">
        <w:t>arm movement (all normalised) : Samples 1-1000</w:t>
      </w:r>
      <w:bookmarkEnd w:id="260"/>
    </w:p>
    <w:p w14:paraId="7E845640" w14:textId="75BCD342" w:rsidR="00C800FD" w:rsidRDefault="000F2388" w:rsidP="00521DB3">
      <w:pPr>
        <w:pStyle w:val="BodyText"/>
      </w:pPr>
      <w:r>
        <w:t xml:space="preserve">Training with data from all 5 IMUs </w:t>
      </w:r>
      <w:r w:rsidR="00CE5905">
        <w:t xml:space="preserve">(to give more data points) </w:t>
      </w:r>
      <w:r>
        <w:t xml:space="preserve">gave the outputs outlined in Table 4.26 which </w:t>
      </w:r>
      <w:r w:rsidR="00CE5905">
        <w:t xml:space="preserve">also </w:t>
      </w:r>
      <w:r>
        <w:t>shows a</w:t>
      </w:r>
      <w:r w:rsidR="00CE5905">
        <w:t xml:space="preserve"> slight </w:t>
      </w:r>
      <w:r>
        <w:t>improvement, but the R values are still too low.</w:t>
      </w:r>
    </w:p>
    <w:p w14:paraId="1FC57ED9" w14:textId="77777777" w:rsidR="0050724C" w:rsidRDefault="0050724C">
      <w:pPr>
        <w:rPr>
          <w:rFonts w:ascii="Calibri" w:hAnsi="Calibri"/>
          <w:noProof/>
          <w:szCs w:val="20"/>
        </w:rPr>
      </w:pPr>
      <w:bookmarkStart w:id="261" w:name="_Toc147396015"/>
      <w:r>
        <w:br w:type="page"/>
      </w:r>
    </w:p>
    <w:p w14:paraId="01D8B57A" w14:textId="7FF61D0D" w:rsidR="000F2388" w:rsidRDefault="000F2388" w:rsidP="000F2388">
      <w:pPr>
        <w:pStyle w:val="Caption"/>
      </w:pPr>
      <w:r>
        <w:lastRenderedPageBreak/>
        <w:t xml:space="preserve">Table </w:t>
      </w:r>
      <w:r w:rsidR="00961355">
        <w:fldChar w:fldCharType="begin"/>
      </w:r>
      <w:r w:rsidR="00961355">
        <w:instrText xml:space="preserve"> STYLEREF 1 \s </w:instrText>
      </w:r>
      <w:r w:rsidR="00961355">
        <w:fldChar w:fldCharType="separate"/>
      </w:r>
      <w:r w:rsidR="0050724C">
        <w:t>4</w:t>
      </w:r>
      <w:r w:rsidR="00961355">
        <w:fldChar w:fldCharType="end"/>
      </w:r>
      <w:r w:rsidR="00961355">
        <w:t>.</w:t>
      </w:r>
      <w:r w:rsidR="00961355">
        <w:fldChar w:fldCharType="begin"/>
      </w:r>
      <w:r w:rsidR="00961355">
        <w:instrText xml:space="preserve"> SEQ Table \* ARABIC \s 1 </w:instrText>
      </w:r>
      <w:r w:rsidR="00961355">
        <w:fldChar w:fldCharType="separate"/>
      </w:r>
      <w:r w:rsidR="0050724C">
        <w:t>26</w:t>
      </w:r>
      <w:r w:rsidR="00961355">
        <w:fldChar w:fldCharType="end"/>
      </w:r>
      <w:r>
        <w:t xml:space="preserve"> NN Training results of all IMU data under rotation with magnetometer assistance.</w:t>
      </w:r>
      <w:bookmarkEnd w:id="261"/>
    </w:p>
    <w:tbl>
      <w:tblPr>
        <w:tblStyle w:val="TableGrid"/>
        <w:tblW w:w="0" w:type="auto"/>
        <w:tblLook w:val="04A0" w:firstRow="1" w:lastRow="0" w:firstColumn="1" w:lastColumn="0" w:noHBand="0" w:noVBand="1"/>
      </w:tblPr>
      <w:tblGrid>
        <w:gridCol w:w="2265"/>
        <w:gridCol w:w="2265"/>
        <w:gridCol w:w="2265"/>
        <w:gridCol w:w="2266"/>
      </w:tblGrid>
      <w:tr w:rsidR="000F2388" w14:paraId="4268F3BE" w14:textId="77777777" w:rsidTr="00AA7330">
        <w:tc>
          <w:tcPr>
            <w:tcW w:w="2265" w:type="dxa"/>
          </w:tcPr>
          <w:p w14:paraId="71B6BF6A" w14:textId="77777777" w:rsidR="000F2388" w:rsidRDefault="000F2388" w:rsidP="00AA7330">
            <w:pPr>
              <w:jc w:val="center"/>
            </w:pPr>
          </w:p>
        </w:tc>
        <w:tc>
          <w:tcPr>
            <w:tcW w:w="2265" w:type="dxa"/>
          </w:tcPr>
          <w:p w14:paraId="0ADA4B43" w14:textId="77777777" w:rsidR="000F2388" w:rsidRDefault="000F2388" w:rsidP="00AA7330">
            <w:pPr>
              <w:jc w:val="center"/>
            </w:pPr>
            <w:r>
              <w:t>Observations</w:t>
            </w:r>
          </w:p>
        </w:tc>
        <w:tc>
          <w:tcPr>
            <w:tcW w:w="2265" w:type="dxa"/>
          </w:tcPr>
          <w:p w14:paraId="7385F638" w14:textId="77777777" w:rsidR="000F2388" w:rsidRDefault="000F2388" w:rsidP="00AA7330">
            <w:pPr>
              <w:jc w:val="center"/>
            </w:pPr>
            <w:r>
              <w:t>MSE</w:t>
            </w:r>
          </w:p>
        </w:tc>
        <w:tc>
          <w:tcPr>
            <w:tcW w:w="2266" w:type="dxa"/>
          </w:tcPr>
          <w:p w14:paraId="7543BAFA" w14:textId="77777777" w:rsidR="000F2388" w:rsidRDefault="000F2388" w:rsidP="00AA7330">
            <w:pPr>
              <w:jc w:val="center"/>
            </w:pPr>
            <w:r>
              <w:t>R</w:t>
            </w:r>
          </w:p>
        </w:tc>
      </w:tr>
      <w:tr w:rsidR="000F2388" w14:paraId="587C557F" w14:textId="77777777" w:rsidTr="00AA7330">
        <w:tc>
          <w:tcPr>
            <w:tcW w:w="2265" w:type="dxa"/>
          </w:tcPr>
          <w:p w14:paraId="4F5BA1A8" w14:textId="77777777" w:rsidR="000F2388" w:rsidRDefault="000F2388" w:rsidP="00AA7330">
            <w:pPr>
              <w:jc w:val="center"/>
            </w:pPr>
            <w:r>
              <w:t>Training</w:t>
            </w:r>
          </w:p>
        </w:tc>
        <w:tc>
          <w:tcPr>
            <w:tcW w:w="2265" w:type="dxa"/>
          </w:tcPr>
          <w:p w14:paraId="09557783" w14:textId="77777777" w:rsidR="000F2388" w:rsidRDefault="000F2388" w:rsidP="00AA7330">
            <w:pPr>
              <w:jc w:val="center"/>
            </w:pPr>
            <w:r>
              <w:t>5190</w:t>
            </w:r>
          </w:p>
        </w:tc>
        <w:tc>
          <w:tcPr>
            <w:tcW w:w="2265" w:type="dxa"/>
          </w:tcPr>
          <w:p w14:paraId="2ED68906" w14:textId="6E410290" w:rsidR="000F2388" w:rsidRDefault="000F2388" w:rsidP="00AA7330">
            <w:pPr>
              <w:jc w:val="center"/>
            </w:pPr>
            <w:r>
              <w:t>0.0084</w:t>
            </w:r>
          </w:p>
        </w:tc>
        <w:tc>
          <w:tcPr>
            <w:tcW w:w="2266" w:type="dxa"/>
          </w:tcPr>
          <w:p w14:paraId="77537A00" w14:textId="41FE15E6" w:rsidR="000F2388" w:rsidRDefault="000F2388" w:rsidP="00AA7330">
            <w:pPr>
              <w:jc w:val="center"/>
            </w:pPr>
            <w:r>
              <w:t>0.3131</w:t>
            </w:r>
          </w:p>
        </w:tc>
      </w:tr>
      <w:tr w:rsidR="000F2388" w14:paraId="205E9666" w14:textId="77777777" w:rsidTr="00AA7330">
        <w:tc>
          <w:tcPr>
            <w:tcW w:w="2265" w:type="dxa"/>
          </w:tcPr>
          <w:p w14:paraId="34E8E0F3" w14:textId="77777777" w:rsidR="000F2388" w:rsidRDefault="000F2388" w:rsidP="00AA7330">
            <w:pPr>
              <w:jc w:val="center"/>
            </w:pPr>
            <w:r>
              <w:t>Validation</w:t>
            </w:r>
          </w:p>
        </w:tc>
        <w:tc>
          <w:tcPr>
            <w:tcW w:w="2265" w:type="dxa"/>
          </w:tcPr>
          <w:p w14:paraId="650A8EC3" w14:textId="77777777" w:rsidR="000F2388" w:rsidRDefault="000F2388" w:rsidP="00AA7330">
            <w:pPr>
              <w:jc w:val="center"/>
            </w:pPr>
            <w:r>
              <w:t>1112</w:t>
            </w:r>
          </w:p>
        </w:tc>
        <w:tc>
          <w:tcPr>
            <w:tcW w:w="2265" w:type="dxa"/>
          </w:tcPr>
          <w:p w14:paraId="6113A96D" w14:textId="38E118C2" w:rsidR="000F2388" w:rsidRDefault="000F2388" w:rsidP="00AA7330">
            <w:pPr>
              <w:jc w:val="center"/>
            </w:pPr>
            <w:r>
              <w:t>0.0084</w:t>
            </w:r>
          </w:p>
        </w:tc>
        <w:tc>
          <w:tcPr>
            <w:tcW w:w="2266" w:type="dxa"/>
          </w:tcPr>
          <w:p w14:paraId="4A57AB97" w14:textId="045B5F00" w:rsidR="000F2388" w:rsidRDefault="000F2388" w:rsidP="00AA7330">
            <w:pPr>
              <w:jc w:val="center"/>
            </w:pPr>
            <w:r>
              <w:t>0.1999</w:t>
            </w:r>
          </w:p>
        </w:tc>
      </w:tr>
      <w:tr w:rsidR="000F2388" w14:paraId="053776EA" w14:textId="77777777" w:rsidTr="00AA7330">
        <w:tc>
          <w:tcPr>
            <w:tcW w:w="2265" w:type="dxa"/>
          </w:tcPr>
          <w:p w14:paraId="67BC9906" w14:textId="77777777" w:rsidR="000F2388" w:rsidRDefault="000F2388" w:rsidP="00AA7330">
            <w:pPr>
              <w:jc w:val="center"/>
            </w:pPr>
            <w:r>
              <w:t>Test</w:t>
            </w:r>
          </w:p>
        </w:tc>
        <w:tc>
          <w:tcPr>
            <w:tcW w:w="2265" w:type="dxa"/>
          </w:tcPr>
          <w:p w14:paraId="49477071" w14:textId="77777777" w:rsidR="000F2388" w:rsidRDefault="000F2388" w:rsidP="00AA7330">
            <w:pPr>
              <w:jc w:val="center"/>
            </w:pPr>
            <w:r>
              <w:t>1112</w:t>
            </w:r>
          </w:p>
        </w:tc>
        <w:tc>
          <w:tcPr>
            <w:tcW w:w="2265" w:type="dxa"/>
          </w:tcPr>
          <w:p w14:paraId="54B18327" w14:textId="410ADA61" w:rsidR="000F2388" w:rsidRDefault="000F2388" w:rsidP="00AA7330">
            <w:pPr>
              <w:jc w:val="center"/>
            </w:pPr>
            <w:r>
              <w:t>0.0110</w:t>
            </w:r>
          </w:p>
        </w:tc>
        <w:tc>
          <w:tcPr>
            <w:tcW w:w="2266" w:type="dxa"/>
          </w:tcPr>
          <w:p w14:paraId="390162C8" w14:textId="67B1C55E" w:rsidR="000F2388" w:rsidRDefault="000F2388" w:rsidP="00AA7330">
            <w:pPr>
              <w:jc w:val="center"/>
            </w:pPr>
            <w:r>
              <w:t>0.2683</w:t>
            </w:r>
          </w:p>
        </w:tc>
      </w:tr>
    </w:tbl>
    <w:p w14:paraId="7FFD4989" w14:textId="072D445C" w:rsidR="00CE5905" w:rsidRDefault="00DB7F79" w:rsidP="00CE5905">
      <w:pPr>
        <w:pStyle w:val="BodyText"/>
      </w:pPr>
      <w:r>
        <w:br/>
      </w:r>
      <w:r w:rsidR="0048459C">
        <w:t>As the R values increased with additional data inputs, it could be said that the model is undertrained.</w:t>
      </w:r>
      <w:r w:rsidR="0048459C">
        <w:br/>
        <w:t xml:space="preserve">However, one of the key tenets of a neural network is that it needs as many input data streams as required to describe the data relationships. </w:t>
      </w:r>
      <w:r w:rsidR="00D468D9">
        <w:t xml:space="preserve">While three-axis information is available from both the gyroscope and accelerometer, the robotic arm training data is only supplied roll and pitch information. </w:t>
      </w:r>
    </w:p>
    <w:p w14:paraId="33B579C5" w14:textId="6801875B" w:rsidR="00724318" w:rsidRDefault="006F6FC0" w:rsidP="00627DEB">
      <w:pPr>
        <w:pStyle w:val="Caption"/>
      </w:pPr>
      <w:r>
        <w:br/>
      </w:r>
      <w:r w:rsidR="0050724C">
        <w:br/>
      </w:r>
    </w:p>
    <w:p w14:paraId="4B8C0BA3" w14:textId="044ADFC3" w:rsidR="003D525A" w:rsidRDefault="003D525A" w:rsidP="00325301">
      <w:pPr>
        <w:pStyle w:val="Heading3"/>
        <w:rPr>
          <w:noProof w:val="0"/>
        </w:rPr>
      </w:pPr>
      <w:bookmarkStart w:id="262" w:name="_Toc147396122"/>
      <w:r>
        <w:rPr>
          <w:noProof w:val="0"/>
        </w:rPr>
        <w:t>Exploring an IMU (front-left) installed upside down</w:t>
      </w:r>
      <w:r w:rsidR="005303A9">
        <w:rPr>
          <w:noProof w:val="0"/>
        </w:rPr>
        <w:t xml:space="preserve"> with varied movements</w:t>
      </w:r>
      <w:r>
        <w:rPr>
          <w:noProof w:val="0"/>
        </w:rPr>
        <w:t>.</w:t>
      </w:r>
      <w:bookmarkEnd w:id="262"/>
    </w:p>
    <w:p w14:paraId="37B76EF6" w14:textId="40F68DF8" w:rsidR="0052461A" w:rsidRDefault="0052461A" w:rsidP="0052461A">
      <w:pPr>
        <w:pStyle w:val="BodyText"/>
      </w:pPr>
      <w:r>
        <w:t>Placing the front</w:t>
      </w:r>
      <w:r w:rsidR="0047104E">
        <w:t xml:space="preserve"> </w:t>
      </w:r>
      <w:r>
        <w:t xml:space="preserve">left IMU upside down </w:t>
      </w:r>
      <w:r w:rsidR="005303A9">
        <w:t xml:space="preserve">while the chassis underwent varied roll and pitch movements </w:t>
      </w:r>
      <w:r>
        <w:t>produced the following results.</w:t>
      </w:r>
    </w:p>
    <w:p w14:paraId="6FDC5F87" w14:textId="77777777" w:rsidR="006F6FC0" w:rsidRDefault="006F6FC0" w:rsidP="0052461A">
      <w:pPr>
        <w:pStyle w:val="BodyText"/>
      </w:pPr>
    </w:p>
    <w:p w14:paraId="3537985A" w14:textId="77777777" w:rsidR="00724318" w:rsidRPr="0052461A" w:rsidRDefault="00724318" w:rsidP="0052461A">
      <w:pPr>
        <w:pStyle w:val="BodyText"/>
      </w:pPr>
    </w:p>
    <w:p w14:paraId="530C8EC4" w14:textId="6A9D04E6" w:rsidR="003D525A" w:rsidRDefault="003D525A" w:rsidP="00325301">
      <w:pPr>
        <w:pStyle w:val="Heading3"/>
        <w:rPr>
          <w:noProof w:val="0"/>
        </w:rPr>
      </w:pPr>
      <w:bookmarkStart w:id="263" w:name="_Toc147396123"/>
      <w:r>
        <w:rPr>
          <w:noProof w:val="0"/>
        </w:rPr>
        <w:t xml:space="preserve">Exploring rear IMUs mounted at 90 degrees from </w:t>
      </w:r>
      <w:r w:rsidR="005303A9">
        <w:rPr>
          <w:noProof w:val="0"/>
        </w:rPr>
        <w:t xml:space="preserve">the </w:t>
      </w:r>
      <w:r>
        <w:rPr>
          <w:noProof w:val="0"/>
        </w:rPr>
        <w:t>forward</w:t>
      </w:r>
      <w:r w:rsidR="005303A9">
        <w:rPr>
          <w:noProof w:val="0"/>
        </w:rPr>
        <w:t>s direction</w:t>
      </w:r>
      <w:r>
        <w:rPr>
          <w:noProof w:val="0"/>
        </w:rPr>
        <w:t>.</w:t>
      </w:r>
      <w:bookmarkEnd w:id="263"/>
    </w:p>
    <w:p w14:paraId="4FC6612D" w14:textId="77777777" w:rsidR="0052461A" w:rsidRPr="00E729BB" w:rsidRDefault="0052461A" w:rsidP="0052461A">
      <w:pPr>
        <w:pStyle w:val="BodyText"/>
      </w:pPr>
      <w:r>
        <w:br/>
        <w:t>Keeping the front-left IMU upside down, the left-rear IMU was turned 90 degrees to the left and right-rear IMU was turned 90 degrees to the right and the experiment repeated. Results are shown below.</w:t>
      </w:r>
    </w:p>
    <w:p w14:paraId="550F874C" w14:textId="77777777" w:rsidR="0052461A" w:rsidRPr="0052461A" w:rsidRDefault="0052461A" w:rsidP="0052461A">
      <w:pPr>
        <w:pStyle w:val="BodyText"/>
      </w:pPr>
    </w:p>
    <w:p w14:paraId="0E3042A4" w14:textId="6572DF51" w:rsidR="00325301" w:rsidRPr="00280F56" w:rsidRDefault="00325301" w:rsidP="00896FCF">
      <w:pPr>
        <w:pStyle w:val="BodyText"/>
      </w:pPr>
      <w:bookmarkStart w:id="264" w:name="_Toc146547350"/>
      <w:r w:rsidRPr="00280F56">
        <w:t xml:space="preserve">In Chapter 5, analysis of the results </w:t>
      </w:r>
      <w:r w:rsidR="00062030">
        <w:t>is</w:t>
      </w:r>
      <w:r w:rsidRPr="00280F56">
        <w:t xml:space="preserve"> undertaken with conclusions reached in Chapter 6.</w:t>
      </w:r>
      <w:bookmarkEnd w:id="264"/>
      <w:r w:rsidRPr="00280F56">
        <w:br/>
      </w:r>
    </w:p>
    <w:p w14:paraId="21B4B989" w14:textId="77777777" w:rsidR="00325301" w:rsidRPr="00280F56" w:rsidRDefault="00325301" w:rsidP="00724C2F">
      <w:pPr>
        <w:pStyle w:val="BodyText"/>
      </w:pPr>
    </w:p>
    <w:p w14:paraId="73CFC916" w14:textId="00BC760E" w:rsidR="00550C7C" w:rsidRPr="00280F56" w:rsidRDefault="00550C7C" w:rsidP="00550C7C">
      <w:pPr>
        <w:pStyle w:val="Heading2"/>
        <w:numPr>
          <w:ilvl w:val="0"/>
          <w:numId w:val="0"/>
        </w:numPr>
        <w:ind w:left="1984"/>
        <w:rPr>
          <w:noProof w:val="0"/>
        </w:rPr>
      </w:pPr>
    </w:p>
    <w:p w14:paraId="73FDB9F2" w14:textId="77777777" w:rsidR="00550C7C" w:rsidRPr="00280F56" w:rsidRDefault="00550C7C" w:rsidP="00550C7C">
      <w:pPr>
        <w:pStyle w:val="BodyText"/>
      </w:pPr>
    </w:p>
    <w:p w14:paraId="0BF02673" w14:textId="77777777" w:rsidR="00550C7C" w:rsidRPr="00280F56" w:rsidRDefault="00550C7C" w:rsidP="00550C7C">
      <w:pPr>
        <w:pStyle w:val="BodyText"/>
      </w:pPr>
    </w:p>
    <w:p w14:paraId="1D684F6C" w14:textId="77777777" w:rsidR="00A46BDE" w:rsidRPr="00280F56" w:rsidRDefault="00A46BDE" w:rsidP="00C11155">
      <w:pPr>
        <w:pStyle w:val="BodyText"/>
        <w:rPr>
          <w:b/>
          <w:bCs/>
        </w:rPr>
      </w:pPr>
    </w:p>
    <w:p w14:paraId="27F28EF8" w14:textId="77777777" w:rsidR="00A46BDE" w:rsidRPr="00280F56" w:rsidRDefault="00A46BDE" w:rsidP="00A46BDE">
      <w:pPr>
        <w:pStyle w:val="BodyText"/>
      </w:pPr>
    </w:p>
    <w:p w14:paraId="096DE2C9" w14:textId="77777777" w:rsidR="00A46BDE" w:rsidRPr="00280F56" w:rsidRDefault="00A46BDE" w:rsidP="00A46BDE">
      <w:pPr>
        <w:pStyle w:val="BodyText"/>
      </w:pPr>
    </w:p>
    <w:p w14:paraId="09B888FC" w14:textId="77777777" w:rsidR="00BC2835" w:rsidRPr="00280F56" w:rsidRDefault="00BC2835" w:rsidP="00A46BDE">
      <w:pPr>
        <w:pStyle w:val="BodyText"/>
      </w:pPr>
    </w:p>
    <w:p w14:paraId="2A23E1C7" w14:textId="0B5DCF2F" w:rsidR="00EC7ED1" w:rsidRPr="00280F56" w:rsidRDefault="00EC7ED1" w:rsidP="00FA06C5">
      <w:pPr>
        <w:pStyle w:val="Heading1"/>
      </w:pPr>
      <w:r w:rsidRPr="00280F56">
        <w:lastRenderedPageBreak/>
        <w:br/>
      </w:r>
      <w:bookmarkStart w:id="265" w:name="_Toc147396124"/>
      <w:r w:rsidRPr="00280F56">
        <w:t xml:space="preserve">Discussion and </w:t>
      </w:r>
      <w:r w:rsidR="00866BAC" w:rsidRPr="00280F56">
        <w:t>Analysis</w:t>
      </w:r>
      <w:bookmarkEnd w:id="265"/>
    </w:p>
    <w:p w14:paraId="6B458D65" w14:textId="053D2665" w:rsidR="005111D2" w:rsidRPr="00280F56" w:rsidRDefault="005111D2" w:rsidP="007A2638">
      <w:pPr>
        <w:pStyle w:val="Heading2"/>
        <w:rPr>
          <w:noProof w:val="0"/>
        </w:rPr>
      </w:pPr>
      <w:bookmarkStart w:id="266" w:name="_Toc147396125"/>
      <w:r w:rsidRPr="00280F56">
        <w:rPr>
          <w:noProof w:val="0"/>
        </w:rPr>
        <w:t>Experimental Design</w:t>
      </w:r>
      <w:r w:rsidR="002F218C">
        <w:rPr>
          <w:noProof w:val="0"/>
        </w:rPr>
        <w:t xml:space="preserve"> Analysis</w:t>
      </w:r>
      <w:bookmarkEnd w:id="266"/>
    </w:p>
    <w:p w14:paraId="0F7B8A73" w14:textId="77777777" w:rsidR="006765C3" w:rsidRDefault="00126841" w:rsidP="006765C3">
      <w:pPr>
        <w:pStyle w:val="BodyText"/>
      </w:pPr>
      <w:r w:rsidRPr="00280F56">
        <w:t>First, the experimental design and implementation needs to be discussed.</w:t>
      </w:r>
      <w:r w:rsidRPr="00280F56">
        <w:br/>
      </w:r>
      <w:r w:rsidRPr="00280F56">
        <w:br/>
        <w:t xml:space="preserve">The overall design concept is sound </w:t>
      </w:r>
      <w:r w:rsidR="00BD2783">
        <w:t xml:space="preserve">and very good neural network results were achieved </w:t>
      </w:r>
      <w:r w:rsidRPr="00280F56">
        <w:t>but implementation c</w:t>
      </w:r>
      <w:r w:rsidR="007A2638" w:rsidRPr="00280F56">
        <w:t>an</w:t>
      </w:r>
      <w:r w:rsidRPr="00280F56">
        <w:t xml:space="preserve"> be </w:t>
      </w:r>
      <w:r w:rsidR="007A2638" w:rsidRPr="00280F56">
        <w:t xml:space="preserve">significantly </w:t>
      </w:r>
      <w:r w:rsidRPr="00280F56">
        <w:t>improved by removing the requirement for an I</w:t>
      </w:r>
      <w:r w:rsidRPr="00280F56">
        <w:rPr>
          <w:vertAlign w:val="superscript"/>
        </w:rPr>
        <w:t>2</w:t>
      </w:r>
      <w:r w:rsidRPr="00280F56">
        <w:t>C multiplexor, and ideally, utilising individual SPI connections to increase the data collection rate</w:t>
      </w:r>
      <w:r w:rsidR="007A2638" w:rsidRPr="00280F56">
        <w:t>, instead of the original I</w:t>
      </w:r>
      <w:r w:rsidR="007A2638" w:rsidRPr="00280F56">
        <w:rPr>
          <w:vertAlign w:val="superscript"/>
        </w:rPr>
        <w:t>2</w:t>
      </w:r>
      <w:r w:rsidR="007A2638" w:rsidRPr="00280F56">
        <w:t>C implementation</w:t>
      </w:r>
      <w:r w:rsidRPr="00BB49C4">
        <w:rPr>
          <w:b/>
          <w:bCs/>
        </w:rPr>
        <w:t>.</w:t>
      </w:r>
      <w:r w:rsidRPr="00280F56">
        <w:t xml:space="preserve"> </w:t>
      </w:r>
      <w:r w:rsidR="004445E2">
        <w:t xml:space="preserve">The selected IMUs do not support a </w:t>
      </w:r>
      <w:r w:rsidR="004445E2" w:rsidRPr="004445E2">
        <w:rPr>
          <w:rFonts w:asciiTheme="minorHAnsi" w:hAnsiTheme="minorHAnsi" w:cstheme="minorHAnsi"/>
          <w:color w:val="202122"/>
          <w:szCs w:val="22"/>
          <w:shd w:val="clear" w:color="auto" w:fill="FFFFFF"/>
        </w:rPr>
        <w:t>Universal Asynchronous Receiver-Transmitter</w:t>
      </w:r>
      <w:r w:rsidR="004445E2" w:rsidRPr="004445E2">
        <w:rPr>
          <w:rFonts w:ascii="Arial" w:hAnsi="Arial" w:cs="Arial"/>
          <w:color w:val="202122"/>
          <w:sz w:val="21"/>
          <w:szCs w:val="21"/>
          <w:shd w:val="clear" w:color="auto" w:fill="FFFFFF"/>
        </w:rPr>
        <w:t xml:space="preserve"> (</w:t>
      </w:r>
      <w:r w:rsidR="004445E2">
        <w:t>UART) interface</w:t>
      </w:r>
      <w:r w:rsidR="00DB57A0">
        <w:t xml:space="preserve"> – if this is available on an IMU, then it is suggested that the UART be utilised in preference to the I</w:t>
      </w:r>
      <w:r w:rsidR="00DB57A0" w:rsidRPr="00DB57A0">
        <w:rPr>
          <w:vertAlign w:val="superscript"/>
        </w:rPr>
        <w:t>2</w:t>
      </w:r>
      <w:r w:rsidR="00DB57A0">
        <w:t>C and SPI bus</w:t>
      </w:r>
      <w:r w:rsidR="00483F01">
        <w:t xml:space="preserve"> topologies</w:t>
      </w:r>
      <w:r w:rsidR="004445E2">
        <w:t>.</w:t>
      </w:r>
      <w:r w:rsidR="00582108">
        <w:br/>
      </w:r>
      <w:r w:rsidR="00582108">
        <w:br/>
        <w:t xml:space="preserve">One possibility to increase the accuracy of timing alignments is to provision </w:t>
      </w:r>
      <w:r w:rsidR="00582108" w:rsidRPr="00280F56">
        <w:t>two time-synchronised computers</w:t>
      </w:r>
      <w:r w:rsidR="00582108">
        <w:t xml:space="preserve">, one </w:t>
      </w:r>
      <w:r w:rsidR="00582108" w:rsidRPr="00280F56">
        <w:t xml:space="preserve">directly connected to the vehicle-processor and the </w:t>
      </w:r>
      <w:r w:rsidR="00582108">
        <w:t xml:space="preserve">other directly to the </w:t>
      </w:r>
      <w:r w:rsidR="00582108" w:rsidRPr="00280F56">
        <w:t>robot arm. Using reliable and consistent time-stamped data would decrease the time necessary to manually align readings and it is possible that this can be automated.</w:t>
      </w:r>
      <w:r w:rsidR="00582108">
        <w:t xml:space="preserve"> </w:t>
      </w:r>
      <w:r w:rsidR="006765C3">
        <w:br/>
      </w:r>
      <w:r w:rsidR="006765C3">
        <w:br/>
        <w:t>The robot arm polling program appears (by experimentation) to be limited to 500Hz sample rates to obtain predictable timing polling periods. The maximum sampling rate of the computer was utilised for all these experiments (approximately 4603Hz) and is likely to have heavily influenced the timing phase differences between the computer timings and the robot arm timings. Future experiments should restrict robot arm polling to a rate that is officially supported by the robot arm and/or switch to a direct connection such as Universal Serial Bus (USB) or a serial port.</w:t>
      </w:r>
    </w:p>
    <w:p w14:paraId="082D75F8" w14:textId="75F6C992" w:rsidR="00BD2783" w:rsidRDefault="00582108" w:rsidP="008B7345">
      <w:pPr>
        <w:pStyle w:val="BodyText"/>
      </w:pPr>
      <w:r>
        <w:t>Reducing the number of processes running on the computer to the absolute minimum assisted in generating reliably-time-synchronised data. It is to be noted that this timing concern is only of importance for verification that the system is performing well and is not required in operation. It is expected that, in production, the processor will be running other tasks such as vehicle control and route-planning, etc, meaning truly accurate timing is not possible without the use of a real-time operating system.</w:t>
      </w:r>
    </w:p>
    <w:p w14:paraId="00E3D986" w14:textId="65EDABF6" w:rsidR="00DB57A0" w:rsidRDefault="00582108" w:rsidP="008B7345">
      <w:pPr>
        <w:pStyle w:val="BodyText"/>
      </w:pPr>
      <w:r>
        <w:t xml:space="preserve">The experiments did not attempt to measure yaw due to an assumption that the magnetometer data would be invalid when in relatively </w:t>
      </w:r>
      <w:proofErr w:type="gramStart"/>
      <w:r>
        <w:t>close</w:t>
      </w:r>
      <w:r w:rsidR="006765C3">
        <w:t>-</w:t>
      </w:r>
      <w:r>
        <w:t>proximity</w:t>
      </w:r>
      <w:proofErr w:type="gramEnd"/>
      <w:r>
        <w:t xml:space="preserve"> to motors and the aluminium chassis and the results of the experiments of Section 4.5.3 agree with that assumption. </w:t>
      </w:r>
      <w:r w:rsidR="006765C3">
        <w:t>In future experiments, a</w:t>
      </w:r>
      <w:r w:rsidR="00BD2783">
        <w:t xml:space="preserve">t </w:t>
      </w:r>
      <w:r w:rsidR="00BD2783">
        <w:lastRenderedPageBreak/>
        <w:t>least one IMU should be implemented at 90degrees, vertically, to enable the capture of data that can be used to ascertain yaw movements. Time did not permit the construction of a mount that would achieve this. It is advisable that at least two IMUs be used; one in a conventional direction and one at 90degrees vertically, with the x-plane (roll) facing either upwards or downwards as this arrangement should capture the most information with the least cost.</w:t>
      </w:r>
      <w:r w:rsidR="005111D2" w:rsidRPr="00280F56">
        <w:br/>
      </w:r>
      <w:r w:rsidR="00126841" w:rsidRPr="00280F56">
        <w:br/>
      </w:r>
      <w:r w:rsidR="005111D2" w:rsidRPr="00280F56">
        <w:t xml:space="preserve">The aluminium and plastic baseboard design was proposed </w:t>
      </w:r>
      <w:r w:rsidR="001A1B6F">
        <w:t xml:space="preserve">to ensure the IMU sensors all operated on the same plane </w:t>
      </w:r>
      <w:r w:rsidR="00DB57A0">
        <w:t>with</w:t>
      </w:r>
      <w:r w:rsidR="00140B92">
        <w:t xml:space="preserve"> maximum </w:t>
      </w:r>
      <w:r w:rsidR="00DB57A0">
        <w:t xml:space="preserve">rigidity </w:t>
      </w:r>
      <w:r w:rsidR="001A1B6F">
        <w:t xml:space="preserve">to make </w:t>
      </w:r>
      <w:r w:rsidR="006765C3">
        <w:t xml:space="preserve">simple </w:t>
      </w:r>
      <w:r w:rsidR="001A1B6F">
        <w:t xml:space="preserve">comparisons </w:t>
      </w:r>
      <w:r w:rsidR="005111D2" w:rsidRPr="00280F56">
        <w:t xml:space="preserve">but it is likely that </w:t>
      </w:r>
      <w:r w:rsidR="00C97540">
        <w:t>IMU</w:t>
      </w:r>
      <w:r w:rsidR="005111D2" w:rsidRPr="00280F56">
        <w:t xml:space="preserve"> sensors will be directly mounted to the panels on a vehicle</w:t>
      </w:r>
      <w:r w:rsidR="007E150E">
        <w:t>.</w:t>
      </w:r>
      <w:r w:rsidR="005111D2" w:rsidRPr="00280F56">
        <w:t xml:space="preserve"> If a single baseboard is to be used to eliminate multiple plane concerns, then this should be changed to a non-magnetic rigid material such as </w:t>
      </w:r>
      <w:r w:rsidR="00140B92">
        <w:t>a</w:t>
      </w:r>
      <w:r w:rsidR="00140B92" w:rsidRPr="00140B92">
        <w:t>crylonitrile butadiene styrene</w:t>
      </w:r>
      <w:r w:rsidR="00140B92">
        <w:rPr>
          <w:rFonts w:ascii="Arial" w:hAnsi="Arial" w:cs="Arial"/>
          <w:b/>
          <w:bCs/>
          <w:color w:val="202122"/>
          <w:sz w:val="21"/>
          <w:szCs w:val="21"/>
          <w:shd w:val="clear" w:color="auto" w:fill="FFFFFF"/>
        </w:rPr>
        <w:t xml:space="preserve"> (</w:t>
      </w:r>
      <w:r w:rsidR="00140B92">
        <w:t>ABS)</w:t>
      </w:r>
      <w:r w:rsidR="005111D2" w:rsidRPr="00280F56">
        <w:t xml:space="preserve"> plastic</w:t>
      </w:r>
      <w:r w:rsidR="00140B92">
        <w:t xml:space="preserve">, to enable the use of the onboard magnetometer on the IMU, especially where less ferrous material might be located nearby to make a magnetometer data usable, such as </w:t>
      </w:r>
      <w:r w:rsidR="003C599B">
        <w:t>at the rear of the vehicle (assuming front-wheel drive)</w:t>
      </w:r>
      <w:r w:rsidR="00140B92">
        <w:t>.</w:t>
      </w:r>
      <w:r w:rsidR="006765C3">
        <w:t xml:space="preserve"> </w:t>
      </w:r>
      <w:r w:rsidR="00140B92">
        <w:br/>
      </w:r>
      <w:r w:rsidR="00140B92" w:rsidRPr="00280F56">
        <w:t xml:space="preserve"> </w:t>
      </w:r>
      <w:r w:rsidR="007A2638" w:rsidRPr="00280F56">
        <w:br/>
        <w:t xml:space="preserve">The robot arm provides predictable angles once calibrated however </w:t>
      </w:r>
      <w:r w:rsidR="001A1B6F">
        <w:t xml:space="preserve">the robot joint construction </w:t>
      </w:r>
      <w:r w:rsidR="00140B92">
        <w:t xml:space="preserve">and arm length </w:t>
      </w:r>
      <w:r w:rsidR="007A2638" w:rsidRPr="00280F56">
        <w:t xml:space="preserve">does not easily permit roll and pitch modifications while travelling in </w:t>
      </w:r>
      <w:r w:rsidR="00140B92">
        <w:t xml:space="preserve">forward/reverse directions </w:t>
      </w:r>
      <w:r w:rsidR="007A2638" w:rsidRPr="00280F56">
        <w:t xml:space="preserve">except for </w:t>
      </w:r>
      <w:r w:rsidR="006765C3">
        <w:t xml:space="preserve">very </w:t>
      </w:r>
      <w:r w:rsidR="007A2638" w:rsidRPr="00280F56">
        <w:t xml:space="preserve">small distances. As such, this experiment does not consider roll and pitch movements while under any form of </w:t>
      </w:r>
      <w:r w:rsidR="00140B92">
        <w:t xml:space="preserve">direct forward/reverse </w:t>
      </w:r>
      <w:r w:rsidR="007A2638" w:rsidRPr="00280F56">
        <w:t>motion</w:t>
      </w:r>
      <w:r w:rsidR="00140B92">
        <w:t>s</w:t>
      </w:r>
      <w:r w:rsidR="007E150E">
        <w:t xml:space="preserve"> although it does examine rotational </w:t>
      </w:r>
      <w:r w:rsidR="00140B92">
        <w:t>m</w:t>
      </w:r>
      <w:r w:rsidR="007E150E">
        <w:t>ovements</w:t>
      </w:r>
      <w:r w:rsidR="00140B92">
        <w:t xml:space="preserve"> in forward and reverse directions</w:t>
      </w:r>
      <w:r w:rsidR="007E150E">
        <w:t>.</w:t>
      </w:r>
      <w:r w:rsidR="007A2638" w:rsidRPr="00280F56">
        <w:t xml:space="preserve"> </w:t>
      </w:r>
      <w:r w:rsidR="007E150E">
        <w:t xml:space="preserve">The robot arm is </w:t>
      </w:r>
      <w:r w:rsidR="00DB57A0">
        <w:t xml:space="preserve">also </w:t>
      </w:r>
      <w:r w:rsidR="007E150E">
        <w:t xml:space="preserve">only capable of moving at 250mm per second without generating faults </w:t>
      </w:r>
      <w:r w:rsidR="00DB57A0">
        <w:t>and this is not reflective of the higher accelerations that a production vehicle is likely to experience</w:t>
      </w:r>
      <w:r w:rsidR="006765C3">
        <w:t xml:space="preserve"> at speed</w:t>
      </w:r>
      <w:r w:rsidR="00DB57A0">
        <w:t xml:space="preserve">. </w:t>
      </w:r>
    </w:p>
    <w:p w14:paraId="14D537A4" w14:textId="13CA8790" w:rsidR="007E150E" w:rsidRPr="00280F56" w:rsidRDefault="007E150E" w:rsidP="008B7345">
      <w:pPr>
        <w:pStyle w:val="BodyText"/>
      </w:pPr>
      <w:r>
        <w:t>Ideally, a</w:t>
      </w:r>
      <w:r w:rsidR="001A1B6F">
        <w:t xml:space="preserve"> track should be designed with accurate angles so that the effects of </w:t>
      </w:r>
      <w:r w:rsidR="00140B92">
        <w:t xml:space="preserve">forward </w:t>
      </w:r>
      <w:r w:rsidR="001A1B6F">
        <w:t xml:space="preserve">motion while the vehicle is undergoing pitch and roll movements can be analysed. The time constraints of this experiment did not permit the construction of such a track that is long enough to give a good set of data </w:t>
      </w:r>
      <w:r w:rsidR="00676273">
        <w:t xml:space="preserve">useful for training purposes. The </w:t>
      </w:r>
      <w:r w:rsidR="00140B92">
        <w:t xml:space="preserve">measurement apparatus </w:t>
      </w:r>
      <w:r w:rsidR="00676273">
        <w:t xml:space="preserve">will need to </w:t>
      </w:r>
      <w:r w:rsidR="00140B92">
        <w:t xml:space="preserve">include </w:t>
      </w:r>
      <w:r w:rsidR="00676273">
        <w:t xml:space="preserve">a </w:t>
      </w:r>
      <w:r w:rsidR="00140B92">
        <w:t xml:space="preserve">means to verify vehicle angles (strobe-camera/pressure sensors, etc) </w:t>
      </w:r>
      <w:r w:rsidR="00676273">
        <w:t xml:space="preserve">because the </w:t>
      </w:r>
      <w:r w:rsidR="00582108">
        <w:t xml:space="preserve">RC </w:t>
      </w:r>
      <w:r w:rsidR="00676273">
        <w:t xml:space="preserve">vehicle contains oil-filled suspension and </w:t>
      </w:r>
      <w:r w:rsidR="00582108">
        <w:t>w</w:t>
      </w:r>
      <w:r w:rsidR="00140B92">
        <w:t xml:space="preserve">ishbone </w:t>
      </w:r>
      <w:r w:rsidR="00676273">
        <w:t xml:space="preserve">suspension springs so determining the actual </w:t>
      </w:r>
      <w:r>
        <w:t xml:space="preserve">position and </w:t>
      </w:r>
      <w:r w:rsidR="00676273">
        <w:t xml:space="preserve">rotation of the vehicle </w:t>
      </w:r>
      <w:r>
        <w:t xml:space="preserve">chassis </w:t>
      </w:r>
      <w:r w:rsidR="00676273">
        <w:t>will be challenging</w:t>
      </w:r>
      <w:r>
        <w:t xml:space="preserve"> as it can’t be based upon ground-angles alone.</w:t>
      </w:r>
      <w:r w:rsidR="00140B92">
        <w:t xml:space="preserve"> A track design of this configuration was not in scope, however future projects should investigate this style of experiment to verify vehicle chassis movement under pitch and roll conditions while travelling forwards</w:t>
      </w:r>
      <w:r w:rsidR="00582108">
        <w:t xml:space="preserve">, or at least, use a robotic arm that is capable of simultaneous roll, pitch, </w:t>
      </w:r>
      <w:proofErr w:type="gramStart"/>
      <w:r w:rsidR="00582108">
        <w:t>yaw</w:t>
      </w:r>
      <w:proofErr w:type="gramEnd"/>
      <w:r w:rsidR="00582108">
        <w:t xml:space="preserve"> and forward motions (the forward motion should contain both static and accelerating speeds)</w:t>
      </w:r>
      <w:r w:rsidR="00140B92">
        <w:t xml:space="preserve">. </w:t>
      </w:r>
    </w:p>
    <w:p w14:paraId="1B06681B" w14:textId="5823CD48" w:rsidR="005111D2" w:rsidRPr="00280F56" w:rsidRDefault="005111D2" w:rsidP="005111D2">
      <w:pPr>
        <w:pStyle w:val="Heading2"/>
        <w:rPr>
          <w:noProof w:val="0"/>
        </w:rPr>
      </w:pPr>
      <w:bookmarkStart w:id="267" w:name="_Toc147396126"/>
      <w:r w:rsidRPr="00280F56">
        <w:rPr>
          <w:noProof w:val="0"/>
        </w:rPr>
        <w:lastRenderedPageBreak/>
        <w:t>Filter results</w:t>
      </w:r>
      <w:r w:rsidR="002F218C">
        <w:rPr>
          <w:noProof w:val="0"/>
        </w:rPr>
        <w:t xml:space="preserve"> analysis</w:t>
      </w:r>
      <w:r w:rsidRPr="00280F56">
        <w:rPr>
          <w:noProof w:val="0"/>
        </w:rPr>
        <w:t>.</w:t>
      </w:r>
      <w:bookmarkEnd w:id="267"/>
    </w:p>
    <w:p w14:paraId="1B5B50C1" w14:textId="2129BC3F" w:rsidR="00AD6DF1" w:rsidRDefault="008B7345" w:rsidP="008B7345">
      <w:pPr>
        <w:pStyle w:val="BodyText"/>
      </w:pPr>
      <w:r w:rsidRPr="00280F56">
        <w:t xml:space="preserve">The results section shows that using a Madgwick complimentary filter with gradient-descent optimisation to fuse gyroscope and accelerometer data to predict roll, pitch and yaw values is somewhat accurate when the timing of the datasets are predictable but, over time, this approach would need to be “reset” every so often to prevent </w:t>
      </w:r>
      <w:r w:rsidR="00126841" w:rsidRPr="00280F56">
        <w:t>the accumulation of errors</w:t>
      </w:r>
      <w:r w:rsidR="005111D2" w:rsidRPr="00280F56">
        <w:t>, especially when the vehicle will change its speed</w:t>
      </w:r>
      <w:r w:rsidR="007A2638" w:rsidRPr="00280F56">
        <w:t xml:space="preserve"> when responding </w:t>
      </w:r>
      <w:r w:rsidR="005111D2" w:rsidRPr="00280F56">
        <w:t>to local conditions.</w:t>
      </w:r>
      <w:r w:rsidR="00676273">
        <w:t xml:space="preserve"> While this issue can be</w:t>
      </w:r>
      <w:r w:rsidR="00C52BA8">
        <w:t xml:space="preserve"> partially</w:t>
      </w:r>
      <w:r w:rsidR="00676273">
        <w:t xml:space="preserve"> explained by the inconsistencies of the alignment of the imu and robot arm data, in operation, these timing inconsistencies are likely to be present</w:t>
      </w:r>
      <w:r w:rsidR="00C52BA8">
        <w:t xml:space="preserve">, due to processor scheduling. </w:t>
      </w:r>
      <w:r w:rsidR="00AD6DF1">
        <w:t xml:space="preserve">It is recommended that a </w:t>
      </w:r>
      <w:r w:rsidR="00C52BA8">
        <w:t xml:space="preserve">Madgwick filter </w:t>
      </w:r>
      <w:r w:rsidR="00AD6DF1">
        <w:t>be implemented only if the sets of movements can be predicted/determined so the gradient descent algorithm does not over or under fit.</w:t>
      </w:r>
      <w:r w:rsidR="00442DDF">
        <w:t xml:space="preserve"> This finding matches the results of Caruso </w:t>
      </w:r>
      <w:r w:rsidR="00442DDF">
        <w:fldChar w:fldCharType="begin" w:fldLock="1"/>
      </w:r>
      <w:r w:rsidR="005372B1">
        <w:instrText>ADDIN CSL_CITATION {"citationItems":[{"id":"ITEM-1","itemData":{"DOI":"10.3390/S21072543","ISSN":"14248220","PMID":"33916432","abstract":"The orientation of a magneto and inertial measurement unit (MIMU) is estimated by means of sensor fusion algorithms (SFAs) thus enabling human motion tracking. However, despite several SFAs implementations proposed over the last decades, there is still a lack of consensus about the best performing SFAs and their accuracy. As suggested by recent literature, the filter parameters play a central role in determining the orientation errors. The aim of this work is to analyze the accuracy of ten SFAs while running under the best possible conditions (i.e., their parameter values are set using the orientation reference) in nine experimental scenarios including three rotation rates and three commercial products. The main finding is that parameter values must be specific for each SFA according to the experimental scenario to avoid errors comparable to those obtained when the de-fault parameter values are used. Overall, when optimally tuned, no statistically significant differ-ences are observed among the different SFAs in all tested experimental scenarios and the absolute errors are included between 3.8 deg and 7.1 deg. Increasing the rotation rate generally leads to a significant performance worsening. Errors are also influenced by the MIMU commercial model. SFA MATLAB implementations have been made available online.","author":[{"dropping-particle":"","family":"Caruso","given":"Marco","non-dropping-particle":"","parse-names":false,"suffix":""},{"dropping-particle":"","family":"Sabatini","given":"Angelo Maria","non-dropping-particle":"","parse-names":false,"suffix":""},{"dropping-particle":"","family":"Laidig","given":"Daniel","non-dropping-particle":"","parse-names":false,"suffix":""},{"dropping-particle":"","family":"Seel","given":"Thomas","non-dropping-particle":"","parse-names":false,"suffix":""},{"dropping-particle":"","family":"Knaflitz","given":"Marco","non-dropping-particle":"","parse-names":false,"suffix":""},{"dropping-particle":"Della","family":"Croce","given":"Ugo","non-dropping-particle":"","parse-names":false,"suffix":""},{"dropping-particle":"","family":"Cereatti","given":"Andrea","non-dropping-particle":"","parse-names":false,"suffix":""}],"container-title":"Sensors","id":"ITEM-1","issue":"7","issued":{"date-parts":[["2021","4","1"]]},"publisher":"MDPI AG","title":"Analysis of the accuracy of ten algorithms for orientation estimation using inertial and magnetic sensing under optimal conditions: One size does not fit all","type":"article-journal","volume":"21"},"uris":["http://www.mendeley.com/documents/?uuid=991f13f7-b791-358d-ba13-f16c484046c1"]}],"mendeley":{"formattedCitation":"(Caruso et al., 2021)","plainTextFormattedCitation":"(Caruso et al., 2021)","previouslyFormattedCitation":"(Caruso et al., 2021)"},"properties":{"noteIndex":0},"schema":"https://github.com/citation-style-language/schema/raw/master/csl-citation.json"}</w:instrText>
      </w:r>
      <w:r w:rsidR="00442DDF">
        <w:fldChar w:fldCharType="separate"/>
      </w:r>
      <w:r w:rsidR="00442DDF" w:rsidRPr="00442DDF">
        <w:rPr>
          <w:noProof/>
        </w:rPr>
        <w:t>(Caruso et al., 2021)</w:t>
      </w:r>
      <w:r w:rsidR="00442DDF">
        <w:fldChar w:fldCharType="end"/>
      </w:r>
      <w:r w:rsidR="00442DDF">
        <w:t xml:space="preserve"> where they outline that parameter selection is critical for filter-based sensor fusion approaches.</w:t>
      </w:r>
    </w:p>
    <w:p w14:paraId="5FE440C1" w14:textId="7727E552" w:rsidR="008B7345" w:rsidRPr="00280F56" w:rsidRDefault="00126841" w:rsidP="008B7345">
      <w:pPr>
        <w:pStyle w:val="BodyText"/>
      </w:pPr>
      <w:r w:rsidRPr="00280F56">
        <w:t xml:space="preserve">The Kalman filter approximates the robot arm control movement </w:t>
      </w:r>
      <w:r w:rsidR="00BD2783">
        <w:t xml:space="preserve">slightly </w:t>
      </w:r>
      <w:r w:rsidR="00505D0C" w:rsidRPr="00280F56">
        <w:t xml:space="preserve">more accurately than the Madgwick </w:t>
      </w:r>
      <w:r w:rsidR="007A2638" w:rsidRPr="00280F56">
        <w:t xml:space="preserve">and </w:t>
      </w:r>
      <w:r w:rsidR="00C52BA8">
        <w:t>does</w:t>
      </w:r>
      <w:r w:rsidR="007A2638" w:rsidRPr="00280F56">
        <w:t xml:space="preserve"> not </w:t>
      </w:r>
      <w:r w:rsidR="00C52BA8">
        <w:t xml:space="preserve">appear </w:t>
      </w:r>
      <w:r w:rsidR="007A2638" w:rsidRPr="00280F56">
        <w:t xml:space="preserve">reactive to the length of the data samples fed into it </w:t>
      </w:r>
      <w:r w:rsidRPr="00280F56">
        <w:t>but overshoot</w:t>
      </w:r>
      <w:r w:rsidR="00DB7F79">
        <w:t>s</w:t>
      </w:r>
      <w:r w:rsidRPr="00280F56">
        <w:t xml:space="preserve"> on changes of angle</w:t>
      </w:r>
      <w:r w:rsidR="00505D0C" w:rsidRPr="00280F56">
        <w:t xml:space="preserve"> and takes at least 7 times the processing power (this will vary depending on the processor implemented)</w:t>
      </w:r>
      <w:r w:rsidRPr="00280F56">
        <w:t>. Reducing th</w:t>
      </w:r>
      <w:r w:rsidR="00C52BA8">
        <w:t xml:space="preserve">e overshooting </w:t>
      </w:r>
      <w:r w:rsidRPr="00280F56">
        <w:t xml:space="preserve">behaviour will almost certainly alter </w:t>
      </w:r>
      <w:r w:rsidR="00DB7F79">
        <w:t>r</w:t>
      </w:r>
      <w:r w:rsidRPr="00280F56">
        <w:t xml:space="preserve">esponsiveness to change </w:t>
      </w:r>
      <w:r w:rsidR="00C52BA8">
        <w:t xml:space="preserve">(this is a classic filter dynamic) </w:t>
      </w:r>
      <w:r w:rsidRPr="00280F56">
        <w:t xml:space="preserve">and </w:t>
      </w:r>
      <w:r w:rsidR="00582108">
        <w:t xml:space="preserve">optimal values </w:t>
      </w:r>
      <w:r w:rsidRPr="00280F56">
        <w:t xml:space="preserve">would </w:t>
      </w:r>
      <w:r w:rsidR="00DB7F79">
        <w:t xml:space="preserve">most likely need to </w:t>
      </w:r>
      <w:r w:rsidRPr="00280F56">
        <w:t xml:space="preserve">be </w:t>
      </w:r>
      <w:r w:rsidR="00DB7F79">
        <w:t xml:space="preserve">adjusted </w:t>
      </w:r>
      <w:r w:rsidRPr="00280F56">
        <w:t>to the vehicle’s speed</w:t>
      </w:r>
      <w:r w:rsidR="00505D0C" w:rsidRPr="00280F56">
        <w:t>.</w:t>
      </w:r>
      <w:r w:rsidR="005111D2" w:rsidRPr="00280F56">
        <w:t xml:space="preserve"> </w:t>
      </w:r>
    </w:p>
    <w:p w14:paraId="647E7DAB" w14:textId="3E54D175" w:rsidR="002F218C" w:rsidRDefault="007A2638" w:rsidP="007A2638">
      <w:pPr>
        <w:pStyle w:val="BodyText"/>
      </w:pPr>
      <w:r w:rsidRPr="00280F56">
        <w:t>Of the two filters, the Kalman is preferable for a long-range rover to avoid the sampling size conditions of the Madgwick filter</w:t>
      </w:r>
      <w:r w:rsidR="00C52BA8">
        <w:t>, despite the additional processing overhead</w:t>
      </w:r>
      <w:r w:rsidR="00BD2783">
        <w:t xml:space="preserve"> and overshooting complications</w:t>
      </w:r>
      <w:r w:rsidR="00C52BA8">
        <w:t>.</w:t>
      </w:r>
      <w:r w:rsidR="00065557">
        <w:br/>
      </w:r>
      <w:r w:rsidR="00065557">
        <w:br/>
        <w:t xml:space="preserve">Both the Madgwick and MATLAB Kalman-based filters use magnetometer data for heading correction only, and as yaw was not a desired output, the invalid magnetometer data discovered when analysing the poor neural network results (Section 4.5.3) did not affect the filter Euler </w:t>
      </w:r>
      <w:r w:rsidR="0098196E">
        <w:t xml:space="preserve">roll and pitch </w:t>
      </w:r>
      <w:r w:rsidR="00065557">
        <w:t>output values.</w:t>
      </w:r>
    </w:p>
    <w:p w14:paraId="2C8F78B0" w14:textId="3B2DE41C" w:rsidR="002F218C" w:rsidRPr="00280F56" w:rsidRDefault="002F218C" w:rsidP="002F218C">
      <w:pPr>
        <w:pStyle w:val="Heading2"/>
        <w:numPr>
          <w:ilvl w:val="1"/>
          <w:numId w:val="15"/>
        </w:numPr>
        <w:rPr>
          <w:noProof w:val="0"/>
        </w:rPr>
      </w:pPr>
      <w:bookmarkStart w:id="268" w:name="_Toc147396127"/>
      <w:r>
        <w:rPr>
          <w:noProof w:val="0"/>
        </w:rPr>
        <w:t xml:space="preserve">Neural Network </w:t>
      </w:r>
      <w:r w:rsidRPr="00280F56">
        <w:rPr>
          <w:noProof w:val="0"/>
        </w:rPr>
        <w:t>results</w:t>
      </w:r>
      <w:r>
        <w:rPr>
          <w:noProof w:val="0"/>
        </w:rPr>
        <w:t xml:space="preserve"> analysis</w:t>
      </w:r>
      <w:r w:rsidRPr="00280F56">
        <w:rPr>
          <w:noProof w:val="0"/>
        </w:rPr>
        <w:t>.</w:t>
      </w:r>
      <w:bookmarkEnd w:id="268"/>
    </w:p>
    <w:p w14:paraId="3DF7DE75" w14:textId="7EBFF9ED" w:rsidR="007E150E" w:rsidRDefault="00C52BA8" w:rsidP="007A2638">
      <w:pPr>
        <w:pStyle w:val="BodyText"/>
      </w:pPr>
      <w:r>
        <w:t xml:space="preserve">A default </w:t>
      </w:r>
      <w:r w:rsidR="00BD2783">
        <w:t>multi-layer perceptron (</w:t>
      </w:r>
      <w:r w:rsidR="00BB49C4">
        <w:t>MLP</w:t>
      </w:r>
      <w:r w:rsidR="00BD2783">
        <w:t>)</w:t>
      </w:r>
      <w:r w:rsidR="00BB49C4">
        <w:t xml:space="preserve"> </w:t>
      </w:r>
      <w:r w:rsidR="007E150E">
        <w:t>5</w:t>
      </w:r>
      <w:r w:rsidR="00BB49C4">
        <w:t xml:space="preserve">-layer neural network </w:t>
      </w:r>
      <w:r w:rsidR="00BD2783">
        <w:t xml:space="preserve">with sigmoid functions in the hidden layers and a linear function in the output layer </w:t>
      </w:r>
      <w:r w:rsidR="00BB49C4">
        <w:t xml:space="preserve">appears easily capable of determining </w:t>
      </w:r>
      <w:r w:rsidR="007E150E">
        <w:t>E</w:t>
      </w:r>
      <w:r w:rsidR="00BB49C4">
        <w:t>uler angles from gyroscope and accelerometer data from a single imu without any optimisation</w:t>
      </w:r>
      <w:r w:rsidR="0098196E">
        <w:t>, providing no other forces exert motion on the chassis</w:t>
      </w:r>
      <w:r w:rsidR="00582108">
        <w:t>, such as the tight rotational turns used in the rotation experiments</w:t>
      </w:r>
      <w:r w:rsidR="0098196E">
        <w:t xml:space="preserve">. </w:t>
      </w:r>
    </w:p>
    <w:p w14:paraId="2B3352C2" w14:textId="3B3AEC8C" w:rsidR="007E150E" w:rsidRDefault="007E150E" w:rsidP="007A2638">
      <w:pPr>
        <w:pStyle w:val="BodyText"/>
      </w:pPr>
      <w:r>
        <w:lastRenderedPageBreak/>
        <w:t xml:space="preserve">The addition of </w:t>
      </w:r>
      <w:r w:rsidR="00BD2783">
        <w:t xml:space="preserve">extra layers and of adding </w:t>
      </w:r>
      <w:r>
        <w:t xml:space="preserve">2 and then 4 IMU units to the </w:t>
      </w:r>
      <w:r w:rsidR="00BD2783">
        <w:t xml:space="preserve">neural network inputs </w:t>
      </w:r>
      <w:r>
        <w:t xml:space="preserve">did give slight improvements but these are not statistically significant. This is most likely because the additional IMU data is not adding much more information than the </w:t>
      </w:r>
      <w:r w:rsidR="00DB7715">
        <w:t>central</w:t>
      </w:r>
      <w:r>
        <w:t xml:space="preserve"> IMU, as the neural network will already have determined the relationship of the </w:t>
      </w:r>
      <w:r w:rsidR="00DB7715">
        <w:t>central</w:t>
      </w:r>
      <w:r>
        <w:t xml:space="preserve"> IMU position to the desired results (including noise and drift measurements)</w:t>
      </w:r>
      <w:r w:rsidR="0098196E">
        <w:t>, and any additional IMU data is confusing the system with extraneous noise</w:t>
      </w:r>
      <w:r>
        <w:t>. If the IMUs were mounted on different frames, or if the frame was not completely rigid, then it is likely that additional IMUs would give useful information</w:t>
      </w:r>
      <w:r w:rsidR="00AD6DF1">
        <w:t>, but these approaches were not explored.</w:t>
      </w:r>
      <w:r w:rsidR="0098196E">
        <w:t xml:space="preserve"> Future work should investigate if mounting one or more IMUs vertically would allow for accurate tracking of yaw values without a magnetometer when using a neural network</w:t>
      </w:r>
      <w:r w:rsidR="00582108">
        <w:t xml:space="preserve"> as </w:t>
      </w:r>
      <w:r w:rsidR="0098196E">
        <w:t xml:space="preserve">Madgwick et al only used redundant accelerometers in their </w:t>
      </w:r>
      <w:r w:rsidR="00582108">
        <w:t xml:space="preserve">filter-based </w:t>
      </w:r>
      <w:r w:rsidR="0098196E">
        <w:t xml:space="preserve">work </w:t>
      </w:r>
      <w:r w:rsidR="0098196E">
        <w:fldChar w:fldCharType="begin" w:fldLock="1"/>
      </w:r>
      <w:r w:rsidR="0098196E">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2013)"},"properties":{"noteIndex":0},"schema":"https://github.com/citation-style-language/schema/raw/master/csl-citation.json"}</w:instrText>
      </w:r>
      <w:r w:rsidR="0098196E">
        <w:fldChar w:fldCharType="separate"/>
      </w:r>
      <w:r w:rsidR="0098196E" w:rsidRPr="0098196E">
        <w:rPr>
          <w:noProof/>
        </w:rPr>
        <w:t>(Madgwick et al., 2013)</w:t>
      </w:r>
      <w:r w:rsidR="0098196E">
        <w:fldChar w:fldCharType="end"/>
      </w:r>
      <w:r w:rsidR="0098196E">
        <w:t>.</w:t>
      </w:r>
    </w:p>
    <w:p w14:paraId="522E1CB3" w14:textId="01422204" w:rsidR="0042444F" w:rsidRDefault="0042444F" w:rsidP="007A2638">
      <w:pPr>
        <w:pStyle w:val="BodyText"/>
      </w:pPr>
      <w:r>
        <w:t>With more complex movements, the differences between the filters and the neural networks becomes noticeable. While the Madgwick and Kalman filters can determine the Euler angles</w:t>
      </w:r>
      <w:r w:rsidR="00420D49">
        <w:t xml:space="preserve"> in a broad sense</w:t>
      </w:r>
      <w:r>
        <w:t>, the neural network struggles to understand the relationships. This is usually because the neural network either does not have enough data or the data is missing information. Adding both extra IMU data and magnetometer information did slightly improve results</w:t>
      </w:r>
      <w:r w:rsidR="00964101">
        <w:t>,</w:t>
      </w:r>
      <w:r>
        <w:t xml:space="preserve"> but the low R values are still insufficient for real-world implementation. That increasing the number of inputs improved the model only slightly indicates that the amount of data is insufficient</w:t>
      </w:r>
      <w:r w:rsidR="00964101">
        <w:t>,</w:t>
      </w:r>
      <w:r w:rsidR="00420D49">
        <w:t xml:space="preserve"> or the model is not correct.</w:t>
      </w:r>
    </w:p>
    <w:p w14:paraId="1D9600A8" w14:textId="77777777" w:rsidR="0042444F" w:rsidRDefault="0042444F" w:rsidP="007A2638">
      <w:pPr>
        <w:pStyle w:val="BodyText"/>
      </w:pPr>
    </w:p>
    <w:p w14:paraId="0B56ECDC" w14:textId="2E8101A0" w:rsidR="007A2638" w:rsidRPr="00280F56" w:rsidRDefault="00C91F69" w:rsidP="007A2638">
      <w:pPr>
        <w:pStyle w:val="BodyText"/>
      </w:pPr>
      <w:r w:rsidRPr="00280F56">
        <w:br/>
        <w:t xml:space="preserve">In Chapter 6, conclusions and future recommendations </w:t>
      </w:r>
      <w:r w:rsidR="00964101">
        <w:t>are</w:t>
      </w:r>
      <w:r w:rsidRPr="00280F56">
        <w:t xml:space="preserve"> discussed.</w:t>
      </w:r>
    </w:p>
    <w:p w14:paraId="2DAFEFA0" w14:textId="5103469D" w:rsidR="001C0A32" w:rsidRPr="00280F56" w:rsidRDefault="001C0A32" w:rsidP="00BB49C4">
      <w:pPr>
        <w:pStyle w:val="NormalWeb"/>
        <w:shd w:val="clear" w:color="auto" w:fill="FFFFFF"/>
      </w:pPr>
      <w:r w:rsidRPr="00280F56">
        <w:br/>
      </w:r>
      <w:r w:rsidRPr="00280F56">
        <w:br/>
      </w:r>
      <w:r w:rsidRPr="00280F56">
        <w:br/>
      </w:r>
    </w:p>
    <w:p w14:paraId="1CE5AA1A" w14:textId="4CAAD6E7" w:rsidR="00A23224" w:rsidRPr="00280F56" w:rsidRDefault="00BB49C4" w:rsidP="00FA06C5">
      <w:pPr>
        <w:pStyle w:val="Heading1"/>
      </w:pPr>
      <w:bookmarkStart w:id="269" w:name="_Toc147396128"/>
      <w:r>
        <w:lastRenderedPageBreak/>
        <w:t xml:space="preserve">. </w:t>
      </w:r>
      <w:r w:rsidR="00EC7ED1" w:rsidRPr="00280F56">
        <w:t>Conclusion and Future Works</w:t>
      </w:r>
      <w:bookmarkEnd w:id="269"/>
      <w:r w:rsidR="00EC7ED1" w:rsidRPr="00280F56">
        <w:t xml:space="preserve"> </w:t>
      </w:r>
    </w:p>
    <w:p w14:paraId="304F1999" w14:textId="6F0DB6FD" w:rsidR="00526262" w:rsidRDefault="002F218C" w:rsidP="002F218C">
      <w:pPr>
        <w:pStyle w:val="BodyText"/>
      </w:pPr>
      <w:r>
        <w:t>The research objectives have been answered through this experiment.</w:t>
      </w:r>
      <w:r>
        <w:br/>
      </w:r>
      <w:r>
        <w:br/>
      </w:r>
      <w:r w:rsidR="008B63D7">
        <w:t xml:space="preserve">Research </w:t>
      </w:r>
      <w:r>
        <w:t xml:space="preserve">Objective One was to </w:t>
      </w:r>
      <w:r w:rsidRPr="00280F56">
        <w:t xml:space="preserve">determine whether multiple </w:t>
      </w:r>
      <w:r>
        <w:t>inertial measurement units</w:t>
      </w:r>
      <w:r w:rsidRPr="00280F56">
        <w:t xml:space="preserve"> </w:t>
      </w:r>
      <w:r w:rsidR="00BD2783">
        <w:t xml:space="preserve">(IMUs) </w:t>
      </w:r>
      <w:r w:rsidRPr="00280F56">
        <w:t xml:space="preserve">in conjunction with a neural network can improve image stabilisation of a camera on an RC vehicle, compared with a single </w:t>
      </w:r>
      <w:r w:rsidR="00BD2783">
        <w:t>IMU</w:t>
      </w:r>
      <w:r w:rsidRPr="00280F56">
        <w:t>.</w:t>
      </w:r>
      <w:r w:rsidR="00BD2783">
        <w:t xml:space="preserve"> The experiment has shown that multiple IMUs offers little benefit compared to a single IMU when all IMUs are in the same plane of reference.</w:t>
      </w:r>
      <w:r w:rsidRPr="00280F56">
        <w:br/>
      </w:r>
      <w:r>
        <w:br/>
      </w:r>
      <w:r w:rsidR="008B63D7">
        <w:t xml:space="preserve">Research </w:t>
      </w:r>
      <w:r>
        <w:t xml:space="preserve">Objective Two was </w:t>
      </w:r>
      <w:r w:rsidRPr="00280F56">
        <w:t xml:space="preserve">to determine the least number of </w:t>
      </w:r>
      <w:r>
        <w:t>inertial measurement units</w:t>
      </w:r>
      <w:r w:rsidRPr="00280F56">
        <w:t xml:space="preserve"> required to provide a significant measurable improvement.</w:t>
      </w:r>
      <w:r w:rsidR="00526262">
        <w:t xml:space="preserve"> The experiment has proven that one IMU is sufficient to provide roll and pitch data and it is surmised that a total of two IMUs should be sufficient to derive roll, </w:t>
      </w:r>
      <w:proofErr w:type="gramStart"/>
      <w:r w:rsidR="00526262">
        <w:t>pitch</w:t>
      </w:r>
      <w:proofErr w:type="gramEnd"/>
      <w:r w:rsidR="00526262">
        <w:t xml:space="preserve"> and yaw Euler angles if the second IMU was mounted 90 degrees vertically with respect to the first IMU, however, this last supposition needs to be evaluated. </w:t>
      </w:r>
    </w:p>
    <w:p w14:paraId="66FD4BC8" w14:textId="2A11FDA8" w:rsidR="00526262" w:rsidRDefault="00526262" w:rsidP="00526262">
      <w:pPr>
        <w:pStyle w:val="BodyText"/>
      </w:pPr>
      <w:r>
        <w:t xml:space="preserve">Research Objective Three was </w:t>
      </w:r>
      <w:r w:rsidRPr="00280F56">
        <w:t xml:space="preserve">to determine the least number of </w:t>
      </w:r>
      <w:r>
        <w:t xml:space="preserve">layers a neural network might need in order to </w:t>
      </w:r>
      <w:r w:rsidRPr="00280F56">
        <w:t xml:space="preserve">provide </w:t>
      </w:r>
      <w:r>
        <w:t xml:space="preserve">accurate roll and pitch data from IMU </w:t>
      </w:r>
      <w:proofErr w:type="gramStart"/>
      <w:r>
        <w:t>inputs</w:t>
      </w:r>
      <w:proofErr w:type="gramEnd"/>
      <w:r>
        <w:t xml:space="preserve"> and the experiment has ascertained that a minimum of 3 layers is required and 5 is recommended.</w:t>
      </w:r>
    </w:p>
    <w:p w14:paraId="4608D65B" w14:textId="16B1712A" w:rsidR="002F218C" w:rsidRPr="00280F56" w:rsidRDefault="002F218C" w:rsidP="002F218C">
      <w:pPr>
        <w:pStyle w:val="BodyText"/>
      </w:pPr>
      <w:r w:rsidRPr="00280F56">
        <w:br/>
      </w:r>
      <w:r>
        <w:br/>
      </w:r>
    </w:p>
    <w:p w14:paraId="2A39D509" w14:textId="5C144217" w:rsidR="002F218C" w:rsidRDefault="002F218C" w:rsidP="00A23224">
      <w:pPr>
        <w:pStyle w:val="BodyText"/>
      </w:pPr>
    </w:p>
    <w:p w14:paraId="368799EF" w14:textId="60EC126A" w:rsidR="002F218C" w:rsidRPr="00280F56" w:rsidRDefault="002F218C" w:rsidP="00A23224">
      <w:pPr>
        <w:pStyle w:val="BodyText"/>
      </w:pPr>
    </w:p>
    <w:p w14:paraId="6A03AA29" w14:textId="77777777" w:rsidR="00A23224" w:rsidRPr="00280F56" w:rsidRDefault="00A23224" w:rsidP="00E80307">
      <w:pPr>
        <w:pStyle w:val="BodyText"/>
      </w:pPr>
    </w:p>
    <w:p w14:paraId="5CDA1B9D" w14:textId="77777777" w:rsidR="00934A2D" w:rsidRPr="00280F56" w:rsidRDefault="00934A2D" w:rsidP="00934A2D">
      <w:pPr>
        <w:pStyle w:val="BodyText"/>
      </w:pPr>
    </w:p>
    <w:p w14:paraId="58EA7D87" w14:textId="6F4C2F06" w:rsidR="00934A2D" w:rsidRPr="00280F56" w:rsidRDefault="00934A2D" w:rsidP="00CD5CBB">
      <w:pPr>
        <w:pStyle w:val="Heading1"/>
      </w:pPr>
      <w:r w:rsidRPr="00280F56">
        <w:lastRenderedPageBreak/>
        <w:br/>
      </w:r>
      <w:bookmarkStart w:id="270" w:name="_Toc147396129"/>
      <w:r w:rsidRPr="00280F56">
        <w:t>Appendi</w:t>
      </w:r>
      <w:r w:rsidR="00F06A92" w:rsidRPr="00280F56">
        <w:t>ces</w:t>
      </w:r>
      <w:bookmarkEnd w:id="270"/>
      <w:r w:rsidRPr="00280F56">
        <w:t xml:space="preserve"> </w:t>
      </w:r>
    </w:p>
    <w:p w14:paraId="4115F882" w14:textId="68CF6471" w:rsidR="00F06A92" w:rsidRPr="00280F56" w:rsidRDefault="00F06A92" w:rsidP="00804241">
      <w:pPr>
        <w:pStyle w:val="Heading2"/>
        <w:rPr>
          <w:noProof w:val="0"/>
        </w:rPr>
      </w:pPr>
      <w:bookmarkStart w:id="271" w:name="_Toc147396130"/>
      <w:r w:rsidRPr="00280F56">
        <w:rPr>
          <w:noProof w:val="0"/>
        </w:rPr>
        <w:t>Appendix 1</w:t>
      </w:r>
      <w:r w:rsidR="00C97540">
        <w:rPr>
          <w:noProof w:val="0"/>
        </w:rPr>
        <w:t xml:space="preserve">. </w:t>
      </w:r>
      <w:r w:rsidRPr="00280F56">
        <w:rPr>
          <w:noProof w:val="0"/>
        </w:rPr>
        <w:t>Code</w:t>
      </w:r>
      <w:bookmarkEnd w:id="271"/>
    </w:p>
    <w:p w14:paraId="6CAB4E4B" w14:textId="68941EC6" w:rsidR="003A733D" w:rsidRDefault="003A733D" w:rsidP="00961355">
      <w:pPr>
        <w:pStyle w:val="Caption"/>
      </w:pPr>
      <w:bookmarkStart w:id="272" w:name="_Toc147396016"/>
      <w:r w:rsidRPr="00280F56">
        <w:t>All code can be obtained from https://github.com/BratNZ/Thesis</w:t>
      </w:r>
      <w:r w:rsidR="00964101">
        <w:t>.</w:t>
      </w:r>
      <w:r w:rsidR="00964101">
        <w:br/>
      </w:r>
      <w:r w:rsidR="00961355">
        <w:br/>
      </w:r>
      <w:r w:rsidR="00964101">
        <w:t>The names and functions of the various scripts in the github repository are outlined below in Table 8.1.</w:t>
      </w:r>
      <w:r w:rsidR="00964101">
        <w:br/>
      </w:r>
      <w:r w:rsidR="00961355">
        <w:br/>
        <w:t xml:space="preserve">Table </w:t>
      </w:r>
      <w:r w:rsidR="00961355">
        <w:fldChar w:fldCharType="begin"/>
      </w:r>
      <w:r w:rsidR="00961355">
        <w:instrText xml:space="preserve"> STYLEREF 1 \s </w:instrText>
      </w:r>
      <w:r w:rsidR="00961355">
        <w:fldChar w:fldCharType="separate"/>
      </w:r>
      <w:r w:rsidR="00961355">
        <w:t>8</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w:t>
      </w:r>
      <w:r w:rsidR="00961355">
        <w:fldChar w:fldCharType="end"/>
      </w:r>
      <w:r w:rsidR="00961355">
        <w:t xml:space="preserve"> </w:t>
      </w:r>
      <w:r w:rsidR="00961355" w:rsidRPr="00DC3C8B">
        <w:t>Script Names and Functions</w:t>
      </w:r>
      <w:bookmarkEnd w:id="272"/>
    </w:p>
    <w:tbl>
      <w:tblPr>
        <w:tblStyle w:val="TableGrid"/>
        <w:tblW w:w="0" w:type="auto"/>
        <w:tblLook w:val="04A0" w:firstRow="1" w:lastRow="0" w:firstColumn="1" w:lastColumn="0" w:noHBand="0" w:noVBand="1"/>
      </w:tblPr>
      <w:tblGrid>
        <w:gridCol w:w="4530"/>
        <w:gridCol w:w="4531"/>
      </w:tblGrid>
      <w:tr w:rsidR="00964101" w14:paraId="24B493A5" w14:textId="77777777" w:rsidTr="00964101">
        <w:tc>
          <w:tcPr>
            <w:tcW w:w="4530" w:type="dxa"/>
          </w:tcPr>
          <w:p w14:paraId="56A35122" w14:textId="0683502F" w:rsidR="00964101" w:rsidRDefault="00964101" w:rsidP="00961355">
            <w:pPr>
              <w:jc w:val="center"/>
            </w:pPr>
            <w:r>
              <w:t>Script Name</w:t>
            </w:r>
          </w:p>
        </w:tc>
        <w:tc>
          <w:tcPr>
            <w:tcW w:w="4531" w:type="dxa"/>
          </w:tcPr>
          <w:p w14:paraId="526C6D93" w14:textId="1A305C5E" w:rsidR="00964101" w:rsidRDefault="00964101" w:rsidP="00961355">
            <w:pPr>
              <w:jc w:val="center"/>
            </w:pPr>
            <w:r>
              <w:t>Script Function</w:t>
            </w:r>
          </w:p>
        </w:tc>
      </w:tr>
      <w:tr w:rsidR="00961355" w14:paraId="50E81416" w14:textId="77777777" w:rsidTr="00964101">
        <w:tc>
          <w:tcPr>
            <w:tcW w:w="4530" w:type="dxa"/>
          </w:tcPr>
          <w:p w14:paraId="64315636" w14:textId="778498D0" w:rsidR="00961355" w:rsidRDefault="00090DA7" w:rsidP="00961355">
            <w:pPr>
              <w:jc w:val="center"/>
            </w:pPr>
            <w:r>
              <w:t>Script_</w:t>
            </w:r>
            <w:r w:rsidR="00961355">
              <w:t>Imudata.py</w:t>
            </w:r>
          </w:p>
        </w:tc>
        <w:tc>
          <w:tcPr>
            <w:tcW w:w="4531" w:type="dxa"/>
          </w:tcPr>
          <w:p w14:paraId="53C53DFE" w14:textId="4BD224F6" w:rsidR="00961355" w:rsidRDefault="00961355" w:rsidP="00961355">
            <w:r>
              <w:t>Raspberry Pi script to capture IMU data and apply calibration offsets before saving to file.</w:t>
            </w:r>
          </w:p>
        </w:tc>
      </w:tr>
      <w:tr w:rsidR="00090DA7" w14:paraId="4F20B923" w14:textId="77777777" w:rsidTr="00964101">
        <w:tc>
          <w:tcPr>
            <w:tcW w:w="4530" w:type="dxa"/>
          </w:tcPr>
          <w:p w14:paraId="0A0E27B4" w14:textId="214AFCB0" w:rsidR="00090DA7" w:rsidRDefault="00090DA7" w:rsidP="00961355">
            <w:pPr>
              <w:jc w:val="center"/>
            </w:pPr>
            <w:r>
              <w:t>Script_Calibrate.py</w:t>
            </w:r>
          </w:p>
        </w:tc>
        <w:tc>
          <w:tcPr>
            <w:tcW w:w="4531" w:type="dxa"/>
          </w:tcPr>
          <w:p w14:paraId="5C15E5E0" w14:textId="0BEA5BF0" w:rsidR="00090DA7" w:rsidRDefault="00090DA7" w:rsidP="00961355">
            <w:r>
              <w:t>Raspberry Pi script that calibrates gyroscope and accelerometers on each IMU.</w:t>
            </w:r>
          </w:p>
        </w:tc>
      </w:tr>
      <w:tr w:rsidR="00961355" w14:paraId="1F9AA162" w14:textId="77777777" w:rsidTr="00964101">
        <w:tc>
          <w:tcPr>
            <w:tcW w:w="4530" w:type="dxa"/>
          </w:tcPr>
          <w:p w14:paraId="29826DA0" w14:textId="54CCBEBB" w:rsidR="00961355" w:rsidRDefault="00090DA7" w:rsidP="00961355">
            <w:pPr>
              <w:jc w:val="center"/>
            </w:pPr>
            <w:r>
              <w:t>Script_</w:t>
            </w:r>
            <w:r w:rsidR="00961355">
              <w:t>GetRobotData.py</w:t>
            </w:r>
          </w:p>
        </w:tc>
        <w:tc>
          <w:tcPr>
            <w:tcW w:w="4531" w:type="dxa"/>
          </w:tcPr>
          <w:p w14:paraId="0BB4512B" w14:textId="592D3E9F" w:rsidR="00961355" w:rsidRDefault="00961355" w:rsidP="00961355">
            <w:r>
              <w:t>Ubuntu Windows Services for Linux container script that polls robot arm for position status.</w:t>
            </w:r>
          </w:p>
        </w:tc>
      </w:tr>
      <w:tr w:rsidR="00961355" w14:paraId="162F4916" w14:textId="77777777" w:rsidTr="00964101">
        <w:tc>
          <w:tcPr>
            <w:tcW w:w="4530" w:type="dxa"/>
          </w:tcPr>
          <w:p w14:paraId="75F0A805" w14:textId="05FF080C" w:rsidR="00961355" w:rsidRDefault="00090DA7" w:rsidP="00961355">
            <w:pPr>
              <w:jc w:val="center"/>
            </w:pPr>
            <w:r>
              <w:t>MATLAB_Stationary.txt</w:t>
            </w:r>
          </w:p>
        </w:tc>
        <w:tc>
          <w:tcPr>
            <w:tcW w:w="4531" w:type="dxa"/>
          </w:tcPr>
          <w:p w14:paraId="2C6ABF07" w14:textId="2BC6B2FC" w:rsidR="00961355" w:rsidRDefault="00090DA7" w:rsidP="00961355">
            <w:r>
              <w:t>List of MATLAB commands to analyse data of stationary vehicle for sensor noise readings</w:t>
            </w:r>
          </w:p>
        </w:tc>
      </w:tr>
      <w:tr w:rsidR="00090DA7" w14:paraId="304AF58D" w14:textId="77777777" w:rsidTr="00964101">
        <w:tc>
          <w:tcPr>
            <w:tcW w:w="4530" w:type="dxa"/>
          </w:tcPr>
          <w:p w14:paraId="7050B39D" w14:textId="751F0D5F" w:rsidR="00090DA7" w:rsidRDefault="00090DA7" w:rsidP="00090DA7">
            <w:pPr>
              <w:jc w:val="center"/>
            </w:pPr>
            <w:r>
              <w:t>MATLAB_Roll.txt</w:t>
            </w:r>
          </w:p>
        </w:tc>
        <w:tc>
          <w:tcPr>
            <w:tcW w:w="4531" w:type="dxa"/>
          </w:tcPr>
          <w:p w14:paraId="6307761C" w14:textId="44CBBF05" w:rsidR="00090DA7" w:rsidRDefault="00090DA7" w:rsidP="00090DA7">
            <w:r>
              <w:t>List of MATLAB commands to analyse data for rolling movement sensitivity</w:t>
            </w:r>
          </w:p>
        </w:tc>
      </w:tr>
      <w:tr w:rsidR="00090DA7" w14:paraId="270CF104" w14:textId="77777777" w:rsidTr="00964101">
        <w:tc>
          <w:tcPr>
            <w:tcW w:w="4530" w:type="dxa"/>
          </w:tcPr>
          <w:p w14:paraId="7984CB3E" w14:textId="154D19DD" w:rsidR="00090DA7" w:rsidRDefault="00090DA7" w:rsidP="00090DA7">
            <w:pPr>
              <w:jc w:val="center"/>
            </w:pPr>
            <w:r>
              <w:t>MATLAB_Pitch.txt</w:t>
            </w:r>
          </w:p>
        </w:tc>
        <w:tc>
          <w:tcPr>
            <w:tcW w:w="4531" w:type="dxa"/>
          </w:tcPr>
          <w:p w14:paraId="7675FA36" w14:textId="705056B5" w:rsidR="00090DA7" w:rsidRDefault="00090DA7" w:rsidP="00090DA7">
            <w:r>
              <w:t>List of MATLAB commands to analyse data for pitching movement sensitivity</w:t>
            </w:r>
          </w:p>
        </w:tc>
      </w:tr>
      <w:tr w:rsidR="00090DA7" w14:paraId="4B88593E" w14:textId="77777777" w:rsidTr="00964101">
        <w:tc>
          <w:tcPr>
            <w:tcW w:w="4530" w:type="dxa"/>
          </w:tcPr>
          <w:p w14:paraId="6F97DDED" w14:textId="505D4DFE" w:rsidR="00090DA7" w:rsidRDefault="00090DA7" w:rsidP="00090DA7">
            <w:pPr>
              <w:jc w:val="center"/>
            </w:pPr>
            <w:r>
              <w:t>MATLAB_Varied.txt</w:t>
            </w:r>
          </w:p>
        </w:tc>
        <w:tc>
          <w:tcPr>
            <w:tcW w:w="4531" w:type="dxa"/>
          </w:tcPr>
          <w:p w14:paraId="3029B819" w14:textId="33A6B778" w:rsidR="00090DA7" w:rsidRDefault="00090DA7" w:rsidP="00090DA7">
            <w:r>
              <w:t>List of MATLAB commands to analyse data for varied movements</w:t>
            </w:r>
          </w:p>
        </w:tc>
      </w:tr>
      <w:tr w:rsidR="00090DA7" w14:paraId="4B5CC978" w14:textId="77777777" w:rsidTr="00964101">
        <w:tc>
          <w:tcPr>
            <w:tcW w:w="4530" w:type="dxa"/>
          </w:tcPr>
          <w:p w14:paraId="2168E278" w14:textId="77EED6BF" w:rsidR="00090DA7" w:rsidRDefault="00090DA7" w:rsidP="00090DA7">
            <w:pPr>
              <w:jc w:val="center"/>
            </w:pPr>
            <w:r>
              <w:t>MATLAB_Magnetometer.txt</w:t>
            </w:r>
          </w:p>
        </w:tc>
        <w:tc>
          <w:tcPr>
            <w:tcW w:w="4531" w:type="dxa"/>
          </w:tcPr>
          <w:p w14:paraId="4FC4C8EB" w14:textId="0BD9E7F3" w:rsidR="00090DA7" w:rsidRDefault="00090DA7" w:rsidP="00090DA7">
            <w:r>
              <w:t>List of MATLAB commands to analyse data for varied movements, assisted by magnetometer</w:t>
            </w:r>
          </w:p>
        </w:tc>
      </w:tr>
      <w:tr w:rsidR="00090DA7" w14:paraId="1C619DE1" w14:textId="77777777" w:rsidTr="00964101">
        <w:tc>
          <w:tcPr>
            <w:tcW w:w="4530" w:type="dxa"/>
          </w:tcPr>
          <w:p w14:paraId="07CA213B" w14:textId="6649D521" w:rsidR="00090DA7" w:rsidRDefault="00090DA7" w:rsidP="00090DA7">
            <w:pPr>
              <w:jc w:val="center"/>
            </w:pPr>
            <w:proofErr w:type="spellStart"/>
            <w:r>
              <w:t>MATLAB_Rotation</w:t>
            </w:r>
            <w:proofErr w:type="spellEnd"/>
          </w:p>
        </w:tc>
        <w:tc>
          <w:tcPr>
            <w:tcW w:w="4531" w:type="dxa"/>
          </w:tcPr>
          <w:p w14:paraId="70698D60" w14:textId="53D26A8C" w:rsidR="00090DA7" w:rsidRDefault="00090DA7" w:rsidP="00090DA7">
            <w:r>
              <w:t>List of MATLAB commands to analyse data for varied movements while under rotation</w:t>
            </w:r>
          </w:p>
        </w:tc>
      </w:tr>
      <w:tr w:rsidR="00090DA7" w14:paraId="1A4470D8" w14:textId="77777777" w:rsidTr="00964101">
        <w:tc>
          <w:tcPr>
            <w:tcW w:w="4530" w:type="dxa"/>
          </w:tcPr>
          <w:p w14:paraId="02CB079B" w14:textId="523B1E15" w:rsidR="00090DA7" w:rsidRDefault="00090DA7" w:rsidP="00090DA7">
            <w:pPr>
              <w:jc w:val="center"/>
            </w:pPr>
            <w:proofErr w:type="spellStart"/>
            <w:r>
              <w:t>MATLAB_FLDown</w:t>
            </w:r>
            <w:proofErr w:type="spellEnd"/>
          </w:p>
        </w:tc>
        <w:tc>
          <w:tcPr>
            <w:tcW w:w="4531" w:type="dxa"/>
          </w:tcPr>
          <w:p w14:paraId="41EF7410" w14:textId="42EB5B2B" w:rsidR="00090DA7" w:rsidRDefault="00090DA7" w:rsidP="00090DA7">
            <w:r>
              <w:t>List of MATLAB commands to analyse data for varied movements with FL IMU facing down. This detects biases in the Z axis.</w:t>
            </w:r>
          </w:p>
        </w:tc>
      </w:tr>
      <w:tr w:rsidR="00090DA7" w14:paraId="1A2C3613" w14:textId="77777777" w:rsidTr="00964101">
        <w:tc>
          <w:tcPr>
            <w:tcW w:w="4530" w:type="dxa"/>
          </w:tcPr>
          <w:p w14:paraId="27984F3A" w14:textId="549E7B49" w:rsidR="00090DA7" w:rsidRDefault="00090DA7" w:rsidP="00090DA7">
            <w:pPr>
              <w:jc w:val="center"/>
            </w:pPr>
            <w:proofErr w:type="spellStart"/>
            <w:r>
              <w:t>MATLAB_FLDown_RSideways</w:t>
            </w:r>
            <w:proofErr w:type="spellEnd"/>
          </w:p>
        </w:tc>
        <w:tc>
          <w:tcPr>
            <w:tcW w:w="4531" w:type="dxa"/>
          </w:tcPr>
          <w:p w14:paraId="192421AA" w14:textId="3A9995A0" w:rsidR="00090DA7" w:rsidRDefault="00090DA7" w:rsidP="00090DA7">
            <w:r>
              <w:t>List of MATLAB commands to analyse data for varied movements with FL IMU facing down with each rear IMU facing 90 degrees away from the chassis. This detects biases in the X and Y axes.</w:t>
            </w:r>
          </w:p>
        </w:tc>
      </w:tr>
    </w:tbl>
    <w:p w14:paraId="22F488EB" w14:textId="4CF43993" w:rsidR="00964101" w:rsidRPr="00280F56" w:rsidRDefault="00961355" w:rsidP="003A733D">
      <w:pPr>
        <w:pStyle w:val="BodyText"/>
      </w:pPr>
      <w:r>
        <w:br/>
      </w:r>
      <w:r w:rsidR="00090DA7">
        <w:t>IMU da</w:t>
      </w:r>
      <w:r>
        <w:t>ta capture timings involve multiplexor switching, IMU polling and general script timings.</w:t>
      </w:r>
      <w:r>
        <w:br/>
      </w:r>
      <w:r w:rsidR="00090DA7">
        <w:t>M</w:t>
      </w:r>
      <w:r w:rsidRPr="00280F56">
        <w:t xml:space="preserve">ultiplexer switching time </w:t>
      </w:r>
      <w:r w:rsidR="00090DA7">
        <w:t xml:space="preserve">took </w:t>
      </w:r>
      <w:r w:rsidRPr="00280F56">
        <w:t xml:space="preserve">515 nanoseconds at the start of the movement set down to 41 </w:t>
      </w:r>
      <w:r>
        <w:t>milli</w:t>
      </w:r>
      <w:r w:rsidRPr="00280F56">
        <w:t xml:space="preserve">seconds after 30 seconds of operation. After 1 minute of operation, the multiplexing switching time was measured at 47 milliseconds. The time taken to read acceleration data </w:t>
      </w:r>
      <w:r>
        <w:t>was</w:t>
      </w:r>
      <w:r w:rsidRPr="00280F56">
        <w:t xml:space="preserve"> 2202 milliseconds and the time taken to read gyroscope data </w:t>
      </w:r>
      <w:r>
        <w:t>was</w:t>
      </w:r>
      <w:r w:rsidRPr="00280F56">
        <w:t xml:space="preserve"> 1659 milliseconds</w:t>
      </w:r>
      <w:r w:rsidR="00090DA7">
        <w:t xml:space="preserve"> with a t</w:t>
      </w:r>
      <w:r w:rsidRPr="00280F56">
        <w:t xml:space="preserve">otal time to measure each </w:t>
      </w:r>
      <w:r>
        <w:t>IMU</w:t>
      </w:r>
      <w:r w:rsidRPr="00280F56">
        <w:t xml:space="preserve"> </w:t>
      </w:r>
      <w:r w:rsidR="00090DA7">
        <w:t xml:space="preserve">of </w:t>
      </w:r>
      <w:r w:rsidRPr="00280F56">
        <w:t>2400 milliseconds. Between each measurement</w:t>
      </w:r>
      <w:r w:rsidR="00D27024">
        <w:t xml:space="preserve">, it took </w:t>
      </w:r>
      <w:r w:rsidRPr="00280F56">
        <w:t xml:space="preserve">71 milliseconds (excluding multiplexor switching time) to begin processing the next set of measurements. </w:t>
      </w:r>
      <w:r w:rsidR="00090DA7">
        <w:br/>
      </w:r>
      <w:r w:rsidRPr="00280F56">
        <w:lastRenderedPageBreak/>
        <w:t xml:space="preserve">The robot arm is sampled at </w:t>
      </w:r>
      <w:r>
        <w:t xml:space="preserve">approximately </w:t>
      </w:r>
      <w:r w:rsidRPr="00280F56">
        <w:t xml:space="preserve">6403 readings per second which equates to a time of 0.15625 milliseconds per reading. </w:t>
      </w:r>
    </w:p>
    <w:p w14:paraId="350D29B2" w14:textId="6D9483EF" w:rsidR="00F06A92" w:rsidRPr="00280F56" w:rsidRDefault="00F06A92" w:rsidP="00846FF2">
      <w:pPr>
        <w:pStyle w:val="Heading2"/>
        <w:rPr>
          <w:noProof w:val="0"/>
        </w:rPr>
      </w:pPr>
      <w:bookmarkStart w:id="273" w:name="_Toc147396131"/>
      <w:r w:rsidRPr="00280F56">
        <w:rPr>
          <w:noProof w:val="0"/>
        </w:rPr>
        <w:t>Appendix 2. Calibration results.</w:t>
      </w:r>
      <w:bookmarkEnd w:id="273"/>
    </w:p>
    <w:p w14:paraId="0F669BC1" w14:textId="756FDFD1" w:rsidR="00F06A92" w:rsidRPr="00280F56" w:rsidRDefault="00F06A92" w:rsidP="00352A0E">
      <w:pPr>
        <w:pStyle w:val="Caption"/>
      </w:pPr>
      <w:bookmarkStart w:id="274" w:name="_Toc146546634"/>
      <w:bookmarkStart w:id="275" w:name="_Toc146547351"/>
      <w:bookmarkStart w:id="276" w:name="_Toc147396017"/>
      <w:r w:rsidRPr="00280F56">
        <w:t xml:space="preserve">Table </w:t>
      </w:r>
      <w:r w:rsidR="00961355">
        <w:fldChar w:fldCharType="begin"/>
      </w:r>
      <w:r w:rsidR="00961355">
        <w:instrText xml:space="preserve"> STYLEREF 1 \s </w:instrText>
      </w:r>
      <w:r w:rsidR="00961355">
        <w:fldChar w:fldCharType="separate"/>
      </w:r>
      <w:r w:rsidR="00961355">
        <w:t>8</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w:t>
      </w:r>
      <w:r w:rsidR="00961355">
        <w:fldChar w:fldCharType="end"/>
      </w:r>
      <w:r w:rsidRPr="00280F56">
        <w:t xml:space="preserve">  </w:t>
      </w:r>
      <w:r w:rsidR="00C97540">
        <w:t>IMU</w:t>
      </w:r>
      <w:r w:rsidRPr="00280F56">
        <w:t xml:space="preserve"> Error Coefficients produced from </w:t>
      </w:r>
      <w:r w:rsidR="003A733D" w:rsidRPr="00280F56">
        <w:t xml:space="preserve">initial </w:t>
      </w:r>
      <w:r w:rsidRPr="00280F56">
        <w:t>calibra</w:t>
      </w:r>
      <w:r w:rsidR="00804241" w:rsidRPr="00280F56">
        <w:t>t</w:t>
      </w:r>
      <w:r w:rsidRPr="00280F56">
        <w:t xml:space="preserve">ion </w:t>
      </w:r>
      <w:r w:rsidR="00E4716A" w:rsidRPr="00280F56">
        <w:t>(rounded to 8 decimal places)</w:t>
      </w:r>
      <w:bookmarkEnd w:id="274"/>
      <w:bookmarkEnd w:id="275"/>
      <w:bookmarkEnd w:id="276"/>
    </w:p>
    <w:tbl>
      <w:tblPr>
        <w:tblStyle w:val="TableGrid"/>
        <w:tblW w:w="0" w:type="auto"/>
        <w:tblLook w:val="04A0" w:firstRow="1" w:lastRow="0" w:firstColumn="1" w:lastColumn="0" w:noHBand="0" w:noVBand="1"/>
      </w:tblPr>
      <w:tblGrid>
        <w:gridCol w:w="496"/>
        <w:gridCol w:w="1200"/>
        <w:gridCol w:w="1276"/>
        <w:gridCol w:w="1559"/>
        <w:gridCol w:w="1418"/>
        <w:gridCol w:w="1559"/>
        <w:gridCol w:w="1553"/>
      </w:tblGrid>
      <w:tr w:rsidR="00804241" w:rsidRPr="00280F56" w14:paraId="719F96DE" w14:textId="77777777" w:rsidTr="00804241">
        <w:tc>
          <w:tcPr>
            <w:tcW w:w="496" w:type="dxa"/>
          </w:tcPr>
          <w:p w14:paraId="2BE6FBE1" w14:textId="6531EB09" w:rsidR="00F06A92" w:rsidRPr="00280F56" w:rsidRDefault="00C97540" w:rsidP="00804241">
            <w:pPr>
              <w:rPr>
                <w:sz w:val="16"/>
                <w:szCs w:val="16"/>
              </w:rPr>
            </w:pPr>
            <w:r>
              <w:rPr>
                <w:sz w:val="16"/>
                <w:szCs w:val="16"/>
              </w:rPr>
              <w:t>IMU</w:t>
            </w:r>
          </w:p>
        </w:tc>
        <w:tc>
          <w:tcPr>
            <w:tcW w:w="1200" w:type="dxa"/>
          </w:tcPr>
          <w:p w14:paraId="5759C140" w14:textId="66FCDD51" w:rsidR="00F06A92" w:rsidRPr="00280F56" w:rsidRDefault="00F06A92" w:rsidP="00804241">
            <w:pPr>
              <w:rPr>
                <w:sz w:val="16"/>
                <w:szCs w:val="16"/>
              </w:rPr>
            </w:pPr>
            <w:proofErr w:type="spellStart"/>
            <w:r w:rsidRPr="00280F56">
              <w:rPr>
                <w:sz w:val="16"/>
                <w:szCs w:val="16"/>
              </w:rPr>
              <w:t>GyroX</w:t>
            </w:r>
            <w:proofErr w:type="spellEnd"/>
          </w:p>
        </w:tc>
        <w:tc>
          <w:tcPr>
            <w:tcW w:w="1276" w:type="dxa"/>
          </w:tcPr>
          <w:p w14:paraId="29579E46" w14:textId="2596DF9A" w:rsidR="00F06A92" w:rsidRPr="00280F56" w:rsidRDefault="00F06A92" w:rsidP="00804241">
            <w:pPr>
              <w:rPr>
                <w:sz w:val="16"/>
                <w:szCs w:val="16"/>
              </w:rPr>
            </w:pPr>
            <w:proofErr w:type="spellStart"/>
            <w:r w:rsidRPr="00280F56">
              <w:rPr>
                <w:sz w:val="16"/>
                <w:szCs w:val="16"/>
              </w:rPr>
              <w:t>GyroY</w:t>
            </w:r>
            <w:proofErr w:type="spellEnd"/>
          </w:p>
        </w:tc>
        <w:tc>
          <w:tcPr>
            <w:tcW w:w="1559" w:type="dxa"/>
          </w:tcPr>
          <w:p w14:paraId="215FBE18" w14:textId="28EA0A11" w:rsidR="00F06A92" w:rsidRPr="00280F56" w:rsidRDefault="00F06A92" w:rsidP="00804241">
            <w:pPr>
              <w:rPr>
                <w:sz w:val="16"/>
                <w:szCs w:val="16"/>
              </w:rPr>
            </w:pPr>
            <w:proofErr w:type="spellStart"/>
            <w:r w:rsidRPr="00280F56">
              <w:rPr>
                <w:sz w:val="16"/>
                <w:szCs w:val="16"/>
              </w:rPr>
              <w:t>GyroZ</w:t>
            </w:r>
            <w:proofErr w:type="spellEnd"/>
          </w:p>
        </w:tc>
        <w:tc>
          <w:tcPr>
            <w:tcW w:w="1418" w:type="dxa"/>
          </w:tcPr>
          <w:p w14:paraId="710C7050" w14:textId="4FAD7023" w:rsidR="00F06A92" w:rsidRPr="00280F56" w:rsidRDefault="00F06A92" w:rsidP="00804241">
            <w:pPr>
              <w:rPr>
                <w:sz w:val="16"/>
                <w:szCs w:val="16"/>
              </w:rPr>
            </w:pPr>
            <w:proofErr w:type="spellStart"/>
            <w:r w:rsidRPr="00280F56">
              <w:rPr>
                <w:sz w:val="16"/>
                <w:szCs w:val="16"/>
              </w:rPr>
              <w:t>AccelX</w:t>
            </w:r>
            <w:proofErr w:type="spellEnd"/>
          </w:p>
        </w:tc>
        <w:tc>
          <w:tcPr>
            <w:tcW w:w="1559" w:type="dxa"/>
          </w:tcPr>
          <w:p w14:paraId="053DA5DA" w14:textId="29B8FC3C" w:rsidR="00F06A92" w:rsidRPr="00280F56" w:rsidRDefault="00F06A92" w:rsidP="00804241">
            <w:pPr>
              <w:rPr>
                <w:sz w:val="16"/>
                <w:szCs w:val="16"/>
              </w:rPr>
            </w:pPr>
            <w:proofErr w:type="spellStart"/>
            <w:r w:rsidRPr="00280F56">
              <w:rPr>
                <w:sz w:val="16"/>
                <w:szCs w:val="16"/>
              </w:rPr>
              <w:t>AccelY</w:t>
            </w:r>
            <w:proofErr w:type="spellEnd"/>
          </w:p>
        </w:tc>
        <w:tc>
          <w:tcPr>
            <w:tcW w:w="1553" w:type="dxa"/>
          </w:tcPr>
          <w:p w14:paraId="2910482E" w14:textId="4878ED6B" w:rsidR="00F06A92" w:rsidRPr="00280F56" w:rsidRDefault="00F06A92" w:rsidP="00804241">
            <w:pPr>
              <w:rPr>
                <w:sz w:val="16"/>
                <w:szCs w:val="16"/>
              </w:rPr>
            </w:pPr>
            <w:proofErr w:type="spellStart"/>
            <w:r w:rsidRPr="00280F56">
              <w:rPr>
                <w:sz w:val="16"/>
                <w:szCs w:val="16"/>
              </w:rPr>
              <w:t>AccelZ</w:t>
            </w:r>
            <w:proofErr w:type="spellEnd"/>
          </w:p>
        </w:tc>
      </w:tr>
      <w:tr w:rsidR="00804241" w:rsidRPr="00280F56" w14:paraId="168A0C86" w14:textId="77777777" w:rsidTr="00804241">
        <w:tc>
          <w:tcPr>
            <w:tcW w:w="496" w:type="dxa"/>
          </w:tcPr>
          <w:p w14:paraId="5847B9DA" w14:textId="62906D34" w:rsidR="00F06A92" w:rsidRPr="00280F56" w:rsidRDefault="00F06A92" w:rsidP="00804241">
            <w:pPr>
              <w:rPr>
                <w:sz w:val="16"/>
                <w:szCs w:val="16"/>
              </w:rPr>
            </w:pPr>
            <w:r w:rsidRPr="00280F56">
              <w:rPr>
                <w:sz w:val="16"/>
                <w:szCs w:val="16"/>
              </w:rPr>
              <w:t>R</w:t>
            </w:r>
            <w:r w:rsidR="00876927" w:rsidRPr="00280F56">
              <w:rPr>
                <w:sz w:val="16"/>
                <w:szCs w:val="16"/>
              </w:rPr>
              <w:t>R</w:t>
            </w:r>
          </w:p>
        </w:tc>
        <w:tc>
          <w:tcPr>
            <w:tcW w:w="1200" w:type="dxa"/>
          </w:tcPr>
          <w:p w14:paraId="52B1D5C2" w14:textId="76E3C0D7" w:rsidR="00F06A92" w:rsidRPr="00280F56" w:rsidRDefault="00F06A92" w:rsidP="00804241">
            <w:pPr>
              <w:rPr>
                <w:sz w:val="16"/>
                <w:szCs w:val="16"/>
              </w:rPr>
            </w:pPr>
            <w:r w:rsidRPr="00280F56">
              <w:rPr>
                <w:sz w:val="16"/>
                <w:szCs w:val="16"/>
              </w:rPr>
              <w:t>-0.02998955</w:t>
            </w:r>
          </w:p>
        </w:tc>
        <w:tc>
          <w:tcPr>
            <w:tcW w:w="1276" w:type="dxa"/>
          </w:tcPr>
          <w:p w14:paraId="0B624D18" w14:textId="3932A5D3" w:rsidR="00F06A92" w:rsidRPr="00280F56" w:rsidRDefault="00F06A92" w:rsidP="00804241">
            <w:pPr>
              <w:rPr>
                <w:sz w:val="16"/>
                <w:szCs w:val="16"/>
              </w:rPr>
            </w:pPr>
            <w:r w:rsidRPr="00280F56">
              <w:rPr>
                <w:sz w:val="16"/>
                <w:szCs w:val="16"/>
              </w:rPr>
              <w:t>0.015966</w:t>
            </w:r>
            <w:r w:rsidR="00804241" w:rsidRPr="00280F56">
              <w:rPr>
                <w:sz w:val="16"/>
                <w:szCs w:val="16"/>
              </w:rPr>
              <w:t>70</w:t>
            </w:r>
          </w:p>
        </w:tc>
        <w:tc>
          <w:tcPr>
            <w:tcW w:w="1559" w:type="dxa"/>
          </w:tcPr>
          <w:p w14:paraId="55344E7C" w14:textId="561978F6" w:rsidR="00F06A92" w:rsidRPr="00280F56" w:rsidRDefault="00F06A92" w:rsidP="00804241">
            <w:pPr>
              <w:rPr>
                <w:sz w:val="16"/>
                <w:szCs w:val="16"/>
              </w:rPr>
            </w:pPr>
            <w:r w:rsidRPr="00280F56">
              <w:rPr>
                <w:sz w:val="16"/>
                <w:szCs w:val="16"/>
              </w:rPr>
              <w:t>0.00715132</w:t>
            </w:r>
          </w:p>
        </w:tc>
        <w:tc>
          <w:tcPr>
            <w:tcW w:w="1418" w:type="dxa"/>
          </w:tcPr>
          <w:p w14:paraId="52B3D0CC" w14:textId="04E88CA0" w:rsidR="00F06A92" w:rsidRPr="00280F56" w:rsidRDefault="00F06A92" w:rsidP="00804241">
            <w:pPr>
              <w:rPr>
                <w:sz w:val="16"/>
                <w:szCs w:val="16"/>
              </w:rPr>
            </w:pPr>
            <w:r w:rsidRPr="00280F56">
              <w:rPr>
                <w:sz w:val="16"/>
                <w:szCs w:val="16"/>
              </w:rPr>
              <w:t>0.00078995</w:t>
            </w:r>
          </w:p>
        </w:tc>
        <w:tc>
          <w:tcPr>
            <w:tcW w:w="1559" w:type="dxa"/>
          </w:tcPr>
          <w:p w14:paraId="575E1593" w14:textId="258D80C0" w:rsidR="00F06A92" w:rsidRPr="00280F56" w:rsidRDefault="00F06A92" w:rsidP="00804241">
            <w:pPr>
              <w:rPr>
                <w:sz w:val="16"/>
                <w:szCs w:val="16"/>
              </w:rPr>
            </w:pPr>
            <w:r w:rsidRPr="00280F56">
              <w:rPr>
                <w:sz w:val="16"/>
                <w:szCs w:val="16"/>
              </w:rPr>
              <w:t>-0.01058559</w:t>
            </w:r>
          </w:p>
        </w:tc>
        <w:tc>
          <w:tcPr>
            <w:tcW w:w="1553" w:type="dxa"/>
          </w:tcPr>
          <w:p w14:paraId="4F6E7EB8" w14:textId="16E31BC0" w:rsidR="00F06A92" w:rsidRPr="00280F56" w:rsidRDefault="00F06A92" w:rsidP="00804241">
            <w:pPr>
              <w:rPr>
                <w:sz w:val="16"/>
                <w:szCs w:val="16"/>
              </w:rPr>
            </w:pPr>
            <w:r w:rsidRPr="00280F56">
              <w:rPr>
                <w:sz w:val="16"/>
                <w:szCs w:val="16"/>
              </w:rPr>
              <w:t>-0.02925765</w:t>
            </w:r>
          </w:p>
        </w:tc>
      </w:tr>
      <w:tr w:rsidR="00E4716A" w:rsidRPr="00280F56" w14:paraId="53439A74" w14:textId="77777777" w:rsidTr="00804241">
        <w:tc>
          <w:tcPr>
            <w:tcW w:w="496" w:type="dxa"/>
          </w:tcPr>
          <w:p w14:paraId="07B36849" w14:textId="3053A078" w:rsidR="00876927" w:rsidRPr="00280F56" w:rsidRDefault="00876927" w:rsidP="00876927">
            <w:pPr>
              <w:rPr>
                <w:sz w:val="16"/>
                <w:szCs w:val="16"/>
              </w:rPr>
            </w:pPr>
            <w:r w:rsidRPr="00280F56">
              <w:rPr>
                <w:sz w:val="16"/>
                <w:szCs w:val="16"/>
              </w:rPr>
              <w:t>FR</w:t>
            </w:r>
          </w:p>
        </w:tc>
        <w:tc>
          <w:tcPr>
            <w:tcW w:w="1200" w:type="dxa"/>
          </w:tcPr>
          <w:p w14:paraId="08B47A89" w14:textId="71CB8E8F" w:rsidR="00876927" w:rsidRPr="00280F56" w:rsidRDefault="00876927" w:rsidP="00876927">
            <w:pPr>
              <w:rPr>
                <w:sz w:val="16"/>
                <w:szCs w:val="16"/>
              </w:rPr>
            </w:pPr>
            <w:r w:rsidRPr="00280F56">
              <w:rPr>
                <w:sz w:val="16"/>
                <w:szCs w:val="16"/>
              </w:rPr>
              <w:t>-0.03219639</w:t>
            </w:r>
          </w:p>
        </w:tc>
        <w:tc>
          <w:tcPr>
            <w:tcW w:w="1276" w:type="dxa"/>
          </w:tcPr>
          <w:p w14:paraId="0ECD8E39" w14:textId="23734773" w:rsidR="00876927" w:rsidRPr="00280F56" w:rsidRDefault="00876927" w:rsidP="00876927">
            <w:pPr>
              <w:rPr>
                <w:sz w:val="16"/>
                <w:szCs w:val="16"/>
              </w:rPr>
            </w:pPr>
            <w:r w:rsidRPr="00280F56">
              <w:rPr>
                <w:sz w:val="16"/>
                <w:szCs w:val="16"/>
              </w:rPr>
              <w:t>0.00790274</w:t>
            </w:r>
          </w:p>
        </w:tc>
        <w:tc>
          <w:tcPr>
            <w:tcW w:w="1559" w:type="dxa"/>
          </w:tcPr>
          <w:p w14:paraId="7ED5D9E0" w14:textId="7E6199A8" w:rsidR="00876927" w:rsidRPr="00280F56" w:rsidRDefault="00876927" w:rsidP="00876927">
            <w:pPr>
              <w:rPr>
                <w:sz w:val="16"/>
                <w:szCs w:val="16"/>
              </w:rPr>
            </w:pPr>
            <w:r w:rsidRPr="00280F56">
              <w:rPr>
                <w:sz w:val="16"/>
                <w:szCs w:val="16"/>
              </w:rPr>
              <w:t>-7.247779</w:t>
            </w:r>
            <w:r w:rsidR="00804241" w:rsidRPr="00280F56">
              <w:rPr>
                <w:sz w:val="16"/>
                <w:szCs w:val="16"/>
              </w:rPr>
              <w:t>69</w:t>
            </w:r>
            <w:r w:rsidRPr="00280F56">
              <w:rPr>
                <w:sz w:val="16"/>
                <w:szCs w:val="16"/>
              </w:rPr>
              <w:t>85e-05</w:t>
            </w:r>
          </w:p>
        </w:tc>
        <w:tc>
          <w:tcPr>
            <w:tcW w:w="1418" w:type="dxa"/>
          </w:tcPr>
          <w:p w14:paraId="6D1456EA" w14:textId="0E98FD68" w:rsidR="00876927" w:rsidRPr="00280F56" w:rsidRDefault="00876927" w:rsidP="00876927">
            <w:pPr>
              <w:rPr>
                <w:sz w:val="16"/>
                <w:szCs w:val="16"/>
              </w:rPr>
            </w:pPr>
            <w:r w:rsidRPr="00280F56">
              <w:rPr>
                <w:sz w:val="16"/>
                <w:szCs w:val="16"/>
              </w:rPr>
              <w:t>-0.00159294</w:t>
            </w:r>
          </w:p>
        </w:tc>
        <w:tc>
          <w:tcPr>
            <w:tcW w:w="1559" w:type="dxa"/>
          </w:tcPr>
          <w:p w14:paraId="4057489E" w14:textId="0899386F" w:rsidR="00876927" w:rsidRPr="00280F56" w:rsidRDefault="00876927" w:rsidP="00876927">
            <w:pPr>
              <w:rPr>
                <w:sz w:val="16"/>
                <w:szCs w:val="16"/>
              </w:rPr>
            </w:pPr>
            <w:r w:rsidRPr="00280F56">
              <w:rPr>
                <w:sz w:val="16"/>
                <w:szCs w:val="16"/>
              </w:rPr>
              <w:t>0.01550039</w:t>
            </w:r>
          </w:p>
        </w:tc>
        <w:tc>
          <w:tcPr>
            <w:tcW w:w="1553" w:type="dxa"/>
          </w:tcPr>
          <w:p w14:paraId="6F89A7BE" w14:textId="6B8C6AC4" w:rsidR="00876927" w:rsidRPr="00280F56" w:rsidRDefault="00876927" w:rsidP="00876927">
            <w:pPr>
              <w:rPr>
                <w:sz w:val="16"/>
                <w:szCs w:val="16"/>
              </w:rPr>
            </w:pPr>
            <w:r w:rsidRPr="00280F56">
              <w:rPr>
                <w:sz w:val="16"/>
                <w:szCs w:val="16"/>
              </w:rPr>
              <w:t>-0.01817877</w:t>
            </w:r>
          </w:p>
        </w:tc>
      </w:tr>
      <w:tr w:rsidR="00804241" w:rsidRPr="00280F56" w14:paraId="502A6D28" w14:textId="77777777" w:rsidTr="00804241">
        <w:tc>
          <w:tcPr>
            <w:tcW w:w="496" w:type="dxa"/>
          </w:tcPr>
          <w:p w14:paraId="28D7C96D" w14:textId="3673F313" w:rsidR="00876927" w:rsidRPr="00280F56" w:rsidRDefault="00876927" w:rsidP="00876927">
            <w:pPr>
              <w:rPr>
                <w:sz w:val="16"/>
                <w:szCs w:val="16"/>
              </w:rPr>
            </w:pPr>
            <w:r w:rsidRPr="00280F56">
              <w:rPr>
                <w:sz w:val="16"/>
                <w:szCs w:val="16"/>
              </w:rPr>
              <w:t>CM</w:t>
            </w:r>
          </w:p>
        </w:tc>
        <w:tc>
          <w:tcPr>
            <w:tcW w:w="1200" w:type="dxa"/>
          </w:tcPr>
          <w:p w14:paraId="79571710" w14:textId="2FBBF95A" w:rsidR="00876927" w:rsidRPr="00280F56" w:rsidRDefault="00876927" w:rsidP="00876927">
            <w:pPr>
              <w:rPr>
                <w:sz w:val="16"/>
                <w:szCs w:val="16"/>
              </w:rPr>
            </w:pPr>
            <w:r w:rsidRPr="00280F56">
              <w:rPr>
                <w:sz w:val="16"/>
                <w:szCs w:val="16"/>
              </w:rPr>
              <w:t>0.023254980</w:t>
            </w:r>
          </w:p>
        </w:tc>
        <w:tc>
          <w:tcPr>
            <w:tcW w:w="1276" w:type="dxa"/>
          </w:tcPr>
          <w:p w14:paraId="1D1CB10F" w14:textId="546522D2" w:rsidR="00876927" w:rsidRPr="00280F56" w:rsidRDefault="00876927" w:rsidP="00876927">
            <w:pPr>
              <w:rPr>
                <w:sz w:val="16"/>
                <w:szCs w:val="16"/>
              </w:rPr>
            </w:pPr>
            <w:r w:rsidRPr="00280F56">
              <w:rPr>
                <w:sz w:val="16"/>
                <w:szCs w:val="16"/>
              </w:rPr>
              <w:t>0.0028474</w:t>
            </w:r>
            <w:r w:rsidR="00804241" w:rsidRPr="00280F56">
              <w:rPr>
                <w:sz w:val="16"/>
                <w:szCs w:val="16"/>
              </w:rPr>
              <w:t>2</w:t>
            </w:r>
          </w:p>
        </w:tc>
        <w:tc>
          <w:tcPr>
            <w:tcW w:w="1559" w:type="dxa"/>
          </w:tcPr>
          <w:p w14:paraId="70C143D2" w14:textId="26780DF8" w:rsidR="00876927" w:rsidRPr="00280F56" w:rsidRDefault="00876927" w:rsidP="00876927">
            <w:pPr>
              <w:rPr>
                <w:sz w:val="16"/>
                <w:szCs w:val="16"/>
              </w:rPr>
            </w:pPr>
            <w:r w:rsidRPr="00280F56">
              <w:rPr>
                <w:sz w:val="16"/>
                <w:szCs w:val="16"/>
              </w:rPr>
              <w:t xml:space="preserve"> -0.00660733</w:t>
            </w:r>
          </w:p>
        </w:tc>
        <w:tc>
          <w:tcPr>
            <w:tcW w:w="1418" w:type="dxa"/>
          </w:tcPr>
          <w:p w14:paraId="4153B20B" w14:textId="31AA730F" w:rsidR="00876927" w:rsidRPr="00280F56" w:rsidRDefault="00876927" w:rsidP="00876927">
            <w:pPr>
              <w:rPr>
                <w:sz w:val="16"/>
                <w:szCs w:val="16"/>
              </w:rPr>
            </w:pPr>
            <w:r w:rsidRPr="00280F56">
              <w:rPr>
                <w:sz w:val="16"/>
                <w:szCs w:val="16"/>
              </w:rPr>
              <w:t>0.01240663</w:t>
            </w:r>
          </w:p>
        </w:tc>
        <w:tc>
          <w:tcPr>
            <w:tcW w:w="1559" w:type="dxa"/>
          </w:tcPr>
          <w:p w14:paraId="42E2396C" w14:textId="72CC5356" w:rsidR="00876927" w:rsidRPr="00280F56" w:rsidRDefault="00876927" w:rsidP="00876927">
            <w:pPr>
              <w:rPr>
                <w:sz w:val="16"/>
                <w:szCs w:val="16"/>
              </w:rPr>
            </w:pPr>
            <w:r w:rsidRPr="00280F56">
              <w:rPr>
                <w:sz w:val="16"/>
                <w:szCs w:val="16"/>
              </w:rPr>
              <w:t>0.0155684</w:t>
            </w:r>
          </w:p>
        </w:tc>
        <w:tc>
          <w:tcPr>
            <w:tcW w:w="1553" w:type="dxa"/>
          </w:tcPr>
          <w:p w14:paraId="7BC1AD83" w14:textId="21877EE6" w:rsidR="00876927" w:rsidRPr="00280F56" w:rsidRDefault="00876927" w:rsidP="00876927">
            <w:pPr>
              <w:rPr>
                <w:sz w:val="16"/>
                <w:szCs w:val="16"/>
              </w:rPr>
            </w:pPr>
            <w:r w:rsidRPr="00280F56">
              <w:rPr>
                <w:sz w:val="16"/>
                <w:szCs w:val="16"/>
              </w:rPr>
              <w:t>-0.03045218</w:t>
            </w:r>
          </w:p>
        </w:tc>
      </w:tr>
      <w:tr w:rsidR="00804241" w:rsidRPr="00280F56" w14:paraId="1463F2C2" w14:textId="77777777" w:rsidTr="00804241">
        <w:tc>
          <w:tcPr>
            <w:tcW w:w="496" w:type="dxa"/>
          </w:tcPr>
          <w:p w14:paraId="19429C91" w14:textId="1FED0EF7" w:rsidR="00876927" w:rsidRPr="00280F56" w:rsidRDefault="00876927" w:rsidP="00876927">
            <w:pPr>
              <w:rPr>
                <w:sz w:val="16"/>
                <w:szCs w:val="16"/>
              </w:rPr>
            </w:pPr>
            <w:r w:rsidRPr="00280F56">
              <w:rPr>
                <w:sz w:val="16"/>
                <w:szCs w:val="16"/>
              </w:rPr>
              <w:t>FL</w:t>
            </w:r>
          </w:p>
        </w:tc>
        <w:tc>
          <w:tcPr>
            <w:tcW w:w="1200" w:type="dxa"/>
          </w:tcPr>
          <w:p w14:paraId="2B7D1DAD" w14:textId="43526782" w:rsidR="00876927" w:rsidRPr="00280F56" w:rsidRDefault="00876927" w:rsidP="00876927">
            <w:pPr>
              <w:rPr>
                <w:sz w:val="16"/>
                <w:szCs w:val="16"/>
              </w:rPr>
            </w:pPr>
            <w:r w:rsidRPr="00280F56">
              <w:rPr>
                <w:sz w:val="16"/>
                <w:szCs w:val="16"/>
              </w:rPr>
              <w:t>0.008131502</w:t>
            </w:r>
          </w:p>
        </w:tc>
        <w:tc>
          <w:tcPr>
            <w:tcW w:w="1276" w:type="dxa"/>
          </w:tcPr>
          <w:p w14:paraId="79E835C2" w14:textId="5DC8A165" w:rsidR="00876927" w:rsidRPr="00280F56" w:rsidRDefault="00876927" w:rsidP="00876927">
            <w:pPr>
              <w:rPr>
                <w:sz w:val="16"/>
                <w:szCs w:val="16"/>
              </w:rPr>
            </w:pPr>
            <w:r w:rsidRPr="00280F56">
              <w:rPr>
                <w:sz w:val="16"/>
                <w:szCs w:val="16"/>
              </w:rPr>
              <w:t>-0.007085</w:t>
            </w:r>
            <w:r w:rsidR="00804241" w:rsidRPr="00280F56">
              <w:rPr>
                <w:sz w:val="16"/>
                <w:szCs w:val="16"/>
              </w:rPr>
              <w:t>4</w:t>
            </w:r>
            <w:r w:rsidRPr="00280F56">
              <w:rPr>
                <w:sz w:val="16"/>
                <w:szCs w:val="16"/>
              </w:rPr>
              <w:t>7</w:t>
            </w:r>
          </w:p>
        </w:tc>
        <w:tc>
          <w:tcPr>
            <w:tcW w:w="1559" w:type="dxa"/>
          </w:tcPr>
          <w:p w14:paraId="5C63515B" w14:textId="2AE69139" w:rsidR="00876927" w:rsidRPr="00280F56" w:rsidRDefault="00876927" w:rsidP="00876927">
            <w:pPr>
              <w:rPr>
                <w:sz w:val="16"/>
                <w:szCs w:val="16"/>
              </w:rPr>
            </w:pPr>
            <w:r w:rsidRPr="00280F56">
              <w:rPr>
                <w:sz w:val="16"/>
                <w:szCs w:val="16"/>
              </w:rPr>
              <w:t>0.0031216</w:t>
            </w:r>
            <w:r w:rsidR="00804241" w:rsidRPr="00280F56">
              <w:rPr>
                <w:sz w:val="16"/>
                <w:szCs w:val="16"/>
              </w:rPr>
              <w:t>1</w:t>
            </w:r>
          </w:p>
        </w:tc>
        <w:tc>
          <w:tcPr>
            <w:tcW w:w="1418" w:type="dxa"/>
          </w:tcPr>
          <w:p w14:paraId="6934EFE4" w14:textId="211B8BA6" w:rsidR="00876927" w:rsidRPr="00280F56" w:rsidRDefault="00876927" w:rsidP="00876927">
            <w:pPr>
              <w:rPr>
                <w:sz w:val="16"/>
                <w:szCs w:val="16"/>
              </w:rPr>
            </w:pPr>
            <w:r w:rsidRPr="00280F56">
              <w:rPr>
                <w:sz w:val="16"/>
                <w:szCs w:val="16"/>
              </w:rPr>
              <w:t>-0.00665329</w:t>
            </w:r>
          </w:p>
        </w:tc>
        <w:tc>
          <w:tcPr>
            <w:tcW w:w="1559" w:type="dxa"/>
          </w:tcPr>
          <w:p w14:paraId="2EE3E3E2" w14:textId="17D9BDB3" w:rsidR="00876927" w:rsidRPr="00280F56" w:rsidRDefault="00876927" w:rsidP="00876927">
            <w:pPr>
              <w:rPr>
                <w:sz w:val="16"/>
                <w:szCs w:val="16"/>
              </w:rPr>
            </w:pPr>
            <w:r w:rsidRPr="00280F56">
              <w:rPr>
                <w:sz w:val="16"/>
                <w:szCs w:val="16"/>
              </w:rPr>
              <w:t>-0.01244544</w:t>
            </w:r>
          </w:p>
        </w:tc>
        <w:tc>
          <w:tcPr>
            <w:tcW w:w="1553" w:type="dxa"/>
          </w:tcPr>
          <w:p w14:paraId="77AA17B6" w14:textId="5719F1CE" w:rsidR="00876927" w:rsidRPr="00280F56" w:rsidRDefault="00876927" w:rsidP="00876927">
            <w:pPr>
              <w:rPr>
                <w:sz w:val="16"/>
                <w:szCs w:val="16"/>
              </w:rPr>
            </w:pPr>
            <w:r w:rsidRPr="00280F56">
              <w:rPr>
                <w:sz w:val="16"/>
                <w:szCs w:val="16"/>
              </w:rPr>
              <w:t>-0.01997862</w:t>
            </w:r>
          </w:p>
        </w:tc>
      </w:tr>
      <w:tr w:rsidR="00804241" w:rsidRPr="00280F56" w14:paraId="782D8F3F" w14:textId="77777777" w:rsidTr="00804241">
        <w:tc>
          <w:tcPr>
            <w:tcW w:w="496" w:type="dxa"/>
          </w:tcPr>
          <w:p w14:paraId="0E2AD9BB" w14:textId="0BC67A3F" w:rsidR="00876927" w:rsidRPr="00280F56" w:rsidRDefault="00876927" w:rsidP="00876927">
            <w:pPr>
              <w:rPr>
                <w:sz w:val="16"/>
                <w:szCs w:val="16"/>
              </w:rPr>
            </w:pPr>
            <w:r w:rsidRPr="00280F56">
              <w:rPr>
                <w:sz w:val="16"/>
                <w:szCs w:val="16"/>
              </w:rPr>
              <w:t>RL</w:t>
            </w:r>
          </w:p>
        </w:tc>
        <w:tc>
          <w:tcPr>
            <w:tcW w:w="1200" w:type="dxa"/>
          </w:tcPr>
          <w:p w14:paraId="1CEF9588" w14:textId="2F1AB83D" w:rsidR="00876927" w:rsidRPr="00280F56" w:rsidRDefault="00876927" w:rsidP="00876927">
            <w:pPr>
              <w:rPr>
                <w:sz w:val="16"/>
                <w:szCs w:val="16"/>
              </w:rPr>
            </w:pPr>
            <w:r w:rsidRPr="00280F56">
              <w:rPr>
                <w:sz w:val="16"/>
                <w:szCs w:val="16"/>
              </w:rPr>
              <w:t>-0.00307724</w:t>
            </w:r>
          </w:p>
        </w:tc>
        <w:tc>
          <w:tcPr>
            <w:tcW w:w="1276" w:type="dxa"/>
          </w:tcPr>
          <w:p w14:paraId="2E483788" w14:textId="36AB133F" w:rsidR="00876927" w:rsidRPr="00280F56" w:rsidRDefault="00876927" w:rsidP="00876927">
            <w:pPr>
              <w:rPr>
                <w:sz w:val="16"/>
                <w:szCs w:val="16"/>
              </w:rPr>
            </w:pPr>
            <w:r w:rsidRPr="00280F56">
              <w:rPr>
                <w:sz w:val="16"/>
                <w:szCs w:val="16"/>
              </w:rPr>
              <w:t>0.00518083</w:t>
            </w:r>
          </w:p>
        </w:tc>
        <w:tc>
          <w:tcPr>
            <w:tcW w:w="1559" w:type="dxa"/>
          </w:tcPr>
          <w:p w14:paraId="23872DEE" w14:textId="0BA93DA1" w:rsidR="00876927" w:rsidRPr="00280F56" w:rsidRDefault="00876927" w:rsidP="00876927">
            <w:pPr>
              <w:rPr>
                <w:sz w:val="16"/>
                <w:szCs w:val="16"/>
              </w:rPr>
            </w:pPr>
            <w:r w:rsidRPr="00280F56">
              <w:rPr>
                <w:sz w:val="16"/>
                <w:szCs w:val="16"/>
              </w:rPr>
              <w:t>-0.0011448</w:t>
            </w:r>
            <w:r w:rsidR="00804241" w:rsidRPr="00280F56">
              <w:rPr>
                <w:sz w:val="16"/>
                <w:szCs w:val="16"/>
              </w:rPr>
              <w:t>6</w:t>
            </w:r>
          </w:p>
        </w:tc>
        <w:tc>
          <w:tcPr>
            <w:tcW w:w="1418" w:type="dxa"/>
          </w:tcPr>
          <w:p w14:paraId="13F9CEEB" w14:textId="30168260" w:rsidR="00876927" w:rsidRPr="00280F56" w:rsidRDefault="00876927" w:rsidP="00876927">
            <w:pPr>
              <w:rPr>
                <w:sz w:val="16"/>
                <w:szCs w:val="16"/>
              </w:rPr>
            </w:pPr>
            <w:r w:rsidRPr="00280F56">
              <w:rPr>
                <w:sz w:val="16"/>
                <w:szCs w:val="16"/>
              </w:rPr>
              <w:t>0.0027521</w:t>
            </w:r>
          </w:p>
        </w:tc>
        <w:tc>
          <w:tcPr>
            <w:tcW w:w="1559" w:type="dxa"/>
          </w:tcPr>
          <w:p w14:paraId="7183BD79" w14:textId="0DD589FC" w:rsidR="00876927" w:rsidRPr="00280F56" w:rsidRDefault="00876927" w:rsidP="00876927">
            <w:pPr>
              <w:rPr>
                <w:sz w:val="16"/>
                <w:szCs w:val="16"/>
              </w:rPr>
            </w:pPr>
            <w:r w:rsidRPr="00280F56">
              <w:rPr>
                <w:sz w:val="16"/>
                <w:szCs w:val="16"/>
              </w:rPr>
              <w:t>0.0128008</w:t>
            </w:r>
          </w:p>
        </w:tc>
        <w:tc>
          <w:tcPr>
            <w:tcW w:w="1553" w:type="dxa"/>
          </w:tcPr>
          <w:p w14:paraId="6608BC52" w14:textId="17B7C674" w:rsidR="00876927" w:rsidRPr="00280F56" w:rsidRDefault="00876927" w:rsidP="00876927">
            <w:pPr>
              <w:rPr>
                <w:sz w:val="16"/>
                <w:szCs w:val="16"/>
              </w:rPr>
            </w:pPr>
            <w:r w:rsidRPr="00280F56">
              <w:rPr>
                <w:sz w:val="16"/>
                <w:szCs w:val="16"/>
              </w:rPr>
              <w:t>0.00237755</w:t>
            </w:r>
          </w:p>
        </w:tc>
      </w:tr>
    </w:tbl>
    <w:p w14:paraId="2F475B6B" w14:textId="7550BB03" w:rsidR="00934A2D" w:rsidRPr="00280F56" w:rsidRDefault="00876927" w:rsidP="00F06A92">
      <w:pPr>
        <w:pStyle w:val="BodyText"/>
      </w:pPr>
      <w:r w:rsidRPr="00280F56">
        <w:rPr>
          <w:noProof/>
        </w:rPr>
        <w:drawing>
          <wp:anchor distT="0" distB="0" distL="114300" distR="114300" simplePos="0" relativeHeight="251662336" behindDoc="0" locked="0" layoutInCell="1" allowOverlap="1" wp14:anchorId="4C082341" wp14:editId="59AC28A1">
            <wp:simplePos x="0" y="0"/>
            <wp:positionH relativeFrom="margin">
              <wp:posOffset>2729865</wp:posOffset>
            </wp:positionH>
            <wp:positionV relativeFrom="paragraph">
              <wp:posOffset>226695</wp:posOffset>
            </wp:positionV>
            <wp:extent cx="2672715" cy="2066925"/>
            <wp:effectExtent l="0" t="0" r="0" b="9525"/>
            <wp:wrapSquare wrapText="bothSides"/>
            <wp:docPr id="13283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7271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br/>
      </w:r>
      <w:r w:rsidRPr="00280F56">
        <w:rPr>
          <w:noProof/>
        </w:rPr>
        <w:drawing>
          <wp:anchor distT="0" distB="0" distL="114300" distR="114300" simplePos="0" relativeHeight="251661312" behindDoc="0" locked="0" layoutInCell="1" allowOverlap="1" wp14:anchorId="1D266E04" wp14:editId="236AC543">
            <wp:simplePos x="0" y="0"/>
            <wp:positionH relativeFrom="column">
              <wp:posOffset>-3810</wp:posOffset>
            </wp:positionH>
            <wp:positionV relativeFrom="paragraph">
              <wp:posOffset>255270</wp:posOffset>
            </wp:positionV>
            <wp:extent cx="2656205" cy="2066925"/>
            <wp:effectExtent l="0" t="0" r="0" b="9525"/>
            <wp:wrapSquare wrapText="bothSides"/>
            <wp:docPr id="11710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56205" cy="2066925"/>
                    </a:xfrm>
                    <a:prstGeom prst="rect">
                      <a:avLst/>
                    </a:prstGeom>
                    <a:noFill/>
                    <a:ln>
                      <a:noFill/>
                    </a:ln>
                  </pic:spPr>
                </pic:pic>
              </a:graphicData>
            </a:graphic>
          </wp:anchor>
        </w:drawing>
      </w:r>
    </w:p>
    <w:p w14:paraId="65F25416" w14:textId="4CEA1211" w:rsidR="00934A2D" w:rsidRPr="00280F56" w:rsidRDefault="00934A2D" w:rsidP="00CD5CBB">
      <w:pPr>
        <w:pStyle w:val="BodyText"/>
      </w:pPr>
    </w:p>
    <w:p w14:paraId="02FD6FC3" w14:textId="77777777" w:rsidR="00876927" w:rsidRPr="00280F56" w:rsidRDefault="00876927" w:rsidP="00CD5CBB">
      <w:pPr>
        <w:pStyle w:val="BodyText"/>
      </w:pPr>
    </w:p>
    <w:p w14:paraId="2283C5FB" w14:textId="77777777" w:rsidR="00876927" w:rsidRPr="00280F56" w:rsidRDefault="00876927" w:rsidP="00CD5CBB">
      <w:pPr>
        <w:pStyle w:val="BodyText"/>
      </w:pPr>
    </w:p>
    <w:p w14:paraId="2DDDB0FB" w14:textId="77777777" w:rsidR="00876927" w:rsidRPr="00280F56" w:rsidRDefault="00876927" w:rsidP="00CD5CBB">
      <w:pPr>
        <w:pStyle w:val="BodyText"/>
      </w:pPr>
    </w:p>
    <w:p w14:paraId="119E0932" w14:textId="77777777" w:rsidR="00876927" w:rsidRPr="00280F56" w:rsidRDefault="00876927" w:rsidP="00CD5CBB">
      <w:pPr>
        <w:pStyle w:val="BodyText"/>
      </w:pPr>
    </w:p>
    <w:p w14:paraId="2EC9CDEB" w14:textId="6621B0D8" w:rsidR="00934A2D" w:rsidRPr="00280F56" w:rsidRDefault="00876927" w:rsidP="00352A0E">
      <w:pPr>
        <w:pStyle w:val="Caption"/>
      </w:pPr>
      <w:bookmarkStart w:id="277" w:name="_Toc146547352"/>
      <w:bookmarkStart w:id="278" w:name="_Toc147396085"/>
      <w:r w:rsidRPr="00280F56">
        <w:t xml:space="preserve">Figure </w:t>
      </w:r>
      <w:r w:rsidR="005C2817">
        <w:fldChar w:fldCharType="begin"/>
      </w:r>
      <w:r w:rsidR="005C2817">
        <w:instrText xml:space="preserve"> STYLEREF 1 \s </w:instrText>
      </w:r>
      <w:r w:rsidR="005C2817">
        <w:fldChar w:fldCharType="separate"/>
      </w:r>
      <w:r w:rsidR="005C2817">
        <w:t>7</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w:t>
      </w:r>
      <w:r w:rsidR="005C2817">
        <w:fldChar w:fldCharType="end"/>
      </w:r>
      <w:r w:rsidRPr="00280F56">
        <w:t xml:space="preserve">  </w:t>
      </w:r>
      <w:r w:rsidR="00C97540">
        <w:t>IMU</w:t>
      </w:r>
      <w:r w:rsidRPr="00280F56">
        <w:t xml:space="preserve"> Calibration graphs for </w:t>
      </w:r>
      <w:r w:rsidR="00DB7715">
        <w:t>central</w:t>
      </w:r>
      <w:r w:rsidRPr="00280F56">
        <w:t xml:space="preserve"> </w:t>
      </w:r>
      <w:r w:rsidR="00C97540">
        <w:t>IMU</w:t>
      </w:r>
      <w:bookmarkEnd w:id="277"/>
      <w:bookmarkEnd w:id="278"/>
      <w:r w:rsidR="00934A2D" w:rsidRPr="00280F56">
        <w:br w:type="page"/>
      </w:r>
    </w:p>
    <w:p w14:paraId="3818EE95" w14:textId="2208199D" w:rsidR="00876927" w:rsidRPr="00280F56" w:rsidRDefault="00876927" w:rsidP="00352A0E">
      <w:pPr>
        <w:pStyle w:val="Caption"/>
      </w:pPr>
      <w:r w:rsidRPr="00280F56">
        <w:lastRenderedPageBreak/>
        <w:br/>
      </w:r>
      <w:bookmarkStart w:id="279" w:name="_Toc146547353"/>
      <w:bookmarkStart w:id="280" w:name="_Toc147396086"/>
      <w:r w:rsidRPr="00280F56">
        <w:t xml:space="preserve">Figure </w:t>
      </w:r>
      <w:r w:rsidR="005C2817">
        <w:fldChar w:fldCharType="begin"/>
      </w:r>
      <w:r w:rsidR="005C2817">
        <w:instrText xml:space="preserve"> STYLEREF 1 \s </w:instrText>
      </w:r>
      <w:r w:rsidR="005C2817">
        <w:fldChar w:fldCharType="separate"/>
      </w:r>
      <w:r w:rsidR="005C2817">
        <w:t>7</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w:t>
      </w:r>
      <w:r w:rsidR="005C2817">
        <w:fldChar w:fldCharType="end"/>
      </w:r>
      <w:r w:rsidRPr="00280F56">
        <w:t xml:space="preserve">  </w:t>
      </w:r>
      <w:r w:rsidR="00C97540">
        <w:t>IMU</w:t>
      </w:r>
      <w:r w:rsidRPr="00280F56">
        <w:t xml:space="preserve"> Calibration graphs for Front Left </w:t>
      </w:r>
      <w:r w:rsidR="00C97540">
        <w:t>IMU</w:t>
      </w:r>
      <w:r w:rsidRPr="00280F56">
        <w:drawing>
          <wp:anchor distT="0" distB="0" distL="114300" distR="114300" simplePos="0" relativeHeight="251663360" behindDoc="0" locked="0" layoutInCell="1" allowOverlap="1" wp14:anchorId="2FE2D34A" wp14:editId="4CE9CD44">
            <wp:simplePos x="0" y="0"/>
            <wp:positionH relativeFrom="margin">
              <wp:align>left</wp:align>
            </wp:positionH>
            <wp:positionV relativeFrom="paragraph">
              <wp:posOffset>3810</wp:posOffset>
            </wp:positionV>
            <wp:extent cx="2814955" cy="2190750"/>
            <wp:effectExtent l="0" t="0" r="4445" b="0"/>
            <wp:wrapSquare wrapText="bothSides"/>
            <wp:docPr id="417232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1495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drawing>
          <wp:anchor distT="0" distB="0" distL="114300" distR="114300" simplePos="0" relativeHeight="251664384" behindDoc="0" locked="0" layoutInCell="1" allowOverlap="1" wp14:anchorId="29891B94" wp14:editId="7CCBAF1D">
            <wp:simplePos x="0" y="0"/>
            <wp:positionH relativeFrom="column">
              <wp:posOffset>2929890</wp:posOffset>
            </wp:positionH>
            <wp:positionV relativeFrom="paragraph">
              <wp:posOffset>3810</wp:posOffset>
            </wp:positionV>
            <wp:extent cx="2790825" cy="2157730"/>
            <wp:effectExtent l="0" t="0" r="9525" b="0"/>
            <wp:wrapSquare wrapText="bothSides"/>
            <wp:docPr id="1598964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90825" cy="2157730"/>
                    </a:xfrm>
                    <a:prstGeom prst="rect">
                      <a:avLst/>
                    </a:prstGeom>
                    <a:noFill/>
                    <a:ln>
                      <a:noFill/>
                    </a:ln>
                  </pic:spPr>
                </pic:pic>
              </a:graphicData>
            </a:graphic>
          </wp:anchor>
        </w:drawing>
      </w:r>
      <w:bookmarkEnd w:id="279"/>
      <w:bookmarkEnd w:id="280"/>
    </w:p>
    <w:p w14:paraId="37810645" w14:textId="3F8DBA15" w:rsidR="00876927" w:rsidRPr="00280F56" w:rsidRDefault="00876927" w:rsidP="00876927">
      <w:pPr>
        <w:pStyle w:val="BodyText"/>
      </w:pPr>
      <w:r w:rsidRPr="00280F56">
        <w:rPr>
          <w:noProof/>
        </w:rPr>
        <w:drawing>
          <wp:inline distT="0" distB="0" distL="0" distR="0" wp14:anchorId="0465BB7F" wp14:editId="73A17080">
            <wp:extent cx="2754144" cy="2143125"/>
            <wp:effectExtent l="0" t="0" r="8255" b="0"/>
            <wp:docPr id="580932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64075" cy="2150852"/>
                    </a:xfrm>
                    <a:prstGeom prst="rect">
                      <a:avLst/>
                    </a:prstGeom>
                    <a:noFill/>
                    <a:ln>
                      <a:noFill/>
                    </a:ln>
                  </pic:spPr>
                </pic:pic>
              </a:graphicData>
            </a:graphic>
          </wp:inline>
        </w:drawing>
      </w:r>
      <w:r w:rsidRPr="00280F56">
        <w:rPr>
          <w:noProof/>
        </w:rPr>
        <w:drawing>
          <wp:inline distT="0" distB="0" distL="0" distR="0" wp14:anchorId="65BC4D71" wp14:editId="1EBCB83D">
            <wp:extent cx="2796475" cy="2162175"/>
            <wp:effectExtent l="0" t="0" r="4445" b="0"/>
            <wp:docPr id="578897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05108" cy="2168850"/>
                    </a:xfrm>
                    <a:prstGeom prst="rect">
                      <a:avLst/>
                    </a:prstGeom>
                    <a:noFill/>
                    <a:ln>
                      <a:noFill/>
                    </a:ln>
                  </pic:spPr>
                </pic:pic>
              </a:graphicData>
            </a:graphic>
          </wp:inline>
        </w:drawing>
      </w:r>
    </w:p>
    <w:p w14:paraId="3E9A499B" w14:textId="3392FAAB" w:rsidR="00876927" w:rsidRPr="00280F56" w:rsidRDefault="00876927" w:rsidP="00352A0E">
      <w:pPr>
        <w:pStyle w:val="Caption"/>
      </w:pPr>
      <w:bookmarkStart w:id="281" w:name="_Toc146547354"/>
      <w:bookmarkStart w:id="282" w:name="_Toc147396087"/>
      <w:r w:rsidRPr="00280F56">
        <w:t xml:space="preserve">Figure </w:t>
      </w:r>
      <w:r w:rsidR="005C2817">
        <w:fldChar w:fldCharType="begin"/>
      </w:r>
      <w:r w:rsidR="005C2817">
        <w:instrText xml:space="preserve"> STYLEREF 1 \s </w:instrText>
      </w:r>
      <w:r w:rsidR="005C2817">
        <w:fldChar w:fldCharType="separate"/>
      </w:r>
      <w:r w:rsidR="005C2817">
        <w:t>7</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w:t>
      </w:r>
      <w:r w:rsidR="005C2817">
        <w:fldChar w:fldCharType="end"/>
      </w:r>
      <w:r w:rsidRPr="00280F56">
        <w:t xml:space="preserve">  </w:t>
      </w:r>
      <w:r w:rsidR="00C97540">
        <w:t>IMU</w:t>
      </w:r>
      <w:r w:rsidRPr="00280F56">
        <w:t xml:space="preserve"> Calibration graphs for Front Right </w:t>
      </w:r>
      <w:r w:rsidR="00C97540">
        <w:t>IMU</w:t>
      </w:r>
      <w:bookmarkEnd w:id="281"/>
      <w:bookmarkEnd w:id="282"/>
    </w:p>
    <w:p w14:paraId="08930E38" w14:textId="70F34EB6" w:rsidR="00876927" w:rsidRPr="00280F56" w:rsidRDefault="00876927" w:rsidP="00876927">
      <w:pPr>
        <w:pStyle w:val="BodyText"/>
      </w:pPr>
      <w:r w:rsidRPr="00280F56">
        <w:rPr>
          <w:noProof/>
        </w:rPr>
        <w:drawing>
          <wp:inline distT="0" distB="0" distL="0" distR="0" wp14:anchorId="48A26596" wp14:editId="19ACBA04">
            <wp:extent cx="2876550" cy="2238375"/>
            <wp:effectExtent l="0" t="0" r="0" b="9525"/>
            <wp:docPr id="755337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4304" cy="2244409"/>
                    </a:xfrm>
                    <a:prstGeom prst="rect">
                      <a:avLst/>
                    </a:prstGeom>
                    <a:noFill/>
                    <a:ln>
                      <a:noFill/>
                    </a:ln>
                  </pic:spPr>
                </pic:pic>
              </a:graphicData>
            </a:graphic>
          </wp:inline>
        </w:drawing>
      </w:r>
      <w:r w:rsidR="00C911F7" w:rsidRPr="00280F56">
        <w:rPr>
          <w:noProof/>
        </w:rPr>
        <w:drawing>
          <wp:inline distT="0" distB="0" distL="0" distR="0" wp14:anchorId="45DEE179" wp14:editId="6373CF90">
            <wp:extent cx="2858071" cy="2209800"/>
            <wp:effectExtent l="0" t="0" r="0" b="0"/>
            <wp:docPr id="1002270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70999" cy="2219795"/>
                    </a:xfrm>
                    <a:prstGeom prst="rect">
                      <a:avLst/>
                    </a:prstGeom>
                    <a:noFill/>
                    <a:ln>
                      <a:noFill/>
                    </a:ln>
                  </pic:spPr>
                </pic:pic>
              </a:graphicData>
            </a:graphic>
          </wp:inline>
        </w:drawing>
      </w:r>
    </w:p>
    <w:p w14:paraId="2CBCE855" w14:textId="7B078476" w:rsidR="00C911F7" w:rsidRPr="00280F56" w:rsidRDefault="00C911F7" w:rsidP="00352A0E">
      <w:pPr>
        <w:pStyle w:val="Caption"/>
      </w:pPr>
      <w:bookmarkStart w:id="283" w:name="_Toc146547355"/>
      <w:bookmarkStart w:id="284" w:name="_Toc147396088"/>
      <w:r w:rsidRPr="00280F56">
        <w:t xml:space="preserve">Figure </w:t>
      </w:r>
      <w:r w:rsidR="005C2817">
        <w:fldChar w:fldCharType="begin"/>
      </w:r>
      <w:r w:rsidR="005C2817">
        <w:instrText xml:space="preserve"> STYLEREF 1 \s </w:instrText>
      </w:r>
      <w:r w:rsidR="005C2817">
        <w:fldChar w:fldCharType="separate"/>
      </w:r>
      <w:r w:rsidR="005C2817">
        <w:t>7</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w:t>
      </w:r>
      <w:r w:rsidR="005C2817">
        <w:fldChar w:fldCharType="end"/>
      </w:r>
      <w:r w:rsidRPr="00280F56">
        <w:t xml:space="preserve">  </w:t>
      </w:r>
      <w:r w:rsidR="00C97540">
        <w:t>IMU</w:t>
      </w:r>
      <w:r w:rsidRPr="00280F56">
        <w:t xml:space="preserve"> Calibration graphs for Rear Left </w:t>
      </w:r>
      <w:r w:rsidR="00C97540">
        <w:t>IMU</w:t>
      </w:r>
      <w:bookmarkEnd w:id="283"/>
      <w:bookmarkEnd w:id="284"/>
    </w:p>
    <w:p w14:paraId="45BE4D84" w14:textId="77777777" w:rsidR="00C911F7" w:rsidRPr="00280F56" w:rsidRDefault="00C911F7" w:rsidP="00C911F7">
      <w:pPr>
        <w:pStyle w:val="BodyText"/>
      </w:pPr>
    </w:p>
    <w:p w14:paraId="4409365D" w14:textId="77777777" w:rsidR="00C911F7" w:rsidRPr="00280F56" w:rsidRDefault="00C911F7" w:rsidP="00352A0E">
      <w:pPr>
        <w:pStyle w:val="Caption"/>
      </w:pPr>
    </w:p>
    <w:p w14:paraId="70E349EF" w14:textId="77777777" w:rsidR="00C911F7" w:rsidRPr="00280F56" w:rsidRDefault="00C911F7" w:rsidP="00352A0E">
      <w:pPr>
        <w:pStyle w:val="Caption"/>
      </w:pPr>
    </w:p>
    <w:p w14:paraId="7C1CDD96" w14:textId="658C8950" w:rsidR="00C911F7" w:rsidRPr="00280F56" w:rsidRDefault="00C911F7" w:rsidP="00352A0E">
      <w:pPr>
        <w:pStyle w:val="Caption"/>
      </w:pPr>
      <w:bookmarkStart w:id="285" w:name="_Toc146547356"/>
      <w:r w:rsidRPr="00280F56">
        <w:lastRenderedPageBreak/>
        <w:drawing>
          <wp:inline distT="0" distB="0" distL="0" distR="0" wp14:anchorId="077827FE" wp14:editId="077B9F90">
            <wp:extent cx="2858463" cy="2209800"/>
            <wp:effectExtent l="0" t="0" r="0" b="0"/>
            <wp:docPr id="6325469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2715" cy="2213087"/>
                    </a:xfrm>
                    <a:prstGeom prst="rect">
                      <a:avLst/>
                    </a:prstGeom>
                    <a:noFill/>
                    <a:ln>
                      <a:noFill/>
                    </a:ln>
                  </pic:spPr>
                </pic:pic>
              </a:graphicData>
            </a:graphic>
          </wp:inline>
        </w:drawing>
      </w:r>
      <w:r w:rsidRPr="00280F56">
        <w:drawing>
          <wp:inline distT="0" distB="0" distL="0" distR="0" wp14:anchorId="2F36C49B" wp14:editId="1E85ED20">
            <wp:extent cx="2839827" cy="2209800"/>
            <wp:effectExtent l="0" t="0" r="0" b="0"/>
            <wp:docPr id="1845721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43534" cy="2212685"/>
                    </a:xfrm>
                    <a:prstGeom prst="rect">
                      <a:avLst/>
                    </a:prstGeom>
                    <a:noFill/>
                    <a:ln>
                      <a:noFill/>
                    </a:ln>
                  </pic:spPr>
                </pic:pic>
              </a:graphicData>
            </a:graphic>
          </wp:inline>
        </w:drawing>
      </w:r>
      <w:bookmarkEnd w:id="285"/>
    </w:p>
    <w:p w14:paraId="2B99A194" w14:textId="1FC1F0E2" w:rsidR="00C911F7" w:rsidRPr="00280F56" w:rsidRDefault="00C911F7" w:rsidP="00352A0E">
      <w:pPr>
        <w:pStyle w:val="Caption"/>
      </w:pPr>
      <w:bookmarkStart w:id="286" w:name="_Toc146547357"/>
      <w:bookmarkStart w:id="287" w:name="_Toc147396089"/>
      <w:r w:rsidRPr="00280F56">
        <w:t xml:space="preserve">Figure </w:t>
      </w:r>
      <w:r w:rsidR="005C2817">
        <w:fldChar w:fldCharType="begin"/>
      </w:r>
      <w:r w:rsidR="005C2817">
        <w:instrText xml:space="preserve"> STYLEREF 1 \s </w:instrText>
      </w:r>
      <w:r w:rsidR="005C2817">
        <w:fldChar w:fldCharType="separate"/>
      </w:r>
      <w:r w:rsidR="005C2817">
        <w:t>7</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5</w:t>
      </w:r>
      <w:r w:rsidR="005C2817">
        <w:fldChar w:fldCharType="end"/>
      </w:r>
      <w:r w:rsidRPr="00280F56">
        <w:t xml:space="preserve"> </w:t>
      </w:r>
      <w:r w:rsidR="00C97540">
        <w:t>IMU</w:t>
      </w:r>
      <w:r w:rsidRPr="00280F56">
        <w:t xml:space="preserve"> Calibration graphs for Right Rear </w:t>
      </w:r>
      <w:r w:rsidR="00C97540">
        <w:t>IMU</w:t>
      </w:r>
      <w:bookmarkEnd w:id="286"/>
      <w:bookmarkEnd w:id="287"/>
    </w:p>
    <w:p w14:paraId="6486CAFE" w14:textId="77777777" w:rsidR="000A4CEC" w:rsidRPr="00280F56" w:rsidRDefault="000A4CEC" w:rsidP="000A4CEC">
      <w:pPr>
        <w:pStyle w:val="BodyText"/>
      </w:pPr>
    </w:p>
    <w:p w14:paraId="0D62F280" w14:textId="59033A75" w:rsidR="00602F3F" w:rsidRDefault="00602F3F" w:rsidP="00846FF2">
      <w:pPr>
        <w:pStyle w:val="Heading2"/>
        <w:rPr>
          <w:noProof w:val="0"/>
          <w:lang w:eastAsia="zh-CN"/>
        </w:rPr>
      </w:pPr>
      <w:bookmarkStart w:id="288" w:name="_Toc147396132"/>
      <w:r>
        <w:rPr>
          <w:noProof w:val="0"/>
          <w:lang w:eastAsia="zh-CN"/>
        </w:rPr>
        <w:t>Appendix 3. Equipment Specifications.</w:t>
      </w:r>
      <w:bookmarkEnd w:id="288"/>
    </w:p>
    <w:p w14:paraId="61FD5FFF" w14:textId="0D0A15E1" w:rsidR="00602F3F" w:rsidRDefault="00602F3F" w:rsidP="00602F3F">
      <w:pPr>
        <w:pStyle w:val="BodyText"/>
      </w:pPr>
      <w:r>
        <w:t>The Raspberry Pi computer selected to capture IMU data is a Raspberry Pi 4b with 4Gb of RAM</w:t>
      </w:r>
      <w:r w:rsidRPr="00280F56">
        <w:t xml:space="preserve"> </w:t>
      </w:r>
      <w:r w:rsidRPr="00280F56">
        <w:fldChar w:fldCharType="begin" w:fldLock="1"/>
      </w:r>
      <w:r w:rsidRPr="00280F56">
        <w:instrText>ADDIN CSL_CITATION {"citationItems":[{"id":"ITEM-1","itemData":{"URL":"https://www.raspberrypi.com/products/raspberry-pi-4-model-b/?variant=raspberry-pi-4-model-b-4gb","accessed":{"date-parts":[["2023","8","12"]]},"author":[{"dropping-particle":"","family":"Raspberry","given":"","non-dropping-particle":"","parse-names":false,"suffix":""}],"id":"ITEM-1","issued":{"date-parts":[["0"]]},"title":"Buy a Raspberry Pi 4 Model B – Raspberry Pi","type":"webpage"},"uris":["http://www.mendeley.com/documents/?uuid=7d5e9111-b3d3-388e-9da8-5705f8bbb08c"]}],"mendeley":{"formattedCitation":"(Raspberry, n.d.)","plainTextFormattedCitation":"(Raspberry, n.d.)","previouslyFormattedCitation":"(Raspberry, n.d.)"},"properties":{"noteIndex":0},"schema":"https://github.com/citation-style-language/schema/raw/master/csl-citation.json"}</w:instrText>
      </w:r>
      <w:r w:rsidRPr="00280F56">
        <w:fldChar w:fldCharType="separate"/>
      </w:r>
      <w:r w:rsidRPr="00280F56">
        <w:rPr>
          <w:noProof/>
        </w:rPr>
        <w:t>(Raspberry, n.d.)</w:t>
      </w:r>
      <w:r w:rsidRPr="00280F56">
        <w:fldChar w:fldCharType="end"/>
      </w:r>
      <w:r w:rsidRPr="00280F56">
        <w:t xml:space="preserve"> using Raspbian version 11 (Bullseye) operating system, running on a generic 16Gb MicroSD card, using the ext4 filesystem (mounted with no </w:t>
      </w:r>
      <w:proofErr w:type="spellStart"/>
      <w:r w:rsidRPr="00280F56">
        <w:t>atime</w:t>
      </w:r>
      <w:proofErr w:type="spellEnd"/>
      <w:r w:rsidRPr="00280F56">
        <w:t>).</w:t>
      </w:r>
      <w:r>
        <w:t xml:space="preserve"> </w:t>
      </w:r>
      <w:r>
        <w:br/>
      </w:r>
      <w:r w:rsidRPr="00280F56">
        <w:t>Python 3.9.2 is used for data capture</w:t>
      </w:r>
      <w:r>
        <w:t xml:space="preserve"> on the Raspberry Pi. </w:t>
      </w:r>
      <w:r w:rsidRPr="00280F56">
        <w:t xml:space="preserve">Additional python modules to be installed are </w:t>
      </w:r>
      <w:proofErr w:type="spellStart"/>
      <w:r w:rsidRPr="00280F56">
        <w:t>sparkfun_qwiic</w:t>
      </w:r>
      <w:proofErr w:type="spellEnd"/>
      <w:r>
        <w:t xml:space="preserve"> (i</w:t>
      </w:r>
      <w:r w:rsidRPr="007B30B5">
        <w:rPr>
          <w:vertAlign w:val="superscript"/>
        </w:rPr>
        <w:t>2</w:t>
      </w:r>
      <w:r>
        <w:t>c support)</w:t>
      </w:r>
      <w:r w:rsidRPr="00280F56">
        <w:t>, sparkfun-qwiic-tca9548a (to drive the multiplexer), board (to simplify addressing)</w:t>
      </w:r>
      <w:r>
        <w:t xml:space="preserve"> and</w:t>
      </w:r>
      <w:r w:rsidRPr="00280F56">
        <w:t xml:space="preserve"> adafruit-circuitpython-icm20x (to communicate with the ICM-20948 IMUs).</w:t>
      </w:r>
      <w:r>
        <w:t xml:space="preserve"> </w:t>
      </w:r>
      <w:r w:rsidRPr="00280F56">
        <w:t>Finally</w:t>
      </w:r>
      <w:r>
        <w:t>,</w:t>
      </w:r>
      <w:r w:rsidRPr="00280F56">
        <w:t xml:space="preserve"> </w:t>
      </w:r>
      <w:proofErr w:type="spellStart"/>
      <w:r w:rsidRPr="00280F56">
        <w:t>scipy</w:t>
      </w:r>
      <w:proofErr w:type="spellEnd"/>
      <w:r w:rsidRPr="00280F56">
        <w:t xml:space="preserve"> (apt install python3-scipiy) and </w:t>
      </w:r>
      <w:proofErr w:type="spellStart"/>
      <w:r w:rsidRPr="00280F56">
        <w:t>numpy</w:t>
      </w:r>
      <w:proofErr w:type="spellEnd"/>
      <w:r w:rsidRPr="00280F56">
        <w:t xml:space="preserve"> and matplotlib pip libraries </w:t>
      </w:r>
      <w:r>
        <w:t xml:space="preserve">are </w:t>
      </w:r>
      <w:r w:rsidRPr="00280F56">
        <w:t xml:space="preserve">installed </w:t>
      </w:r>
      <w:r>
        <w:t>as these are used in the calibration script. The maximum I</w:t>
      </w:r>
      <w:r w:rsidRPr="007D5164">
        <w:rPr>
          <w:vertAlign w:val="superscript"/>
        </w:rPr>
        <w:t>2</w:t>
      </w:r>
      <w:r>
        <w:t xml:space="preserve">C sampling rate of 1Mbs is selected. </w:t>
      </w:r>
      <w:r>
        <w:br/>
      </w:r>
      <w:r>
        <w:br/>
        <w:t xml:space="preserve">All IMUs are comprised of </w:t>
      </w:r>
      <w:proofErr w:type="spellStart"/>
      <w:r w:rsidRPr="00280F56">
        <w:t>Sparkfun</w:t>
      </w:r>
      <w:proofErr w:type="spellEnd"/>
      <w:r w:rsidRPr="00280F56">
        <w:t xml:space="preserve"> </w:t>
      </w:r>
      <w:r>
        <w:t>IMU</w:t>
      </w:r>
      <w:r w:rsidRPr="00280F56">
        <w:t xml:space="preserve">-20948 </w:t>
      </w:r>
      <w:r>
        <w:t xml:space="preserve">chipsets </w:t>
      </w:r>
      <w:r w:rsidRPr="00280F56">
        <w:fldChar w:fldCharType="begin" w:fldLock="1"/>
      </w:r>
      <w:r w:rsidRPr="00280F56">
        <w:instrText>ADDIN CSL_CITATION {"citationItems":[{"id":"ITEM-1","itemData":{"URL":"https://www.sparkfun.com/products/15335","accessed":{"date-parts":[["2023","8","12"]]},"author":[{"dropping-particle":"","family":"Sparkfun","given":"","non-dropping-particle":"","parse-names":false,"suffix":""}],"id":"ITEM-1","issued":{"date-parts":[["0"]]},"title":"SparkFun 9DoF IMU Breakout - ICM-20948 (Qwiic) - SEN-15335 - SparkFun Electronics","type":"webpage"},"uris":["http://www.mendeley.com/documents/?uuid=26ccc855-c93a-3158-bca0-a472fb02b90f"]}],"mendeley":{"formattedCitation":"(Sparkfun, n.d.)","plainTextFormattedCitation":"(Sparkfun, n.d.)","previouslyFormattedCitation":"(Sparkfun, n.d.)"},"properties":{"noteIndex":0},"schema":"https://github.com/citation-style-language/schema/raw/master/csl-citation.json"}</w:instrText>
      </w:r>
      <w:r w:rsidRPr="00280F56">
        <w:fldChar w:fldCharType="separate"/>
      </w:r>
      <w:r w:rsidRPr="00280F56">
        <w:rPr>
          <w:noProof/>
        </w:rPr>
        <w:t>(Sparkfun, n.d.)</w:t>
      </w:r>
      <w:r w:rsidRPr="00280F56">
        <w:fldChar w:fldCharType="end"/>
      </w:r>
      <w:r>
        <w:t xml:space="preserve">. </w:t>
      </w:r>
      <w:r w:rsidRPr="00280F56">
        <w:t xml:space="preserve">The gyroscope is set to a range of </w:t>
      </w:r>
      <w:r>
        <w:rPr>
          <w:rFonts w:cs="Calibri"/>
        </w:rPr>
        <w:t>±</w:t>
      </w:r>
      <w:r w:rsidRPr="00280F56">
        <w:t>250rps</w:t>
      </w:r>
      <w:r>
        <w:t xml:space="preserve">, </w:t>
      </w:r>
      <w:r w:rsidRPr="00280F56">
        <w:t xml:space="preserve">the accelerometer is set to a range of </w:t>
      </w:r>
      <w:r>
        <w:rPr>
          <w:rFonts w:cs="Calibri"/>
        </w:rPr>
        <w:t>±</w:t>
      </w:r>
      <w:r w:rsidRPr="00280F56">
        <w:t>2g</w:t>
      </w:r>
      <w:r>
        <w:t xml:space="preserve">, and the magnetometer has a fixed range of </w:t>
      </w:r>
      <w:r>
        <w:rPr>
          <w:rFonts w:cs="Calibri"/>
        </w:rPr>
        <w:t>±</w:t>
      </w:r>
      <w:r>
        <w:t>4900</w:t>
      </w:r>
      <w:r>
        <w:rPr>
          <w:rFonts w:cs="Calibri"/>
        </w:rPr>
        <w:t>µ</w:t>
      </w:r>
      <w:r>
        <w:t xml:space="preserve">T. </w:t>
      </w:r>
    </w:p>
    <w:p w14:paraId="6F44AA56" w14:textId="49696910" w:rsidR="00602F3F" w:rsidRDefault="00602F3F" w:rsidP="00602F3F">
      <w:pPr>
        <w:pStyle w:val="BodyText"/>
      </w:pPr>
      <w:r>
        <w:t xml:space="preserve">A </w:t>
      </w:r>
      <w:proofErr w:type="spellStart"/>
      <w:r>
        <w:t>Sparkfun</w:t>
      </w:r>
      <w:proofErr w:type="spellEnd"/>
      <w:r>
        <w:t xml:space="preserve"> TCM9548A I</w:t>
      </w:r>
      <w:r w:rsidRPr="001D49DA">
        <w:rPr>
          <w:vertAlign w:val="superscript"/>
        </w:rPr>
        <w:t>2</w:t>
      </w:r>
      <w:r>
        <w:t>C multiplexor (required as ICM-20948 IMUs only have two configurable I</w:t>
      </w:r>
      <w:r w:rsidRPr="001D49DA">
        <w:rPr>
          <w:vertAlign w:val="superscript"/>
        </w:rPr>
        <w:t>2</w:t>
      </w:r>
      <w:r>
        <w:t>C addresses) connects all IMUs to the Raspberry Pi’s I</w:t>
      </w:r>
      <w:r w:rsidRPr="008320F1">
        <w:rPr>
          <w:vertAlign w:val="superscript"/>
        </w:rPr>
        <w:t>2</w:t>
      </w:r>
      <w:r>
        <w:t>C bus on the default I</w:t>
      </w:r>
      <w:r w:rsidRPr="00607AE2">
        <w:rPr>
          <w:vertAlign w:val="superscript"/>
        </w:rPr>
        <w:t>2</w:t>
      </w:r>
      <w:r>
        <w:t>C pins of GPIO2 and 3. Ports 0,3,4,5 and 7 are used.</w:t>
      </w:r>
      <w:r>
        <w:br/>
      </w:r>
      <w:r>
        <w:br/>
        <w:t>To power the equipment, a 65W, 30Ah USB battery pack is used to power the Raspberry Pi, which powers the sensors and multiplexor.</w:t>
      </w:r>
      <w:r>
        <w:br/>
      </w:r>
      <w:r>
        <w:br/>
        <w:t xml:space="preserve">A Universal Robotics UR5 robotic arm provides the “ground truth” of correct angles that is used to verify the filter and neural network results. Position status is obtained over TCP/IP calls using a Python </w:t>
      </w:r>
      <w:proofErr w:type="spellStart"/>
      <w:r>
        <w:t>ut_rtde</w:t>
      </w:r>
      <w:proofErr w:type="spellEnd"/>
      <w:r>
        <w:t xml:space="preserve"> module running under an Ubuntu Windows Services for Linux container on a laptop.</w:t>
      </w:r>
    </w:p>
    <w:p w14:paraId="302FB1C0" w14:textId="1AB0D06B" w:rsidR="00602F3F" w:rsidRDefault="00602F3F" w:rsidP="00602F3F">
      <w:pPr>
        <w:pStyle w:val="BodyText"/>
      </w:pPr>
      <w:r w:rsidRPr="00841042">
        <w:lastRenderedPageBreak/>
        <w:t xml:space="preserve">The </w:t>
      </w:r>
      <w:proofErr w:type="gramStart"/>
      <w:r w:rsidRPr="00841042">
        <w:t>Laptop</w:t>
      </w:r>
      <w:proofErr w:type="gramEnd"/>
      <w:r w:rsidRPr="00841042">
        <w:t xml:space="preserve"> used </w:t>
      </w:r>
      <w:r>
        <w:t xml:space="preserve">is </w:t>
      </w:r>
      <w:r w:rsidRPr="00841042">
        <w:t xml:space="preserve">an HP </w:t>
      </w:r>
      <w:proofErr w:type="spellStart"/>
      <w:r w:rsidRPr="00841042">
        <w:t>Elitebook</w:t>
      </w:r>
      <w:proofErr w:type="spellEnd"/>
      <w:r w:rsidRPr="00841042">
        <w:t xml:space="preserve"> 850 G8 laptop with 16 Gb of RAM and an i7-1165G7 Quad-core CPU running at 2.8GHz. The operating system </w:t>
      </w:r>
      <w:r>
        <w:t>installed is</w:t>
      </w:r>
      <w:r w:rsidRPr="00841042">
        <w:t xml:space="preserve"> Windows 10 Pro 22H2, build 10945.3448</w:t>
      </w:r>
      <w:r>
        <w:t>,</w:t>
      </w:r>
      <w:r w:rsidRPr="00841042">
        <w:t xml:space="preserve"> running the Windows Experience Feature Pack </w:t>
      </w:r>
      <w:r>
        <w:t xml:space="preserve">version </w:t>
      </w:r>
      <w:r w:rsidRPr="00841042">
        <w:t>1000.19044.1000.0.</w:t>
      </w:r>
      <w:r>
        <w:t xml:space="preserve"> </w:t>
      </w:r>
      <w:r w:rsidRPr="00841042">
        <w:t xml:space="preserve">There was some difficulty in installing the </w:t>
      </w:r>
      <w:proofErr w:type="spellStart"/>
      <w:r w:rsidRPr="00841042">
        <w:t>ut_rtde</w:t>
      </w:r>
      <w:proofErr w:type="spellEnd"/>
      <w:r w:rsidRPr="00841042">
        <w:t xml:space="preserve"> robot arm software for Python (wheel dependency issues) on the laptop so an Ubuntu Services for Linux container was run on the </w:t>
      </w:r>
      <w:proofErr w:type="gramStart"/>
      <w:r w:rsidRPr="00841042">
        <w:t>Laptop</w:t>
      </w:r>
      <w:proofErr w:type="gramEnd"/>
      <w:r w:rsidRPr="00841042">
        <w:t xml:space="preserve"> and this container was used to </w:t>
      </w:r>
      <w:r>
        <w:t xml:space="preserve">launch </w:t>
      </w:r>
      <w:r w:rsidRPr="00841042">
        <w:t>the GetRobotData.py program (Appendix 1) which connects to the robot arm via TCP/IP</w:t>
      </w:r>
      <w:r>
        <w:t xml:space="preserve"> and polls the robot arm for position information</w:t>
      </w:r>
      <w:r w:rsidRPr="00841042">
        <w:t>.</w:t>
      </w:r>
      <w:r>
        <w:t xml:space="preserve"> The laptop connects to the Raspberry Pi via </w:t>
      </w:r>
      <w:proofErr w:type="spellStart"/>
      <w:r>
        <w:t>ssh</w:t>
      </w:r>
      <w:proofErr w:type="spellEnd"/>
      <w:r>
        <w:t xml:space="preserve"> to provide an interface to run the imudata.py script.</w:t>
      </w:r>
      <w:r w:rsidRPr="00841042">
        <w:br/>
      </w:r>
      <w:r>
        <w:br/>
        <w:t>To process the IMU data, MATLAB</w:t>
      </w:r>
      <w:r w:rsidRPr="00280F56">
        <w:t xml:space="preserve"> 2023a </w:t>
      </w:r>
      <w:r>
        <w:t>(</w:t>
      </w:r>
      <w:r w:rsidRPr="00280F56">
        <w:t>64bit build 9.14.0.2206163)</w:t>
      </w:r>
      <w:r>
        <w:t xml:space="preserve"> </w:t>
      </w:r>
      <w:r w:rsidRPr="00280F56">
        <w:t xml:space="preserve">is implemented on an HP Z230 workstation (quad-core Xeon E3-1270v3@3.50GHz CPU with 32Gb of DDR3 RAM and 1Tb Samsung 860QV0 SSD) running Windows 10 Pro 22H2 for data </w:t>
      </w:r>
      <w:r>
        <w:t xml:space="preserve">processing and </w:t>
      </w:r>
      <w:r w:rsidRPr="00280F56">
        <w:t>analy</w:t>
      </w:r>
      <w:r>
        <w:t>s</w:t>
      </w:r>
      <w:r w:rsidRPr="00280F56">
        <w:t>is.</w:t>
      </w:r>
    </w:p>
    <w:p w14:paraId="4F925B77" w14:textId="513C6767" w:rsidR="00602F3F" w:rsidRDefault="00602F3F" w:rsidP="00602F3F">
      <w:pPr>
        <w:pStyle w:val="BodyText"/>
      </w:pPr>
      <w:r w:rsidRPr="00280F56">
        <w:t xml:space="preserve">The Madgwick filter selected is the freely available </w:t>
      </w:r>
      <w:r>
        <w:t>MATLAB</w:t>
      </w:r>
      <w:r w:rsidRPr="00280F56">
        <w:t xml:space="preserve"> implementation provided by the author of the filter. The “Initial release” version of this code was used (dated 28/09/2011). </w:t>
      </w:r>
      <w:r w:rsidRPr="00280F56">
        <w:fldChar w:fldCharType="begin" w:fldLock="1"/>
      </w:r>
      <w:r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Pr="00280F56">
        <w:fldChar w:fldCharType="separate"/>
      </w:r>
      <w:r w:rsidRPr="00280F56">
        <w:rPr>
          <w:noProof/>
        </w:rPr>
        <w:t>(Madgwick, 2009)</w:t>
      </w:r>
      <w:r w:rsidRPr="00280F56">
        <w:fldChar w:fldCharType="end"/>
      </w:r>
      <w:r>
        <w:t xml:space="preserve">. An initial Beta gain (ratio of accelerometer to gyro data used) is set to the recommended value of 0.5. </w:t>
      </w:r>
      <w:r w:rsidRPr="00280F56">
        <w:t>The accelerometer values are normalised to the gyroscope values</w:t>
      </w:r>
      <w:r>
        <w:t xml:space="preserve"> internally within the algorithm</w:t>
      </w:r>
      <w:r w:rsidRPr="00280F56">
        <w:t xml:space="preserve">. </w:t>
      </w:r>
      <w:r w:rsidR="005372B1">
        <w:t xml:space="preserve">There are separate methods within the code. The first, </w:t>
      </w:r>
      <w:proofErr w:type="spellStart"/>
      <w:r w:rsidR="005372B1">
        <w:t>UpdateIMU</w:t>
      </w:r>
      <w:proofErr w:type="spellEnd"/>
      <w:r w:rsidR="005372B1">
        <w:t>, is used for accelerometer and gyroscope data only, and the second, Update, also adds support for magnetometer data. MATLAB wrapper scripts were created to call these functions.</w:t>
      </w:r>
      <w:r>
        <w:br/>
      </w:r>
      <w:r>
        <w:br/>
        <w:t>The Kalman filter selected is either the MATLAB-based “</w:t>
      </w:r>
      <w:proofErr w:type="spellStart"/>
      <w:r>
        <w:t>imufilter</w:t>
      </w:r>
      <w:proofErr w:type="spellEnd"/>
      <w:r>
        <w:t>” or the “</w:t>
      </w:r>
      <w:proofErr w:type="spellStart"/>
      <w:r>
        <w:t>ahrsfilter</w:t>
      </w:r>
      <w:proofErr w:type="spellEnd"/>
      <w:r>
        <w:t xml:space="preserve">” (used with magnetometer readings) </w:t>
      </w:r>
      <w:r w:rsidRPr="00280F56">
        <w:t>with default settings unless specified otherwise.</w:t>
      </w:r>
      <w:r w:rsidR="005372B1">
        <w:t xml:space="preserve"> MATLAB wrapper scripts were created to call either function as appropriate.</w:t>
      </w:r>
    </w:p>
    <w:p w14:paraId="602D6F2B" w14:textId="77777777" w:rsidR="00964101" w:rsidRDefault="00964101" w:rsidP="00602F3F">
      <w:pPr>
        <w:pStyle w:val="BodyText"/>
      </w:pPr>
    </w:p>
    <w:p w14:paraId="56906CCD" w14:textId="16975081" w:rsidR="000A4CEC" w:rsidRPr="00280F56" w:rsidRDefault="008B2899" w:rsidP="00846FF2">
      <w:pPr>
        <w:pStyle w:val="Heading2"/>
        <w:rPr>
          <w:noProof w:val="0"/>
          <w:lang w:eastAsia="zh-CN"/>
        </w:rPr>
      </w:pPr>
      <w:bookmarkStart w:id="289" w:name="_Toc147396133"/>
      <w:r w:rsidRPr="00280F56">
        <w:rPr>
          <w:noProof w:val="0"/>
        </w:rPr>
        <w:t xml:space="preserve">Appendix </w:t>
      </w:r>
      <w:r w:rsidR="00E467C5">
        <w:rPr>
          <w:noProof w:val="0"/>
        </w:rPr>
        <w:t>4</w:t>
      </w:r>
      <w:r w:rsidR="00C97540">
        <w:rPr>
          <w:noProof w:val="0"/>
        </w:rPr>
        <w:t>.</w:t>
      </w:r>
      <w:r w:rsidRPr="00280F56">
        <w:rPr>
          <w:noProof w:val="0"/>
        </w:rPr>
        <w:t xml:space="preserve"> </w:t>
      </w:r>
      <w:r w:rsidR="00C97540">
        <w:rPr>
          <w:noProof w:val="0"/>
        </w:rPr>
        <w:t>IMU</w:t>
      </w:r>
      <w:r w:rsidR="000A4CEC" w:rsidRPr="00280F56">
        <w:rPr>
          <w:noProof w:val="0"/>
        </w:rPr>
        <w:t xml:space="preserve">-29048 </w:t>
      </w:r>
      <w:r w:rsidR="00C97540">
        <w:rPr>
          <w:noProof w:val="0"/>
        </w:rPr>
        <w:t>IMU</w:t>
      </w:r>
      <w:r w:rsidR="00602F3F">
        <w:rPr>
          <w:noProof w:val="0"/>
        </w:rPr>
        <w:t xml:space="preserve"> specifications</w:t>
      </w:r>
      <w:bookmarkEnd w:id="289"/>
    </w:p>
    <w:tbl>
      <w:tblPr>
        <w:tblW w:w="10122" w:type="dxa"/>
        <w:tblCellMar>
          <w:top w:w="15" w:type="dxa"/>
          <w:left w:w="15" w:type="dxa"/>
          <w:bottom w:w="15" w:type="dxa"/>
          <w:right w:w="15" w:type="dxa"/>
        </w:tblCellMar>
        <w:tblLook w:val="04A0" w:firstRow="1" w:lastRow="0" w:firstColumn="1" w:lastColumn="0" w:noHBand="0" w:noVBand="1"/>
      </w:tblPr>
      <w:tblGrid>
        <w:gridCol w:w="3927"/>
        <w:gridCol w:w="6195"/>
      </w:tblGrid>
      <w:tr w:rsidR="000A4CEC" w:rsidRPr="00280F56" w14:paraId="2A806CC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DAAD7D3" w14:textId="77777777" w:rsidR="000A4CEC" w:rsidRPr="00E467C5" w:rsidRDefault="000A4CEC" w:rsidP="00E467C5">
            <w:pPr>
              <w:rPr>
                <w:rFonts w:ascii="Times New Roman" w:hAnsi="Times New Roman"/>
                <w:sz w:val="20"/>
                <w:szCs w:val="20"/>
              </w:rPr>
            </w:pPr>
            <w:r w:rsidRPr="00E467C5">
              <w:rPr>
                <w:sz w:val="20"/>
                <w:szCs w:val="20"/>
              </w:rPr>
              <w:t>Digital Output</w:t>
            </w:r>
          </w:p>
        </w:tc>
        <w:tc>
          <w:tcPr>
            <w:tcW w:w="6195" w:type="dxa"/>
            <w:tcBorders>
              <w:top w:val="nil"/>
              <w:left w:val="nil"/>
              <w:bottom w:val="nil"/>
              <w:right w:val="nil"/>
            </w:tcBorders>
            <w:tcMar>
              <w:top w:w="75" w:type="dxa"/>
              <w:left w:w="0" w:type="dxa"/>
              <w:bottom w:w="75" w:type="dxa"/>
              <w:right w:w="0" w:type="dxa"/>
            </w:tcMar>
            <w:vAlign w:val="center"/>
            <w:hideMark/>
          </w:tcPr>
          <w:p w14:paraId="1E26B450" w14:textId="77777777" w:rsidR="000A4CEC" w:rsidRPr="00E467C5" w:rsidRDefault="000A4CEC" w:rsidP="00E467C5">
            <w:pPr>
              <w:rPr>
                <w:sz w:val="20"/>
                <w:szCs w:val="20"/>
              </w:rPr>
            </w:pPr>
            <w:r w:rsidRPr="00E467C5">
              <w:rPr>
                <w:sz w:val="20"/>
                <w:szCs w:val="20"/>
              </w:rPr>
              <w:t>I2C</w:t>
            </w:r>
          </w:p>
          <w:p w14:paraId="4DE021E0" w14:textId="77777777" w:rsidR="000A4CEC" w:rsidRPr="00E467C5" w:rsidRDefault="000A4CEC" w:rsidP="00E467C5">
            <w:pPr>
              <w:rPr>
                <w:sz w:val="20"/>
                <w:szCs w:val="20"/>
              </w:rPr>
            </w:pPr>
            <w:r w:rsidRPr="00E467C5">
              <w:rPr>
                <w:sz w:val="20"/>
                <w:szCs w:val="20"/>
              </w:rPr>
              <w:t>SPI</w:t>
            </w:r>
          </w:p>
        </w:tc>
      </w:tr>
      <w:tr w:rsidR="000A4CEC" w:rsidRPr="00280F56" w14:paraId="3E9E590B"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BDA2FC4" w14:textId="77777777" w:rsidR="000A4CEC" w:rsidRPr="00E467C5" w:rsidRDefault="000A4CEC" w:rsidP="00E467C5">
            <w:pPr>
              <w:rPr>
                <w:sz w:val="20"/>
                <w:szCs w:val="20"/>
              </w:rPr>
            </w:pPr>
            <w:r w:rsidRPr="00E467C5">
              <w:rPr>
                <w:sz w:val="20"/>
                <w:szCs w:val="20"/>
              </w:rPr>
              <w:t>VDD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1C673664" w14:textId="77777777" w:rsidR="000A4CEC" w:rsidRPr="00E467C5" w:rsidRDefault="000A4CEC" w:rsidP="00E467C5">
            <w:pPr>
              <w:rPr>
                <w:sz w:val="20"/>
                <w:szCs w:val="20"/>
              </w:rPr>
            </w:pPr>
            <w:r w:rsidRPr="00E467C5">
              <w:rPr>
                <w:sz w:val="20"/>
                <w:szCs w:val="20"/>
              </w:rPr>
              <w:t>1.71 to 3.6</w:t>
            </w:r>
          </w:p>
        </w:tc>
      </w:tr>
      <w:tr w:rsidR="000A4CEC" w:rsidRPr="00280F56" w14:paraId="738EAF0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5BCAD61C" w14:textId="77777777" w:rsidR="000A4CEC" w:rsidRPr="00E467C5" w:rsidRDefault="000A4CEC" w:rsidP="00E467C5">
            <w:pPr>
              <w:rPr>
                <w:sz w:val="20"/>
                <w:szCs w:val="20"/>
              </w:rPr>
            </w:pPr>
            <w:r w:rsidRPr="00E467C5">
              <w:rPr>
                <w:sz w:val="20"/>
                <w:szCs w:val="20"/>
              </w:rPr>
              <w:t>VDDIO I/O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0F84C538" w14:textId="77777777" w:rsidR="000A4CEC" w:rsidRPr="00E467C5" w:rsidRDefault="000A4CEC" w:rsidP="00E467C5">
            <w:pPr>
              <w:rPr>
                <w:sz w:val="20"/>
                <w:szCs w:val="20"/>
              </w:rPr>
            </w:pPr>
            <w:r w:rsidRPr="00E467C5">
              <w:rPr>
                <w:sz w:val="20"/>
                <w:szCs w:val="20"/>
              </w:rPr>
              <w:t>1.71 to 3.6</w:t>
            </w:r>
          </w:p>
        </w:tc>
      </w:tr>
      <w:tr w:rsidR="000A4CEC" w:rsidRPr="00280F56" w14:paraId="1AB17868"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43DDE73A" w14:textId="77777777" w:rsidR="000A4CEC" w:rsidRPr="00E467C5" w:rsidRDefault="000A4CEC" w:rsidP="00E467C5">
            <w:pPr>
              <w:rPr>
                <w:sz w:val="20"/>
                <w:szCs w:val="20"/>
              </w:rPr>
            </w:pPr>
            <w:r w:rsidRPr="00E467C5">
              <w:rPr>
                <w:sz w:val="20"/>
                <w:szCs w:val="20"/>
              </w:rPr>
              <w:t>Gyro FSR</w:t>
            </w:r>
          </w:p>
        </w:tc>
        <w:tc>
          <w:tcPr>
            <w:tcW w:w="6195" w:type="dxa"/>
            <w:tcBorders>
              <w:top w:val="nil"/>
              <w:left w:val="nil"/>
              <w:bottom w:val="nil"/>
              <w:right w:val="nil"/>
            </w:tcBorders>
            <w:tcMar>
              <w:top w:w="75" w:type="dxa"/>
              <w:left w:w="0" w:type="dxa"/>
              <w:bottom w:w="75" w:type="dxa"/>
              <w:right w:w="0" w:type="dxa"/>
            </w:tcMar>
            <w:vAlign w:val="center"/>
            <w:hideMark/>
          </w:tcPr>
          <w:p w14:paraId="32FC78C2" w14:textId="77777777" w:rsidR="000A4CEC" w:rsidRPr="00E467C5" w:rsidRDefault="000A4CEC" w:rsidP="00E467C5">
            <w:pPr>
              <w:rPr>
                <w:sz w:val="20"/>
                <w:szCs w:val="20"/>
              </w:rPr>
            </w:pPr>
            <w:r w:rsidRPr="00E467C5">
              <w:rPr>
                <w:sz w:val="20"/>
                <w:szCs w:val="20"/>
              </w:rPr>
              <w:t>±250/500/1000/2000</w:t>
            </w:r>
          </w:p>
        </w:tc>
      </w:tr>
      <w:tr w:rsidR="000A4CEC" w:rsidRPr="00280F56" w14:paraId="596148F1"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2564DDAA" w14:textId="77777777" w:rsidR="000A4CEC" w:rsidRPr="00E467C5" w:rsidRDefault="000A4CEC" w:rsidP="00E467C5">
            <w:pPr>
              <w:rPr>
                <w:sz w:val="20"/>
                <w:szCs w:val="20"/>
              </w:rPr>
            </w:pPr>
            <w:r w:rsidRPr="00E467C5">
              <w:rPr>
                <w:sz w:val="20"/>
                <w:szCs w:val="20"/>
              </w:rPr>
              <w:t>Gyro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299878DC" w14:textId="77777777" w:rsidR="000A4CEC" w:rsidRPr="00E467C5" w:rsidRDefault="000A4CEC" w:rsidP="00E467C5">
            <w:pPr>
              <w:rPr>
                <w:sz w:val="20"/>
                <w:szCs w:val="20"/>
              </w:rPr>
            </w:pPr>
            <w:r w:rsidRPr="00E467C5">
              <w:rPr>
                <w:sz w:val="20"/>
                <w:szCs w:val="20"/>
              </w:rPr>
              <w:t>±1.5%</w:t>
            </w:r>
          </w:p>
        </w:tc>
      </w:tr>
      <w:tr w:rsidR="000A4CEC" w:rsidRPr="00280F56" w14:paraId="5ADC6B9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04382829" w14:textId="77777777" w:rsidR="000A4CEC" w:rsidRPr="00E467C5" w:rsidRDefault="000A4CEC" w:rsidP="00E467C5">
            <w:pPr>
              <w:rPr>
                <w:sz w:val="20"/>
                <w:szCs w:val="20"/>
              </w:rPr>
            </w:pPr>
            <w:r w:rsidRPr="00E467C5">
              <w:rPr>
                <w:sz w:val="20"/>
                <w:szCs w:val="20"/>
              </w:rPr>
              <w:t>Gyro Rate Noise</w:t>
            </w:r>
          </w:p>
        </w:tc>
        <w:tc>
          <w:tcPr>
            <w:tcW w:w="6195" w:type="dxa"/>
            <w:tcBorders>
              <w:top w:val="nil"/>
              <w:left w:val="nil"/>
              <w:bottom w:val="nil"/>
              <w:right w:val="nil"/>
            </w:tcBorders>
            <w:tcMar>
              <w:top w:w="75" w:type="dxa"/>
              <w:left w:w="0" w:type="dxa"/>
              <w:bottom w:w="75" w:type="dxa"/>
              <w:right w:w="0" w:type="dxa"/>
            </w:tcMar>
            <w:vAlign w:val="center"/>
            <w:hideMark/>
          </w:tcPr>
          <w:p w14:paraId="796961DE" w14:textId="77777777" w:rsidR="000A4CEC" w:rsidRPr="00E467C5" w:rsidRDefault="000A4CEC" w:rsidP="00E467C5">
            <w:pPr>
              <w:rPr>
                <w:sz w:val="20"/>
                <w:szCs w:val="20"/>
              </w:rPr>
            </w:pPr>
            <w:r w:rsidRPr="00E467C5">
              <w:rPr>
                <w:sz w:val="20"/>
                <w:szCs w:val="20"/>
              </w:rPr>
              <w:t>0.015dps/√Hz</w:t>
            </w:r>
          </w:p>
        </w:tc>
      </w:tr>
      <w:tr w:rsidR="000A4CEC" w:rsidRPr="00280F56" w14:paraId="299FDC6B"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5518A06D" w14:textId="77777777" w:rsidR="000A4CEC" w:rsidRPr="00E467C5" w:rsidRDefault="000A4CEC" w:rsidP="00E467C5">
            <w:pPr>
              <w:rPr>
                <w:sz w:val="20"/>
                <w:szCs w:val="20"/>
              </w:rPr>
            </w:pPr>
            <w:r w:rsidRPr="00E467C5">
              <w:rPr>
                <w:sz w:val="20"/>
                <w:szCs w:val="20"/>
              </w:rPr>
              <w:t>Accel FSR</w:t>
            </w:r>
          </w:p>
        </w:tc>
        <w:tc>
          <w:tcPr>
            <w:tcW w:w="6195" w:type="dxa"/>
            <w:tcBorders>
              <w:top w:val="nil"/>
              <w:left w:val="nil"/>
              <w:bottom w:val="nil"/>
              <w:right w:val="nil"/>
            </w:tcBorders>
            <w:tcMar>
              <w:top w:w="75" w:type="dxa"/>
              <w:left w:w="0" w:type="dxa"/>
              <w:bottom w:w="75" w:type="dxa"/>
              <w:right w:w="0" w:type="dxa"/>
            </w:tcMar>
            <w:vAlign w:val="center"/>
            <w:hideMark/>
          </w:tcPr>
          <w:p w14:paraId="2CCF5941" w14:textId="77777777" w:rsidR="000A4CEC" w:rsidRPr="00E467C5" w:rsidRDefault="000A4CEC" w:rsidP="00E467C5">
            <w:pPr>
              <w:rPr>
                <w:sz w:val="20"/>
                <w:szCs w:val="20"/>
              </w:rPr>
            </w:pPr>
            <w:r w:rsidRPr="00E467C5">
              <w:rPr>
                <w:sz w:val="20"/>
                <w:szCs w:val="20"/>
              </w:rPr>
              <w:t>±2/4/8/16</w:t>
            </w:r>
          </w:p>
        </w:tc>
      </w:tr>
      <w:tr w:rsidR="000A4CEC" w:rsidRPr="00280F56" w14:paraId="28D86E8D"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4D7CB7C" w14:textId="77777777" w:rsidR="000A4CEC" w:rsidRPr="00E467C5" w:rsidRDefault="000A4CEC" w:rsidP="00E467C5">
            <w:pPr>
              <w:rPr>
                <w:sz w:val="20"/>
                <w:szCs w:val="20"/>
              </w:rPr>
            </w:pPr>
            <w:r w:rsidRPr="00E467C5">
              <w:rPr>
                <w:sz w:val="20"/>
                <w:szCs w:val="20"/>
              </w:rPr>
              <w:t>Accel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15A6535A" w14:textId="77777777" w:rsidR="000A4CEC" w:rsidRPr="00E467C5" w:rsidRDefault="000A4CEC" w:rsidP="00E467C5">
            <w:pPr>
              <w:rPr>
                <w:sz w:val="20"/>
                <w:szCs w:val="20"/>
              </w:rPr>
            </w:pPr>
            <w:r w:rsidRPr="00E467C5">
              <w:rPr>
                <w:sz w:val="20"/>
                <w:szCs w:val="20"/>
              </w:rPr>
              <w:t>±0.5%</w:t>
            </w:r>
          </w:p>
        </w:tc>
      </w:tr>
      <w:tr w:rsidR="000A4CEC" w:rsidRPr="00280F56" w14:paraId="14C70EBA"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215DC4F" w14:textId="77777777" w:rsidR="000A4CEC" w:rsidRPr="00E467C5" w:rsidRDefault="000A4CEC" w:rsidP="00E467C5">
            <w:pPr>
              <w:rPr>
                <w:sz w:val="20"/>
                <w:szCs w:val="20"/>
              </w:rPr>
            </w:pPr>
            <w:r w:rsidRPr="00E467C5">
              <w:rPr>
                <w:sz w:val="20"/>
                <w:szCs w:val="20"/>
              </w:rPr>
              <w:lastRenderedPageBreak/>
              <w:t>Accel Noise</w:t>
            </w:r>
          </w:p>
        </w:tc>
        <w:tc>
          <w:tcPr>
            <w:tcW w:w="6195" w:type="dxa"/>
            <w:tcBorders>
              <w:top w:val="nil"/>
              <w:left w:val="nil"/>
              <w:bottom w:val="nil"/>
              <w:right w:val="nil"/>
            </w:tcBorders>
            <w:tcMar>
              <w:top w:w="75" w:type="dxa"/>
              <w:left w:w="0" w:type="dxa"/>
              <w:bottom w:w="75" w:type="dxa"/>
              <w:right w:w="0" w:type="dxa"/>
            </w:tcMar>
            <w:vAlign w:val="center"/>
            <w:hideMark/>
          </w:tcPr>
          <w:p w14:paraId="6BB1884E" w14:textId="77777777" w:rsidR="000A4CEC" w:rsidRPr="00E467C5" w:rsidRDefault="000A4CEC" w:rsidP="00E467C5">
            <w:pPr>
              <w:rPr>
                <w:sz w:val="20"/>
                <w:szCs w:val="20"/>
              </w:rPr>
            </w:pPr>
            <w:r w:rsidRPr="00E467C5">
              <w:rPr>
                <w:sz w:val="20"/>
                <w:szCs w:val="20"/>
              </w:rPr>
              <w:t>230μg/√Hz</w:t>
            </w:r>
          </w:p>
        </w:tc>
      </w:tr>
      <w:tr w:rsidR="000A4CEC" w:rsidRPr="00280F56" w14:paraId="4AED7BBC"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338CA8BF" w14:textId="77777777" w:rsidR="000A4CEC" w:rsidRPr="00E467C5" w:rsidRDefault="000A4CEC" w:rsidP="00E467C5">
            <w:pPr>
              <w:rPr>
                <w:sz w:val="20"/>
                <w:szCs w:val="20"/>
              </w:rPr>
            </w:pPr>
            <w:r w:rsidRPr="00E467C5">
              <w:rPr>
                <w:sz w:val="20"/>
                <w:szCs w:val="20"/>
              </w:rPr>
              <w:t>Compass FSR</w:t>
            </w:r>
          </w:p>
        </w:tc>
        <w:tc>
          <w:tcPr>
            <w:tcW w:w="6195" w:type="dxa"/>
            <w:tcBorders>
              <w:top w:val="nil"/>
              <w:left w:val="nil"/>
              <w:bottom w:val="nil"/>
              <w:right w:val="nil"/>
            </w:tcBorders>
            <w:tcMar>
              <w:top w:w="75" w:type="dxa"/>
              <w:left w:w="0" w:type="dxa"/>
              <w:bottom w:w="75" w:type="dxa"/>
              <w:right w:w="0" w:type="dxa"/>
            </w:tcMar>
            <w:vAlign w:val="center"/>
            <w:hideMark/>
          </w:tcPr>
          <w:p w14:paraId="3632838D" w14:textId="77777777" w:rsidR="000A4CEC" w:rsidRPr="00E467C5" w:rsidRDefault="000A4CEC" w:rsidP="00E467C5">
            <w:pPr>
              <w:rPr>
                <w:sz w:val="20"/>
                <w:szCs w:val="20"/>
              </w:rPr>
            </w:pPr>
            <w:r w:rsidRPr="00E467C5">
              <w:rPr>
                <w:sz w:val="20"/>
                <w:szCs w:val="20"/>
              </w:rPr>
              <w:t>±4900μT</w:t>
            </w:r>
          </w:p>
        </w:tc>
      </w:tr>
      <w:tr w:rsidR="000A4CEC" w:rsidRPr="00280F56" w14:paraId="3348397D"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3B0A807" w14:textId="77777777" w:rsidR="000A4CEC" w:rsidRPr="00E467C5" w:rsidRDefault="000A4CEC" w:rsidP="00E467C5">
            <w:pPr>
              <w:rPr>
                <w:sz w:val="20"/>
                <w:szCs w:val="20"/>
              </w:rPr>
            </w:pPr>
            <w:r w:rsidRPr="00E467C5">
              <w:rPr>
                <w:sz w:val="20"/>
                <w:szCs w:val="20"/>
              </w:rPr>
              <w:t>Pressure Sensor Relative Accuracy</w:t>
            </w:r>
          </w:p>
        </w:tc>
        <w:tc>
          <w:tcPr>
            <w:tcW w:w="6195" w:type="dxa"/>
            <w:tcBorders>
              <w:top w:val="nil"/>
              <w:left w:val="nil"/>
              <w:bottom w:val="nil"/>
              <w:right w:val="nil"/>
            </w:tcBorders>
            <w:tcMar>
              <w:top w:w="75" w:type="dxa"/>
              <w:left w:w="0" w:type="dxa"/>
              <w:bottom w:w="75" w:type="dxa"/>
              <w:right w:w="0" w:type="dxa"/>
            </w:tcMar>
            <w:vAlign w:val="center"/>
            <w:hideMark/>
          </w:tcPr>
          <w:p w14:paraId="7B2AC804" w14:textId="77777777" w:rsidR="000A4CEC" w:rsidRPr="00E467C5" w:rsidRDefault="000A4CEC" w:rsidP="00E467C5">
            <w:pPr>
              <w:rPr>
                <w:sz w:val="20"/>
                <w:szCs w:val="20"/>
              </w:rPr>
            </w:pPr>
          </w:p>
        </w:tc>
      </w:tr>
      <w:tr w:rsidR="000A4CEC" w:rsidRPr="00280F56" w14:paraId="3C6871B6"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4D249F2" w14:textId="77777777" w:rsidR="000A4CEC" w:rsidRPr="00E467C5" w:rsidRDefault="000A4CEC" w:rsidP="00E467C5">
            <w:pPr>
              <w:rPr>
                <w:sz w:val="20"/>
                <w:szCs w:val="20"/>
              </w:rPr>
            </w:pPr>
            <w:r w:rsidRPr="00E467C5">
              <w:rPr>
                <w:sz w:val="20"/>
                <w:szCs w:val="20"/>
              </w:rPr>
              <w:t>Pressure Sensor Noise</w:t>
            </w:r>
          </w:p>
        </w:tc>
        <w:tc>
          <w:tcPr>
            <w:tcW w:w="6195" w:type="dxa"/>
            <w:tcBorders>
              <w:top w:val="nil"/>
              <w:left w:val="nil"/>
              <w:bottom w:val="nil"/>
              <w:right w:val="nil"/>
            </w:tcBorders>
            <w:tcMar>
              <w:top w:w="75" w:type="dxa"/>
              <w:left w:w="0" w:type="dxa"/>
              <w:bottom w:w="75" w:type="dxa"/>
              <w:right w:w="0" w:type="dxa"/>
            </w:tcMar>
            <w:vAlign w:val="center"/>
            <w:hideMark/>
          </w:tcPr>
          <w:p w14:paraId="426BCB70" w14:textId="77777777" w:rsidR="000A4CEC" w:rsidRPr="00E467C5" w:rsidRDefault="000A4CEC" w:rsidP="00E467C5">
            <w:pPr>
              <w:rPr>
                <w:sz w:val="20"/>
                <w:szCs w:val="20"/>
              </w:rPr>
            </w:pPr>
          </w:p>
        </w:tc>
      </w:tr>
    </w:tbl>
    <w:p w14:paraId="1BA1DE57" w14:textId="77777777" w:rsidR="000A4CEC" w:rsidRPr="00280F56" w:rsidRDefault="000A4CEC" w:rsidP="00846FF2">
      <w:pPr>
        <w:pStyle w:val="BodyText"/>
      </w:pPr>
    </w:p>
    <w:p w14:paraId="65C0B2C5" w14:textId="40214466" w:rsidR="00BE0D55" w:rsidRDefault="00F826EB" w:rsidP="00F826EB">
      <w:pPr>
        <w:pStyle w:val="Heading1"/>
        <w:numPr>
          <w:ilvl w:val="0"/>
          <w:numId w:val="0"/>
        </w:numPr>
      </w:pPr>
      <w:bookmarkStart w:id="290" w:name="_Toc147396134"/>
      <w:r w:rsidRPr="00280F56">
        <w:lastRenderedPageBreak/>
        <w:t xml:space="preserve">Chapter </w:t>
      </w:r>
      <w:r w:rsidR="00934A2D" w:rsidRPr="00280F56">
        <w:t>8</w:t>
      </w:r>
      <w:r w:rsidR="005275F2">
        <w:t xml:space="preserve">. </w:t>
      </w:r>
      <w:r w:rsidR="00BE0D55" w:rsidRPr="00280F56">
        <w:t>References</w:t>
      </w:r>
      <w:bookmarkEnd w:id="290"/>
    </w:p>
    <w:p w14:paraId="5A68290F" w14:textId="561B79F1" w:rsidR="0098196E" w:rsidRPr="0098196E" w:rsidRDefault="005275F2" w:rsidP="0098196E">
      <w:pPr>
        <w:widowControl w:val="0"/>
        <w:autoSpaceDE w:val="0"/>
        <w:autoSpaceDN w:val="0"/>
        <w:adjustRightInd w:val="0"/>
        <w:spacing w:after="240" w:line="360" w:lineRule="auto"/>
        <w:ind w:left="480" w:hanging="480"/>
        <w:rPr>
          <w:rFonts w:ascii="Calibri" w:hAnsi="Calibri" w:cs="Calibri"/>
          <w:noProof/>
        </w:rPr>
      </w:pPr>
      <w:r>
        <w:fldChar w:fldCharType="begin" w:fldLock="1"/>
      </w:r>
      <w:r>
        <w:instrText xml:space="preserve">ADDIN Mendeley Bibliography CSL_BIBLIOGRAPHY </w:instrText>
      </w:r>
      <w:r>
        <w:fldChar w:fldCharType="separate"/>
      </w:r>
      <w:r w:rsidR="0098196E" w:rsidRPr="0098196E">
        <w:rPr>
          <w:rFonts w:ascii="Calibri" w:hAnsi="Calibri" w:cs="Calibri"/>
          <w:noProof/>
        </w:rPr>
        <w:t xml:space="preserve">Ab Wahab, M. N., Nefti-Meziani, S., &amp; Atyabi, A. (2015). A comprehensive review of swarm optimization algorithms. </w:t>
      </w:r>
      <w:r w:rsidR="0098196E" w:rsidRPr="0098196E">
        <w:rPr>
          <w:rFonts w:ascii="Calibri" w:hAnsi="Calibri" w:cs="Calibri"/>
          <w:i/>
          <w:iCs/>
          <w:noProof/>
        </w:rPr>
        <w:t>PLoS ONE</w:t>
      </w:r>
      <w:r w:rsidR="0098196E" w:rsidRPr="0098196E">
        <w:rPr>
          <w:rFonts w:ascii="Calibri" w:hAnsi="Calibri" w:cs="Calibri"/>
          <w:noProof/>
        </w:rPr>
        <w:t xml:space="preserve">, </w:t>
      </w:r>
      <w:r w:rsidR="0098196E" w:rsidRPr="0098196E">
        <w:rPr>
          <w:rFonts w:ascii="Calibri" w:hAnsi="Calibri" w:cs="Calibri"/>
          <w:i/>
          <w:iCs/>
          <w:noProof/>
        </w:rPr>
        <w:t>10</w:t>
      </w:r>
      <w:r w:rsidR="0098196E" w:rsidRPr="0098196E">
        <w:rPr>
          <w:rFonts w:ascii="Calibri" w:hAnsi="Calibri" w:cs="Calibri"/>
          <w:noProof/>
        </w:rPr>
        <w:t>(5). https://doi.org/10.1371/JOURNAL.PONE.0122827</w:t>
      </w:r>
    </w:p>
    <w:p w14:paraId="68FC044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Adafruit. (2022). </w:t>
      </w:r>
      <w:r w:rsidRPr="0098196E">
        <w:rPr>
          <w:rFonts w:ascii="Calibri" w:hAnsi="Calibri" w:cs="Calibri"/>
          <w:i/>
          <w:iCs/>
          <w:noProof/>
        </w:rPr>
        <w:t>Slamtec RPLIDAR A1 - 360 Laser Range Scanner : ID 4010 : $99.95 : Adafruit Industries, Unique &amp; fun DIY electronics and kits</w:t>
      </w:r>
      <w:r w:rsidRPr="0098196E">
        <w:rPr>
          <w:rFonts w:ascii="Calibri" w:hAnsi="Calibri" w:cs="Calibri"/>
          <w:noProof/>
        </w:rPr>
        <w:t>. https://www.adafruit.com/product/4010</w:t>
      </w:r>
    </w:p>
    <w:p w14:paraId="273D243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Adelantado, F., Vilajosana, X., Tuset-Peiro, P., Martinez, B., Melia-Segui, J., &amp; Watteyne, T. (2017). Understanding the Limits of LoRaWAN. </w:t>
      </w:r>
      <w:r w:rsidRPr="0098196E">
        <w:rPr>
          <w:rFonts w:ascii="Calibri" w:hAnsi="Calibri" w:cs="Calibri"/>
          <w:i/>
          <w:iCs/>
          <w:noProof/>
        </w:rPr>
        <w:t>IEEE Communications Magazine</w:t>
      </w:r>
      <w:r w:rsidRPr="0098196E">
        <w:rPr>
          <w:rFonts w:ascii="Calibri" w:hAnsi="Calibri" w:cs="Calibri"/>
          <w:noProof/>
        </w:rPr>
        <w:t xml:space="preserve">, </w:t>
      </w:r>
      <w:r w:rsidRPr="0098196E">
        <w:rPr>
          <w:rFonts w:ascii="Calibri" w:hAnsi="Calibri" w:cs="Calibri"/>
          <w:i/>
          <w:iCs/>
          <w:noProof/>
        </w:rPr>
        <w:t>55</w:t>
      </w:r>
      <w:r w:rsidRPr="0098196E">
        <w:rPr>
          <w:rFonts w:ascii="Calibri" w:hAnsi="Calibri" w:cs="Calibri"/>
          <w:noProof/>
        </w:rPr>
        <w:t>(9), 34–40. https://doi.org/10.1109/MCOM.2017.1600613</w:t>
      </w:r>
    </w:p>
    <w:p w14:paraId="6FA2EE3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Ahmed, S., Qiu, B., Ahmad, F., Kong, C. W., &amp; Xin, H. (2021). A State-of-the-Art Analysis of Obstacle Avoidance Methods from the Perspective of an Agricultural Sprayer UAV’s Operation Scenario. </w:t>
      </w:r>
      <w:r w:rsidRPr="0098196E">
        <w:rPr>
          <w:rFonts w:ascii="Calibri" w:hAnsi="Calibri" w:cs="Calibri"/>
          <w:i/>
          <w:iCs/>
          <w:noProof/>
        </w:rPr>
        <w:t>Agronomy 2021, Vol. 11, Page 1069</w:t>
      </w:r>
      <w:r w:rsidRPr="0098196E">
        <w:rPr>
          <w:rFonts w:ascii="Calibri" w:hAnsi="Calibri" w:cs="Calibri"/>
          <w:noProof/>
        </w:rPr>
        <w:t xml:space="preserve">, </w:t>
      </w:r>
      <w:r w:rsidRPr="0098196E">
        <w:rPr>
          <w:rFonts w:ascii="Calibri" w:hAnsi="Calibri" w:cs="Calibri"/>
          <w:i/>
          <w:iCs/>
          <w:noProof/>
        </w:rPr>
        <w:t>11</w:t>
      </w:r>
      <w:r w:rsidRPr="0098196E">
        <w:rPr>
          <w:rFonts w:ascii="Calibri" w:hAnsi="Calibri" w:cs="Calibri"/>
          <w:noProof/>
        </w:rPr>
        <w:t>(6), 1069. https://doi.org/10.3390/AGRONOMY11061069</w:t>
      </w:r>
    </w:p>
    <w:p w14:paraId="589A134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Akagawa, K. (1996). </w:t>
      </w:r>
      <w:r w:rsidRPr="0098196E">
        <w:rPr>
          <w:rFonts w:ascii="Calibri" w:hAnsi="Calibri" w:cs="Calibri"/>
          <w:i/>
          <w:iCs/>
          <w:noProof/>
        </w:rPr>
        <w:t>US5994699A - Thermal camera for infrared imaging - Google Patents</w:t>
      </w:r>
      <w:r w:rsidRPr="0098196E">
        <w:rPr>
          <w:rFonts w:ascii="Calibri" w:hAnsi="Calibri" w:cs="Calibri"/>
          <w:noProof/>
        </w:rPr>
        <w:t>. https://patents.google.com/patent/US5994699A/en</w:t>
      </w:r>
    </w:p>
    <w:p w14:paraId="29E1FCA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Al-Sarawi, S., Anbar, M., Alieyan, K., &amp; Alzubaidi, M. (2017). Internet of Things (IoT) communication protocols: Review. </w:t>
      </w:r>
      <w:r w:rsidRPr="0098196E">
        <w:rPr>
          <w:rFonts w:ascii="Calibri" w:hAnsi="Calibri" w:cs="Calibri"/>
          <w:i/>
          <w:iCs/>
          <w:noProof/>
        </w:rPr>
        <w:t>ICIT 2017 - 8th International Conference on Information Technology, Proceedings</w:t>
      </w:r>
      <w:r w:rsidRPr="0098196E">
        <w:rPr>
          <w:rFonts w:ascii="Calibri" w:hAnsi="Calibri" w:cs="Calibri"/>
          <w:noProof/>
        </w:rPr>
        <w:t>, 685–690. https://doi.org/10.1109/ICITECH.2017.8079928</w:t>
      </w:r>
    </w:p>
    <w:p w14:paraId="5DA5A00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Andreev, S., Galinina, O., Pyattaev, A., Gerasimenko, M., Tirronen, T., Torsner, J., Sachs, J., Dohler, M., &amp; Koucheryavy, Y. (2015). Understanding the IoT connectivity landscape: A contemporary M2M radio technology roadmap. </w:t>
      </w:r>
      <w:r w:rsidRPr="0098196E">
        <w:rPr>
          <w:rFonts w:ascii="Calibri" w:hAnsi="Calibri" w:cs="Calibri"/>
          <w:i/>
          <w:iCs/>
          <w:noProof/>
        </w:rPr>
        <w:t>IEEE Communications Magazine</w:t>
      </w:r>
      <w:r w:rsidRPr="0098196E">
        <w:rPr>
          <w:rFonts w:ascii="Calibri" w:hAnsi="Calibri" w:cs="Calibri"/>
          <w:noProof/>
        </w:rPr>
        <w:t xml:space="preserve">, </w:t>
      </w:r>
      <w:r w:rsidRPr="0098196E">
        <w:rPr>
          <w:rFonts w:ascii="Calibri" w:hAnsi="Calibri" w:cs="Calibri"/>
          <w:i/>
          <w:iCs/>
          <w:noProof/>
        </w:rPr>
        <w:t>53</w:t>
      </w:r>
      <w:r w:rsidRPr="0098196E">
        <w:rPr>
          <w:rFonts w:ascii="Calibri" w:hAnsi="Calibri" w:cs="Calibri"/>
          <w:noProof/>
        </w:rPr>
        <w:t>(9), 32–40. https://doi.org/10.1109/MCOM.2015.7263370</w:t>
      </w:r>
    </w:p>
    <w:p w14:paraId="35F909D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Android Authority. (n.d.-a). </w:t>
      </w:r>
      <w:r w:rsidRPr="0098196E">
        <w:rPr>
          <w:rFonts w:ascii="Calibri" w:hAnsi="Calibri" w:cs="Calibri"/>
          <w:i/>
          <w:iCs/>
          <w:noProof/>
        </w:rPr>
        <w:t>Image-Stablization-GIF.gif (404×296)</w:t>
      </w:r>
      <w:r w:rsidRPr="0098196E">
        <w:rPr>
          <w:rFonts w:ascii="Calibri" w:hAnsi="Calibri" w:cs="Calibri"/>
          <w:noProof/>
        </w:rPr>
        <w:t>. Retrieved August 17, 2023, from https://www.androidauthority.com/wp-content/uploads/2020/02/Image-Stablization-GIF.gif</w:t>
      </w:r>
    </w:p>
    <w:p w14:paraId="2DFAE95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Android Authority. (n.d.-b). </w:t>
      </w:r>
      <w:r w:rsidRPr="0098196E">
        <w:rPr>
          <w:rFonts w:ascii="Calibri" w:hAnsi="Calibri" w:cs="Calibri"/>
          <w:i/>
          <w:iCs/>
          <w:noProof/>
        </w:rPr>
        <w:t>Image-Stablization-Perspective.gif (350×261)</w:t>
      </w:r>
      <w:r w:rsidRPr="0098196E">
        <w:rPr>
          <w:rFonts w:ascii="Calibri" w:hAnsi="Calibri" w:cs="Calibri"/>
          <w:noProof/>
        </w:rPr>
        <w:t>. Retrieved August 17, 2023, from https://www.androidauthority.com/wp-content/uploads/2020/02/Image-Stablization-Perspective.gif</w:t>
      </w:r>
    </w:p>
    <w:p w14:paraId="0DD5F0C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Arsalan, M., Umair, A., &amp; Kumar Verma, V. (2018). Dash7: Performance. In </w:t>
      </w:r>
      <w:r w:rsidRPr="0098196E">
        <w:rPr>
          <w:rFonts w:ascii="Calibri" w:hAnsi="Calibri" w:cs="Calibri"/>
          <w:i/>
          <w:iCs/>
          <w:noProof/>
        </w:rPr>
        <w:t>IOSR Journal of Electronics and Communication Engineering (IOSRJECE)</w:t>
      </w:r>
      <w:r w:rsidRPr="0098196E">
        <w:rPr>
          <w:rFonts w:ascii="Calibri" w:hAnsi="Calibri" w:cs="Calibri"/>
          <w:noProof/>
        </w:rPr>
        <w:t xml:space="preserve"> (Vol. 2, Issue 5). www.iosrjournals.orgwww.iosrjournals.org</w:t>
      </w:r>
    </w:p>
    <w:p w14:paraId="638354D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Augustin, A., Yi, J., Clausen, T., &amp; Townsley, W. M. (2016). A study of Lora: Long range &amp; low power networks for the internet of things. </w:t>
      </w:r>
      <w:r w:rsidRPr="0098196E">
        <w:rPr>
          <w:rFonts w:ascii="Calibri" w:hAnsi="Calibri" w:cs="Calibri"/>
          <w:i/>
          <w:iCs/>
          <w:noProof/>
        </w:rPr>
        <w:t>Sensors (Switzerland)</w:t>
      </w:r>
      <w:r w:rsidRPr="0098196E">
        <w:rPr>
          <w:rFonts w:ascii="Calibri" w:hAnsi="Calibri" w:cs="Calibri"/>
          <w:noProof/>
        </w:rPr>
        <w:t xml:space="preserve">, </w:t>
      </w:r>
      <w:r w:rsidRPr="0098196E">
        <w:rPr>
          <w:rFonts w:ascii="Calibri" w:hAnsi="Calibri" w:cs="Calibri"/>
          <w:i/>
          <w:iCs/>
          <w:noProof/>
        </w:rPr>
        <w:t>16</w:t>
      </w:r>
      <w:r w:rsidRPr="0098196E">
        <w:rPr>
          <w:rFonts w:ascii="Calibri" w:hAnsi="Calibri" w:cs="Calibri"/>
          <w:noProof/>
        </w:rPr>
        <w:t>(9). https://doi.org/10.3390/s16091466</w:t>
      </w:r>
    </w:p>
    <w:p w14:paraId="405AA5A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Auysakul, J., Xu, H., &amp; Pooneeth, V. (2018). A Hybrid Motion Estimation for Video Stabilization Based on an IMU Sensor. </w:t>
      </w:r>
      <w:r w:rsidRPr="0098196E">
        <w:rPr>
          <w:rFonts w:ascii="Calibri" w:hAnsi="Calibri" w:cs="Calibri"/>
          <w:i/>
          <w:iCs/>
          <w:noProof/>
        </w:rPr>
        <w:t>Sensors 2018, Vol. 18, Page 2708</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(8), 2708. https://doi.org/10.3390/S18082708</w:t>
      </w:r>
    </w:p>
    <w:p w14:paraId="7092DB6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Auysakul, J., Xu, H., &amp; Pooneeth, V. (2019). Video stabilization with a dual system based on an IMU sensor for the mobile robot. </w:t>
      </w:r>
      <w:r w:rsidRPr="0098196E">
        <w:rPr>
          <w:rFonts w:ascii="Calibri" w:hAnsi="Calibri" w:cs="Calibri"/>
          <w:i/>
          <w:iCs/>
          <w:noProof/>
        </w:rPr>
        <w:t>Advances in Intelligent Systems and Computing</w:t>
      </w:r>
      <w:r w:rsidRPr="0098196E">
        <w:rPr>
          <w:rFonts w:ascii="Calibri" w:hAnsi="Calibri" w:cs="Calibri"/>
          <w:noProof/>
        </w:rPr>
        <w:t xml:space="preserve">, </w:t>
      </w:r>
      <w:r w:rsidRPr="0098196E">
        <w:rPr>
          <w:rFonts w:ascii="Calibri" w:hAnsi="Calibri" w:cs="Calibri"/>
          <w:i/>
          <w:iCs/>
          <w:noProof/>
        </w:rPr>
        <w:t>856</w:t>
      </w:r>
      <w:r w:rsidRPr="0098196E">
        <w:rPr>
          <w:rFonts w:ascii="Calibri" w:hAnsi="Calibri" w:cs="Calibri"/>
          <w:noProof/>
        </w:rPr>
        <w:t>, 618–626. https://doi.org/10.1007/978-3-030-00214-5_78/COVER</w:t>
      </w:r>
    </w:p>
    <w:p w14:paraId="4CF8CEE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Aviation Authority of New Zealand, C. (2015). </w:t>
      </w:r>
      <w:r w:rsidRPr="0098196E">
        <w:rPr>
          <w:rFonts w:ascii="Calibri" w:hAnsi="Calibri" w:cs="Calibri"/>
          <w:i/>
          <w:iCs/>
          <w:noProof/>
        </w:rPr>
        <w:t>Published by the Civil Aviation Authority of New Zealand Unmanned Aircraft Operator Certification</w:t>
      </w:r>
      <w:r w:rsidRPr="0098196E">
        <w:rPr>
          <w:rFonts w:ascii="Calibri" w:hAnsi="Calibri" w:cs="Calibri"/>
          <w:noProof/>
        </w:rPr>
        <w:t>. www.caa.govt.nz</w:t>
      </w:r>
    </w:p>
    <w:p w14:paraId="002703F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Baronti, P Pillai, P Chook, V.W.C Chessa, S Gotta, A Hu, F. (2007). Wireless sensor networks: a survey on the state of the art and the 802.15.4 and ZigBee standards. </w:t>
      </w:r>
      <w:r w:rsidRPr="0098196E">
        <w:rPr>
          <w:rFonts w:ascii="Calibri" w:hAnsi="Calibri" w:cs="Calibri"/>
          <w:i/>
          <w:iCs/>
          <w:noProof/>
        </w:rPr>
        <w:t>Computer Communications</w:t>
      </w:r>
      <w:r w:rsidRPr="0098196E">
        <w:rPr>
          <w:rFonts w:ascii="Calibri" w:hAnsi="Calibri" w:cs="Calibri"/>
          <w:noProof/>
        </w:rPr>
        <w:t xml:space="preserve">, </w:t>
      </w:r>
      <w:r w:rsidRPr="0098196E">
        <w:rPr>
          <w:rFonts w:ascii="Calibri" w:hAnsi="Calibri" w:cs="Calibri"/>
          <w:i/>
          <w:iCs/>
          <w:noProof/>
        </w:rPr>
        <w:t>30</w:t>
      </w:r>
      <w:r w:rsidRPr="0098196E">
        <w:rPr>
          <w:rFonts w:ascii="Calibri" w:hAnsi="Calibri" w:cs="Calibri"/>
          <w:noProof/>
        </w:rPr>
        <w:t>(7), 1655–1695.</w:t>
      </w:r>
    </w:p>
    <w:p w14:paraId="73D0A2A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Battiato, S., Gallo, G., Puglisi, G., &amp; Scellato, S. (2007). SIFT features tracking for video stabilization. </w:t>
      </w:r>
      <w:r w:rsidRPr="0098196E">
        <w:rPr>
          <w:rFonts w:ascii="Calibri" w:hAnsi="Calibri" w:cs="Calibri"/>
          <w:i/>
          <w:iCs/>
          <w:noProof/>
        </w:rPr>
        <w:t>Proceedings - 14th International Conference on Image Analysis and Processing, ICIAP 2007</w:t>
      </w:r>
      <w:r w:rsidRPr="0098196E">
        <w:rPr>
          <w:rFonts w:ascii="Calibri" w:hAnsi="Calibri" w:cs="Calibri"/>
          <w:noProof/>
        </w:rPr>
        <w:t>, 825–830. https://doi.org/10.1109/ICIAP.2007.4362878</w:t>
      </w:r>
    </w:p>
    <w:p w14:paraId="25FBCA4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Beef &amp; Lamb NZ. (2021). </w:t>
      </w:r>
      <w:r w:rsidRPr="0098196E">
        <w:rPr>
          <w:rFonts w:ascii="Calibri" w:hAnsi="Calibri" w:cs="Calibri"/>
          <w:i/>
          <w:iCs/>
          <w:noProof/>
        </w:rPr>
        <w:t>45Th Edition Farm Facts</w:t>
      </w:r>
      <w:r w:rsidRPr="0098196E">
        <w:rPr>
          <w:rFonts w:ascii="Calibri" w:hAnsi="Calibri" w:cs="Calibri"/>
          <w:noProof/>
        </w:rPr>
        <w:t>. www.beeflambnz.com</w:t>
      </w:r>
    </w:p>
    <w:p w14:paraId="478C4BF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Beef and Lamb NZ. (2017). </w:t>
      </w:r>
      <w:r w:rsidRPr="0098196E">
        <w:rPr>
          <w:rFonts w:ascii="Calibri" w:hAnsi="Calibri" w:cs="Calibri"/>
          <w:i/>
          <w:iCs/>
          <w:noProof/>
        </w:rPr>
        <w:t>Guide to New Zealand Cattle Farming</w:t>
      </w:r>
      <w:r w:rsidRPr="0098196E">
        <w:rPr>
          <w:rFonts w:ascii="Calibri" w:hAnsi="Calibri" w:cs="Calibri"/>
          <w:noProof/>
        </w:rPr>
        <w:t>.</w:t>
      </w:r>
    </w:p>
    <w:p w14:paraId="6C4BA08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Beliveau, A., Spencer, G. T., Thomas, K. A., &amp; Roberson, S. L. (1999). Evaluation of MEMS capacitive accelerometers. </w:t>
      </w:r>
      <w:r w:rsidRPr="0098196E">
        <w:rPr>
          <w:rFonts w:ascii="Calibri" w:hAnsi="Calibri" w:cs="Calibri"/>
          <w:i/>
          <w:iCs/>
          <w:noProof/>
        </w:rPr>
        <w:t>IEEE Design &amp; Test of Computers</w:t>
      </w:r>
      <w:r w:rsidRPr="0098196E">
        <w:rPr>
          <w:rFonts w:ascii="Calibri" w:hAnsi="Calibri" w:cs="Calibri"/>
          <w:noProof/>
        </w:rPr>
        <w:t xml:space="preserve">, </w:t>
      </w:r>
      <w:r w:rsidRPr="0098196E">
        <w:rPr>
          <w:rFonts w:ascii="Calibri" w:hAnsi="Calibri" w:cs="Calibri"/>
          <w:i/>
          <w:iCs/>
          <w:noProof/>
        </w:rPr>
        <w:t>16</w:t>
      </w:r>
      <w:r w:rsidRPr="0098196E">
        <w:rPr>
          <w:rFonts w:ascii="Calibri" w:hAnsi="Calibri" w:cs="Calibri"/>
          <w:noProof/>
        </w:rPr>
        <w:t>(4), 48–56. https://doi.org/10.1109/54.808209</w:t>
      </w:r>
    </w:p>
    <w:p w14:paraId="2C59DAF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Bernini, N., Bertozzi, M., Castangia, L., Patander, M., &amp; Sabbatelli, M. (2014). Real-time obstacle detection using stereo vision for autonomous ground vehicles: A survey. </w:t>
      </w:r>
      <w:r w:rsidRPr="0098196E">
        <w:rPr>
          <w:rFonts w:ascii="Calibri" w:hAnsi="Calibri" w:cs="Calibri"/>
          <w:i/>
          <w:iCs/>
          <w:noProof/>
        </w:rPr>
        <w:t>2014 17th IEEE International Conference on Intelligent Transportation Systems, ITSC 2014</w:t>
      </w:r>
      <w:r w:rsidRPr="0098196E">
        <w:rPr>
          <w:rFonts w:ascii="Calibri" w:hAnsi="Calibri" w:cs="Calibri"/>
          <w:noProof/>
        </w:rPr>
        <w:t>, 873–878. https://doi.org/10.1109/ITSC.2014.6957799</w:t>
      </w:r>
    </w:p>
    <w:p w14:paraId="0E322F0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Blanche, J., Chirayil Nandakumar, S., Mitchell, D., Harper, S., Groves, K., West, A., Lennox, B., Watson, S., Flynn, D., &amp; Yamamoto, I. (n.d.). </w:t>
      </w:r>
      <w:r w:rsidRPr="0098196E">
        <w:rPr>
          <w:rFonts w:ascii="Calibri" w:hAnsi="Calibri" w:cs="Calibri"/>
          <w:i/>
          <w:iCs/>
          <w:noProof/>
        </w:rPr>
        <w:t>Millimeter-Wave Sensing for Avoidance of High-Risk Ground Conditions for Mobile Robots</w:t>
      </w:r>
      <w:r w:rsidRPr="0098196E">
        <w:rPr>
          <w:rFonts w:ascii="Calibri" w:hAnsi="Calibri" w:cs="Calibri"/>
          <w:noProof/>
        </w:rPr>
        <w:t>.</w:t>
      </w:r>
    </w:p>
    <w:p w14:paraId="36436F6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Borges De Sousa, J., &amp; Andrade Gonçalves, • G. (2010). </w:t>
      </w:r>
      <w:r w:rsidRPr="0098196E">
        <w:rPr>
          <w:rFonts w:ascii="Calibri" w:hAnsi="Calibri" w:cs="Calibri"/>
          <w:i/>
          <w:iCs/>
          <w:noProof/>
        </w:rPr>
        <w:t>Unmanned vehicles for environmental data collection</w:t>
      </w:r>
      <w:r w:rsidRPr="0098196E">
        <w:rPr>
          <w:rFonts w:ascii="Calibri" w:hAnsi="Calibri" w:cs="Calibri"/>
          <w:noProof/>
        </w:rPr>
        <w:t>. https://doi.org/10.1007/s10098-010-0313-5</w:t>
      </w:r>
    </w:p>
    <w:p w14:paraId="54154A9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Byeon, M., &amp; Yoon, S. W. (2020). Analysis of Automotive Lidar Sensor Model Considering Scattering Effects in Regional Rain Environments. </w:t>
      </w:r>
      <w:r w:rsidRPr="0098196E">
        <w:rPr>
          <w:rFonts w:ascii="Calibri" w:hAnsi="Calibri" w:cs="Calibri"/>
          <w:i/>
          <w:iCs/>
          <w:noProof/>
        </w:rPr>
        <w:t>IEEE Access</w:t>
      </w:r>
      <w:r w:rsidRPr="0098196E">
        <w:rPr>
          <w:rFonts w:ascii="Calibri" w:hAnsi="Calibri" w:cs="Calibri"/>
          <w:noProof/>
        </w:rPr>
        <w:t xml:space="preserve">, </w:t>
      </w:r>
      <w:r w:rsidRPr="0098196E">
        <w:rPr>
          <w:rFonts w:ascii="Calibri" w:hAnsi="Calibri" w:cs="Calibri"/>
          <w:i/>
          <w:iCs/>
          <w:noProof/>
        </w:rPr>
        <w:t>8</w:t>
      </w:r>
      <w:r w:rsidRPr="0098196E">
        <w:rPr>
          <w:rFonts w:ascii="Calibri" w:hAnsi="Calibri" w:cs="Calibri"/>
          <w:noProof/>
        </w:rPr>
        <w:t>, 102669–102679. https://doi.org/10.1109/ACCESS.2020.2996366</w:t>
      </w:r>
    </w:p>
    <w:p w14:paraId="4FDB2E9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Caruso, M., Sabatini, A. M., Laidig, D., Seel, T., Knaflitz, M., Croce, U. Della, &amp; Cereatti, A. (2021). Analysis of the accuracy of ten algorithms for orientation estimation using inertial and magnetic sensing under optimal conditions: One size does not fit all. </w:t>
      </w:r>
      <w:r w:rsidRPr="0098196E">
        <w:rPr>
          <w:rFonts w:ascii="Calibri" w:hAnsi="Calibri" w:cs="Calibri"/>
          <w:i/>
          <w:iCs/>
          <w:noProof/>
        </w:rPr>
        <w:t>Sensors</w:t>
      </w:r>
      <w:r w:rsidRPr="0098196E">
        <w:rPr>
          <w:rFonts w:ascii="Calibri" w:hAnsi="Calibri" w:cs="Calibri"/>
          <w:noProof/>
        </w:rPr>
        <w:t xml:space="preserve">, </w:t>
      </w:r>
      <w:r w:rsidRPr="0098196E">
        <w:rPr>
          <w:rFonts w:ascii="Calibri" w:hAnsi="Calibri" w:cs="Calibri"/>
          <w:i/>
          <w:iCs/>
          <w:noProof/>
        </w:rPr>
        <w:t>21</w:t>
      </w:r>
      <w:r w:rsidRPr="0098196E">
        <w:rPr>
          <w:rFonts w:ascii="Calibri" w:hAnsi="Calibri" w:cs="Calibri"/>
          <w:noProof/>
        </w:rPr>
        <w:t>(7). https://doi.org/10.3390/S21072543</w:t>
      </w:r>
    </w:p>
    <w:p w14:paraId="269819E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Castano, R., Manduchi, R., &amp; Fox, J. (2014). </w:t>
      </w:r>
      <w:r w:rsidRPr="0098196E">
        <w:rPr>
          <w:rFonts w:ascii="Calibri" w:hAnsi="Calibri" w:cs="Calibri"/>
          <w:i/>
          <w:iCs/>
          <w:noProof/>
        </w:rPr>
        <w:t>Classification experiments on real-world texture</w:t>
      </w:r>
      <w:r w:rsidRPr="0098196E">
        <w:rPr>
          <w:rFonts w:ascii="Calibri" w:hAnsi="Calibri" w:cs="Calibri"/>
          <w:noProof/>
        </w:rPr>
        <w:t>. Jpl.Nasa.Gov. https://trs.jpl.nasa.gov/handle/2014/41475</w:t>
      </w:r>
    </w:p>
    <w:p w14:paraId="34255BE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Chang, S., Zhong, Y., Quan, Z., Hong, Y., Zeng, J., &amp; Du, D. (2016). A real-time object tracking and image stabilization system for photographing in vibration environment using OpenTLD algorithm. </w:t>
      </w:r>
      <w:r w:rsidRPr="0098196E">
        <w:rPr>
          <w:rFonts w:ascii="Calibri" w:hAnsi="Calibri" w:cs="Calibri"/>
          <w:i/>
          <w:iCs/>
          <w:noProof/>
        </w:rPr>
        <w:t>Proceedings of IEEE Workshop on Advanced Robotics and Its Social Impacts, ARSO</w:t>
      </w:r>
      <w:r w:rsidRPr="0098196E">
        <w:rPr>
          <w:rFonts w:ascii="Calibri" w:hAnsi="Calibri" w:cs="Calibri"/>
          <w:noProof/>
        </w:rPr>
        <w:t xml:space="preserve">, </w:t>
      </w:r>
      <w:r w:rsidRPr="0098196E">
        <w:rPr>
          <w:rFonts w:ascii="Calibri" w:hAnsi="Calibri" w:cs="Calibri"/>
          <w:i/>
          <w:iCs/>
          <w:noProof/>
        </w:rPr>
        <w:t>2016</w:t>
      </w:r>
      <w:r w:rsidRPr="0098196E">
        <w:rPr>
          <w:rFonts w:ascii="Calibri" w:hAnsi="Calibri" w:cs="Calibri"/>
          <w:noProof/>
        </w:rPr>
        <w:t>-</w:t>
      </w:r>
      <w:r w:rsidRPr="0098196E">
        <w:rPr>
          <w:rFonts w:ascii="Calibri" w:hAnsi="Calibri" w:cs="Calibri"/>
          <w:i/>
          <w:iCs/>
          <w:noProof/>
        </w:rPr>
        <w:t>Novem</w:t>
      </w:r>
      <w:r w:rsidRPr="0098196E">
        <w:rPr>
          <w:rFonts w:ascii="Calibri" w:hAnsi="Calibri" w:cs="Calibri"/>
          <w:noProof/>
        </w:rPr>
        <w:t>, 141–145. https://doi.org/10.1109/ARSO.2016.7736271</w:t>
      </w:r>
    </w:p>
    <w:p w14:paraId="18426E6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Chao, H., Gu, Y., Gross, J., Guo, G., Fravolini, M. L., &amp; Napolitano, M. R. (2013). A comparative study of optical flow and traditional sensors in UAV navigation. </w:t>
      </w:r>
      <w:r w:rsidRPr="0098196E">
        <w:rPr>
          <w:rFonts w:ascii="Calibri" w:hAnsi="Calibri" w:cs="Calibri"/>
          <w:i/>
          <w:iCs/>
          <w:noProof/>
        </w:rPr>
        <w:t>Proceedings of the American Control Conference</w:t>
      </w:r>
      <w:r w:rsidRPr="0098196E">
        <w:rPr>
          <w:rFonts w:ascii="Calibri" w:hAnsi="Calibri" w:cs="Calibri"/>
          <w:noProof/>
        </w:rPr>
        <w:t>, 3858–3863. https://doi.org/10.1109/ACC.2013.6580428</w:t>
      </w:r>
    </w:p>
    <w:p w14:paraId="4791361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Chaudhary, S., Zakhami, S., &amp; Roy, S. D. (2019). Visual Feedback based Trajectory Planning to Pick an Object and Manipulation using Deep learning. </w:t>
      </w:r>
      <w:r w:rsidRPr="0098196E">
        <w:rPr>
          <w:rFonts w:ascii="Calibri" w:hAnsi="Calibri" w:cs="Calibri"/>
          <w:i/>
          <w:iCs/>
          <w:noProof/>
        </w:rPr>
        <w:t>ACM International Conference Proceeding Series</w:t>
      </w:r>
      <w:r w:rsidRPr="0098196E">
        <w:rPr>
          <w:rFonts w:ascii="Calibri" w:hAnsi="Calibri" w:cs="Calibri"/>
          <w:noProof/>
        </w:rPr>
        <w:t>. https://doi.org/10.1145/3352593.3352616</w:t>
      </w:r>
    </w:p>
    <w:p w14:paraId="28D4C25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Chemhengcharoen, P., Nilsumrit, P., Pongpetrarat, P., &amp; Phanomchoeng, G. (2019). </w:t>
      </w:r>
      <w:r w:rsidRPr="0098196E">
        <w:rPr>
          <w:rFonts w:ascii="Calibri" w:hAnsi="Calibri" w:cs="Calibri"/>
          <w:i/>
          <w:iCs/>
          <w:noProof/>
        </w:rPr>
        <w:t>Development of a Prototype of Autonomous Vehicle for Agriculture Applications</w:t>
      </w:r>
      <w:r w:rsidRPr="0098196E">
        <w:rPr>
          <w:rFonts w:ascii="Calibri" w:hAnsi="Calibri" w:cs="Calibri"/>
          <w:noProof/>
        </w:rPr>
        <w:t>. https://doi.org/10.1145/3330180.3330191</w:t>
      </w:r>
    </w:p>
    <w:p w14:paraId="053016A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Cheong, M. K., Bahiki, M. R., &amp; Azrad, S. (2016). Development of collision avoidance system for useful UAV applications using image sensors with laser transmitter. </w:t>
      </w:r>
      <w:r w:rsidRPr="0098196E">
        <w:rPr>
          <w:rFonts w:ascii="Calibri" w:hAnsi="Calibri" w:cs="Calibri"/>
          <w:i/>
          <w:iCs/>
          <w:noProof/>
        </w:rPr>
        <w:t>IOP Conference Series: Materials Science and Engineering</w:t>
      </w:r>
      <w:r w:rsidRPr="0098196E">
        <w:rPr>
          <w:rFonts w:ascii="Calibri" w:hAnsi="Calibri" w:cs="Calibri"/>
          <w:noProof/>
        </w:rPr>
        <w:t xml:space="preserve">, </w:t>
      </w:r>
      <w:r w:rsidRPr="0098196E">
        <w:rPr>
          <w:rFonts w:ascii="Calibri" w:hAnsi="Calibri" w:cs="Calibri"/>
          <w:i/>
          <w:iCs/>
          <w:noProof/>
        </w:rPr>
        <w:t>152</w:t>
      </w:r>
      <w:r w:rsidRPr="0098196E">
        <w:rPr>
          <w:rFonts w:ascii="Calibri" w:hAnsi="Calibri" w:cs="Calibri"/>
          <w:noProof/>
        </w:rPr>
        <w:t>(1), 012026. https://doi.org/10.1088/1757-899X/152/1/012026</w:t>
      </w:r>
    </w:p>
    <w:p w14:paraId="20E14A4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Cheong, P. S., Bergs, J., Hawinkel, C., &amp; Famaey, J. (2017). Comparison of LoRaWAN classes and their power consumption. </w:t>
      </w:r>
      <w:r w:rsidRPr="0098196E">
        <w:rPr>
          <w:rFonts w:ascii="Calibri" w:hAnsi="Calibri" w:cs="Calibri"/>
          <w:i/>
          <w:iCs/>
          <w:noProof/>
        </w:rPr>
        <w:t>2017 IEEE Symposium on Communications and Vehicular Technology, SCVT 2017</w:t>
      </w:r>
      <w:r w:rsidRPr="0098196E">
        <w:rPr>
          <w:rFonts w:ascii="Calibri" w:hAnsi="Calibri" w:cs="Calibri"/>
          <w:noProof/>
        </w:rPr>
        <w:t xml:space="preserve">, </w:t>
      </w:r>
      <w:r w:rsidRPr="0098196E">
        <w:rPr>
          <w:rFonts w:ascii="Calibri" w:hAnsi="Calibri" w:cs="Calibri"/>
          <w:i/>
          <w:iCs/>
          <w:noProof/>
        </w:rPr>
        <w:t>2017</w:t>
      </w:r>
      <w:r w:rsidRPr="0098196E">
        <w:rPr>
          <w:rFonts w:ascii="Calibri" w:hAnsi="Calibri" w:cs="Calibri"/>
          <w:noProof/>
        </w:rPr>
        <w:t>-</w:t>
      </w:r>
      <w:r w:rsidRPr="0098196E">
        <w:rPr>
          <w:rFonts w:ascii="Calibri" w:hAnsi="Calibri" w:cs="Calibri"/>
          <w:i/>
          <w:iCs/>
          <w:noProof/>
        </w:rPr>
        <w:t>December</w:t>
      </w:r>
      <w:r w:rsidRPr="0098196E">
        <w:rPr>
          <w:rFonts w:ascii="Calibri" w:hAnsi="Calibri" w:cs="Calibri"/>
          <w:noProof/>
        </w:rPr>
        <w:t>, 1–6. https://doi.org/10.1109/SCVT.2017.8240313</w:t>
      </w:r>
    </w:p>
    <w:p w14:paraId="7DEC32B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Cho, Y., Han, J., Kim, J., Lee, P., &amp; Park, S. B. (2019). Experimental validation of a velocity obstacle based collision avoidance algorithm for unmanned surface vehicles. </w:t>
      </w:r>
      <w:r w:rsidRPr="0098196E">
        <w:rPr>
          <w:rFonts w:ascii="Calibri" w:hAnsi="Calibri" w:cs="Calibri"/>
          <w:i/>
          <w:iCs/>
          <w:noProof/>
        </w:rPr>
        <w:t>IFAC-PapersOnLine</w:t>
      </w:r>
      <w:r w:rsidRPr="0098196E">
        <w:rPr>
          <w:rFonts w:ascii="Calibri" w:hAnsi="Calibri" w:cs="Calibri"/>
          <w:noProof/>
        </w:rPr>
        <w:t xml:space="preserve">, </w:t>
      </w:r>
      <w:r w:rsidRPr="0098196E">
        <w:rPr>
          <w:rFonts w:ascii="Calibri" w:hAnsi="Calibri" w:cs="Calibri"/>
          <w:i/>
          <w:iCs/>
          <w:noProof/>
        </w:rPr>
        <w:t>52</w:t>
      </w:r>
      <w:r w:rsidRPr="0098196E">
        <w:rPr>
          <w:rFonts w:ascii="Calibri" w:hAnsi="Calibri" w:cs="Calibri"/>
          <w:noProof/>
        </w:rPr>
        <w:t>(21), 329–334. https://doi.org/10.1016/j.ifacol.2019.12.328</w:t>
      </w:r>
    </w:p>
    <w:p w14:paraId="69620F3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Choit, J., Ahnt, S., &amp; Chungt, W. K. (2005). Robust sonar feature detection for the slam of mobile robot. </w:t>
      </w:r>
      <w:r w:rsidRPr="0098196E">
        <w:rPr>
          <w:rFonts w:ascii="Calibri" w:hAnsi="Calibri" w:cs="Calibri"/>
          <w:i/>
          <w:iCs/>
          <w:noProof/>
        </w:rPr>
        <w:t>2005 IEEE/RSJ International Conference on Intelligent Robots and Systems, IROS</w:t>
      </w:r>
      <w:r w:rsidRPr="0098196E">
        <w:rPr>
          <w:rFonts w:ascii="Calibri" w:hAnsi="Calibri" w:cs="Calibri"/>
          <w:noProof/>
        </w:rPr>
        <w:t>, 2083–2088. https://doi.org/10.1109/IROS.2005.1545284</w:t>
      </w:r>
    </w:p>
    <w:p w14:paraId="71EE732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Crane, C. D., Armstrong, D. G., Touchton, R., Galluzzo, T., Solanki, S., Lee, J., Kent, D., Ahmed, M., Montane, R., Ridgeway, S., Velat, S., Garcia, G., Griffis, M., Gray, S., Washburn, J., &amp; Routson, G. (2006). Field report: Team CIMAR’s NaviGATOR: An unmanned ground vehicle for the 2005 DARPA Grand Challenge. </w:t>
      </w:r>
      <w:r w:rsidRPr="0098196E">
        <w:rPr>
          <w:rFonts w:ascii="Calibri" w:hAnsi="Calibri" w:cs="Calibri"/>
          <w:i/>
          <w:iCs/>
          <w:noProof/>
        </w:rPr>
        <w:t>Journal of Field Robotics</w:t>
      </w:r>
      <w:r w:rsidRPr="0098196E">
        <w:rPr>
          <w:rFonts w:ascii="Calibri" w:hAnsi="Calibri" w:cs="Calibri"/>
          <w:noProof/>
        </w:rPr>
        <w:t xml:space="preserve">, </w:t>
      </w:r>
      <w:r w:rsidRPr="0098196E">
        <w:rPr>
          <w:rFonts w:ascii="Calibri" w:hAnsi="Calibri" w:cs="Calibri"/>
          <w:i/>
          <w:iCs/>
          <w:noProof/>
        </w:rPr>
        <w:t>23</w:t>
      </w:r>
      <w:r w:rsidRPr="0098196E">
        <w:rPr>
          <w:rFonts w:ascii="Calibri" w:hAnsi="Calibri" w:cs="Calibri"/>
          <w:noProof/>
        </w:rPr>
        <w:t>(8), 599–623. https://doi.org/10.1002/ROB.20127</w:t>
      </w:r>
    </w:p>
    <w:p w14:paraId="63C414D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Dai, R., Stein, R. B., Andrews, B. J., James, K. B., &amp; Wieler, M. (1996). Application of tilt sensors in functional electrical stimulation. </w:t>
      </w:r>
      <w:r w:rsidRPr="0098196E">
        <w:rPr>
          <w:rFonts w:ascii="Calibri" w:hAnsi="Calibri" w:cs="Calibri"/>
          <w:i/>
          <w:iCs/>
          <w:noProof/>
        </w:rPr>
        <w:t>IEEE Transactions on Rehabilitation Engineering</w:t>
      </w:r>
      <w:r w:rsidRPr="0098196E">
        <w:rPr>
          <w:rFonts w:ascii="Calibri" w:hAnsi="Calibri" w:cs="Calibri"/>
          <w:noProof/>
        </w:rPr>
        <w:t xml:space="preserve">, </w:t>
      </w:r>
      <w:r w:rsidRPr="0098196E">
        <w:rPr>
          <w:rFonts w:ascii="Calibri" w:hAnsi="Calibri" w:cs="Calibri"/>
          <w:i/>
          <w:iCs/>
          <w:noProof/>
        </w:rPr>
        <w:t>4</w:t>
      </w:r>
      <w:r w:rsidRPr="0098196E">
        <w:rPr>
          <w:rFonts w:ascii="Calibri" w:hAnsi="Calibri" w:cs="Calibri"/>
          <w:noProof/>
        </w:rPr>
        <w:t>(2), 63–72. https://doi.org/10.1109/86.506403</w:t>
      </w:r>
    </w:p>
    <w:p w14:paraId="745FE07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Damlamian, A., &amp; Jaffard, S. (2019). Wavelet methods in mathematical analysis and engineering. </w:t>
      </w:r>
      <w:r w:rsidRPr="0098196E">
        <w:rPr>
          <w:rFonts w:ascii="Calibri" w:hAnsi="Calibri" w:cs="Calibri"/>
          <w:i/>
          <w:iCs/>
          <w:noProof/>
        </w:rPr>
        <w:t>Wavelet Methods in Mathematical Analysis and Engineering</w:t>
      </w:r>
      <w:r w:rsidRPr="0098196E">
        <w:rPr>
          <w:rFonts w:ascii="Calibri" w:hAnsi="Calibri" w:cs="Calibri"/>
          <w:noProof/>
        </w:rPr>
        <w:t>, 1–178. https://doi.org/10.1142/7899</w:t>
      </w:r>
    </w:p>
    <w:p w14:paraId="1D32C15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i/>
          <w:iCs/>
          <w:noProof/>
        </w:rPr>
        <w:t>DASH7 Alliance – An open specification</w:t>
      </w:r>
      <w:r w:rsidRPr="0098196E">
        <w:rPr>
          <w:rFonts w:ascii="Calibri" w:hAnsi="Calibri" w:cs="Calibri"/>
          <w:noProof/>
        </w:rPr>
        <w:t>. (n.d.). Retrieved January 14, 2021, from https://dash7-alliance.org/</w:t>
      </w:r>
    </w:p>
    <w:p w14:paraId="3F311D7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De Sanctis, M., Cianca, E., Araniti, G., Bisio, I., &amp; Prasad, R. (2016). Satellite communications supporting internet of remote things. </w:t>
      </w:r>
      <w:r w:rsidRPr="0098196E">
        <w:rPr>
          <w:rFonts w:ascii="Calibri" w:hAnsi="Calibri" w:cs="Calibri"/>
          <w:i/>
          <w:iCs/>
          <w:noProof/>
        </w:rPr>
        <w:t>IEEE Internet of Things Journal</w:t>
      </w:r>
      <w:r w:rsidRPr="0098196E">
        <w:rPr>
          <w:rFonts w:ascii="Calibri" w:hAnsi="Calibri" w:cs="Calibri"/>
          <w:noProof/>
        </w:rPr>
        <w:t xml:space="preserve">, </w:t>
      </w:r>
      <w:r w:rsidRPr="0098196E">
        <w:rPr>
          <w:rFonts w:ascii="Calibri" w:hAnsi="Calibri" w:cs="Calibri"/>
          <w:i/>
          <w:iCs/>
          <w:noProof/>
        </w:rPr>
        <w:t>3</w:t>
      </w:r>
      <w:r w:rsidRPr="0098196E">
        <w:rPr>
          <w:rFonts w:ascii="Calibri" w:hAnsi="Calibri" w:cs="Calibri"/>
          <w:noProof/>
        </w:rPr>
        <w:t>(1), 113–123. https://doi.org/10.1109/JIOT.2015.2487046</w:t>
      </w:r>
    </w:p>
    <w:p w14:paraId="5A447B2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De Simone, M. C., Rivera, Z. B., &amp; Guida, D. (2018a). Obstacle Avoidance System for Unmanned Ground Vehicles by Using Ultrasonic Sensors. </w:t>
      </w:r>
      <w:r w:rsidRPr="0098196E">
        <w:rPr>
          <w:rFonts w:ascii="Calibri" w:hAnsi="Calibri" w:cs="Calibri"/>
          <w:i/>
          <w:iCs/>
          <w:noProof/>
        </w:rPr>
        <w:t>Machines 2018, Vol. 6, Page 18</w:t>
      </w:r>
      <w:r w:rsidRPr="0098196E">
        <w:rPr>
          <w:rFonts w:ascii="Calibri" w:hAnsi="Calibri" w:cs="Calibri"/>
          <w:noProof/>
        </w:rPr>
        <w:t xml:space="preserve">, </w:t>
      </w:r>
      <w:r w:rsidRPr="0098196E">
        <w:rPr>
          <w:rFonts w:ascii="Calibri" w:hAnsi="Calibri" w:cs="Calibri"/>
          <w:i/>
          <w:iCs/>
          <w:noProof/>
        </w:rPr>
        <w:t>6</w:t>
      </w:r>
      <w:r w:rsidRPr="0098196E">
        <w:rPr>
          <w:rFonts w:ascii="Calibri" w:hAnsi="Calibri" w:cs="Calibri"/>
          <w:noProof/>
        </w:rPr>
        <w:t>(2), 18. https://doi.org/10.3390/MACHINES6020018</w:t>
      </w:r>
    </w:p>
    <w:p w14:paraId="1034887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De Simone, M. C., Rivera, Z. B., &amp; Guida, D. (2018b). Obstacle Avoidance System for Unmanned Ground Vehicles by Using Ultrasonic Sensors. </w:t>
      </w:r>
      <w:r w:rsidRPr="0098196E">
        <w:rPr>
          <w:rFonts w:ascii="Calibri" w:hAnsi="Calibri" w:cs="Calibri"/>
          <w:i/>
          <w:iCs/>
          <w:noProof/>
        </w:rPr>
        <w:t>Machines 2018, Vol. 6, Page 18</w:t>
      </w:r>
      <w:r w:rsidRPr="0098196E">
        <w:rPr>
          <w:rFonts w:ascii="Calibri" w:hAnsi="Calibri" w:cs="Calibri"/>
          <w:noProof/>
        </w:rPr>
        <w:t xml:space="preserve">, </w:t>
      </w:r>
      <w:r w:rsidRPr="0098196E">
        <w:rPr>
          <w:rFonts w:ascii="Calibri" w:hAnsi="Calibri" w:cs="Calibri"/>
          <w:i/>
          <w:iCs/>
          <w:noProof/>
        </w:rPr>
        <w:t>6</w:t>
      </w:r>
      <w:r w:rsidRPr="0098196E">
        <w:rPr>
          <w:rFonts w:ascii="Calibri" w:hAnsi="Calibri" w:cs="Calibri"/>
          <w:noProof/>
        </w:rPr>
        <w:t>(2), 18. https://doi.org/10.3390/MACHINES6020018</w:t>
      </w:r>
    </w:p>
    <w:p w14:paraId="4A64112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Derek W. Bailey, Mark G. Trotter, Colt W. Knight, M. G. T. (2018). Use of GPS tracking collars and accelerometers for rangeland livestock production research. </w:t>
      </w:r>
      <w:r w:rsidRPr="0098196E">
        <w:rPr>
          <w:rFonts w:ascii="Calibri" w:hAnsi="Calibri" w:cs="Calibri"/>
          <w:i/>
          <w:iCs/>
          <w:noProof/>
        </w:rPr>
        <w:t>American Society of Animal Science</w:t>
      </w:r>
      <w:r w:rsidRPr="0098196E">
        <w:rPr>
          <w:rFonts w:ascii="Calibri" w:hAnsi="Calibri" w:cs="Calibri"/>
          <w:noProof/>
        </w:rPr>
        <w:t>, 81–88. https://doi.org/10.1093/tas/txx006</w:t>
      </w:r>
    </w:p>
    <w:p w14:paraId="7BF2C96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Deruyck, M., Vereecken, W., Tanghe, E., Joseph, W., Pickavet, M., Martens, L., &amp; Demeester, P. (2010). Comparison of power consumption of mobile WiMAX, HSPA and LTE access networks. </w:t>
      </w:r>
      <w:r w:rsidRPr="0098196E">
        <w:rPr>
          <w:rFonts w:ascii="Calibri" w:hAnsi="Calibri" w:cs="Calibri"/>
          <w:i/>
          <w:iCs/>
          <w:noProof/>
        </w:rPr>
        <w:t>2010 9th Conference of Telecommunication, Media and Internet, CTTE 2010</w:t>
      </w:r>
      <w:r w:rsidRPr="0098196E">
        <w:rPr>
          <w:rFonts w:ascii="Calibri" w:hAnsi="Calibri" w:cs="Calibri"/>
          <w:noProof/>
        </w:rPr>
        <w:t>. https://doi.org/10.1109/CTTE.2010.5557715</w:t>
      </w:r>
    </w:p>
    <w:p w14:paraId="2C2646A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Druzhkov, P. N., &amp; Kustikova, V. D. (2016). A survey of deep learning methods and software tools for image classification and object detection. </w:t>
      </w:r>
      <w:r w:rsidRPr="0098196E">
        <w:rPr>
          <w:rFonts w:ascii="Calibri" w:hAnsi="Calibri" w:cs="Calibri"/>
          <w:i/>
          <w:iCs/>
          <w:noProof/>
        </w:rPr>
        <w:t>Pattern Recognition and Image Analysis 2016 26:1</w:t>
      </w:r>
      <w:r w:rsidRPr="0098196E">
        <w:rPr>
          <w:rFonts w:ascii="Calibri" w:hAnsi="Calibri" w:cs="Calibri"/>
          <w:noProof/>
        </w:rPr>
        <w:t xml:space="preserve">, </w:t>
      </w:r>
      <w:r w:rsidRPr="0098196E">
        <w:rPr>
          <w:rFonts w:ascii="Calibri" w:hAnsi="Calibri" w:cs="Calibri"/>
          <w:i/>
          <w:iCs/>
          <w:noProof/>
        </w:rPr>
        <w:t>26</w:t>
      </w:r>
      <w:r w:rsidRPr="0098196E">
        <w:rPr>
          <w:rFonts w:ascii="Calibri" w:hAnsi="Calibri" w:cs="Calibri"/>
          <w:noProof/>
        </w:rPr>
        <w:t>(1), 9–15. https://doi.org/10.1134/S1054661816010065</w:t>
      </w:r>
    </w:p>
    <w:p w14:paraId="5370FF1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Duroc, Y. (2022). From Identification to Sensing: RFID Is One of the Key Technologies in the IoT Field. </w:t>
      </w:r>
      <w:r w:rsidRPr="0098196E">
        <w:rPr>
          <w:rFonts w:ascii="Calibri" w:hAnsi="Calibri" w:cs="Calibri"/>
          <w:i/>
          <w:iCs/>
          <w:noProof/>
        </w:rPr>
        <w:t>Sensors 2022, Vol. 22, Page 7523</w:t>
      </w:r>
      <w:r w:rsidRPr="0098196E">
        <w:rPr>
          <w:rFonts w:ascii="Calibri" w:hAnsi="Calibri" w:cs="Calibri"/>
          <w:noProof/>
        </w:rPr>
        <w:t xml:space="preserve">, </w:t>
      </w:r>
      <w:r w:rsidRPr="0098196E">
        <w:rPr>
          <w:rFonts w:ascii="Calibri" w:hAnsi="Calibri" w:cs="Calibri"/>
          <w:i/>
          <w:iCs/>
          <w:noProof/>
        </w:rPr>
        <w:t>22</w:t>
      </w:r>
      <w:r w:rsidRPr="0098196E">
        <w:rPr>
          <w:rFonts w:ascii="Calibri" w:hAnsi="Calibri" w:cs="Calibri"/>
          <w:noProof/>
        </w:rPr>
        <w:t>(19), 7523. https://doi.org/10.3390/S22197523</w:t>
      </w:r>
    </w:p>
    <w:p w14:paraId="30F6ABF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Dwork, C., McSherry, F., Nissim, K., &amp; Smith, A. (2006). Calibrating noise to sensitivity in private data analysis. </w:t>
      </w:r>
      <w:r w:rsidRPr="0098196E">
        <w:rPr>
          <w:rFonts w:ascii="Calibri" w:hAnsi="Calibri" w:cs="Calibri"/>
          <w:i/>
          <w:iCs/>
          <w:noProof/>
        </w:rPr>
        <w:t>Lecture Notes in Computer Science (Including Subseries Lecture Notes in Artificial Intelligence and Lecture Notes in Bioinformatics)</w:t>
      </w:r>
      <w:r w:rsidRPr="0098196E">
        <w:rPr>
          <w:rFonts w:ascii="Calibri" w:hAnsi="Calibri" w:cs="Calibri"/>
          <w:noProof/>
        </w:rPr>
        <w:t xml:space="preserve">, </w:t>
      </w:r>
      <w:r w:rsidRPr="0098196E">
        <w:rPr>
          <w:rFonts w:ascii="Calibri" w:hAnsi="Calibri" w:cs="Calibri"/>
          <w:i/>
          <w:iCs/>
          <w:noProof/>
        </w:rPr>
        <w:t>3876 LNCS</w:t>
      </w:r>
      <w:r w:rsidRPr="0098196E">
        <w:rPr>
          <w:rFonts w:ascii="Calibri" w:hAnsi="Calibri" w:cs="Calibri"/>
          <w:noProof/>
        </w:rPr>
        <w:t>, 265–284. https://doi.org/10.1007/11681878_14</w:t>
      </w:r>
    </w:p>
    <w:p w14:paraId="0230B6D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Euston, M., Coote, P., Mahony, R., Kim, J., &amp; Hamel, T. (2008). A complementary filter for attitude estimation of a fixed-wing UAV. </w:t>
      </w:r>
      <w:r w:rsidRPr="0098196E">
        <w:rPr>
          <w:rFonts w:ascii="Calibri" w:hAnsi="Calibri" w:cs="Calibri"/>
          <w:i/>
          <w:iCs/>
          <w:noProof/>
        </w:rPr>
        <w:t>2008 IEEE/RSJ International Conference on Intelligent Robots and Systems, IROS</w:t>
      </w:r>
      <w:r w:rsidRPr="0098196E">
        <w:rPr>
          <w:rFonts w:ascii="Calibri" w:hAnsi="Calibri" w:cs="Calibri"/>
          <w:noProof/>
        </w:rPr>
        <w:t>, 340–345. https://doi.org/10.1109/IROS.2008.4650766</w:t>
      </w:r>
    </w:p>
    <w:p w14:paraId="21E33D3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Fan, B., Li, Q., &amp; Liu, T. (2017). How Magnetic Disturbance Influences the Attitude and Heading in Magnetic and Inertial Sensor-Based Orientation Estimation. </w:t>
      </w:r>
      <w:r w:rsidRPr="0098196E">
        <w:rPr>
          <w:rFonts w:ascii="Calibri" w:hAnsi="Calibri" w:cs="Calibri"/>
          <w:i/>
          <w:iCs/>
          <w:noProof/>
        </w:rPr>
        <w:t>Sensors 2018, Vol. 18, Page 76</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(1), 76. https://doi.org/10.3390/S18010076</w:t>
      </w:r>
    </w:p>
    <w:p w14:paraId="25AFF1B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i/>
          <w:iCs/>
          <w:noProof/>
        </w:rPr>
        <w:t>Fixed link licence | Radio Spectrum Management New Zealand</w:t>
      </w:r>
      <w:r w:rsidRPr="0098196E">
        <w:rPr>
          <w:rFonts w:ascii="Calibri" w:hAnsi="Calibri" w:cs="Calibri"/>
          <w:noProof/>
        </w:rPr>
        <w:t>. (n.d.). Retrieved December 7, 2020, from https://www.rsm.govt.nz/licensing/licences-you-must-pay-for/fixed-location-licences/fixed-link-licence/</w:t>
      </w:r>
    </w:p>
    <w:p w14:paraId="69D8298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Foix, S., Alenyà, G., &amp; Torras, C. (2011). Lock-in time-of-flight (ToF) cameras: A survey. </w:t>
      </w:r>
      <w:r w:rsidRPr="0098196E">
        <w:rPr>
          <w:rFonts w:ascii="Calibri" w:hAnsi="Calibri" w:cs="Calibri"/>
          <w:i/>
          <w:iCs/>
          <w:noProof/>
        </w:rPr>
        <w:t>IEEE Sensors Journal</w:t>
      </w:r>
      <w:r w:rsidRPr="0098196E">
        <w:rPr>
          <w:rFonts w:ascii="Calibri" w:hAnsi="Calibri" w:cs="Calibri"/>
          <w:noProof/>
        </w:rPr>
        <w:t xml:space="preserve">, </w:t>
      </w:r>
      <w:r w:rsidRPr="0098196E">
        <w:rPr>
          <w:rFonts w:ascii="Calibri" w:hAnsi="Calibri" w:cs="Calibri"/>
          <w:i/>
          <w:iCs/>
          <w:noProof/>
        </w:rPr>
        <w:t>11</w:t>
      </w:r>
      <w:r w:rsidRPr="0098196E">
        <w:rPr>
          <w:rFonts w:ascii="Calibri" w:hAnsi="Calibri" w:cs="Calibri"/>
          <w:noProof/>
        </w:rPr>
        <w:t>(9), 1917–1926. https://doi.org/10.1109/JSEN.2010.2101060</w:t>
      </w:r>
    </w:p>
    <w:p w14:paraId="24BE278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Formsma, O., Dijkshoorn, N., Van Noort, S., &amp; Visser, A. (2010). </w:t>
      </w:r>
      <w:r w:rsidRPr="0098196E">
        <w:rPr>
          <w:rFonts w:ascii="Calibri" w:hAnsi="Calibri" w:cs="Calibri"/>
          <w:i/>
          <w:iCs/>
          <w:noProof/>
        </w:rPr>
        <w:t>Realistic Simulation of Laser Range Finder Behavior in a Smoky Environment</w:t>
      </w:r>
      <w:r w:rsidRPr="0098196E">
        <w:rPr>
          <w:rFonts w:ascii="Calibri" w:hAnsi="Calibri" w:cs="Calibri"/>
          <w:noProof/>
        </w:rPr>
        <w:t>. http://www.science.uva.nl/research/isla</w:t>
      </w:r>
    </w:p>
    <w:p w14:paraId="2DFEB60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Fossum, E. R., &amp; Hondongwa, D. B. (2014). A review of the pinned photodiode for CCD and CMOS image sensors. </w:t>
      </w:r>
      <w:r w:rsidRPr="0098196E">
        <w:rPr>
          <w:rFonts w:ascii="Calibri" w:hAnsi="Calibri" w:cs="Calibri"/>
          <w:i/>
          <w:iCs/>
          <w:noProof/>
        </w:rPr>
        <w:t>IEEE Journal of the Electron Devices Society</w:t>
      </w:r>
      <w:r w:rsidRPr="0098196E">
        <w:rPr>
          <w:rFonts w:ascii="Calibri" w:hAnsi="Calibri" w:cs="Calibri"/>
          <w:noProof/>
        </w:rPr>
        <w:t xml:space="preserve">, </w:t>
      </w:r>
      <w:r w:rsidRPr="0098196E">
        <w:rPr>
          <w:rFonts w:ascii="Calibri" w:hAnsi="Calibri" w:cs="Calibri"/>
          <w:i/>
          <w:iCs/>
          <w:noProof/>
        </w:rPr>
        <w:t>2</w:t>
      </w:r>
      <w:r w:rsidRPr="0098196E">
        <w:rPr>
          <w:rFonts w:ascii="Calibri" w:hAnsi="Calibri" w:cs="Calibri"/>
          <w:noProof/>
        </w:rPr>
        <w:t>(3), 33–43. https://doi.org/10.1109/JEDS.2014.2306412</w:t>
      </w:r>
    </w:p>
    <w:p w14:paraId="1F9980B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Fpatrocini. (n.d.). </w:t>
      </w:r>
      <w:r w:rsidRPr="0098196E">
        <w:rPr>
          <w:rFonts w:ascii="Calibri" w:hAnsi="Calibri" w:cs="Calibri"/>
          <w:i/>
          <w:iCs/>
          <w:noProof/>
        </w:rPr>
        <w:t>NY fish-eye Free Photo Download | FreeImages</w:t>
      </w:r>
      <w:r w:rsidRPr="0098196E">
        <w:rPr>
          <w:rFonts w:ascii="Calibri" w:hAnsi="Calibri" w:cs="Calibri"/>
          <w:noProof/>
        </w:rPr>
        <w:t xml:space="preserve">. Retrieved October 3, 2023, from </w:t>
      </w:r>
      <w:r w:rsidRPr="0098196E">
        <w:rPr>
          <w:rFonts w:ascii="Calibri" w:hAnsi="Calibri" w:cs="Calibri"/>
          <w:noProof/>
        </w:rPr>
        <w:lastRenderedPageBreak/>
        <w:t>https://www.freeimages.com/photo/ny-fish-eye-1447949</w:t>
      </w:r>
    </w:p>
    <w:p w14:paraId="5EEC787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Gaddam, S. C., &amp; Rai, M. K. (2018). A comparative study on various LPWAN and cellular communication technologies for IoT based smart applications. </w:t>
      </w:r>
      <w:r w:rsidRPr="0098196E">
        <w:rPr>
          <w:rFonts w:ascii="Calibri" w:hAnsi="Calibri" w:cs="Calibri"/>
          <w:i/>
          <w:iCs/>
          <w:noProof/>
        </w:rPr>
        <w:t>2018 International Conference on Emerging Trends and Innovations In Engineering And Technological Research, ICETIETR 2018</w:t>
      </w:r>
      <w:r w:rsidRPr="0098196E">
        <w:rPr>
          <w:rFonts w:ascii="Calibri" w:hAnsi="Calibri" w:cs="Calibri"/>
          <w:noProof/>
        </w:rPr>
        <w:t>. https://doi.org/10.1109/ICETIETR.2018.8529060</w:t>
      </w:r>
    </w:p>
    <w:p w14:paraId="30D795E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Ganesan, P., &amp; Sajiv, G. (2018). A comprehensive study of edge detection for image processing applications. </w:t>
      </w:r>
      <w:r w:rsidRPr="0098196E">
        <w:rPr>
          <w:rFonts w:ascii="Calibri" w:hAnsi="Calibri" w:cs="Calibri"/>
          <w:i/>
          <w:iCs/>
          <w:noProof/>
        </w:rPr>
        <w:t>Proceedings of 2017 International Conference on Innovations in Information, Embedded and Communication Systems, ICIIECS 2017</w:t>
      </w:r>
      <w:r w:rsidRPr="0098196E">
        <w:rPr>
          <w:rFonts w:ascii="Calibri" w:hAnsi="Calibri" w:cs="Calibri"/>
          <w:noProof/>
        </w:rPr>
        <w:t xml:space="preserve">, </w:t>
      </w:r>
      <w:r w:rsidRPr="0098196E">
        <w:rPr>
          <w:rFonts w:ascii="Calibri" w:hAnsi="Calibri" w:cs="Calibri"/>
          <w:i/>
          <w:iCs/>
          <w:noProof/>
        </w:rPr>
        <w:t>2018</w:t>
      </w:r>
      <w:r w:rsidRPr="0098196E">
        <w:rPr>
          <w:rFonts w:ascii="Calibri" w:hAnsi="Calibri" w:cs="Calibri"/>
          <w:noProof/>
        </w:rPr>
        <w:t>-</w:t>
      </w:r>
      <w:r w:rsidRPr="0098196E">
        <w:rPr>
          <w:rFonts w:ascii="Calibri" w:hAnsi="Calibri" w:cs="Calibri"/>
          <w:i/>
          <w:iCs/>
          <w:noProof/>
        </w:rPr>
        <w:t>Janua</w:t>
      </w:r>
      <w:r w:rsidRPr="0098196E">
        <w:rPr>
          <w:rFonts w:ascii="Calibri" w:hAnsi="Calibri" w:cs="Calibri"/>
          <w:noProof/>
        </w:rPr>
        <w:t>, 53–54. https://doi.org/10.1109/ICIIECS.2017.8275968</w:t>
      </w:r>
    </w:p>
    <w:p w14:paraId="599F6D4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Gao, H., Liu, J., Wei, Q., &amp; Yu, Y. (2016). Mobile Robot Obstacle Avoidance Algorithms Based on Information Fusion of Vision and Sonar Space robot View project Reconfigurable Modular Robot View project Mobile Robot Obstacle Avoidance Algorithms Based on Information Fusion of Vision and Sonar. </w:t>
      </w:r>
      <w:r w:rsidRPr="0098196E">
        <w:rPr>
          <w:rFonts w:ascii="Calibri" w:hAnsi="Calibri" w:cs="Calibri"/>
          <w:i/>
          <w:iCs/>
          <w:noProof/>
        </w:rPr>
        <w:t>Article in International Journal of Future Generation Communication and Networking</w:t>
      </w:r>
      <w:r w:rsidRPr="0098196E">
        <w:rPr>
          <w:rFonts w:ascii="Calibri" w:hAnsi="Calibri" w:cs="Calibri"/>
          <w:noProof/>
        </w:rPr>
        <w:t xml:space="preserve">, </w:t>
      </w:r>
      <w:r w:rsidRPr="0098196E">
        <w:rPr>
          <w:rFonts w:ascii="Calibri" w:hAnsi="Calibri" w:cs="Calibri"/>
          <w:i/>
          <w:iCs/>
          <w:noProof/>
        </w:rPr>
        <w:t>9</w:t>
      </w:r>
      <w:r w:rsidRPr="0098196E">
        <w:rPr>
          <w:rFonts w:ascii="Calibri" w:hAnsi="Calibri" w:cs="Calibri"/>
          <w:noProof/>
        </w:rPr>
        <w:t>(8), 111–120. https://doi.org/10.14257/ijfgcn.2016.9.8.11</w:t>
      </w:r>
    </w:p>
    <w:p w14:paraId="542F2D6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Ghaffari, M., Alhaj Ali, S. M., Murthy, V., Liao, X., Gaylor, J., &amp; Hall, E. L. (2004). Design of an unmanned ground vehicle, bearcat III, theory and practice. </w:t>
      </w:r>
      <w:r w:rsidRPr="0098196E">
        <w:rPr>
          <w:rFonts w:ascii="Calibri" w:hAnsi="Calibri" w:cs="Calibri"/>
          <w:i/>
          <w:iCs/>
          <w:noProof/>
        </w:rPr>
        <w:t>Journal of Robotic Systems</w:t>
      </w:r>
      <w:r w:rsidRPr="0098196E">
        <w:rPr>
          <w:rFonts w:ascii="Calibri" w:hAnsi="Calibri" w:cs="Calibri"/>
          <w:noProof/>
        </w:rPr>
        <w:t xml:space="preserve">, </w:t>
      </w:r>
      <w:r w:rsidRPr="0098196E">
        <w:rPr>
          <w:rFonts w:ascii="Calibri" w:hAnsi="Calibri" w:cs="Calibri"/>
          <w:i/>
          <w:iCs/>
          <w:noProof/>
        </w:rPr>
        <w:t>21</w:t>
      </w:r>
      <w:r w:rsidRPr="0098196E">
        <w:rPr>
          <w:rFonts w:ascii="Calibri" w:hAnsi="Calibri" w:cs="Calibri"/>
          <w:noProof/>
        </w:rPr>
        <w:t>(9), 471–480. https://doi.org/10.1002/ROB.20027</w:t>
      </w:r>
    </w:p>
    <w:p w14:paraId="30ECC91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Gheorghiu, R., &amp; Iordache, V. (2018). Use of Energy Efficient Sensor Networks to Enhance Dynamic Data Gathering Systems: A Comparative Study between Bluetooth and ZigBee. </w:t>
      </w:r>
      <w:r w:rsidRPr="0098196E">
        <w:rPr>
          <w:rFonts w:ascii="Calibri" w:hAnsi="Calibri" w:cs="Calibri"/>
          <w:i/>
          <w:iCs/>
          <w:noProof/>
        </w:rPr>
        <w:t>Sensors</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(6), 1801. https://doi.org/10.3390/s18061801</w:t>
      </w:r>
    </w:p>
    <w:p w14:paraId="06EC467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Gilmore, M. S., Castaño, R., Mann, T., Anderson, R. C., Mjolsness, E. D., Manduchi, R., &amp; Saunders, R. S. (n.d.). </w:t>
      </w:r>
      <w:r w:rsidRPr="0098196E">
        <w:rPr>
          <w:rFonts w:ascii="Calibri" w:hAnsi="Calibri" w:cs="Calibri"/>
          <w:i/>
          <w:iCs/>
          <w:noProof/>
        </w:rPr>
        <w:t>Strategies for autonomous rovers at Mars</w:t>
      </w:r>
      <w:r w:rsidRPr="0098196E">
        <w:rPr>
          <w:rFonts w:ascii="Calibri" w:hAnsi="Calibri" w:cs="Calibri"/>
          <w:noProof/>
        </w:rPr>
        <w:t>.</w:t>
      </w:r>
    </w:p>
    <w:p w14:paraId="3156F58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Gomez, C., Oller, J., &amp; Paradells, J. (2012). Overview and evaluation of bluetooth low energy: An emerging low-power wireless technology. </w:t>
      </w:r>
      <w:r w:rsidRPr="0098196E">
        <w:rPr>
          <w:rFonts w:ascii="Calibri" w:hAnsi="Calibri" w:cs="Calibri"/>
          <w:i/>
          <w:iCs/>
          <w:noProof/>
        </w:rPr>
        <w:t>Sensors (Switzerland)</w:t>
      </w:r>
      <w:r w:rsidRPr="0098196E">
        <w:rPr>
          <w:rFonts w:ascii="Calibri" w:hAnsi="Calibri" w:cs="Calibri"/>
          <w:noProof/>
        </w:rPr>
        <w:t xml:space="preserve">, </w:t>
      </w:r>
      <w:r w:rsidRPr="0098196E">
        <w:rPr>
          <w:rFonts w:ascii="Calibri" w:hAnsi="Calibri" w:cs="Calibri"/>
          <w:i/>
          <w:iCs/>
          <w:noProof/>
        </w:rPr>
        <w:t>12</w:t>
      </w:r>
      <w:r w:rsidRPr="0098196E">
        <w:rPr>
          <w:rFonts w:ascii="Calibri" w:hAnsi="Calibri" w:cs="Calibri"/>
          <w:noProof/>
        </w:rPr>
        <w:t>(9), 11734–11753. https://doi.org/10.3390/s120911734</w:t>
      </w:r>
    </w:p>
    <w:p w14:paraId="70170B4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Goodin, C., Carruth, D., Doude, M., &amp; Hudson, C. (2019). Predicting the influence of rain on LIDAR in ADAS. </w:t>
      </w:r>
      <w:r w:rsidRPr="0098196E">
        <w:rPr>
          <w:rFonts w:ascii="Calibri" w:hAnsi="Calibri" w:cs="Calibri"/>
          <w:i/>
          <w:iCs/>
          <w:noProof/>
        </w:rPr>
        <w:t>Electronics (Switzerland)</w:t>
      </w:r>
      <w:r w:rsidRPr="0098196E">
        <w:rPr>
          <w:rFonts w:ascii="Calibri" w:hAnsi="Calibri" w:cs="Calibri"/>
          <w:noProof/>
        </w:rPr>
        <w:t xml:space="preserve">, </w:t>
      </w:r>
      <w:r w:rsidRPr="0098196E">
        <w:rPr>
          <w:rFonts w:ascii="Calibri" w:hAnsi="Calibri" w:cs="Calibri"/>
          <w:i/>
          <w:iCs/>
          <w:noProof/>
        </w:rPr>
        <w:t>8</w:t>
      </w:r>
      <w:r w:rsidRPr="0098196E">
        <w:rPr>
          <w:rFonts w:ascii="Calibri" w:hAnsi="Calibri" w:cs="Calibri"/>
          <w:noProof/>
        </w:rPr>
        <w:t>(1). https://doi.org/10.3390/ELECTRONICS8010089</w:t>
      </w:r>
    </w:p>
    <w:p w14:paraId="3F18493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Hall, C. (2021). </w:t>
      </w:r>
      <w:r w:rsidRPr="0098196E">
        <w:rPr>
          <w:rFonts w:ascii="Calibri" w:hAnsi="Calibri" w:cs="Calibri"/>
          <w:i/>
          <w:iCs/>
          <w:noProof/>
        </w:rPr>
        <w:t>Future batteries, coming soon: Charge in seconds, last months a</w:t>
      </w:r>
      <w:r w:rsidRPr="0098196E">
        <w:rPr>
          <w:rFonts w:ascii="Calibri" w:hAnsi="Calibri" w:cs="Calibri"/>
          <w:noProof/>
        </w:rPr>
        <w:t>. https://www.pocket-lint.com/gadgets/news/130380-future-batteries-coming-soon-charge-in-seconds-last-months-and-power-over-the-air</w:t>
      </w:r>
    </w:p>
    <w:p w14:paraId="21BE3D5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Haq, I., Anwar, S., Shah, K., Khan, M. T., &amp; Shah, S. A. (2015). Fuzzy Logic Based Edge Detection in Smooth and Noisy Clinical Images. </w:t>
      </w:r>
      <w:r w:rsidRPr="0098196E">
        <w:rPr>
          <w:rFonts w:ascii="Calibri" w:hAnsi="Calibri" w:cs="Calibri"/>
          <w:i/>
          <w:iCs/>
          <w:noProof/>
        </w:rPr>
        <w:t>PLOS ONE</w:t>
      </w:r>
      <w:r w:rsidRPr="0098196E">
        <w:rPr>
          <w:rFonts w:ascii="Calibri" w:hAnsi="Calibri" w:cs="Calibri"/>
          <w:noProof/>
        </w:rPr>
        <w:t xml:space="preserve">, </w:t>
      </w:r>
      <w:r w:rsidRPr="0098196E">
        <w:rPr>
          <w:rFonts w:ascii="Calibri" w:hAnsi="Calibri" w:cs="Calibri"/>
          <w:i/>
          <w:iCs/>
          <w:noProof/>
        </w:rPr>
        <w:t>10</w:t>
      </w:r>
      <w:r w:rsidRPr="0098196E">
        <w:rPr>
          <w:rFonts w:ascii="Calibri" w:hAnsi="Calibri" w:cs="Calibri"/>
          <w:noProof/>
        </w:rPr>
        <w:t>(9), e0138712. https://doi.org/10.1371/JOURNAL.PONE.0138712</w:t>
      </w:r>
    </w:p>
    <w:p w14:paraId="1A4320F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Hautì, N., Tarel, J.-P., Lavenant, J., Aubert, D., Hautì Ere (b, N., Tarel, J.-P., Lavenant, · J, &amp; Aubert, · D. (2006). Automatic fog detection and estimation of visibility distance through use of an onboard camera. </w:t>
      </w:r>
      <w:r w:rsidRPr="0098196E">
        <w:rPr>
          <w:rFonts w:ascii="Calibri" w:hAnsi="Calibri" w:cs="Calibri"/>
          <w:i/>
          <w:iCs/>
          <w:noProof/>
        </w:rPr>
        <w:t>Machine Vision and Applications 2005 17:1</w:t>
      </w:r>
      <w:r w:rsidRPr="0098196E">
        <w:rPr>
          <w:rFonts w:ascii="Calibri" w:hAnsi="Calibri" w:cs="Calibri"/>
          <w:noProof/>
        </w:rPr>
        <w:t xml:space="preserve">, </w:t>
      </w:r>
      <w:r w:rsidRPr="0098196E">
        <w:rPr>
          <w:rFonts w:ascii="Calibri" w:hAnsi="Calibri" w:cs="Calibri"/>
          <w:i/>
          <w:iCs/>
          <w:noProof/>
        </w:rPr>
        <w:t>17</w:t>
      </w:r>
      <w:r w:rsidRPr="0098196E">
        <w:rPr>
          <w:rFonts w:ascii="Calibri" w:hAnsi="Calibri" w:cs="Calibri"/>
          <w:noProof/>
        </w:rPr>
        <w:t>(1), 8–20. https://doi.org/10.1007/S00138-005-0011-1</w:t>
      </w:r>
    </w:p>
    <w:p w14:paraId="1C53B98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Haxhibeqiri, J., De Poorter, E., Moerman, I., &amp; Hoebeke, J. (2018a). A survey of LoRaWAN for IoT: From technology to application. In </w:t>
      </w:r>
      <w:r w:rsidRPr="0098196E">
        <w:rPr>
          <w:rFonts w:ascii="Calibri" w:hAnsi="Calibri" w:cs="Calibri"/>
          <w:i/>
          <w:iCs/>
          <w:noProof/>
        </w:rPr>
        <w:t>Sensors (Switzerland)</w:t>
      </w:r>
      <w:r w:rsidRPr="0098196E">
        <w:rPr>
          <w:rFonts w:ascii="Calibri" w:hAnsi="Calibri" w:cs="Calibri"/>
          <w:noProof/>
        </w:rPr>
        <w:t xml:space="preserve"> (Vol. 18, Issue 11). MDPI AG. https://doi.org/10.3390/s18113995</w:t>
      </w:r>
    </w:p>
    <w:p w14:paraId="53026E0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Haxhibeqiri, J., De Poorter, E., Moerman, I., &amp; Hoebeke, J. (2018b). A Survey of LoRaWAN for IoT: From Technology to Application. </w:t>
      </w:r>
      <w:r w:rsidRPr="0098196E">
        <w:rPr>
          <w:rFonts w:ascii="Calibri" w:hAnsi="Calibri" w:cs="Calibri"/>
          <w:i/>
          <w:iCs/>
          <w:noProof/>
        </w:rPr>
        <w:t>Sensors 2018, Vol. 18, Page 3995</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(11), 3995. https://doi.org/10.3390/S18113995</w:t>
      </w:r>
    </w:p>
    <w:p w14:paraId="1F43DC8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Higgins, W. T. (1975). A Comparison of Complementary and Kalman Filtering. </w:t>
      </w:r>
      <w:r w:rsidRPr="0098196E">
        <w:rPr>
          <w:rFonts w:ascii="Calibri" w:hAnsi="Calibri" w:cs="Calibri"/>
          <w:i/>
          <w:iCs/>
          <w:noProof/>
        </w:rPr>
        <w:t>IEEE Transactions on Aerospace and Electronic Systems</w:t>
      </w:r>
      <w:r w:rsidRPr="0098196E">
        <w:rPr>
          <w:rFonts w:ascii="Calibri" w:hAnsi="Calibri" w:cs="Calibri"/>
          <w:noProof/>
        </w:rPr>
        <w:t xml:space="preserve">, </w:t>
      </w:r>
      <w:r w:rsidRPr="0098196E">
        <w:rPr>
          <w:rFonts w:ascii="Calibri" w:hAnsi="Calibri" w:cs="Calibri"/>
          <w:i/>
          <w:iCs/>
          <w:noProof/>
        </w:rPr>
        <w:t>AES</w:t>
      </w:r>
      <w:r w:rsidRPr="0098196E">
        <w:rPr>
          <w:rFonts w:ascii="Calibri" w:hAnsi="Calibri" w:cs="Calibri"/>
          <w:noProof/>
        </w:rPr>
        <w:t>-</w:t>
      </w:r>
      <w:r w:rsidRPr="0098196E">
        <w:rPr>
          <w:rFonts w:ascii="Calibri" w:hAnsi="Calibri" w:cs="Calibri"/>
          <w:i/>
          <w:iCs/>
          <w:noProof/>
        </w:rPr>
        <w:t>11</w:t>
      </w:r>
      <w:r w:rsidRPr="0098196E">
        <w:rPr>
          <w:rFonts w:ascii="Calibri" w:hAnsi="Calibri" w:cs="Calibri"/>
          <w:noProof/>
        </w:rPr>
        <w:t>(3), 321–325. https://doi.org/10.1109/TAES.1975.308081</w:t>
      </w:r>
    </w:p>
    <w:p w14:paraId="09702D0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Hoffman, B. D., Baumgartner, E. T., Huntsberger, T. L., &amp; Schenker, P. S. (1999). Improved Rover State Estimation in Challenging Terrain. </w:t>
      </w:r>
      <w:r w:rsidRPr="0098196E">
        <w:rPr>
          <w:rFonts w:ascii="Calibri" w:hAnsi="Calibri" w:cs="Calibri"/>
          <w:i/>
          <w:iCs/>
          <w:noProof/>
        </w:rPr>
        <w:t>Autonomous Robots 1999 6:2</w:t>
      </w:r>
      <w:r w:rsidRPr="0098196E">
        <w:rPr>
          <w:rFonts w:ascii="Calibri" w:hAnsi="Calibri" w:cs="Calibri"/>
          <w:noProof/>
        </w:rPr>
        <w:t xml:space="preserve">, </w:t>
      </w:r>
      <w:r w:rsidRPr="0098196E">
        <w:rPr>
          <w:rFonts w:ascii="Calibri" w:hAnsi="Calibri" w:cs="Calibri"/>
          <w:i/>
          <w:iCs/>
          <w:noProof/>
        </w:rPr>
        <w:t>6</w:t>
      </w:r>
      <w:r w:rsidRPr="0098196E">
        <w:rPr>
          <w:rFonts w:ascii="Calibri" w:hAnsi="Calibri" w:cs="Calibri"/>
          <w:noProof/>
        </w:rPr>
        <w:t>(2), 113–130. https://doi.org/10.1023/A:1008879310128</w:t>
      </w:r>
    </w:p>
    <w:p w14:paraId="2F7BC39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Hoffmann, J., Jüngel, M., &amp; Lötzsch, M. (2004). </w:t>
      </w:r>
      <w:r w:rsidRPr="0098196E">
        <w:rPr>
          <w:rFonts w:ascii="Calibri" w:hAnsi="Calibri" w:cs="Calibri"/>
          <w:i/>
          <w:iCs/>
          <w:noProof/>
        </w:rPr>
        <w:t>LNAI 3276 - A Vision Based System for Goal-Directed Obstacle Avoidance</w:t>
      </w:r>
      <w:r w:rsidRPr="0098196E">
        <w:rPr>
          <w:rFonts w:ascii="Calibri" w:hAnsi="Calibri" w:cs="Calibri"/>
          <w:noProof/>
        </w:rPr>
        <w:t>. http://www.aiboteamhumboldt.com</w:t>
      </w:r>
    </w:p>
    <w:p w14:paraId="3A0BB9E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Hornik, K., Stinchcombe, M., &amp; White, H. (1989). Sci-Hub | Multilayer feedforward networks are universal approximators. Neural Networks, 2(5), 359–366 | 10.1016/0893-6080(89)90020-8. </w:t>
      </w:r>
      <w:r w:rsidRPr="0098196E">
        <w:rPr>
          <w:rFonts w:ascii="Calibri" w:hAnsi="Calibri" w:cs="Calibri"/>
          <w:i/>
          <w:iCs/>
          <w:noProof/>
        </w:rPr>
        <w:t>Nerual Networks</w:t>
      </w:r>
      <w:r w:rsidRPr="0098196E">
        <w:rPr>
          <w:rFonts w:ascii="Calibri" w:hAnsi="Calibri" w:cs="Calibri"/>
          <w:noProof/>
        </w:rPr>
        <w:t xml:space="preserve">, </w:t>
      </w:r>
      <w:r w:rsidRPr="0098196E">
        <w:rPr>
          <w:rFonts w:ascii="Calibri" w:hAnsi="Calibri" w:cs="Calibri"/>
          <w:i/>
          <w:iCs/>
          <w:noProof/>
        </w:rPr>
        <w:t>2</w:t>
      </w:r>
      <w:r w:rsidRPr="0098196E">
        <w:rPr>
          <w:rFonts w:ascii="Calibri" w:hAnsi="Calibri" w:cs="Calibri"/>
          <w:noProof/>
        </w:rPr>
        <w:t>, 359–366. https://sci-hub.se/10.1016/0893-6080(89)90020-8</w:t>
      </w:r>
    </w:p>
    <w:p w14:paraId="6EE8577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Hsu, S. C., Liang, S. F., &amp; Lin, C. T. (2005). A robust digital image stabilization technique based on inverse triangle method and background detection. </w:t>
      </w:r>
      <w:r w:rsidRPr="0098196E">
        <w:rPr>
          <w:rFonts w:ascii="Calibri" w:hAnsi="Calibri" w:cs="Calibri"/>
          <w:i/>
          <w:iCs/>
          <w:noProof/>
        </w:rPr>
        <w:t>IEEE Transactions on Consumer Electronics</w:t>
      </w:r>
      <w:r w:rsidRPr="0098196E">
        <w:rPr>
          <w:rFonts w:ascii="Calibri" w:hAnsi="Calibri" w:cs="Calibri"/>
          <w:noProof/>
        </w:rPr>
        <w:t xml:space="preserve">, </w:t>
      </w:r>
      <w:r w:rsidRPr="0098196E">
        <w:rPr>
          <w:rFonts w:ascii="Calibri" w:hAnsi="Calibri" w:cs="Calibri"/>
          <w:i/>
          <w:iCs/>
          <w:noProof/>
        </w:rPr>
        <w:t>51</w:t>
      </w:r>
      <w:r w:rsidRPr="0098196E">
        <w:rPr>
          <w:rFonts w:ascii="Calibri" w:hAnsi="Calibri" w:cs="Calibri"/>
          <w:noProof/>
        </w:rPr>
        <w:t>(2), 335–345. https://doi.org/10.1109/TCE.2005.1467968</w:t>
      </w:r>
    </w:p>
    <w:p w14:paraId="626F798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Huang, J., Jiang, S., &amp; Lu, X. (2001). Rain backscattering properties and effects on the radar performance at MM wave band. </w:t>
      </w:r>
      <w:r w:rsidRPr="0098196E">
        <w:rPr>
          <w:rFonts w:ascii="Calibri" w:hAnsi="Calibri" w:cs="Calibri"/>
          <w:i/>
          <w:iCs/>
          <w:noProof/>
        </w:rPr>
        <w:t>International Journal of Infrared and Millimeter Waves</w:t>
      </w:r>
      <w:r w:rsidRPr="0098196E">
        <w:rPr>
          <w:rFonts w:ascii="Calibri" w:hAnsi="Calibri" w:cs="Calibri"/>
          <w:noProof/>
        </w:rPr>
        <w:t xml:space="preserve">, </w:t>
      </w:r>
      <w:r w:rsidRPr="0098196E">
        <w:rPr>
          <w:rFonts w:ascii="Calibri" w:hAnsi="Calibri" w:cs="Calibri"/>
          <w:i/>
          <w:iCs/>
          <w:noProof/>
        </w:rPr>
        <w:t>22</w:t>
      </w:r>
      <w:r w:rsidRPr="0098196E">
        <w:rPr>
          <w:rFonts w:ascii="Calibri" w:hAnsi="Calibri" w:cs="Calibri"/>
          <w:noProof/>
        </w:rPr>
        <w:t>(6), 917–922. https://doi.org/10.1023/A:1014922632540</w:t>
      </w:r>
    </w:p>
    <w:p w14:paraId="6996AE1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Huang, S., Qin, H., Zhou -, Z., Liu, Z., Liu, X., Duan, G., -, A., Li, X., Liu, W., Pan, Y., Wang, Q., Meng, Z., &amp; Liu, H. (2020). Review on Application of Binocular Vision Technology in Field Obstacle Detection You may also like Vision measurement for flat parts based on local line-angle contour segmentation Precise pose and radius estimation of circular target based on binocular vi. </w:t>
      </w:r>
      <w:r w:rsidRPr="0098196E">
        <w:rPr>
          <w:rFonts w:ascii="Calibri" w:hAnsi="Calibri" w:cs="Calibri"/>
          <w:i/>
          <w:iCs/>
          <w:noProof/>
        </w:rPr>
        <w:t>IOP Conference Series: Materials Science and Engineering</w:t>
      </w:r>
      <w:r w:rsidRPr="0098196E">
        <w:rPr>
          <w:rFonts w:ascii="Calibri" w:hAnsi="Calibri" w:cs="Calibri"/>
          <w:noProof/>
        </w:rPr>
        <w:t>. https://doi.org/10.1088/1757-899X/806/1/012025</w:t>
      </w:r>
    </w:p>
    <w:p w14:paraId="54A2D94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Irsyad Bin Sahalan, M. (2018). </w:t>
      </w:r>
      <w:r w:rsidRPr="0098196E">
        <w:rPr>
          <w:rFonts w:ascii="Calibri" w:hAnsi="Calibri" w:cs="Calibri"/>
          <w:i/>
          <w:iCs/>
          <w:noProof/>
        </w:rPr>
        <w:t>DEVELOPMENT OF OBSTACLE AVOIDANCE TECHNIQUE FOR MULTI AGENT AUTONOMOUS SURFACE VESSEL USING OPTIMAL RECIPROCAL COLLISION AVOIDANCE</w:t>
      </w:r>
      <w:r w:rsidRPr="0098196E">
        <w:rPr>
          <w:rFonts w:ascii="Calibri" w:hAnsi="Calibri" w:cs="Calibri"/>
          <w:noProof/>
        </w:rPr>
        <w:t>.</w:t>
      </w:r>
    </w:p>
    <w:p w14:paraId="0676D9A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Jawad, H. M., Nordin, R., Gharghan, S. K., Jawad, A. M., &amp; Ismail, M. (2017). Energy-efficient wireless sensor networks for precision agriculture: A review. In </w:t>
      </w:r>
      <w:r w:rsidRPr="0098196E">
        <w:rPr>
          <w:rFonts w:ascii="Calibri" w:hAnsi="Calibri" w:cs="Calibri"/>
          <w:i/>
          <w:iCs/>
          <w:noProof/>
        </w:rPr>
        <w:t>Sensors (Switzerland)</w:t>
      </w:r>
      <w:r w:rsidRPr="0098196E">
        <w:rPr>
          <w:rFonts w:ascii="Calibri" w:hAnsi="Calibri" w:cs="Calibri"/>
          <w:noProof/>
        </w:rPr>
        <w:t xml:space="preserve"> (Vol. 17, Issue 8). MDPI AG. https://doi.org/10.3390/s17081781</w:t>
      </w:r>
    </w:p>
    <w:p w14:paraId="1888B97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Jia, X., Feng, Q., Fan, T., &amp; Lei, Q. (2012). RFID technology and its applications in Internet of Things (IoT). </w:t>
      </w:r>
      <w:r w:rsidRPr="0098196E">
        <w:rPr>
          <w:rFonts w:ascii="Calibri" w:hAnsi="Calibri" w:cs="Calibri"/>
          <w:i/>
          <w:iCs/>
          <w:noProof/>
        </w:rPr>
        <w:t>2012 2nd International Conference on Consumer Electronics, Communications and Networks, CECNet 2012 - Proceedings</w:t>
      </w:r>
      <w:r w:rsidRPr="0098196E">
        <w:rPr>
          <w:rFonts w:ascii="Calibri" w:hAnsi="Calibri" w:cs="Calibri"/>
          <w:noProof/>
        </w:rPr>
        <w:t>, 1282–1285. https://doi.org/10.1109/CECNET.2012.6201508</w:t>
      </w:r>
    </w:p>
    <w:p w14:paraId="5040670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Jiang, X., Zong, Y., Liu, Z., Wang, X., &amp; Chen, Z. (2010). Research on combinational image stabilization technology based on MEMS IMU. </w:t>
      </w:r>
      <w:r w:rsidRPr="0098196E">
        <w:rPr>
          <w:rFonts w:ascii="Calibri" w:hAnsi="Calibri" w:cs="Calibri"/>
          <w:i/>
          <w:iCs/>
          <w:noProof/>
        </w:rPr>
        <w:t>Optoelectronic Imaging and Multimedia Technology</w:t>
      </w:r>
      <w:r w:rsidRPr="0098196E">
        <w:rPr>
          <w:rFonts w:ascii="Calibri" w:hAnsi="Calibri" w:cs="Calibri"/>
          <w:noProof/>
        </w:rPr>
        <w:t xml:space="preserve">, </w:t>
      </w:r>
      <w:r w:rsidRPr="0098196E">
        <w:rPr>
          <w:rFonts w:ascii="Calibri" w:hAnsi="Calibri" w:cs="Calibri"/>
          <w:i/>
          <w:iCs/>
          <w:noProof/>
        </w:rPr>
        <w:t>7850</w:t>
      </w:r>
      <w:r w:rsidRPr="0098196E">
        <w:rPr>
          <w:rFonts w:ascii="Calibri" w:hAnsi="Calibri" w:cs="Calibri"/>
          <w:noProof/>
        </w:rPr>
        <w:t>, 785002. https://doi.org/10.1117/12.868889</w:t>
      </w:r>
    </w:p>
    <w:p w14:paraId="51BDF62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Jiménez, F., Naranjo, J. E., Gómez, O., &amp; Anaya, J. J. (2014). Vehicle tracking for an evasive manoeuvres assistant using low-cost ultrasonic sensors. </w:t>
      </w:r>
      <w:r w:rsidRPr="0098196E">
        <w:rPr>
          <w:rFonts w:ascii="Calibri" w:hAnsi="Calibri" w:cs="Calibri"/>
          <w:i/>
          <w:iCs/>
          <w:noProof/>
        </w:rPr>
        <w:t>Sensors (Switzerland)</w:t>
      </w:r>
      <w:r w:rsidRPr="0098196E">
        <w:rPr>
          <w:rFonts w:ascii="Calibri" w:hAnsi="Calibri" w:cs="Calibri"/>
          <w:noProof/>
        </w:rPr>
        <w:t xml:space="preserve">, </w:t>
      </w:r>
      <w:r w:rsidRPr="0098196E">
        <w:rPr>
          <w:rFonts w:ascii="Calibri" w:hAnsi="Calibri" w:cs="Calibri"/>
          <w:i/>
          <w:iCs/>
          <w:noProof/>
        </w:rPr>
        <w:t>14</w:t>
      </w:r>
      <w:r w:rsidRPr="0098196E">
        <w:rPr>
          <w:rFonts w:ascii="Calibri" w:hAnsi="Calibri" w:cs="Calibri"/>
          <w:noProof/>
        </w:rPr>
        <w:t>(12), 22689–22705. https://doi.org/10.3390/S141222689</w:t>
      </w:r>
    </w:p>
    <w:p w14:paraId="7F98F1E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Johnstone-Wallace, D. B., &amp; Kennedy, K. (1944). Grazing management practices and their relationship to the behaviour and grazing habits of cattle. </w:t>
      </w:r>
      <w:r w:rsidRPr="0098196E">
        <w:rPr>
          <w:rFonts w:ascii="Calibri" w:hAnsi="Calibri" w:cs="Calibri"/>
          <w:i/>
          <w:iCs/>
          <w:noProof/>
        </w:rPr>
        <w:t>The Journal of Agricultural Science</w:t>
      </w:r>
      <w:r w:rsidRPr="0098196E">
        <w:rPr>
          <w:rFonts w:ascii="Calibri" w:hAnsi="Calibri" w:cs="Calibri"/>
          <w:noProof/>
        </w:rPr>
        <w:t xml:space="preserve">, </w:t>
      </w:r>
      <w:r w:rsidRPr="0098196E">
        <w:rPr>
          <w:rFonts w:ascii="Calibri" w:hAnsi="Calibri" w:cs="Calibri"/>
          <w:i/>
          <w:iCs/>
          <w:noProof/>
        </w:rPr>
        <w:t>34</w:t>
      </w:r>
      <w:r w:rsidRPr="0098196E">
        <w:rPr>
          <w:rFonts w:ascii="Calibri" w:hAnsi="Calibri" w:cs="Calibri"/>
          <w:noProof/>
        </w:rPr>
        <w:t>(4), 190–197. https://doi.org/10.1017/S0021859600023649</w:t>
      </w:r>
    </w:p>
    <w:p w14:paraId="2984626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Kapoor, R., Ramasamy, S., Gardi, A., Van Schyndel, R., &amp; Sabatini, R. (2018). Acoustic sensors for air and surface navigation applications. </w:t>
      </w:r>
      <w:r w:rsidRPr="0098196E">
        <w:rPr>
          <w:rFonts w:ascii="Calibri" w:hAnsi="Calibri" w:cs="Calibri"/>
          <w:i/>
          <w:iCs/>
          <w:noProof/>
        </w:rPr>
        <w:t>Sensors (Switzerland)</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(2). https://doi.org/10.3390/S18020499</w:t>
      </w:r>
    </w:p>
    <w:p w14:paraId="56BF506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Karpenko, A., Jacobs, D., Baek, J., &amp; Levoy, M. (2011). </w:t>
      </w:r>
      <w:r w:rsidRPr="0098196E">
        <w:rPr>
          <w:rFonts w:ascii="Calibri" w:hAnsi="Calibri" w:cs="Calibri"/>
          <w:i/>
          <w:iCs/>
          <w:noProof/>
        </w:rPr>
        <w:t>Digital Video Stabilization and Rolling Shutter Correction using Gyroscopes</w:t>
      </w:r>
      <w:r w:rsidRPr="0098196E">
        <w:rPr>
          <w:rFonts w:ascii="Calibri" w:hAnsi="Calibri" w:cs="Calibri"/>
          <w:noProof/>
        </w:rPr>
        <w:t>.</w:t>
      </w:r>
    </w:p>
    <w:p w14:paraId="047C2A2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Karuppuswamy, J. (2000). </w:t>
      </w:r>
      <w:r w:rsidRPr="0098196E">
        <w:rPr>
          <w:rFonts w:ascii="Calibri" w:hAnsi="Calibri" w:cs="Calibri"/>
          <w:i/>
          <w:iCs/>
          <w:noProof/>
        </w:rPr>
        <w:t>Detection and Avoidance of Simulated Potholes in Autonomous Vehicles in an Unstructured Environment</w:t>
      </w:r>
      <w:r w:rsidRPr="0098196E">
        <w:rPr>
          <w:rFonts w:ascii="Calibri" w:hAnsi="Calibri" w:cs="Calibri"/>
          <w:noProof/>
        </w:rPr>
        <w:t>.</w:t>
      </w:r>
    </w:p>
    <w:p w14:paraId="2A68FBF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Katiyar, S., &amp; Dutta, A. (n.d.). PSO Based Path Planning and Dynamic Obstacle Avoidance in CG Space of a 10 DOF Rover; PSO Based Path Planning and Dynamic Obstacle Avoidance in CG Space of a 10 DOF Rover. </w:t>
      </w:r>
      <w:r w:rsidRPr="0098196E">
        <w:rPr>
          <w:rFonts w:ascii="Calibri" w:hAnsi="Calibri" w:cs="Calibri"/>
          <w:i/>
          <w:iCs/>
          <w:noProof/>
        </w:rPr>
        <w:t>Advances in Robotics - 5th International Conference of The Robotics Society</w:t>
      </w:r>
      <w:r w:rsidRPr="0098196E">
        <w:rPr>
          <w:rFonts w:ascii="Calibri" w:hAnsi="Calibri" w:cs="Calibri"/>
          <w:noProof/>
        </w:rPr>
        <w:t>. https://doi.org/10.1145/3478586</w:t>
      </w:r>
    </w:p>
    <w:p w14:paraId="18982E7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Katiyar, S., &amp; Dutta, A. (2019). Path Planning and Obstacle Avoidance in CG Space of a 10 DOF Rover using RRT. </w:t>
      </w:r>
      <w:r w:rsidRPr="0098196E">
        <w:rPr>
          <w:rFonts w:ascii="Calibri" w:hAnsi="Calibri" w:cs="Calibri"/>
          <w:i/>
          <w:iCs/>
          <w:noProof/>
        </w:rPr>
        <w:t>ACM International Conference Proceeding Series</w:t>
      </w:r>
      <w:r w:rsidRPr="0098196E">
        <w:rPr>
          <w:rFonts w:ascii="Calibri" w:hAnsi="Calibri" w:cs="Calibri"/>
          <w:noProof/>
        </w:rPr>
        <w:t>. https://doi.org/10.1145/3352593.3352615</w:t>
      </w:r>
    </w:p>
    <w:p w14:paraId="213B7A5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Kawai, S., Takeuchi, K., Shibata, K., &amp; Horita, Y. (2014). A Smart Method to Distinguish Road Surface Conditions at Night-time using a Car-Mounted Camera. </w:t>
      </w:r>
      <w:r w:rsidRPr="0098196E">
        <w:rPr>
          <w:rFonts w:ascii="Calibri" w:hAnsi="Calibri" w:cs="Calibri"/>
          <w:i/>
          <w:iCs/>
          <w:noProof/>
        </w:rPr>
        <w:t>IEEJ Transactions on Electronics, Information and Systems</w:t>
      </w:r>
      <w:r w:rsidRPr="0098196E">
        <w:rPr>
          <w:rFonts w:ascii="Calibri" w:hAnsi="Calibri" w:cs="Calibri"/>
          <w:noProof/>
        </w:rPr>
        <w:t xml:space="preserve">, </w:t>
      </w:r>
      <w:r w:rsidRPr="0098196E">
        <w:rPr>
          <w:rFonts w:ascii="Calibri" w:hAnsi="Calibri" w:cs="Calibri"/>
          <w:i/>
          <w:iCs/>
          <w:noProof/>
        </w:rPr>
        <w:t>134</w:t>
      </w:r>
      <w:r w:rsidRPr="0098196E">
        <w:rPr>
          <w:rFonts w:ascii="Calibri" w:hAnsi="Calibri" w:cs="Calibri"/>
          <w:noProof/>
        </w:rPr>
        <w:t>(6), 878–884. https://doi.org/10.1541/IEEJEISS.134.878</w:t>
      </w:r>
    </w:p>
    <w:p w14:paraId="01D1907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Khan, M. N., &amp; Ahmed, M. M. (2021). Weather and surface condition detection based on road-side webcams: Application of pre-trained Convolutional Neural Network. </w:t>
      </w:r>
      <w:r w:rsidRPr="0098196E">
        <w:rPr>
          <w:rFonts w:ascii="Calibri" w:hAnsi="Calibri" w:cs="Calibri"/>
          <w:i/>
          <w:iCs/>
          <w:noProof/>
        </w:rPr>
        <w:t>International Journal of Transportation Science and Technology</w:t>
      </w:r>
      <w:r w:rsidRPr="0098196E">
        <w:rPr>
          <w:rFonts w:ascii="Calibri" w:hAnsi="Calibri" w:cs="Calibri"/>
          <w:noProof/>
        </w:rPr>
        <w:t>. https://doi.org/10.1016/J.IJTST.2021.06.003</w:t>
      </w:r>
    </w:p>
    <w:p w14:paraId="5FA0AAF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KISHORE, P. S. V., P. SURESH, K., SMRUTI, D., &amp; RAMESH, K. (2018). SOLAR POWERED OBSTACLE AVOIDING LAWN MOWER. </w:t>
      </w:r>
      <w:r w:rsidRPr="0098196E">
        <w:rPr>
          <w:rFonts w:ascii="Calibri" w:hAnsi="Calibri" w:cs="Calibri"/>
          <w:i/>
          <w:iCs/>
          <w:noProof/>
        </w:rPr>
        <w:t>I-Manager’s Journal on Electrical Engineering</w:t>
      </w:r>
      <w:r w:rsidRPr="0098196E">
        <w:rPr>
          <w:rFonts w:ascii="Calibri" w:hAnsi="Calibri" w:cs="Calibri"/>
          <w:noProof/>
        </w:rPr>
        <w:t xml:space="preserve">, </w:t>
      </w:r>
      <w:r w:rsidRPr="0098196E">
        <w:rPr>
          <w:rFonts w:ascii="Calibri" w:hAnsi="Calibri" w:cs="Calibri"/>
          <w:i/>
          <w:iCs/>
          <w:noProof/>
        </w:rPr>
        <w:t>12</w:t>
      </w:r>
      <w:r w:rsidRPr="0098196E">
        <w:rPr>
          <w:rFonts w:ascii="Calibri" w:hAnsi="Calibri" w:cs="Calibri"/>
          <w:noProof/>
        </w:rPr>
        <w:t>(2), 1. https://doi.org/10.26634/JEE.12.2.14169</w:t>
      </w:r>
    </w:p>
    <w:p w14:paraId="31CB3E8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Kleeman, L., &amp; Kuc, R. (2008). Sonar Sensing. </w:t>
      </w:r>
      <w:r w:rsidRPr="0098196E">
        <w:rPr>
          <w:rFonts w:ascii="Calibri" w:hAnsi="Calibri" w:cs="Calibri"/>
          <w:i/>
          <w:iCs/>
          <w:noProof/>
        </w:rPr>
        <w:t>Springer Handbook of Robotics</w:t>
      </w:r>
      <w:r w:rsidRPr="0098196E">
        <w:rPr>
          <w:rFonts w:ascii="Calibri" w:hAnsi="Calibri" w:cs="Calibri"/>
          <w:noProof/>
        </w:rPr>
        <w:t xml:space="preserve">, </w:t>
      </w:r>
      <w:r w:rsidRPr="0098196E">
        <w:rPr>
          <w:rFonts w:ascii="Calibri" w:hAnsi="Calibri" w:cs="Calibri"/>
          <w:i/>
          <w:iCs/>
          <w:noProof/>
        </w:rPr>
        <w:t>January 2008</w:t>
      </w:r>
      <w:r w:rsidRPr="0098196E">
        <w:rPr>
          <w:rFonts w:ascii="Calibri" w:hAnsi="Calibri" w:cs="Calibri"/>
          <w:noProof/>
        </w:rPr>
        <w:t>. https://doi.org/10.1007/978-3-540-30301-5</w:t>
      </w:r>
    </w:p>
    <w:p w14:paraId="5D2B143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Koenig, S., Likhachev, M., &amp; Furcy, D. (2004). Lifelong Planning A</w:t>
      </w:r>
      <w:r w:rsidRPr="0098196E">
        <w:rPr>
          <w:rFonts w:ascii="Cambria Math" w:hAnsi="Cambria Math" w:cs="Cambria Math"/>
          <w:noProof/>
        </w:rPr>
        <w:t>∗</w:t>
      </w:r>
      <w:r w:rsidRPr="0098196E">
        <w:rPr>
          <w:rFonts w:ascii="Calibri" w:hAnsi="Calibri" w:cs="Calibri"/>
          <w:noProof/>
        </w:rPr>
        <w:t xml:space="preserve">. </w:t>
      </w:r>
      <w:r w:rsidRPr="0098196E">
        <w:rPr>
          <w:rFonts w:ascii="Calibri" w:hAnsi="Calibri" w:cs="Calibri"/>
          <w:i/>
          <w:iCs/>
          <w:noProof/>
        </w:rPr>
        <w:t>Artificial Intelligence</w:t>
      </w:r>
      <w:r w:rsidRPr="0098196E">
        <w:rPr>
          <w:rFonts w:ascii="Calibri" w:hAnsi="Calibri" w:cs="Calibri"/>
          <w:noProof/>
        </w:rPr>
        <w:t xml:space="preserve">, </w:t>
      </w:r>
      <w:r w:rsidRPr="0098196E">
        <w:rPr>
          <w:rFonts w:ascii="Calibri" w:hAnsi="Calibri" w:cs="Calibri"/>
          <w:i/>
          <w:iCs/>
          <w:noProof/>
        </w:rPr>
        <w:t>155</w:t>
      </w:r>
      <w:r w:rsidRPr="0098196E">
        <w:rPr>
          <w:rFonts w:ascii="Calibri" w:hAnsi="Calibri" w:cs="Calibri"/>
          <w:noProof/>
        </w:rPr>
        <w:t>(1–2), 93–146. https://doi.org/10.1016/J.ARTINT.2003.12.001</w:t>
      </w:r>
    </w:p>
    <w:p w14:paraId="58B2706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Krotkov, E., Simmons, R., Cozman, F., &amp; Koenig, S. (n.d.). </w:t>
      </w:r>
      <w:r w:rsidRPr="0098196E">
        <w:rPr>
          <w:rFonts w:ascii="Calibri" w:hAnsi="Calibri" w:cs="Calibri"/>
          <w:i/>
          <w:iCs/>
          <w:noProof/>
        </w:rPr>
        <w:t>Safeguarded Teleoperation for Lunar Rovers: From Human Factors to Field Trials</w:t>
      </w:r>
      <w:r w:rsidRPr="0098196E">
        <w:rPr>
          <w:rFonts w:ascii="Calibri" w:hAnsi="Calibri" w:cs="Calibri"/>
          <w:noProof/>
        </w:rPr>
        <w:t>.</w:t>
      </w:r>
    </w:p>
    <w:p w14:paraId="508EAF4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Kusuma Arbawa, Y., Utaminingrum, F., Setiawan, E., sitasi, C., Arbawa, Y. K., Utaminingrum, F., &amp; Setiawan, E. (2021). Three combination value of extraction features on GLCM for detecting pothole and asphalt road. </w:t>
      </w:r>
      <w:r w:rsidRPr="0098196E">
        <w:rPr>
          <w:rFonts w:ascii="Calibri" w:hAnsi="Calibri" w:cs="Calibri"/>
          <w:i/>
          <w:iCs/>
          <w:noProof/>
        </w:rPr>
        <w:t>Jurnal Teknologi Dan Sistem Komputer</w:t>
      </w:r>
      <w:r w:rsidRPr="0098196E">
        <w:rPr>
          <w:rFonts w:ascii="Calibri" w:hAnsi="Calibri" w:cs="Calibri"/>
          <w:noProof/>
        </w:rPr>
        <w:t xml:space="preserve">, </w:t>
      </w:r>
      <w:r w:rsidRPr="0098196E">
        <w:rPr>
          <w:rFonts w:ascii="Calibri" w:hAnsi="Calibri" w:cs="Calibri"/>
          <w:i/>
          <w:iCs/>
          <w:noProof/>
        </w:rPr>
        <w:t>9</w:t>
      </w:r>
      <w:r w:rsidRPr="0098196E">
        <w:rPr>
          <w:rFonts w:ascii="Calibri" w:hAnsi="Calibri" w:cs="Calibri"/>
          <w:noProof/>
        </w:rPr>
        <w:t>(1), 64–69. https://doi.org/10.14710/JTSISKOM.2020.13828</w:t>
      </w:r>
    </w:p>
    <w:p w14:paraId="0CE80A4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Kwaśniewski, K. K., &amp; Gosiewski, Z. (2018). Genetic algorithm for mobile robot route planning with obstacle avoidance. </w:t>
      </w:r>
      <w:r w:rsidRPr="0098196E">
        <w:rPr>
          <w:rFonts w:ascii="Calibri" w:hAnsi="Calibri" w:cs="Calibri"/>
          <w:i/>
          <w:iCs/>
          <w:noProof/>
        </w:rPr>
        <w:t>Acta Mechanica et Automatica</w:t>
      </w:r>
      <w:r w:rsidRPr="0098196E">
        <w:rPr>
          <w:rFonts w:ascii="Calibri" w:hAnsi="Calibri" w:cs="Calibri"/>
          <w:noProof/>
        </w:rPr>
        <w:t xml:space="preserve">, </w:t>
      </w:r>
      <w:r w:rsidRPr="0098196E">
        <w:rPr>
          <w:rFonts w:ascii="Calibri" w:hAnsi="Calibri" w:cs="Calibri"/>
          <w:i/>
          <w:iCs/>
          <w:noProof/>
        </w:rPr>
        <w:t>12</w:t>
      </w:r>
      <w:r w:rsidRPr="0098196E">
        <w:rPr>
          <w:rFonts w:ascii="Calibri" w:hAnsi="Calibri" w:cs="Calibri"/>
          <w:noProof/>
        </w:rPr>
        <w:t>(2), 151–159. https://doi.org/10.2478/AMA-2018-0024</w:t>
      </w:r>
    </w:p>
    <w:p w14:paraId="3CDFB99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La Rosa, F., Celvisia Virzì, M., Bonaccorso, F., &amp; Branciforte STMicroelectronics, M. (n.d.). </w:t>
      </w:r>
      <w:r w:rsidRPr="0098196E">
        <w:rPr>
          <w:rFonts w:ascii="Calibri" w:hAnsi="Calibri" w:cs="Calibri"/>
          <w:i/>
          <w:iCs/>
          <w:noProof/>
        </w:rPr>
        <w:t xml:space="preserve">Optical </w:t>
      </w:r>
      <w:r w:rsidRPr="0098196E">
        <w:rPr>
          <w:rFonts w:ascii="Calibri" w:hAnsi="Calibri" w:cs="Calibri"/>
          <w:i/>
          <w:iCs/>
          <w:noProof/>
        </w:rPr>
        <w:lastRenderedPageBreak/>
        <w:t>Image Stabilization (OIS)</w:t>
      </w:r>
      <w:r w:rsidRPr="0098196E">
        <w:rPr>
          <w:rFonts w:ascii="Calibri" w:hAnsi="Calibri" w:cs="Calibri"/>
          <w:noProof/>
        </w:rPr>
        <w:t>.</w:t>
      </w:r>
    </w:p>
    <w:p w14:paraId="6DE071C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Landaluce, H., Arjona, L., Perallos, A., Falcone, F., Angulo, I., &amp; Muralter, F. (2020). A Review of IoT Sensing Applications and Challenges Using RFID and Wireless Sensor Networks. </w:t>
      </w:r>
      <w:r w:rsidRPr="0098196E">
        <w:rPr>
          <w:rFonts w:ascii="Calibri" w:hAnsi="Calibri" w:cs="Calibri"/>
          <w:i/>
          <w:iCs/>
          <w:noProof/>
        </w:rPr>
        <w:t>Sensors 2020, Vol. 20, Page 2495</w:t>
      </w:r>
      <w:r w:rsidRPr="0098196E">
        <w:rPr>
          <w:rFonts w:ascii="Calibri" w:hAnsi="Calibri" w:cs="Calibri"/>
          <w:noProof/>
        </w:rPr>
        <w:t xml:space="preserve">, </w:t>
      </w:r>
      <w:r w:rsidRPr="0098196E">
        <w:rPr>
          <w:rFonts w:ascii="Calibri" w:hAnsi="Calibri" w:cs="Calibri"/>
          <w:i/>
          <w:iCs/>
          <w:noProof/>
        </w:rPr>
        <w:t>20</w:t>
      </w:r>
      <w:r w:rsidRPr="0098196E">
        <w:rPr>
          <w:rFonts w:ascii="Calibri" w:hAnsi="Calibri" w:cs="Calibri"/>
          <w:noProof/>
        </w:rPr>
        <w:t>(9), 2495. https://doi.org/10.3390/S20092495</w:t>
      </w:r>
    </w:p>
    <w:p w14:paraId="5679026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Lavric, A., &amp; Popa, V. (2018). Performance Evaluation of LoRaWAN Communication Scalability in Large-Scale Wireless Sensor Networks. </w:t>
      </w:r>
      <w:r w:rsidRPr="0098196E">
        <w:rPr>
          <w:rFonts w:ascii="Calibri" w:hAnsi="Calibri" w:cs="Calibri"/>
          <w:i/>
          <w:iCs/>
          <w:noProof/>
        </w:rPr>
        <w:t>Wireless Communications and Mobile Computing</w:t>
      </w:r>
      <w:r w:rsidRPr="0098196E">
        <w:rPr>
          <w:rFonts w:ascii="Calibri" w:hAnsi="Calibri" w:cs="Calibri"/>
          <w:noProof/>
        </w:rPr>
        <w:t xml:space="preserve">, </w:t>
      </w:r>
      <w:r w:rsidRPr="0098196E">
        <w:rPr>
          <w:rFonts w:ascii="Calibri" w:hAnsi="Calibri" w:cs="Calibri"/>
          <w:i/>
          <w:iCs/>
          <w:noProof/>
        </w:rPr>
        <w:t>2018</w:t>
      </w:r>
      <w:r w:rsidRPr="0098196E">
        <w:rPr>
          <w:rFonts w:ascii="Calibri" w:hAnsi="Calibri" w:cs="Calibri"/>
          <w:noProof/>
        </w:rPr>
        <w:t>. https://doi.org/10.1155/2018/6730719</w:t>
      </w:r>
    </w:p>
    <w:p w14:paraId="7B5D3A7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Lebakula, V., Tang, B., Goodin, C., &amp; Bethel, C. L. (2021). Shape Estimation of Negative Obstacles for Autonomous Navigation. </w:t>
      </w:r>
      <w:r w:rsidRPr="0098196E">
        <w:rPr>
          <w:rFonts w:ascii="Calibri" w:hAnsi="Calibri" w:cs="Calibri"/>
          <w:i/>
          <w:iCs/>
          <w:noProof/>
        </w:rPr>
        <w:t>IEEE International Conference on Intelligent Robots and Systems</w:t>
      </w:r>
      <w:r w:rsidRPr="0098196E">
        <w:rPr>
          <w:rFonts w:ascii="Calibri" w:hAnsi="Calibri" w:cs="Calibri"/>
          <w:noProof/>
        </w:rPr>
        <w:t>, 4525–4531. https://doi.org/10.1109/IROS51168.2021.9636250</w:t>
      </w:r>
    </w:p>
    <w:p w14:paraId="4298273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Lecun, Y., Muller, U., Ben, J., Cosatto, E., &amp; Flepp, B. (n.d.). </w:t>
      </w:r>
      <w:r w:rsidRPr="0098196E">
        <w:rPr>
          <w:rFonts w:ascii="Calibri" w:hAnsi="Calibri" w:cs="Calibri"/>
          <w:i/>
          <w:iCs/>
          <w:noProof/>
        </w:rPr>
        <w:t>Off-Road Obstacle Avoidance through End-to-End Learning</w:t>
      </w:r>
      <w:r w:rsidRPr="0098196E">
        <w:rPr>
          <w:rFonts w:ascii="Calibri" w:hAnsi="Calibri" w:cs="Calibri"/>
          <w:noProof/>
        </w:rPr>
        <w:t>. Retrieved June 6, 2022, from http://yann.lecun.com</w:t>
      </w:r>
    </w:p>
    <w:p w14:paraId="62264AD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Li, C., Peng, Z., Huang, T. Y., Fan, T., Wang, F. K., Horng, T. S., Munoz-Ferreras, J. M., Gomez-Garcia, R., Ran, L., &amp; Lin, J. (2017). A Review on Recent Progress of Portable Short-Range Noncontact Microwave Radar Systems. </w:t>
      </w:r>
      <w:r w:rsidRPr="0098196E">
        <w:rPr>
          <w:rFonts w:ascii="Calibri" w:hAnsi="Calibri" w:cs="Calibri"/>
          <w:i/>
          <w:iCs/>
          <w:noProof/>
        </w:rPr>
        <w:t>IEEE Transactions on Microwave Theory and Techniques</w:t>
      </w:r>
      <w:r w:rsidRPr="0098196E">
        <w:rPr>
          <w:rFonts w:ascii="Calibri" w:hAnsi="Calibri" w:cs="Calibri"/>
          <w:noProof/>
        </w:rPr>
        <w:t xml:space="preserve">, </w:t>
      </w:r>
      <w:r w:rsidRPr="0098196E">
        <w:rPr>
          <w:rFonts w:ascii="Calibri" w:hAnsi="Calibri" w:cs="Calibri"/>
          <w:i/>
          <w:iCs/>
          <w:noProof/>
        </w:rPr>
        <w:t>65</w:t>
      </w:r>
      <w:r w:rsidRPr="0098196E">
        <w:rPr>
          <w:rFonts w:ascii="Calibri" w:hAnsi="Calibri" w:cs="Calibri"/>
          <w:noProof/>
        </w:rPr>
        <w:t>(5), 1692–1706. https://doi.org/10.1109/TMTT.2017.2650911</w:t>
      </w:r>
    </w:p>
    <w:p w14:paraId="7212FC3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Li, W., Tan, M., Wang, L., &amp; Wang, Q. (2019). A cubic spline method combing improved particle swarm optimization for robot path planning in dynamic uncertain environment. </w:t>
      </w:r>
      <w:r w:rsidRPr="0098196E">
        <w:rPr>
          <w:rFonts w:ascii="Calibri" w:hAnsi="Calibri" w:cs="Calibri"/>
          <w:i/>
          <w:iCs/>
          <w:noProof/>
        </w:rPr>
        <w:t>International Journal of Advanced Robotic Systems</w:t>
      </w:r>
      <w:r w:rsidRPr="0098196E">
        <w:rPr>
          <w:rFonts w:ascii="Calibri" w:hAnsi="Calibri" w:cs="Calibri"/>
          <w:noProof/>
        </w:rPr>
        <w:t xml:space="preserve">, </w:t>
      </w:r>
      <w:r w:rsidRPr="0098196E">
        <w:rPr>
          <w:rFonts w:ascii="Calibri" w:hAnsi="Calibri" w:cs="Calibri"/>
          <w:i/>
          <w:iCs/>
          <w:noProof/>
        </w:rPr>
        <w:t>16</w:t>
      </w:r>
      <w:r w:rsidRPr="0098196E">
        <w:rPr>
          <w:rFonts w:ascii="Calibri" w:hAnsi="Calibri" w:cs="Calibri"/>
          <w:noProof/>
        </w:rPr>
        <w:t>(6). https://doi.org/10.1177/1729881419891661</w:t>
      </w:r>
    </w:p>
    <w:p w14:paraId="5D62B47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Ljubičić, R., Strelnikova, D., Perks, M. T., Eltner, A., Peña-Haro, S., Pizarro, A., Fortunato, S., Sasso, D., Scherling, U., Vuono, P., &amp; Manfreda, S. (2021). A comparison of tools and techniques for stabilising UAS imagery for surface flow observations. </w:t>
      </w:r>
      <w:r w:rsidRPr="0098196E">
        <w:rPr>
          <w:rFonts w:ascii="Calibri" w:hAnsi="Calibri" w:cs="Calibri"/>
          <w:i/>
          <w:iCs/>
          <w:noProof/>
        </w:rPr>
        <w:t>Hydrology and Earth System Sciences</w:t>
      </w:r>
      <w:r w:rsidRPr="0098196E">
        <w:rPr>
          <w:rFonts w:ascii="Calibri" w:hAnsi="Calibri" w:cs="Calibri"/>
          <w:noProof/>
        </w:rPr>
        <w:t xml:space="preserve">, </w:t>
      </w:r>
      <w:r w:rsidRPr="0098196E">
        <w:rPr>
          <w:rFonts w:ascii="Calibri" w:hAnsi="Calibri" w:cs="Calibri"/>
          <w:i/>
          <w:iCs/>
          <w:noProof/>
        </w:rPr>
        <w:t>Discussion</w:t>
      </w:r>
      <w:r w:rsidRPr="0098196E">
        <w:rPr>
          <w:rFonts w:ascii="Calibri" w:hAnsi="Calibri" w:cs="Calibri"/>
          <w:noProof/>
        </w:rPr>
        <w:t>. https://doi.org/10.5194/hess-2021-112</w:t>
      </w:r>
    </w:p>
    <w:p w14:paraId="2EB1A45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Lu, L., Yunda, A., Carrio, A., &amp; Campoy, P. (2020). Robust autonomous flight in cluttered environment using a depth sensor. </w:t>
      </w:r>
      <w:r w:rsidRPr="0098196E">
        <w:rPr>
          <w:rFonts w:ascii="Calibri" w:hAnsi="Calibri" w:cs="Calibri"/>
          <w:i/>
          <w:iCs/>
          <w:noProof/>
        </w:rPr>
        <w:t>International Journal of Micro Air Vehicles</w:t>
      </w:r>
      <w:r w:rsidRPr="0098196E">
        <w:rPr>
          <w:rFonts w:ascii="Calibri" w:hAnsi="Calibri" w:cs="Calibri"/>
          <w:noProof/>
        </w:rPr>
        <w:t xml:space="preserve">, </w:t>
      </w:r>
      <w:r w:rsidRPr="0098196E">
        <w:rPr>
          <w:rFonts w:ascii="Calibri" w:hAnsi="Calibri" w:cs="Calibri"/>
          <w:i/>
          <w:iCs/>
          <w:noProof/>
        </w:rPr>
        <w:t>12</w:t>
      </w:r>
      <w:r w:rsidRPr="0098196E">
        <w:rPr>
          <w:rFonts w:ascii="Calibri" w:hAnsi="Calibri" w:cs="Calibri"/>
          <w:noProof/>
        </w:rPr>
        <w:t>. https://doi.org/10.1177/1756829320924528</w:t>
      </w:r>
    </w:p>
    <w:p w14:paraId="6FF9EA5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Lwowski, J., Sun, L., Mexquitic-Saavedra, R., Sharma, R., &amp; Pack, D. (2014). A Reactive bearing angle only obstacle avoidance technique for unmanned ground vehicles. </w:t>
      </w:r>
      <w:r w:rsidRPr="0098196E">
        <w:rPr>
          <w:rFonts w:ascii="Calibri" w:hAnsi="Calibri" w:cs="Calibri"/>
          <w:i/>
          <w:iCs/>
          <w:noProof/>
        </w:rPr>
        <w:t>International Conference of Control, Dynamic Systems, and Robotics</w:t>
      </w:r>
      <w:r w:rsidRPr="0098196E">
        <w:rPr>
          <w:rFonts w:ascii="Calibri" w:hAnsi="Calibri" w:cs="Calibri"/>
          <w:noProof/>
        </w:rPr>
        <w:t>. https://doi.org/10.11159/JACR.2014.004</w:t>
      </w:r>
    </w:p>
    <w:p w14:paraId="61A0759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Madgwick, S. O. H. (2009). </w:t>
      </w:r>
      <w:r w:rsidRPr="0098196E">
        <w:rPr>
          <w:rFonts w:ascii="Calibri" w:hAnsi="Calibri" w:cs="Calibri"/>
          <w:i/>
          <w:iCs/>
          <w:noProof/>
        </w:rPr>
        <w:t>Madgwick Algorithm</w:t>
      </w:r>
      <w:r w:rsidRPr="0098196E">
        <w:rPr>
          <w:rFonts w:ascii="Calibri" w:hAnsi="Calibri" w:cs="Calibri"/>
          <w:noProof/>
        </w:rPr>
        <w:t>. https://x-</w:t>
      </w:r>
      <w:r w:rsidRPr="0098196E">
        <w:rPr>
          <w:rFonts w:ascii="Calibri" w:hAnsi="Calibri" w:cs="Calibri"/>
          <w:noProof/>
        </w:rPr>
        <w:lastRenderedPageBreak/>
        <w:t>io.co.uk/downloads/madgwick_algorithm_matlab.zip</w:t>
      </w:r>
    </w:p>
    <w:p w14:paraId="63CC9F5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Madgwick, S. O. H. (2010). </w:t>
      </w:r>
      <w:r w:rsidRPr="0098196E">
        <w:rPr>
          <w:rFonts w:ascii="Calibri" w:hAnsi="Calibri" w:cs="Calibri"/>
          <w:i/>
          <w:iCs/>
          <w:noProof/>
        </w:rPr>
        <w:t>An efficient orientation filter for inertial and inertial/magnetic sensor arrays | Resourcium</w:t>
      </w:r>
      <w:r w:rsidRPr="0098196E">
        <w:rPr>
          <w:rFonts w:ascii="Calibri" w:hAnsi="Calibri" w:cs="Calibri"/>
          <w:noProof/>
        </w:rPr>
        <w:t>. https://resourcium.org/resource/efficient-orientation-filter-inertial-and-inertialmagnetic-sensor-arrays</w:t>
      </w:r>
    </w:p>
    <w:p w14:paraId="3C0992E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Madgwick, S. O. H., Harrison, A. J. L., Sharkey, P. M., Vaidyanathan, R., &amp; Harwin, W. S. (2013). Measuring motion with kinematically redundant accelerometer arrays: Theory, simulation and implementation. </w:t>
      </w:r>
      <w:r w:rsidRPr="0098196E">
        <w:rPr>
          <w:rFonts w:ascii="Calibri" w:hAnsi="Calibri" w:cs="Calibri"/>
          <w:i/>
          <w:iCs/>
          <w:noProof/>
        </w:rPr>
        <w:t>Mechatronics</w:t>
      </w:r>
      <w:r w:rsidRPr="0098196E">
        <w:rPr>
          <w:rFonts w:ascii="Calibri" w:hAnsi="Calibri" w:cs="Calibri"/>
          <w:noProof/>
        </w:rPr>
        <w:t xml:space="preserve">, </w:t>
      </w:r>
      <w:r w:rsidRPr="0098196E">
        <w:rPr>
          <w:rFonts w:ascii="Calibri" w:hAnsi="Calibri" w:cs="Calibri"/>
          <w:i/>
          <w:iCs/>
          <w:noProof/>
        </w:rPr>
        <w:t>23</w:t>
      </w:r>
      <w:r w:rsidRPr="0098196E">
        <w:rPr>
          <w:rFonts w:ascii="Calibri" w:hAnsi="Calibri" w:cs="Calibri"/>
          <w:noProof/>
        </w:rPr>
        <w:t>(5), 518–529. https://doi.org/10.1016/J.MECHATRONICS.2013.04.003</w:t>
      </w:r>
    </w:p>
    <w:p w14:paraId="5654F6D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Madgwick, S. O. H., Harrison, A. J. L., &amp; Vaidyanathan, R. (2011). Estimation of IMU and MARG orientation using a gradient descent algorithm. </w:t>
      </w:r>
      <w:r w:rsidRPr="0098196E">
        <w:rPr>
          <w:rFonts w:ascii="Calibri" w:hAnsi="Calibri" w:cs="Calibri"/>
          <w:i/>
          <w:iCs/>
          <w:noProof/>
        </w:rPr>
        <w:t>IEEE International Conference on Rehabilitation Robotics</w:t>
      </w:r>
      <w:r w:rsidRPr="0098196E">
        <w:rPr>
          <w:rFonts w:ascii="Calibri" w:hAnsi="Calibri" w:cs="Calibri"/>
          <w:noProof/>
        </w:rPr>
        <w:t>, 1–7. https://doi.org/10.1109/ICORR.2011.5975346</w:t>
      </w:r>
    </w:p>
    <w:p w14:paraId="148E70E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Madgwick, S. O. H., Wilson, S., Turk, R., Burridge, J., Kapatos, C., &amp; Vaidyanathan, R. (2020). An Extended Complementary Filter for Full-Body MARG Orientation Estimation. </w:t>
      </w:r>
      <w:r w:rsidRPr="0098196E">
        <w:rPr>
          <w:rFonts w:ascii="Calibri" w:hAnsi="Calibri" w:cs="Calibri"/>
          <w:i/>
          <w:iCs/>
          <w:noProof/>
        </w:rPr>
        <w:t>IEEE/ASME TRANSACTIONS ON MECHATRONICS</w:t>
      </w:r>
      <w:r w:rsidRPr="0098196E">
        <w:rPr>
          <w:rFonts w:ascii="Calibri" w:hAnsi="Calibri" w:cs="Calibri"/>
          <w:noProof/>
        </w:rPr>
        <w:t xml:space="preserve">, </w:t>
      </w:r>
      <w:r w:rsidRPr="0098196E">
        <w:rPr>
          <w:rFonts w:ascii="Calibri" w:hAnsi="Calibri" w:cs="Calibri"/>
          <w:i/>
          <w:iCs/>
          <w:noProof/>
        </w:rPr>
        <w:t>25</w:t>
      </w:r>
      <w:r w:rsidRPr="0098196E">
        <w:rPr>
          <w:rFonts w:ascii="Calibri" w:hAnsi="Calibri" w:cs="Calibri"/>
          <w:noProof/>
        </w:rPr>
        <w:t>(4), 2054–2064. https://ieeexplore.ieee.org/stamp/stamp.jsp?tp=&amp;arnumber=9103115</w:t>
      </w:r>
    </w:p>
    <w:p w14:paraId="378EC6E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Mahony, R., Hamel, T., &amp; Pflimlin, J. M. (2005). Complementary filter design on the special orthogonal group SO(3). </w:t>
      </w:r>
      <w:r w:rsidRPr="0098196E">
        <w:rPr>
          <w:rFonts w:ascii="Calibri" w:hAnsi="Calibri" w:cs="Calibri"/>
          <w:i/>
          <w:iCs/>
          <w:noProof/>
        </w:rPr>
        <w:t>Proceedings of the 44th IEEE Conference on Decision and Control, and the European Control Conference, CDC-ECC ’05</w:t>
      </w:r>
      <w:r w:rsidRPr="0098196E">
        <w:rPr>
          <w:rFonts w:ascii="Calibri" w:hAnsi="Calibri" w:cs="Calibri"/>
          <w:noProof/>
        </w:rPr>
        <w:t xml:space="preserve">, </w:t>
      </w:r>
      <w:r w:rsidRPr="0098196E">
        <w:rPr>
          <w:rFonts w:ascii="Calibri" w:hAnsi="Calibri" w:cs="Calibri"/>
          <w:i/>
          <w:iCs/>
          <w:noProof/>
        </w:rPr>
        <w:t>2005</w:t>
      </w:r>
      <w:r w:rsidRPr="0098196E">
        <w:rPr>
          <w:rFonts w:ascii="Calibri" w:hAnsi="Calibri" w:cs="Calibri"/>
          <w:noProof/>
        </w:rPr>
        <w:t>, 1477–1484. https://doi.org/10.1109/CDC.2005.1582367</w:t>
      </w:r>
    </w:p>
    <w:p w14:paraId="7B717C7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Mahony, R., Hamel, T., &amp; Pflimlin, J. M. (2008). Nonlinear complementary filters on the special orthogonal group. </w:t>
      </w:r>
      <w:r w:rsidRPr="0098196E">
        <w:rPr>
          <w:rFonts w:ascii="Calibri" w:hAnsi="Calibri" w:cs="Calibri"/>
          <w:i/>
          <w:iCs/>
          <w:noProof/>
        </w:rPr>
        <w:t>IEEE Transactions on Automatic Control</w:t>
      </w:r>
      <w:r w:rsidRPr="0098196E">
        <w:rPr>
          <w:rFonts w:ascii="Calibri" w:hAnsi="Calibri" w:cs="Calibri"/>
          <w:noProof/>
        </w:rPr>
        <w:t xml:space="preserve">, </w:t>
      </w:r>
      <w:r w:rsidRPr="0098196E">
        <w:rPr>
          <w:rFonts w:ascii="Calibri" w:hAnsi="Calibri" w:cs="Calibri"/>
          <w:i/>
          <w:iCs/>
          <w:noProof/>
        </w:rPr>
        <w:t>53</w:t>
      </w:r>
      <w:r w:rsidRPr="0098196E">
        <w:rPr>
          <w:rFonts w:ascii="Calibri" w:hAnsi="Calibri" w:cs="Calibri"/>
          <w:noProof/>
        </w:rPr>
        <w:t>(5), 1203–1218. https://doi.org/10.1109/TAC.2008.923738</w:t>
      </w:r>
    </w:p>
    <w:p w14:paraId="4BC08DF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Mai, Y., Zhao, H., &amp; Guo, S. (2012). The analysis of image stabilization technology based on small-UAV airborne video. </w:t>
      </w:r>
      <w:r w:rsidRPr="0098196E">
        <w:rPr>
          <w:rFonts w:ascii="Calibri" w:hAnsi="Calibri" w:cs="Calibri"/>
          <w:i/>
          <w:iCs/>
          <w:noProof/>
        </w:rPr>
        <w:t>Proceedings - 2012 International Conference on Computer Science and Electronics Engineering, ICCSEE 2012</w:t>
      </w:r>
      <w:r w:rsidRPr="0098196E">
        <w:rPr>
          <w:rFonts w:ascii="Calibri" w:hAnsi="Calibri" w:cs="Calibri"/>
          <w:noProof/>
        </w:rPr>
        <w:t xml:space="preserve">, </w:t>
      </w:r>
      <w:r w:rsidRPr="0098196E">
        <w:rPr>
          <w:rFonts w:ascii="Calibri" w:hAnsi="Calibri" w:cs="Calibri"/>
          <w:i/>
          <w:iCs/>
          <w:noProof/>
        </w:rPr>
        <w:t>3</w:t>
      </w:r>
      <w:r w:rsidRPr="0098196E">
        <w:rPr>
          <w:rFonts w:ascii="Calibri" w:hAnsi="Calibri" w:cs="Calibri"/>
          <w:noProof/>
        </w:rPr>
        <w:t>, 586–589. https://doi.org/10.1109/ICCSEE.2012.77</w:t>
      </w:r>
    </w:p>
    <w:p w14:paraId="3513012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Manderson, A., &amp; Hunt, C. (2013). INTRODUCING THE AGRI-ROVER: AN AUTONOMOUS ON-THE-GO SENSING ROVER FOR SCIENCE AND FARMING. </w:t>
      </w:r>
      <w:r w:rsidRPr="0098196E">
        <w:rPr>
          <w:rFonts w:ascii="Calibri" w:hAnsi="Calibri" w:cs="Calibri"/>
          <w:i/>
          <w:iCs/>
          <w:noProof/>
        </w:rPr>
        <w:t>Accurate and Efficient Use of Nutrients on Farms. Occasional Report No. 26</w:t>
      </w:r>
      <w:r w:rsidRPr="0098196E">
        <w:rPr>
          <w:rFonts w:ascii="Calibri" w:hAnsi="Calibri" w:cs="Calibri"/>
          <w:noProof/>
        </w:rPr>
        <w:t>.</w:t>
      </w:r>
    </w:p>
    <w:p w14:paraId="351F95B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Manduchi, R., Castano, A., Talukder, A., &amp; Matthies, L. (2005). Obstacle Detection and Terrain Classification for Autonomous Off-Road Navigation. </w:t>
      </w:r>
      <w:r w:rsidRPr="0098196E">
        <w:rPr>
          <w:rFonts w:ascii="Calibri" w:hAnsi="Calibri" w:cs="Calibri"/>
          <w:i/>
          <w:iCs/>
          <w:noProof/>
        </w:rPr>
        <w:t>Autonomous Robots 2005 18:1</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(1), 81–102. https://doi.org/10.1023/B:AURO.0000047286.62481.1D</w:t>
      </w:r>
    </w:p>
    <w:p w14:paraId="17BEC2C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Mannar, S., Thummalapeta, M., Saksena, S. K., &amp; Omkar, S. N. (2018). </w:t>
      </w:r>
      <w:r w:rsidRPr="0098196E">
        <w:rPr>
          <w:rFonts w:ascii="Calibri" w:hAnsi="Calibri" w:cs="Calibri"/>
          <w:i/>
          <w:iCs/>
          <w:noProof/>
        </w:rPr>
        <w:t>Vision-based Control for Aerial Obstacle Avoidance in Forest Environments</w:t>
      </w:r>
      <w:r w:rsidRPr="0098196E">
        <w:rPr>
          <w:rFonts w:ascii="Calibri" w:hAnsi="Calibri" w:cs="Calibri"/>
          <w:noProof/>
        </w:rPr>
        <w:t xml:space="preserve">. </w:t>
      </w:r>
      <w:r w:rsidRPr="0098196E">
        <w:rPr>
          <w:rFonts w:ascii="Calibri" w:hAnsi="Calibri" w:cs="Calibri"/>
          <w:i/>
          <w:iCs/>
          <w:noProof/>
        </w:rPr>
        <w:t>51</w:t>
      </w:r>
      <w:r w:rsidRPr="0098196E">
        <w:rPr>
          <w:rFonts w:ascii="Calibri" w:hAnsi="Calibri" w:cs="Calibri"/>
          <w:noProof/>
        </w:rPr>
        <w:t>(1), 480–485. https://doi.org/10.1016/J.IFACOL.2018.05.081</w:t>
      </w:r>
    </w:p>
    <w:p w14:paraId="0C43227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Marins, J. L., Yun, X., Bachmann, E. R., McGhee, R. B., &amp; Zyda, M. J. (2001). An extended Kalman filter for quaternion-based orientation estimation using MARG sensors. </w:t>
      </w:r>
      <w:r w:rsidRPr="0098196E">
        <w:rPr>
          <w:rFonts w:ascii="Calibri" w:hAnsi="Calibri" w:cs="Calibri"/>
          <w:i/>
          <w:iCs/>
          <w:noProof/>
        </w:rPr>
        <w:t>IEEE International Conference on Intelligent Robots and Systems</w:t>
      </w:r>
      <w:r w:rsidRPr="0098196E">
        <w:rPr>
          <w:rFonts w:ascii="Calibri" w:hAnsi="Calibri" w:cs="Calibri"/>
          <w:noProof/>
        </w:rPr>
        <w:t xml:space="preserve">, </w:t>
      </w:r>
      <w:r w:rsidRPr="0098196E">
        <w:rPr>
          <w:rFonts w:ascii="Calibri" w:hAnsi="Calibri" w:cs="Calibri"/>
          <w:i/>
          <w:iCs/>
          <w:noProof/>
        </w:rPr>
        <w:t>4</w:t>
      </w:r>
      <w:r w:rsidRPr="0098196E">
        <w:rPr>
          <w:rFonts w:ascii="Calibri" w:hAnsi="Calibri" w:cs="Calibri"/>
          <w:noProof/>
        </w:rPr>
        <w:t>, 2003–2011. https://doi.org/10.1109/IROS.2001.976367</w:t>
      </w:r>
    </w:p>
    <w:p w14:paraId="068DDE5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Martina, N., Hicksona, R., Draganovab, I., Horneb, D., Kenyona, P., &amp; Morris, S. (2015). </w:t>
      </w:r>
      <w:r w:rsidRPr="0098196E">
        <w:rPr>
          <w:rFonts w:ascii="Calibri" w:hAnsi="Calibri" w:cs="Calibri"/>
          <w:i/>
          <w:iCs/>
          <w:noProof/>
        </w:rPr>
        <w:t>Walking distance and energy expenditure of beef cows grazing on hill country in winter</w:t>
      </w:r>
      <w:r w:rsidRPr="0098196E">
        <w:rPr>
          <w:rFonts w:ascii="Calibri" w:hAnsi="Calibri" w:cs="Calibri"/>
          <w:noProof/>
        </w:rPr>
        <w:t>. Proceedings of the New Zealand Society of Animal Production. http://www.sciquest.org.nz/elibrary/download/142531/BRIEF+COMMUNICATION%3A+Walking+distance+and+energy+expenditure+of+beef+cows+grazing+on+hill+country+in+winter?</w:t>
      </w:r>
    </w:p>
    <w:p w14:paraId="0B9852E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Masehian, E., &amp; Katebi, Y. (2014). Sensor-based motion planning of wheeled mobile robots in unknown dynamic environments. </w:t>
      </w:r>
      <w:r w:rsidRPr="0098196E">
        <w:rPr>
          <w:rFonts w:ascii="Calibri" w:hAnsi="Calibri" w:cs="Calibri"/>
          <w:i/>
          <w:iCs/>
          <w:noProof/>
        </w:rPr>
        <w:t>Journal of Intelligent and Robotic Systems: Theory and Applications</w:t>
      </w:r>
      <w:r w:rsidRPr="0098196E">
        <w:rPr>
          <w:rFonts w:ascii="Calibri" w:hAnsi="Calibri" w:cs="Calibri"/>
          <w:noProof/>
        </w:rPr>
        <w:t xml:space="preserve">, </w:t>
      </w:r>
      <w:r w:rsidRPr="0098196E">
        <w:rPr>
          <w:rFonts w:ascii="Calibri" w:hAnsi="Calibri" w:cs="Calibri"/>
          <w:i/>
          <w:iCs/>
          <w:noProof/>
        </w:rPr>
        <w:t>74</w:t>
      </w:r>
      <w:r w:rsidRPr="0098196E">
        <w:rPr>
          <w:rFonts w:ascii="Calibri" w:hAnsi="Calibri" w:cs="Calibri"/>
          <w:noProof/>
        </w:rPr>
        <w:t>(3–4), 893–914. https://doi.org/10.1007/S10846-013-9837-3</w:t>
      </w:r>
    </w:p>
    <w:p w14:paraId="6DB2305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Matlab. (2023). </w:t>
      </w:r>
      <w:r w:rsidRPr="0098196E">
        <w:rPr>
          <w:rFonts w:ascii="Calibri" w:hAnsi="Calibri" w:cs="Calibri"/>
          <w:i/>
          <w:iCs/>
          <w:noProof/>
        </w:rPr>
        <w:t>Matlab PolyFit function</w:t>
      </w:r>
      <w:r w:rsidRPr="0098196E">
        <w:rPr>
          <w:rFonts w:ascii="Calibri" w:hAnsi="Calibri" w:cs="Calibri"/>
          <w:noProof/>
        </w:rPr>
        <w:t>. https://au.mathworks.com/help/matlab/ref/polyfit.html</w:t>
      </w:r>
    </w:p>
    <w:p w14:paraId="67F4E55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Matthies, L., &amp; Rankin, A. (2003). Negative Obstacle Detection by Thermal Signature. </w:t>
      </w:r>
      <w:r w:rsidRPr="0098196E">
        <w:rPr>
          <w:rFonts w:ascii="Calibri" w:hAnsi="Calibri" w:cs="Calibri"/>
          <w:i/>
          <w:iCs/>
          <w:noProof/>
        </w:rPr>
        <w:t>IEEE International Conference on Intelligent Robots and Systems</w:t>
      </w:r>
      <w:r w:rsidRPr="0098196E">
        <w:rPr>
          <w:rFonts w:ascii="Calibri" w:hAnsi="Calibri" w:cs="Calibri"/>
          <w:noProof/>
        </w:rPr>
        <w:t xml:space="preserve">, </w:t>
      </w:r>
      <w:r w:rsidRPr="0098196E">
        <w:rPr>
          <w:rFonts w:ascii="Calibri" w:hAnsi="Calibri" w:cs="Calibri"/>
          <w:i/>
          <w:iCs/>
          <w:noProof/>
        </w:rPr>
        <w:t>1</w:t>
      </w:r>
      <w:r w:rsidRPr="0098196E">
        <w:rPr>
          <w:rFonts w:ascii="Calibri" w:hAnsi="Calibri" w:cs="Calibri"/>
          <w:noProof/>
        </w:rPr>
        <w:t>, 906–913. https://doi.org/10.1109/IROS.2003.1250744</w:t>
      </w:r>
    </w:p>
    <w:p w14:paraId="39106C3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Matthies, Larry, Kelly, A., Litwin, T., &amp; Tharp, G. (1995). Obstacle detection for unmanned ground vehicles: A progress report. </w:t>
      </w:r>
      <w:r w:rsidRPr="0098196E">
        <w:rPr>
          <w:rFonts w:ascii="Calibri" w:hAnsi="Calibri" w:cs="Calibri"/>
          <w:i/>
          <w:iCs/>
          <w:noProof/>
        </w:rPr>
        <w:t>Intelligent Vehicles Symposium, Proceedings</w:t>
      </w:r>
      <w:r w:rsidRPr="0098196E">
        <w:rPr>
          <w:rFonts w:ascii="Calibri" w:hAnsi="Calibri" w:cs="Calibri"/>
          <w:noProof/>
        </w:rPr>
        <w:t>, 66–71. https://doi.org/10.1007/978-1-4471-1021-7_52</w:t>
      </w:r>
    </w:p>
    <w:p w14:paraId="461459B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Michels, J. (2005). High Speed Obstacle Avoidance using Monocolar Vision and Reinforcement Learning. </w:t>
      </w:r>
      <w:r w:rsidRPr="0098196E">
        <w:rPr>
          <w:rFonts w:ascii="Calibri" w:hAnsi="Calibri" w:cs="Calibri"/>
          <w:i/>
          <w:iCs/>
          <w:noProof/>
        </w:rPr>
        <w:t>Machine Learning</w:t>
      </w:r>
      <w:r w:rsidRPr="0098196E">
        <w:rPr>
          <w:rFonts w:ascii="Calibri" w:hAnsi="Calibri" w:cs="Calibri"/>
          <w:noProof/>
        </w:rPr>
        <w:t>, 1–8.</w:t>
      </w:r>
    </w:p>
    <w:p w14:paraId="15C386B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Mingkhwan, E., &amp; Khawsuk, W. (2017). Digital image stabilization technique for fixed camera on small size drone. </w:t>
      </w:r>
      <w:r w:rsidRPr="0098196E">
        <w:rPr>
          <w:rFonts w:ascii="Calibri" w:hAnsi="Calibri" w:cs="Calibri"/>
          <w:i/>
          <w:iCs/>
          <w:noProof/>
        </w:rPr>
        <w:t>Proceedings - ACDT 2017: 3rd Asian Conference on Defence Technology: Advance Research Collaboration on Defence Technology</w:t>
      </w:r>
      <w:r w:rsidRPr="0098196E">
        <w:rPr>
          <w:rFonts w:ascii="Calibri" w:hAnsi="Calibri" w:cs="Calibri"/>
          <w:noProof/>
        </w:rPr>
        <w:t>, 12–19. https://doi.org/10.1109/ACDT.2017.7886149</w:t>
      </w:r>
    </w:p>
    <w:p w14:paraId="0915141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Moeller, R. (2020). </w:t>
      </w:r>
      <w:r w:rsidRPr="0098196E">
        <w:rPr>
          <w:rFonts w:ascii="Calibri" w:hAnsi="Calibri" w:cs="Calibri"/>
          <w:i/>
          <w:iCs/>
          <w:noProof/>
        </w:rPr>
        <w:t>GPS-Guided Autonomous Robot with Obstacle Avoidance and Path Optimization Agricultural Robot-Potato Virus Y View project GPS-Guided Autonomous Robot with Obstacle Avoidance and Path Optimization</w:t>
      </w:r>
      <w:r w:rsidRPr="0098196E">
        <w:rPr>
          <w:rFonts w:ascii="Calibri" w:hAnsi="Calibri" w:cs="Calibri"/>
          <w:noProof/>
        </w:rPr>
        <w:t>. https://www.researchgate.net/publication/342916625</w:t>
      </w:r>
    </w:p>
    <w:p w14:paraId="08B1AEB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Mohammed, A. S., Amamou, A., Ayevide, F. K., Kelouwani, S., Agbossou, K., &amp; Zioui, N. (2020). The Perception System of Intelligent Ground Vehicles in All Weather Conditions: A Systematic Literature Review. </w:t>
      </w:r>
      <w:r w:rsidRPr="0098196E">
        <w:rPr>
          <w:rFonts w:ascii="Calibri" w:hAnsi="Calibri" w:cs="Calibri"/>
          <w:i/>
          <w:iCs/>
          <w:noProof/>
        </w:rPr>
        <w:t>Sensors 2020, Vol. 20, Page 6532</w:t>
      </w:r>
      <w:r w:rsidRPr="0098196E">
        <w:rPr>
          <w:rFonts w:ascii="Calibri" w:hAnsi="Calibri" w:cs="Calibri"/>
          <w:noProof/>
        </w:rPr>
        <w:t xml:space="preserve">, </w:t>
      </w:r>
      <w:r w:rsidRPr="0098196E">
        <w:rPr>
          <w:rFonts w:ascii="Calibri" w:hAnsi="Calibri" w:cs="Calibri"/>
          <w:i/>
          <w:iCs/>
          <w:noProof/>
        </w:rPr>
        <w:t>20</w:t>
      </w:r>
      <w:r w:rsidRPr="0098196E">
        <w:rPr>
          <w:rFonts w:ascii="Calibri" w:hAnsi="Calibri" w:cs="Calibri"/>
          <w:noProof/>
        </w:rPr>
        <w:t>(22), 6532. https://doi.org/10.3390/S20226532</w:t>
      </w:r>
    </w:p>
    <w:p w14:paraId="2388B14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Mohanty, P. K., &amp; Dewang, H. S. (2021). A smart path planner for wheeled mobile robots using adaptive particle swarm optimization. </w:t>
      </w:r>
      <w:r w:rsidRPr="0098196E">
        <w:rPr>
          <w:rFonts w:ascii="Calibri" w:hAnsi="Calibri" w:cs="Calibri"/>
          <w:i/>
          <w:iCs/>
          <w:noProof/>
        </w:rPr>
        <w:t>Journal of the Brazilian Society of Mechanical Sciences and Engineering</w:t>
      </w:r>
      <w:r w:rsidRPr="0098196E">
        <w:rPr>
          <w:rFonts w:ascii="Calibri" w:hAnsi="Calibri" w:cs="Calibri"/>
          <w:noProof/>
        </w:rPr>
        <w:t xml:space="preserve">, </w:t>
      </w:r>
      <w:r w:rsidRPr="0098196E">
        <w:rPr>
          <w:rFonts w:ascii="Calibri" w:hAnsi="Calibri" w:cs="Calibri"/>
          <w:i/>
          <w:iCs/>
          <w:noProof/>
        </w:rPr>
        <w:t>43</w:t>
      </w:r>
      <w:r w:rsidRPr="0098196E">
        <w:rPr>
          <w:rFonts w:ascii="Calibri" w:hAnsi="Calibri" w:cs="Calibri"/>
          <w:noProof/>
        </w:rPr>
        <w:t>(2). https://doi.org/10.1007/S40430-021-02827-7</w:t>
      </w:r>
    </w:p>
    <w:p w14:paraId="4E066C0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Moravec, H. P. (n.d.). </w:t>
      </w:r>
      <w:r w:rsidRPr="0098196E">
        <w:rPr>
          <w:rFonts w:ascii="Calibri" w:hAnsi="Calibri" w:cs="Calibri"/>
          <w:i/>
          <w:iCs/>
          <w:noProof/>
        </w:rPr>
        <w:t>Rover Visual Obstacle Avoidance</w:t>
      </w:r>
      <w:r w:rsidRPr="0098196E">
        <w:rPr>
          <w:rFonts w:ascii="Calibri" w:hAnsi="Calibri" w:cs="Calibri"/>
          <w:noProof/>
        </w:rPr>
        <w:t>.</w:t>
      </w:r>
    </w:p>
    <w:p w14:paraId="676B23F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Morimoto, C., &amp; Chellappa, R. (1998). Evaluation of image stabilization algorithms. </w:t>
      </w:r>
      <w:r w:rsidRPr="0098196E">
        <w:rPr>
          <w:rFonts w:ascii="Calibri" w:hAnsi="Calibri" w:cs="Calibri"/>
          <w:i/>
          <w:iCs/>
          <w:noProof/>
        </w:rPr>
        <w:t>ICASSP, IEEE International Conference on Acoustics, Speech and Signal Processing - Proceedings</w:t>
      </w:r>
      <w:r w:rsidRPr="0098196E">
        <w:rPr>
          <w:rFonts w:ascii="Calibri" w:hAnsi="Calibri" w:cs="Calibri"/>
          <w:noProof/>
        </w:rPr>
        <w:t xml:space="preserve">, </w:t>
      </w:r>
      <w:r w:rsidRPr="0098196E">
        <w:rPr>
          <w:rFonts w:ascii="Calibri" w:hAnsi="Calibri" w:cs="Calibri"/>
          <w:i/>
          <w:iCs/>
          <w:noProof/>
        </w:rPr>
        <w:t>5</w:t>
      </w:r>
      <w:r w:rsidRPr="0098196E">
        <w:rPr>
          <w:rFonts w:ascii="Calibri" w:hAnsi="Calibri" w:cs="Calibri"/>
          <w:noProof/>
        </w:rPr>
        <w:t>, 2789–2792. https://doi.org/10.1109/ICASSP.1998.678102</w:t>
      </w:r>
    </w:p>
    <w:p w14:paraId="144F389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Mubarak, M. N. (2013). </w:t>
      </w:r>
      <w:r w:rsidRPr="0098196E">
        <w:rPr>
          <w:rFonts w:ascii="Calibri" w:hAnsi="Calibri" w:cs="Calibri"/>
          <w:i/>
          <w:iCs/>
          <w:noProof/>
        </w:rPr>
        <w:t>Degree Programme in Machine Automation Mubarak, Muhammad Nauman: Outdoor Obstacle Detection using Ultrasonic sensors for an autonomous vehicle ensuring safe operations</w:t>
      </w:r>
      <w:r w:rsidRPr="0098196E">
        <w:rPr>
          <w:rFonts w:ascii="Calibri" w:hAnsi="Calibri" w:cs="Calibri"/>
          <w:noProof/>
        </w:rPr>
        <w:t>.</w:t>
      </w:r>
    </w:p>
    <w:p w14:paraId="3E39958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New Zealand IoT Alliance. (2019). </w:t>
      </w:r>
      <w:r w:rsidRPr="0098196E">
        <w:rPr>
          <w:rFonts w:ascii="Calibri" w:hAnsi="Calibri" w:cs="Calibri"/>
          <w:i/>
          <w:iCs/>
          <w:noProof/>
        </w:rPr>
        <w:t>IoT Spectrum in New Zealand Spectrum available in New Zealand for IoT Systems</w:t>
      </w:r>
      <w:r w:rsidRPr="0098196E">
        <w:rPr>
          <w:rFonts w:ascii="Calibri" w:hAnsi="Calibri" w:cs="Calibri"/>
          <w:noProof/>
        </w:rPr>
        <w:t>. http://www.iot.org.au/wp/wp-content/uploads/2016/12/IoTSpectrumFactSheet.pdf</w:t>
      </w:r>
    </w:p>
    <w:p w14:paraId="422A0BC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Nguyen-Huu, P.-N., &amp; Titus, J. (2009). </w:t>
      </w:r>
      <w:r w:rsidRPr="0098196E">
        <w:rPr>
          <w:rFonts w:ascii="Calibri" w:hAnsi="Calibri" w:cs="Calibri"/>
          <w:i/>
          <w:iCs/>
          <w:noProof/>
        </w:rPr>
        <w:t>Reliability and Failure in Unmanned Ground Vehicle (UGV)</w:t>
      </w:r>
      <w:r w:rsidRPr="0098196E">
        <w:rPr>
          <w:rFonts w:ascii="Calibri" w:hAnsi="Calibri" w:cs="Calibri"/>
          <w:noProof/>
        </w:rPr>
        <w:t>. http://grrc.engin.umich.edu/</w:t>
      </w:r>
    </w:p>
    <w:p w14:paraId="6212797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Nguyen Viet, C., &amp; Marshall, I. (n.d.). </w:t>
      </w:r>
      <w:r w:rsidRPr="0098196E">
        <w:rPr>
          <w:rFonts w:ascii="Calibri" w:hAnsi="Calibri" w:cs="Calibri"/>
          <w:i/>
          <w:iCs/>
          <w:noProof/>
        </w:rPr>
        <w:t>VISION-BASED OBSTACLE AVOIDANCE FOR A SMALL, LOW-COST ROBOT</w:t>
      </w:r>
      <w:r w:rsidRPr="0098196E">
        <w:rPr>
          <w:rFonts w:ascii="Calibri" w:hAnsi="Calibri" w:cs="Calibri"/>
          <w:noProof/>
        </w:rPr>
        <w:t>.</w:t>
      </w:r>
    </w:p>
    <w:p w14:paraId="79CA3EC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Noori, K. K., Kumar Mishra, M., &amp; Abdullah, Z. (n.d.). </w:t>
      </w:r>
      <w:r w:rsidRPr="0098196E">
        <w:rPr>
          <w:rFonts w:ascii="Calibri" w:hAnsi="Calibri" w:cs="Calibri"/>
          <w:i/>
          <w:iCs/>
          <w:noProof/>
        </w:rPr>
        <w:t>VISION-BASED OBSTACLE AVOIDANCE ON QUADCOPTER</w:t>
      </w:r>
      <w:r w:rsidRPr="0098196E">
        <w:rPr>
          <w:rFonts w:ascii="Calibri" w:hAnsi="Calibri" w:cs="Calibri"/>
          <w:noProof/>
        </w:rPr>
        <w:t>. Retrieved June 4, 2022, from www.tjprc.org</w:t>
      </w:r>
    </w:p>
    <w:p w14:paraId="5ED6C70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Norouzian, F., Marchetti, E., Hoare, E., Gashinova, M., Constantinou, C., Gardner, P., &amp; Cherniakov, M. (2019). Experimental study on low-THz automotive radar signal attenuation during snowfall. </w:t>
      </w:r>
      <w:r w:rsidRPr="0098196E">
        <w:rPr>
          <w:rFonts w:ascii="Calibri" w:hAnsi="Calibri" w:cs="Calibri"/>
          <w:i/>
          <w:iCs/>
          <w:noProof/>
        </w:rPr>
        <w:t>IET Radar, Sonar and Navigation</w:t>
      </w:r>
      <w:r w:rsidRPr="0098196E">
        <w:rPr>
          <w:rFonts w:ascii="Calibri" w:hAnsi="Calibri" w:cs="Calibri"/>
          <w:noProof/>
        </w:rPr>
        <w:t xml:space="preserve">, </w:t>
      </w:r>
      <w:r w:rsidRPr="0098196E">
        <w:rPr>
          <w:rFonts w:ascii="Calibri" w:hAnsi="Calibri" w:cs="Calibri"/>
          <w:i/>
          <w:iCs/>
          <w:noProof/>
        </w:rPr>
        <w:t>13</w:t>
      </w:r>
      <w:r w:rsidRPr="0098196E">
        <w:rPr>
          <w:rFonts w:ascii="Calibri" w:hAnsi="Calibri" w:cs="Calibri"/>
          <w:noProof/>
        </w:rPr>
        <w:t>(9), 1421–1427. https://doi.org/10.1049/IET-RSN.2018.5644</w:t>
      </w:r>
    </w:p>
    <w:p w14:paraId="709F6CF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NZ Government. (2018). </w:t>
      </w:r>
      <w:r w:rsidRPr="0098196E">
        <w:rPr>
          <w:rFonts w:ascii="Calibri" w:hAnsi="Calibri" w:cs="Calibri"/>
          <w:i/>
          <w:iCs/>
          <w:noProof/>
        </w:rPr>
        <w:t>National Animal Identification and Tracing (NAIT) programme | NZ Government</w:t>
      </w:r>
      <w:r w:rsidRPr="0098196E">
        <w:rPr>
          <w:rFonts w:ascii="Calibri" w:hAnsi="Calibri" w:cs="Calibri"/>
          <w:noProof/>
        </w:rPr>
        <w:t>. https://www.mpi.govt.nz/animals/national-animal-identification-tracing-nait-programme/</w:t>
      </w:r>
    </w:p>
    <w:p w14:paraId="2F24AD8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Odeh, S., &amp; Faqeh, R. (2009). </w:t>
      </w:r>
      <w:r w:rsidRPr="0098196E">
        <w:rPr>
          <w:rFonts w:ascii="Calibri" w:hAnsi="Calibri" w:cs="Calibri"/>
          <w:i/>
          <w:iCs/>
          <w:noProof/>
        </w:rPr>
        <w:t>Vision-Based Obstacle Avoidance of Mobile Robot UsingQuantized Spatial Model Formal Analysis of Attestation in Trusted Execution Environments View project</w:t>
      </w:r>
      <w:r w:rsidRPr="0098196E">
        <w:rPr>
          <w:rFonts w:ascii="Calibri" w:hAnsi="Calibri" w:cs="Calibri"/>
          <w:noProof/>
        </w:rPr>
        <w:t>. https://doi.org/10.3844/ajeassp.2009.611.619</w:t>
      </w:r>
    </w:p>
    <w:p w14:paraId="2D22E87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Odelga, M., Kochanek, N., &amp; Bulthoff, H. H. (2017). Efficient real-time video stabilization for UAVs using only IMU data. </w:t>
      </w:r>
      <w:r w:rsidRPr="0098196E">
        <w:rPr>
          <w:rFonts w:ascii="Calibri" w:hAnsi="Calibri" w:cs="Calibri"/>
          <w:i/>
          <w:iCs/>
          <w:noProof/>
        </w:rPr>
        <w:t>2017 Workshop on Research, Education and Development of Unmanned Aerial Systems, RED-UAS 2017</w:t>
      </w:r>
      <w:r w:rsidRPr="0098196E">
        <w:rPr>
          <w:rFonts w:ascii="Calibri" w:hAnsi="Calibri" w:cs="Calibri"/>
          <w:noProof/>
        </w:rPr>
        <w:t>, 210–215. https://doi.org/10.1109/RED-UAS.2017.8101668</w:t>
      </w:r>
    </w:p>
    <w:p w14:paraId="2F3C184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Ofir, N., Galun, M., Nadler, B., &amp; Basri, R. (n.d.). </w:t>
      </w:r>
      <w:r w:rsidRPr="0098196E">
        <w:rPr>
          <w:rFonts w:ascii="Calibri" w:hAnsi="Calibri" w:cs="Calibri"/>
          <w:i/>
          <w:iCs/>
          <w:noProof/>
        </w:rPr>
        <w:t>Fast Detection of Curved Edges at Low SNR</w:t>
      </w:r>
      <w:r w:rsidRPr="0098196E">
        <w:rPr>
          <w:rFonts w:ascii="Calibri" w:hAnsi="Calibri" w:cs="Calibri"/>
          <w:noProof/>
        </w:rPr>
        <w:t>.</w:t>
      </w:r>
    </w:p>
    <w:p w14:paraId="2F7D5FB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OneNZ. (2023a). </w:t>
      </w:r>
      <w:r w:rsidRPr="0098196E">
        <w:rPr>
          <w:rFonts w:ascii="Calibri" w:hAnsi="Calibri" w:cs="Calibri"/>
          <w:i/>
          <w:iCs/>
          <w:noProof/>
        </w:rPr>
        <w:t>OneNZ and Starlink</w:t>
      </w:r>
      <w:r w:rsidRPr="0098196E">
        <w:rPr>
          <w:rFonts w:ascii="Calibri" w:hAnsi="Calibri" w:cs="Calibri"/>
          <w:noProof/>
        </w:rPr>
        <w:t>. https://one.nz/why-choose-us/spacex/</w:t>
      </w:r>
    </w:p>
    <w:p w14:paraId="77CD171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OneNZ. (2023b). </w:t>
      </w:r>
      <w:r w:rsidRPr="0098196E">
        <w:rPr>
          <w:rFonts w:ascii="Calibri" w:hAnsi="Calibri" w:cs="Calibri"/>
          <w:i/>
          <w:iCs/>
          <w:noProof/>
        </w:rPr>
        <w:t>OneNZ Network coverage</w:t>
      </w:r>
      <w:r w:rsidRPr="0098196E">
        <w:rPr>
          <w:rFonts w:ascii="Calibri" w:hAnsi="Calibri" w:cs="Calibri"/>
          <w:noProof/>
        </w:rPr>
        <w:t>. https://one.nz/network/coverage/</w:t>
      </w:r>
    </w:p>
    <w:p w14:paraId="11FAB42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Parhi, D. R., &amp; Mohanty, P. K. (2016). IWO-based adaptive neuro-fuzzy controller for mobile robot navigation in cluttered environments. </w:t>
      </w:r>
      <w:r w:rsidRPr="0098196E">
        <w:rPr>
          <w:rFonts w:ascii="Calibri" w:hAnsi="Calibri" w:cs="Calibri"/>
          <w:i/>
          <w:iCs/>
          <w:noProof/>
        </w:rPr>
        <w:t>International Journal of Advanced Manufacturing Technology</w:t>
      </w:r>
      <w:r w:rsidRPr="0098196E">
        <w:rPr>
          <w:rFonts w:ascii="Calibri" w:hAnsi="Calibri" w:cs="Calibri"/>
          <w:noProof/>
        </w:rPr>
        <w:t xml:space="preserve">, </w:t>
      </w:r>
      <w:r w:rsidRPr="0098196E">
        <w:rPr>
          <w:rFonts w:ascii="Calibri" w:hAnsi="Calibri" w:cs="Calibri"/>
          <w:i/>
          <w:iCs/>
          <w:noProof/>
        </w:rPr>
        <w:t>83</w:t>
      </w:r>
      <w:r w:rsidRPr="0098196E">
        <w:rPr>
          <w:rFonts w:ascii="Calibri" w:hAnsi="Calibri" w:cs="Calibri"/>
          <w:noProof/>
        </w:rPr>
        <w:t>(9–12), 1607–1625. https://doi.org/10.1007/S00170-015-7512-5</w:t>
      </w:r>
    </w:p>
    <w:p w14:paraId="59DD1E7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Petterson, T. C. (2020). </w:t>
      </w:r>
      <w:r w:rsidRPr="0098196E">
        <w:rPr>
          <w:rFonts w:ascii="Calibri" w:hAnsi="Calibri" w:cs="Calibri"/>
          <w:i/>
          <w:iCs/>
          <w:noProof/>
        </w:rPr>
        <w:t>Development of an electric vehicle for autonomous use on a New Zealand dairy farm</w:t>
      </w:r>
      <w:r w:rsidRPr="0098196E">
        <w:rPr>
          <w:rFonts w:ascii="Calibri" w:hAnsi="Calibri" w:cs="Calibri"/>
          <w:noProof/>
        </w:rPr>
        <w:t>.</w:t>
      </w:r>
    </w:p>
    <w:p w14:paraId="12E5C7B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Qureshi, U., &amp; Golnaraghi, F. (2017). An Algorithm for the In-Field Calibration of a MEMS IMU. </w:t>
      </w:r>
      <w:r w:rsidRPr="0098196E">
        <w:rPr>
          <w:rFonts w:ascii="Calibri" w:hAnsi="Calibri" w:cs="Calibri"/>
          <w:i/>
          <w:iCs/>
          <w:noProof/>
        </w:rPr>
        <w:t>IEEE Sensors Journal</w:t>
      </w:r>
      <w:r w:rsidRPr="0098196E">
        <w:rPr>
          <w:rFonts w:ascii="Calibri" w:hAnsi="Calibri" w:cs="Calibri"/>
          <w:noProof/>
        </w:rPr>
        <w:t xml:space="preserve">, </w:t>
      </w:r>
      <w:r w:rsidRPr="0098196E">
        <w:rPr>
          <w:rFonts w:ascii="Calibri" w:hAnsi="Calibri" w:cs="Calibri"/>
          <w:i/>
          <w:iCs/>
          <w:noProof/>
        </w:rPr>
        <w:t>17</w:t>
      </w:r>
      <w:r w:rsidRPr="0098196E">
        <w:rPr>
          <w:rFonts w:ascii="Calibri" w:hAnsi="Calibri" w:cs="Calibri"/>
          <w:noProof/>
        </w:rPr>
        <w:t>(22), 7479–7486. https://doi.org/10.1109/JSEN.2017.2751572</w:t>
      </w:r>
    </w:p>
    <w:p w14:paraId="142AA7B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Rajavarshini, R., Shruthi, S., Mahanth, P., Kumar, B. C., &amp; Suyampulingam, A. (2021). Comparative analysis of image processing techniques for obstacle avoidance and path deduction. </w:t>
      </w:r>
      <w:r w:rsidRPr="0098196E">
        <w:rPr>
          <w:rFonts w:ascii="Calibri" w:hAnsi="Calibri" w:cs="Calibri"/>
          <w:i/>
          <w:iCs/>
          <w:noProof/>
        </w:rPr>
        <w:t>Journal of Physics, Conference Series</w:t>
      </w:r>
      <w:r w:rsidRPr="0098196E">
        <w:rPr>
          <w:rFonts w:ascii="Calibri" w:hAnsi="Calibri" w:cs="Calibri"/>
          <w:noProof/>
        </w:rPr>
        <w:t xml:space="preserve">, </w:t>
      </w:r>
      <w:r w:rsidRPr="0098196E">
        <w:rPr>
          <w:rFonts w:ascii="Calibri" w:hAnsi="Calibri" w:cs="Calibri"/>
          <w:i/>
          <w:iCs/>
          <w:noProof/>
        </w:rPr>
        <w:t>2070</w:t>
      </w:r>
      <w:r w:rsidRPr="0098196E">
        <w:rPr>
          <w:rFonts w:ascii="Calibri" w:hAnsi="Calibri" w:cs="Calibri"/>
          <w:noProof/>
        </w:rPr>
        <w:t>(1), 1–10. https://doi.org/10.1088/1742-6596/2070/1/012121</w:t>
      </w:r>
    </w:p>
    <w:p w14:paraId="43701BB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Ramseyer, A., Boissy, A., Thierry, B., &amp; Dumont, B. (2009). Individual and social determinants of spontaneous group movements in cattle and sheep. </w:t>
      </w:r>
      <w:r w:rsidRPr="0098196E">
        <w:rPr>
          <w:rFonts w:ascii="Calibri" w:hAnsi="Calibri" w:cs="Calibri"/>
          <w:i/>
          <w:iCs/>
          <w:noProof/>
        </w:rPr>
        <w:t>Animal</w:t>
      </w:r>
      <w:r w:rsidRPr="0098196E">
        <w:rPr>
          <w:rFonts w:ascii="Calibri" w:hAnsi="Calibri" w:cs="Calibri"/>
          <w:noProof/>
        </w:rPr>
        <w:t xml:space="preserve">, </w:t>
      </w:r>
      <w:r w:rsidRPr="0098196E">
        <w:rPr>
          <w:rFonts w:ascii="Calibri" w:hAnsi="Calibri" w:cs="Calibri"/>
          <w:i/>
          <w:iCs/>
          <w:noProof/>
        </w:rPr>
        <w:t>3</w:t>
      </w:r>
      <w:r w:rsidRPr="0098196E">
        <w:rPr>
          <w:rFonts w:ascii="Calibri" w:hAnsi="Calibri" w:cs="Calibri"/>
          <w:noProof/>
        </w:rPr>
        <w:t>(9), 1319–1326. https://doi.org/10.1017/S1751731109004790</w:t>
      </w:r>
    </w:p>
    <w:p w14:paraId="3EE3792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Raspberry. (n.d.). </w:t>
      </w:r>
      <w:r w:rsidRPr="0098196E">
        <w:rPr>
          <w:rFonts w:ascii="Calibri" w:hAnsi="Calibri" w:cs="Calibri"/>
          <w:i/>
          <w:iCs/>
          <w:noProof/>
        </w:rPr>
        <w:t>Buy a Raspberry Pi 4 Model B – Raspberry Pi</w:t>
      </w:r>
      <w:r w:rsidRPr="0098196E">
        <w:rPr>
          <w:rFonts w:ascii="Calibri" w:hAnsi="Calibri" w:cs="Calibri"/>
          <w:noProof/>
        </w:rPr>
        <w:t>. Retrieved August 12, 2023, from https://www.raspberrypi.com/products/raspberry-pi-4-model-b/?variant=raspberry-pi-4-model-b-4gb</w:t>
      </w:r>
    </w:p>
    <w:p w14:paraId="37AC49F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Ren, K., Karlsson, J., Liuska, M., Hartikainen, M., Hansen, I., &amp; Jørgensen, G. H. M. (2020). A sensor-fusion-system for tracking sheep location and behaviour. </w:t>
      </w:r>
      <w:r w:rsidRPr="0098196E">
        <w:rPr>
          <w:rFonts w:ascii="Calibri" w:hAnsi="Calibri" w:cs="Calibri"/>
          <w:i/>
          <w:iCs/>
          <w:noProof/>
        </w:rPr>
        <w:t>International Journal of Distributed Sensor Networks</w:t>
      </w:r>
      <w:r w:rsidRPr="0098196E">
        <w:rPr>
          <w:rFonts w:ascii="Calibri" w:hAnsi="Calibri" w:cs="Calibri"/>
          <w:noProof/>
        </w:rPr>
        <w:t xml:space="preserve">, </w:t>
      </w:r>
      <w:r w:rsidRPr="0098196E">
        <w:rPr>
          <w:rFonts w:ascii="Calibri" w:hAnsi="Calibri" w:cs="Calibri"/>
          <w:i/>
          <w:iCs/>
          <w:noProof/>
        </w:rPr>
        <w:t>16</w:t>
      </w:r>
      <w:r w:rsidRPr="0098196E">
        <w:rPr>
          <w:rFonts w:ascii="Calibri" w:hAnsi="Calibri" w:cs="Calibri"/>
          <w:noProof/>
        </w:rPr>
        <w:t>(5). https://doi.org/10.1177/1550147720921776</w:t>
      </w:r>
    </w:p>
    <w:p w14:paraId="679ED01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Rodriguez F., S. A., Frémont, V., &amp; Bonnifait, P. (2008). Extrinsic calibration between a multi-layer </w:t>
      </w:r>
      <w:r w:rsidRPr="0098196E">
        <w:rPr>
          <w:rFonts w:ascii="Calibri" w:hAnsi="Calibri" w:cs="Calibri"/>
          <w:noProof/>
        </w:rPr>
        <w:lastRenderedPageBreak/>
        <w:t xml:space="preserve">lidar and a camera. </w:t>
      </w:r>
      <w:r w:rsidRPr="0098196E">
        <w:rPr>
          <w:rFonts w:ascii="Calibri" w:hAnsi="Calibri" w:cs="Calibri"/>
          <w:i/>
          <w:iCs/>
          <w:noProof/>
        </w:rPr>
        <w:t>IEEE International Conference on Multisensor Fusion and Integration for Intelligent Systems</w:t>
      </w:r>
      <w:r w:rsidRPr="0098196E">
        <w:rPr>
          <w:rFonts w:ascii="Calibri" w:hAnsi="Calibri" w:cs="Calibri"/>
          <w:noProof/>
        </w:rPr>
        <w:t>, 214–219. https://doi.org/10.1109/MFI.2008.4648067</w:t>
      </w:r>
    </w:p>
    <w:p w14:paraId="52A2CFA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Rosique, F., Navarro, P. J., Fernández, C., &amp; Padilla, A. (2019). A systematic review of perception system and simulators for autonomous vehicles research. </w:t>
      </w:r>
      <w:r w:rsidRPr="0098196E">
        <w:rPr>
          <w:rFonts w:ascii="Calibri" w:hAnsi="Calibri" w:cs="Calibri"/>
          <w:i/>
          <w:iCs/>
          <w:noProof/>
        </w:rPr>
        <w:t>Sensors (Switzerland)</w:t>
      </w:r>
      <w:r w:rsidRPr="0098196E">
        <w:rPr>
          <w:rFonts w:ascii="Calibri" w:hAnsi="Calibri" w:cs="Calibri"/>
          <w:noProof/>
        </w:rPr>
        <w:t xml:space="preserve">, </w:t>
      </w:r>
      <w:r w:rsidRPr="0098196E">
        <w:rPr>
          <w:rFonts w:ascii="Calibri" w:hAnsi="Calibri" w:cs="Calibri"/>
          <w:i/>
          <w:iCs/>
          <w:noProof/>
        </w:rPr>
        <w:t>19</w:t>
      </w:r>
      <w:r w:rsidRPr="0098196E">
        <w:rPr>
          <w:rFonts w:ascii="Calibri" w:hAnsi="Calibri" w:cs="Calibri"/>
          <w:noProof/>
        </w:rPr>
        <w:t>(3). https://doi.org/10.3390/S19030648</w:t>
      </w:r>
    </w:p>
    <w:p w14:paraId="4B0477A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Ryu, Y. G., Roh, H. C., &amp; Chung, M. J. (2010). Video stabilization for robot eye using IMU-aided feature tracker. </w:t>
      </w:r>
      <w:r w:rsidRPr="0098196E">
        <w:rPr>
          <w:rFonts w:ascii="Calibri" w:hAnsi="Calibri" w:cs="Calibri"/>
          <w:i/>
          <w:iCs/>
          <w:noProof/>
        </w:rPr>
        <w:t>ICCAS 2010 - International Conference on Control, Automation and Systems</w:t>
      </w:r>
      <w:r w:rsidRPr="0098196E">
        <w:rPr>
          <w:rFonts w:ascii="Calibri" w:hAnsi="Calibri" w:cs="Calibri"/>
          <w:noProof/>
        </w:rPr>
        <w:t>, 1875–1878. https://doi.org/10.1109/ICCAS.2010.5670177</w:t>
      </w:r>
    </w:p>
    <w:p w14:paraId="056F40E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Sabatini, A. M. (2006). Quaternion-based extended Kalman filter for determining orientation by inertial and magnetic sensing. </w:t>
      </w:r>
      <w:r w:rsidRPr="0098196E">
        <w:rPr>
          <w:rFonts w:ascii="Calibri" w:hAnsi="Calibri" w:cs="Calibri"/>
          <w:i/>
          <w:iCs/>
          <w:noProof/>
        </w:rPr>
        <w:t>IEEE Transactions on Biomedical Engineering</w:t>
      </w:r>
      <w:r w:rsidRPr="0098196E">
        <w:rPr>
          <w:rFonts w:ascii="Calibri" w:hAnsi="Calibri" w:cs="Calibri"/>
          <w:noProof/>
        </w:rPr>
        <w:t xml:space="preserve">, </w:t>
      </w:r>
      <w:r w:rsidRPr="0098196E">
        <w:rPr>
          <w:rFonts w:ascii="Calibri" w:hAnsi="Calibri" w:cs="Calibri"/>
          <w:i/>
          <w:iCs/>
          <w:noProof/>
        </w:rPr>
        <w:t>53</w:t>
      </w:r>
      <w:r w:rsidRPr="0098196E">
        <w:rPr>
          <w:rFonts w:ascii="Calibri" w:hAnsi="Calibri" w:cs="Calibri"/>
          <w:noProof/>
        </w:rPr>
        <w:t>(7), 1346–1356. https://doi.org/10.1109/TBME.2006.875664</w:t>
      </w:r>
    </w:p>
    <w:p w14:paraId="18197B5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Samarasinghe, S. (2006). </w:t>
      </w:r>
      <w:r w:rsidRPr="0098196E">
        <w:rPr>
          <w:rFonts w:ascii="Calibri" w:hAnsi="Calibri" w:cs="Calibri"/>
          <w:i/>
          <w:iCs/>
          <w:noProof/>
        </w:rPr>
        <w:t>Neural Networks for Applied Sciences and Engineering: From Fundamentals to Complex Pattern Recognition</w:t>
      </w:r>
      <w:r w:rsidRPr="0098196E">
        <w:rPr>
          <w:rFonts w:ascii="Calibri" w:hAnsi="Calibri" w:cs="Calibri"/>
          <w:noProof/>
        </w:rPr>
        <w:t>. Auerbach Publications. https://www.amazon.com/Neural-Networks-Applied-Sciences-Engineering-ebook/dp/B008GXJR9S</w:t>
      </w:r>
    </w:p>
    <w:p w14:paraId="249E876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Schäfer, B. H., Proetzsch, M., &amp; Berns, K. (2005). </w:t>
      </w:r>
      <w:r w:rsidRPr="0098196E">
        <w:rPr>
          <w:rFonts w:ascii="Calibri" w:hAnsi="Calibri" w:cs="Calibri"/>
          <w:i/>
          <w:iCs/>
          <w:noProof/>
        </w:rPr>
        <w:t>Stereo-Vision-Based Obstacle Avoidance in Rough Outdoor Terrain</w:t>
      </w:r>
      <w:r w:rsidRPr="0098196E">
        <w:rPr>
          <w:rFonts w:ascii="Calibri" w:hAnsi="Calibri" w:cs="Calibri"/>
          <w:noProof/>
        </w:rPr>
        <w:t>. www.deere.com</w:t>
      </w:r>
    </w:p>
    <w:p w14:paraId="70BCAA5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Schneider, R., &amp; Wenger, J. (2003). High resolution radar for automobile applications. </w:t>
      </w:r>
      <w:r w:rsidRPr="0098196E">
        <w:rPr>
          <w:rFonts w:ascii="Calibri" w:hAnsi="Calibri" w:cs="Calibri"/>
          <w:i/>
          <w:iCs/>
          <w:noProof/>
        </w:rPr>
        <w:t>Advances in Radio Science</w:t>
      </w:r>
      <w:r w:rsidRPr="0098196E">
        <w:rPr>
          <w:rFonts w:ascii="Calibri" w:hAnsi="Calibri" w:cs="Calibri"/>
          <w:noProof/>
        </w:rPr>
        <w:t xml:space="preserve">, </w:t>
      </w:r>
      <w:r w:rsidRPr="0098196E">
        <w:rPr>
          <w:rFonts w:ascii="Calibri" w:hAnsi="Calibri" w:cs="Calibri"/>
          <w:i/>
          <w:iCs/>
          <w:noProof/>
        </w:rPr>
        <w:t>1</w:t>
      </w:r>
      <w:r w:rsidRPr="0098196E">
        <w:rPr>
          <w:rFonts w:ascii="Calibri" w:hAnsi="Calibri" w:cs="Calibri"/>
          <w:noProof/>
        </w:rPr>
        <w:t>, 105–111. https://doi.org/10.5194/ARS-1-105-2003</w:t>
      </w:r>
    </w:p>
    <w:p w14:paraId="10DEDEF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Schwertfeger, S., Birk, A., &amp; Bülow, H. (2011). Using iFMI spectral registration for video stabilization and motion detection by an Unmanned Aerial Vehicle (UAV). </w:t>
      </w:r>
      <w:r w:rsidRPr="0098196E">
        <w:rPr>
          <w:rFonts w:ascii="Calibri" w:hAnsi="Calibri" w:cs="Calibri"/>
          <w:i/>
          <w:iCs/>
          <w:noProof/>
        </w:rPr>
        <w:t>9th IEEE International Symposium on Safety, Security, and Rescue Robotics, SSRR 2011</w:t>
      </w:r>
      <w:r w:rsidRPr="0098196E">
        <w:rPr>
          <w:rFonts w:ascii="Calibri" w:hAnsi="Calibri" w:cs="Calibri"/>
          <w:noProof/>
        </w:rPr>
        <w:t>, 61–67. https://doi.org/10.1109/SSRR.2011.6106770</w:t>
      </w:r>
    </w:p>
    <w:p w14:paraId="511C4ED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Sethi, P., &amp; Sarangi, S. R. (2017). Internet of Things: Architectures, Protocols, and Applications. </w:t>
      </w:r>
      <w:r w:rsidRPr="0098196E">
        <w:rPr>
          <w:rFonts w:ascii="Calibri" w:hAnsi="Calibri" w:cs="Calibri"/>
          <w:i/>
          <w:iCs/>
          <w:noProof/>
        </w:rPr>
        <w:t>Journal of Electrical and Computer Engineering</w:t>
      </w:r>
      <w:r w:rsidRPr="0098196E">
        <w:rPr>
          <w:rFonts w:ascii="Calibri" w:hAnsi="Calibri" w:cs="Calibri"/>
          <w:noProof/>
        </w:rPr>
        <w:t xml:space="preserve">, </w:t>
      </w:r>
      <w:r w:rsidRPr="0098196E">
        <w:rPr>
          <w:rFonts w:ascii="Calibri" w:hAnsi="Calibri" w:cs="Calibri"/>
          <w:i/>
          <w:iCs/>
          <w:noProof/>
        </w:rPr>
        <w:t>2017</w:t>
      </w:r>
      <w:r w:rsidRPr="0098196E">
        <w:rPr>
          <w:rFonts w:ascii="Calibri" w:hAnsi="Calibri" w:cs="Calibri"/>
          <w:noProof/>
        </w:rPr>
        <w:t>, 1–25. https://doi.org/10.1155/2017/9324035</w:t>
      </w:r>
    </w:p>
    <w:p w14:paraId="4608A4C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Shanmuga Sundaram, B. (2016). A quantitative analysis of 802.11ah wireless standard. </w:t>
      </w:r>
      <w:r w:rsidRPr="0098196E">
        <w:rPr>
          <w:rFonts w:ascii="Calibri" w:hAnsi="Calibri" w:cs="Calibri"/>
          <w:i/>
          <w:iCs/>
          <w:noProof/>
        </w:rPr>
        <w:t>International Journal of Latest Research in Engineering and Technology</w:t>
      </w:r>
      <w:r w:rsidRPr="0098196E">
        <w:rPr>
          <w:rFonts w:ascii="Calibri" w:hAnsi="Calibri" w:cs="Calibri"/>
          <w:noProof/>
        </w:rPr>
        <w:t xml:space="preserve">, </w:t>
      </w:r>
      <w:r w:rsidRPr="0098196E">
        <w:rPr>
          <w:rFonts w:ascii="Calibri" w:hAnsi="Calibri" w:cs="Calibri"/>
          <w:i/>
          <w:iCs/>
          <w:noProof/>
        </w:rPr>
        <w:t>2</w:t>
      </w:r>
      <w:r w:rsidRPr="0098196E">
        <w:rPr>
          <w:rFonts w:ascii="Calibri" w:hAnsi="Calibri" w:cs="Calibri"/>
          <w:noProof/>
        </w:rPr>
        <w:t>.</w:t>
      </w:r>
    </w:p>
    <w:p w14:paraId="54A5717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Sharma, P. S., &amp; Chitaliya, N. G. (2007). Obstacle Avoidance Using Stereo Vision: A Survey. </w:t>
      </w:r>
      <w:r w:rsidRPr="0098196E">
        <w:rPr>
          <w:rFonts w:ascii="Calibri" w:hAnsi="Calibri" w:cs="Calibri"/>
          <w:i/>
          <w:iCs/>
          <w:noProof/>
        </w:rPr>
        <w:t>International Journal of Innovative Research in Computer and Communication Engineering (An ISO</w:t>
      </w:r>
      <w:r w:rsidRPr="0098196E">
        <w:rPr>
          <w:rFonts w:ascii="Calibri" w:hAnsi="Calibri" w:cs="Calibri"/>
          <w:noProof/>
        </w:rPr>
        <w:t xml:space="preserve">, </w:t>
      </w:r>
      <w:r w:rsidRPr="0098196E">
        <w:rPr>
          <w:rFonts w:ascii="Calibri" w:hAnsi="Calibri" w:cs="Calibri"/>
          <w:i/>
          <w:iCs/>
          <w:noProof/>
        </w:rPr>
        <w:t>3297</w:t>
      </w:r>
      <w:r w:rsidRPr="0098196E">
        <w:rPr>
          <w:rFonts w:ascii="Calibri" w:hAnsi="Calibri" w:cs="Calibri"/>
          <w:noProof/>
        </w:rPr>
        <w:t>(1). https://doi.org/10.15680/ijircce.2015.0301005</w:t>
      </w:r>
    </w:p>
    <w:p w14:paraId="69FF4EB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Sharma, S. U., &amp; Shah, D. J. (2017). A Practical Animal Detection and Collision Avoidance System Using Computer Vision Technique. </w:t>
      </w:r>
      <w:r w:rsidRPr="0098196E">
        <w:rPr>
          <w:rFonts w:ascii="Calibri" w:hAnsi="Calibri" w:cs="Calibri"/>
          <w:i/>
          <w:iCs/>
          <w:noProof/>
        </w:rPr>
        <w:t>IEEE Access</w:t>
      </w:r>
      <w:r w:rsidRPr="0098196E">
        <w:rPr>
          <w:rFonts w:ascii="Calibri" w:hAnsi="Calibri" w:cs="Calibri"/>
          <w:noProof/>
        </w:rPr>
        <w:t xml:space="preserve">, </w:t>
      </w:r>
      <w:r w:rsidRPr="0098196E">
        <w:rPr>
          <w:rFonts w:ascii="Calibri" w:hAnsi="Calibri" w:cs="Calibri"/>
          <w:i/>
          <w:iCs/>
          <w:noProof/>
        </w:rPr>
        <w:t>5</w:t>
      </w:r>
      <w:r w:rsidRPr="0098196E">
        <w:rPr>
          <w:rFonts w:ascii="Calibri" w:hAnsi="Calibri" w:cs="Calibri"/>
          <w:noProof/>
        </w:rPr>
        <w:t>, 347–358. https://doi.org/10.1109/ACCESS.2016.2642981</w:t>
      </w:r>
    </w:p>
    <w:p w14:paraId="027B332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Shen, H., Pan, Q., Cheng, Y., &amp; Yu, Y. (2009). Fast video stabilization algorithm for UAV. </w:t>
      </w:r>
      <w:r w:rsidRPr="0098196E">
        <w:rPr>
          <w:rFonts w:ascii="Calibri" w:hAnsi="Calibri" w:cs="Calibri"/>
          <w:i/>
          <w:iCs/>
          <w:noProof/>
        </w:rPr>
        <w:t>Proceedings - 2009 IEEE International Conference on Intelligent Computing and Intelligent Systems, ICIS 2009</w:t>
      </w:r>
      <w:r w:rsidRPr="0098196E">
        <w:rPr>
          <w:rFonts w:ascii="Calibri" w:hAnsi="Calibri" w:cs="Calibri"/>
          <w:noProof/>
        </w:rPr>
        <w:t xml:space="preserve">, </w:t>
      </w:r>
      <w:r w:rsidRPr="0098196E">
        <w:rPr>
          <w:rFonts w:ascii="Calibri" w:hAnsi="Calibri" w:cs="Calibri"/>
          <w:i/>
          <w:iCs/>
          <w:noProof/>
        </w:rPr>
        <w:t>4</w:t>
      </w:r>
      <w:r w:rsidRPr="0098196E">
        <w:rPr>
          <w:rFonts w:ascii="Calibri" w:hAnsi="Calibri" w:cs="Calibri"/>
          <w:noProof/>
        </w:rPr>
        <w:t>, 542–546. https://doi.org/10.1109/ICICISYS.2009.5357609</w:t>
      </w:r>
    </w:p>
    <w:p w14:paraId="4B64FD0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Shene, T. N., Sridharan, K., &amp; Sudha, N. (2016). Real-Time SURF-Based Video Stabilization System for an FPGA-Driven Mobile Robot. </w:t>
      </w:r>
      <w:r w:rsidRPr="0098196E">
        <w:rPr>
          <w:rFonts w:ascii="Calibri" w:hAnsi="Calibri" w:cs="Calibri"/>
          <w:i/>
          <w:iCs/>
          <w:noProof/>
        </w:rPr>
        <w:t>IEEE Transactions on Industrial Electronics</w:t>
      </w:r>
      <w:r w:rsidRPr="0098196E">
        <w:rPr>
          <w:rFonts w:ascii="Calibri" w:hAnsi="Calibri" w:cs="Calibri"/>
          <w:noProof/>
        </w:rPr>
        <w:t xml:space="preserve">, </w:t>
      </w:r>
      <w:r w:rsidRPr="0098196E">
        <w:rPr>
          <w:rFonts w:ascii="Calibri" w:hAnsi="Calibri" w:cs="Calibri"/>
          <w:i/>
          <w:iCs/>
          <w:noProof/>
        </w:rPr>
        <w:t>63</w:t>
      </w:r>
      <w:r w:rsidRPr="0098196E">
        <w:rPr>
          <w:rFonts w:ascii="Calibri" w:hAnsi="Calibri" w:cs="Calibri"/>
          <w:noProof/>
        </w:rPr>
        <w:t>(8), 5012–5021. https://doi.org/10.1109/TIE.2016.2551684</w:t>
      </w:r>
    </w:p>
    <w:p w14:paraId="7C4C14C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Shing, L. K., Lwin, K. Z., Sein, K. K., Chan, Y., &amp; Thar, W. W. (2008). </w:t>
      </w:r>
      <w:r w:rsidRPr="0098196E">
        <w:rPr>
          <w:rFonts w:ascii="Calibri" w:hAnsi="Calibri" w:cs="Calibri"/>
          <w:i/>
          <w:iCs/>
          <w:noProof/>
        </w:rPr>
        <w:t>Real-Time Obstacle Avoidance and Fuzzy Dynamic Steering Control for an Unmanned Ground Vehicle</w:t>
      </w:r>
      <w:r w:rsidRPr="0098196E">
        <w:rPr>
          <w:rFonts w:ascii="Calibri" w:hAnsi="Calibri" w:cs="Calibri"/>
          <w:noProof/>
        </w:rPr>
        <w:t>. 978–983.</w:t>
      </w:r>
    </w:p>
    <w:p w14:paraId="0DC5938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i/>
          <w:iCs/>
          <w:noProof/>
        </w:rPr>
        <w:t>Short Range Devices GURL | Radio Spectrum Management New Zealand</w:t>
      </w:r>
      <w:r w:rsidRPr="0098196E">
        <w:rPr>
          <w:rFonts w:ascii="Calibri" w:hAnsi="Calibri" w:cs="Calibri"/>
          <w:noProof/>
        </w:rPr>
        <w:t>. (n.d.). Retrieved December 10, 2020, from https://www.rsm.govt.nz/licensing/frequencies-for-anyone/short-range-devices-gurl</w:t>
      </w:r>
    </w:p>
    <w:p w14:paraId="6FB939F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Siegwart, R., Nourbakhsh, I. R., &amp; Scaramuzza, D. (2011). </w:t>
      </w:r>
      <w:r w:rsidRPr="0098196E">
        <w:rPr>
          <w:rFonts w:ascii="Calibri" w:hAnsi="Calibri" w:cs="Calibri"/>
          <w:i/>
          <w:iCs/>
          <w:noProof/>
        </w:rPr>
        <w:t>Introduction to Autonomous Mobile Robots, Second Edition | The MIT Press</w:t>
      </w:r>
      <w:r w:rsidRPr="0098196E">
        <w:rPr>
          <w:rFonts w:ascii="Calibri" w:hAnsi="Calibri" w:cs="Calibri"/>
          <w:noProof/>
        </w:rPr>
        <w:t>. https://mitpress.mit.edu/books/introduction-autonomous-mobile-robots-second-edition</w:t>
      </w:r>
    </w:p>
    <w:p w14:paraId="2FF0D09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SigFox. (2023a). </w:t>
      </w:r>
      <w:r w:rsidRPr="0098196E">
        <w:rPr>
          <w:rFonts w:ascii="Calibri" w:hAnsi="Calibri" w:cs="Calibri"/>
          <w:i/>
          <w:iCs/>
          <w:noProof/>
        </w:rPr>
        <w:t>Coverage - Sigfox 0G Technology</w:t>
      </w:r>
      <w:r w:rsidRPr="0098196E">
        <w:rPr>
          <w:rFonts w:ascii="Calibri" w:hAnsi="Calibri" w:cs="Calibri"/>
          <w:noProof/>
        </w:rPr>
        <w:t>. https://www.sigfox.com/coverage/</w:t>
      </w:r>
    </w:p>
    <w:p w14:paraId="447EABA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SigFox. (2023b). </w:t>
      </w:r>
      <w:r w:rsidRPr="0098196E">
        <w:rPr>
          <w:rFonts w:ascii="Calibri" w:hAnsi="Calibri" w:cs="Calibri"/>
          <w:i/>
          <w:iCs/>
          <w:noProof/>
        </w:rPr>
        <w:t>What is Sigfox? - Sigfox 0G Technology</w:t>
      </w:r>
      <w:r w:rsidRPr="0098196E">
        <w:rPr>
          <w:rFonts w:ascii="Calibri" w:hAnsi="Calibri" w:cs="Calibri"/>
          <w:noProof/>
        </w:rPr>
        <w:t>. https://www.sigfox.com/what-is-sigfox/</w:t>
      </w:r>
    </w:p>
    <w:p w14:paraId="4A8D445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Simmons, R., Henriksen, L., Chrisman, L., &amp; Whelan, G. (n.d.). </w:t>
      </w:r>
      <w:r w:rsidRPr="0098196E">
        <w:rPr>
          <w:rFonts w:ascii="Calibri" w:hAnsi="Calibri" w:cs="Calibri"/>
          <w:i/>
          <w:iCs/>
          <w:noProof/>
        </w:rPr>
        <w:t>Obstacle Avoidance and Safeguarding for a Lunar Rover</w:t>
      </w:r>
      <w:r w:rsidRPr="0098196E">
        <w:rPr>
          <w:rFonts w:ascii="Calibri" w:hAnsi="Calibri" w:cs="Calibri"/>
          <w:noProof/>
        </w:rPr>
        <w:t>.</w:t>
      </w:r>
    </w:p>
    <w:p w14:paraId="2882DF4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Šljivo, A., Kerkhove, D., Tian, L., Famaey, J., Munteanu, A., Moerman, I., Hoebeke, J., &amp; De Poorter, E. (2018). Performance evaluation of IEEE 802.11ah networks with high-throughput bidirectional traffic. </w:t>
      </w:r>
      <w:r w:rsidRPr="0098196E">
        <w:rPr>
          <w:rFonts w:ascii="Calibri" w:hAnsi="Calibri" w:cs="Calibri"/>
          <w:i/>
          <w:iCs/>
          <w:noProof/>
        </w:rPr>
        <w:t>Sensors (Switzerland)</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(2), 1–28. https://doi.org/10.3390/s18020325</w:t>
      </w:r>
    </w:p>
    <w:p w14:paraId="3FBC3FF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Spark. (2021). </w:t>
      </w:r>
      <w:r w:rsidRPr="0098196E">
        <w:rPr>
          <w:rFonts w:ascii="Calibri" w:hAnsi="Calibri" w:cs="Calibri"/>
          <w:i/>
          <w:iCs/>
          <w:noProof/>
        </w:rPr>
        <w:t>Spark Network Coverage</w:t>
      </w:r>
      <w:r w:rsidRPr="0098196E">
        <w:rPr>
          <w:rFonts w:ascii="Calibri" w:hAnsi="Calibri" w:cs="Calibri"/>
          <w:noProof/>
        </w:rPr>
        <w:t>.</w:t>
      </w:r>
    </w:p>
    <w:p w14:paraId="33EEE82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Spark NZ. (2023). </w:t>
      </w:r>
      <w:r w:rsidRPr="0098196E">
        <w:rPr>
          <w:rFonts w:ascii="Calibri" w:hAnsi="Calibri" w:cs="Calibri"/>
          <w:i/>
          <w:iCs/>
          <w:noProof/>
        </w:rPr>
        <w:t>Spark NZ network coverage</w:t>
      </w:r>
      <w:r w:rsidRPr="0098196E">
        <w:rPr>
          <w:rFonts w:ascii="Calibri" w:hAnsi="Calibri" w:cs="Calibri"/>
          <w:noProof/>
        </w:rPr>
        <w:t>. https://www.spark.co.nz/shop/mobile/network.html</w:t>
      </w:r>
    </w:p>
    <w:p w14:paraId="6F4C2E6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Sparkfun. (n.d.). </w:t>
      </w:r>
      <w:r w:rsidRPr="0098196E">
        <w:rPr>
          <w:rFonts w:ascii="Calibri" w:hAnsi="Calibri" w:cs="Calibri"/>
          <w:i/>
          <w:iCs/>
          <w:noProof/>
        </w:rPr>
        <w:t>SparkFun 9DoF IMU Breakout - ICM-20948 (Qwiic) - SEN-15335 - SparkFun Electronics</w:t>
      </w:r>
      <w:r w:rsidRPr="0098196E">
        <w:rPr>
          <w:rFonts w:ascii="Calibri" w:hAnsi="Calibri" w:cs="Calibri"/>
          <w:noProof/>
        </w:rPr>
        <w:t>. Retrieved August 12, 2023, from https://www.sparkfun.com/products/15335</w:t>
      </w:r>
    </w:p>
    <w:p w14:paraId="589DEFC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Spenko, M., Kuroda, Y., Dubowsky, S., &amp; Iagnemma, K. (2006). Hazard avoidance for high-speed mobile robots in rough terrain. </w:t>
      </w:r>
      <w:r w:rsidRPr="0098196E">
        <w:rPr>
          <w:rFonts w:ascii="Calibri" w:hAnsi="Calibri" w:cs="Calibri"/>
          <w:i/>
          <w:iCs/>
          <w:noProof/>
        </w:rPr>
        <w:t>Journal of Field Robotics</w:t>
      </w:r>
      <w:r w:rsidRPr="0098196E">
        <w:rPr>
          <w:rFonts w:ascii="Calibri" w:hAnsi="Calibri" w:cs="Calibri"/>
          <w:noProof/>
        </w:rPr>
        <w:t xml:space="preserve">, </w:t>
      </w:r>
      <w:r w:rsidRPr="0098196E">
        <w:rPr>
          <w:rFonts w:ascii="Calibri" w:hAnsi="Calibri" w:cs="Calibri"/>
          <w:i/>
          <w:iCs/>
          <w:noProof/>
        </w:rPr>
        <w:t>23</w:t>
      </w:r>
      <w:r w:rsidRPr="0098196E">
        <w:rPr>
          <w:rFonts w:ascii="Calibri" w:hAnsi="Calibri" w:cs="Calibri"/>
          <w:noProof/>
        </w:rPr>
        <w:t>(5), 311–331. https://doi.org/10.1002/ROB.20118</w:t>
      </w:r>
    </w:p>
    <w:p w14:paraId="3E04799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Starlink. (2022). </w:t>
      </w:r>
      <w:r w:rsidRPr="0098196E">
        <w:rPr>
          <w:rFonts w:ascii="Calibri" w:hAnsi="Calibri" w:cs="Calibri"/>
          <w:i/>
          <w:iCs/>
          <w:noProof/>
        </w:rPr>
        <w:t>Starlink satellite coverage</w:t>
      </w:r>
      <w:r w:rsidRPr="0098196E">
        <w:rPr>
          <w:rFonts w:ascii="Calibri" w:hAnsi="Calibri" w:cs="Calibri"/>
          <w:noProof/>
        </w:rPr>
        <w:t>. https://satellitemap.space</w:t>
      </w:r>
    </w:p>
    <w:p w14:paraId="4CB9569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Starlink. (2023). </w:t>
      </w:r>
      <w:r w:rsidRPr="0098196E">
        <w:rPr>
          <w:rFonts w:ascii="Calibri" w:hAnsi="Calibri" w:cs="Calibri"/>
          <w:i/>
          <w:iCs/>
          <w:noProof/>
        </w:rPr>
        <w:t>Everything you need to know about Starlink in New Zealand</w:t>
      </w:r>
      <w:r w:rsidRPr="0098196E">
        <w:rPr>
          <w:rFonts w:ascii="Calibri" w:hAnsi="Calibri" w:cs="Calibri"/>
          <w:noProof/>
        </w:rPr>
        <w:t>. https://starlink.co.nz/starlink-new-zealand/</w:t>
      </w:r>
    </w:p>
    <w:p w14:paraId="7D3BDCA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Sugihara, R., &amp; Gupta, R. K. (2011). Path Planning of Data Mules in Sensor Networks. </w:t>
      </w:r>
      <w:r w:rsidRPr="0098196E">
        <w:rPr>
          <w:rFonts w:ascii="Calibri" w:hAnsi="Calibri" w:cs="Calibri"/>
          <w:i/>
          <w:iCs/>
          <w:noProof/>
        </w:rPr>
        <w:t>ACM Transactions on Sensor Networks (TOSN)</w:t>
      </w:r>
      <w:r w:rsidRPr="0098196E">
        <w:rPr>
          <w:rFonts w:ascii="Calibri" w:hAnsi="Calibri" w:cs="Calibri"/>
          <w:noProof/>
        </w:rPr>
        <w:t xml:space="preserve">, </w:t>
      </w:r>
      <w:r w:rsidRPr="0098196E">
        <w:rPr>
          <w:rFonts w:ascii="Calibri" w:hAnsi="Calibri" w:cs="Calibri"/>
          <w:i/>
          <w:iCs/>
          <w:noProof/>
        </w:rPr>
        <w:t>8</w:t>
      </w:r>
      <w:r w:rsidRPr="0098196E">
        <w:rPr>
          <w:rFonts w:ascii="Calibri" w:hAnsi="Calibri" w:cs="Calibri"/>
          <w:noProof/>
        </w:rPr>
        <w:t>(1), 27. https://doi.org/10.1145/1993042.1993043</w:t>
      </w:r>
    </w:p>
    <w:p w14:paraId="7C8D184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Suh, Y. S. (2019). Laser Sensors for Displacement, Distance and Position. </w:t>
      </w:r>
      <w:r w:rsidRPr="0098196E">
        <w:rPr>
          <w:rFonts w:ascii="Calibri" w:hAnsi="Calibri" w:cs="Calibri"/>
          <w:i/>
          <w:iCs/>
          <w:noProof/>
        </w:rPr>
        <w:t>Sensors (Basel, Switzerland)</w:t>
      </w:r>
      <w:r w:rsidRPr="0098196E">
        <w:rPr>
          <w:rFonts w:ascii="Calibri" w:hAnsi="Calibri" w:cs="Calibri"/>
          <w:noProof/>
        </w:rPr>
        <w:t xml:space="preserve">, </w:t>
      </w:r>
      <w:r w:rsidRPr="0098196E">
        <w:rPr>
          <w:rFonts w:ascii="Calibri" w:hAnsi="Calibri" w:cs="Calibri"/>
          <w:i/>
          <w:iCs/>
          <w:noProof/>
        </w:rPr>
        <w:t>19</w:t>
      </w:r>
      <w:r w:rsidRPr="0098196E">
        <w:rPr>
          <w:rFonts w:ascii="Calibri" w:hAnsi="Calibri" w:cs="Calibri"/>
          <w:noProof/>
        </w:rPr>
        <w:t>(8). https://doi.org/10.3390/S19081924</w:t>
      </w:r>
    </w:p>
    <w:p w14:paraId="4BE8864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Sulaimon Alli, K., Oluwafemi Onibonoje, M., Oluwole, A. S., Adegoke Ogunlade, M., Mmonyi, A. C., Ayamolowo, O., &amp; Olushola Dada, S. (2018). </w:t>
      </w:r>
      <w:r w:rsidRPr="0098196E">
        <w:rPr>
          <w:rFonts w:ascii="Calibri" w:hAnsi="Calibri" w:cs="Calibri"/>
          <w:i/>
          <w:iCs/>
          <w:noProof/>
        </w:rPr>
        <w:t>DEVELOPMENT OF AN ARDUINO-BASED OBSTACLE AVOIDANCE ROBOTIC SYSTEM FOR AN UNMANNED VEHICLE</w:t>
      </w:r>
      <w:r w:rsidRPr="0098196E">
        <w:rPr>
          <w:rFonts w:ascii="Calibri" w:hAnsi="Calibri" w:cs="Calibri"/>
          <w:noProof/>
        </w:rPr>
        <w:t xml:space="preserve">. </w:t>
      </w:r>
      <w:r w:rsidRPr="0098196E">
        <w:rPr>
          <w:rFonts w:ascii="Calibri" w:hAnsi="Calibri" w:cs="Calibri"/>
          <w:i/>
          <w:iCs/>
          <w:noProof/>
        </w:rPr>
        <w:t>13</w:t>
      </w:r>
      <w:r w:rsidRPr="0098196E">
        <w:rPr>
          <w:rFonts w:ascii="Calibri" w:hAnsi="Calibri" w:cs="Calibri"/>
          <w:noProof/>
        </w:rPr>
        <w:t>(3). www.arpnjournals.com</w:t>
      </w:r>
    </w:p>
    <w:p w14:paraId="3275083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Sun, J., Rehg, J. M., &amp; Bobick, A. (n.d.). </w:t>
      </w:r>
      <w:r w:rsidRPr="0098196E">
        <w:rPr>
          <w:rFonts w:ascii="Calibri" w:hAnsi="Calibri" w:cs="Calibri"/>
          <w:i/>
          <w:iCs/>
          <w:noProof/>
        </w:rPr>
        <w:t>Learning for Ground Robot Navigation with Autonomous Data Collection</w:t>
      </w:r>
      <w:r w:rsidRPr="0098196E">
        <w:rPr>
          <w:rFonts w:ascii="Calibri" w:hAnsi="Calibri" w:cs="Calibri"/>
          <w:noProof/>
        </w:rPr>
        <w:t>.</w:t>
      </w:r>
    </w:p>
    <w:p w14:paraId="4EC93AC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Swain, D., Gregg, D., Bishop-Hurley, G., Trotter, M., &amp; Petty, S. (2013). On property benefits of Precision Livestock Management. In </w:t>
      </w:r>
      <w:r w:rsidRPr="0098196E">
        <w:rPr>
          <w:rFonts w:ascii="Calibri" w:hAnsi="Calibri" w:cs="Calibri"/>
          <w:i/>
          <w:iCs/>
          <w:noProof/>
        </w:rPr>
        <w:t>Meat &amp; Livestock Australia</w:t>
      </w:r>
      <w:r w:rsidRPr="0098196E">
        <w:rPr>
          <w:rFonts w:ascii="Calibri" w:hAnsi="Calibri" w:cs="Calibri"/>
          <w:noProof/>
        </w:rPr>
        <w:t xml:space="preserve"> (Vol. 364, Issue July).</w:t>
      </w:r>
    </w:p>
    <w:p w14:paraId="18E1272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Tang, P., Zhang, R., Liu, D., Huang, L., Liu, G., &amp; Deng, T. (2015). Local reactive obstacle avoidance approach for high-speed unmanned surface vehicle. </w:t>
      </w:r>
      <w:r w:rsidRPr="0098196E">
        <w:rPr>
          <w:rFonts w:ascii="Calibri" w:hAnsi="Calibri" w:cs="Calibri"/>
          <w:i/>
          <w:iCs/>
          <w:noProof/>
        </w:rPr>
        <w:t>Ocean Engineering</w:t>
      </w:r>
      <w:r w:rsidRPr="0098196E">
        <w:rPr>
          <w:rFonts w:ascii="Calibri" w:hAnsi="Calibri" w:cs="Calibri"/>
          <w:noProof/>
        </w:rPr>
        <w:t xml:space="preserve">, </w:t>
      </w:r>
      <w:r w:rsidRPr="0098196E">
        <w:rPr>
          <w:rFonts w:ascii="Calibri" w:hAnsi="Calibri" w:cs="Calibri"/>
          <w:i/>
          <w:iCs/>
          <w:noProof/>
        </w:rPr>
        <w:t>106</w:t>
      </w:r>
      <w:r w:rsidRPr="0098196E">
        <w:rPr>
          <w:rFonts w:ascii="Calibri" w:hAnsi="Calibri" w:cs="Calibri"/>
          <w:noProof/>
        </w:rPr>
        <w:t>, 128–140. https://doi.org/10.1016/J.OCEANENG.2015.06.055</w:t>
      </w:r>
    </w:p>
    <w:p w14:paraId="10A8FAB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Team, E. (2019). </w:t>
      </w:r>
      <w:r w:rsidRPr="0098196E">
        <w:rPr>
          <w:rFonts w:ascii="Calibri" w:hAnsi="Calibri" w:cs="Calibri"/>
          <w:i/>
          <w:iCs/>
          <w:noProof/>
        </w:rPr>
        <w:t>Bluetooth 5 range put to the test</w:t>
      </w:r>
      <w:r w:rsidRPr="0098196E">
        <w:rPr>
          <w:rFonts w:ascii="Calibri" w:hAnsi="Calibri" w:cs="Calibri"/>
          <w:noProof/>
        </w:rPr>
        <w:t>. https://www.eedesignit.com/bluetooth-5-range-put-to-the-test/</w:t>
      </w:r>
    </w:p>
    <w:p w14:paraId="3DA6DA4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Thillainayagi, R., &amp; Senthil Kumar, K. (2017). Video stabilization technique for thermal infrared Aerial surveillance. </w:t>
      </w:r>
      <w:r w:rsidRPr="0098196E">
        <w:rPr>
          <w:rFonts w:ascii="Calibri" w:hAnsi="Calibri" w:cs="Calibri"/>
          <w:i/>
          <w:iCs/>
          <w:noProof/>
        </w:rPr>
        <w:t>Proceedings of 2016 Online International Conference on Green Engineering and Technologies, IC-GET 2016</w:t>
      </w:r>
      <w:r w:rsidRPr="0098196E">
        <w:rPr>
          <w:rFonts w:ascii="Calibri" w:hAnsi="Calibri" w:cs="Calibri"/>
          <w:noProof/>
        </w:rPr>
        <w:t>. https://doi.org/10.1109/GET.2016.7916630</w:t>
      </w:r>
    </w:p>
    <w:p w14:paraId="4510BE8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Tian, L., Santi, S., Seferagić, A., Lan, J., &amp; Famaey, J. (2021). Wi-Fi HaLow for the Internet of Things: An up-to-date survey on IEEE 802.11ah research. </w:t>
      </w:r>
      <w:r w:rsidRPr="0098196E">
        <w:rPr>
          <w:rFonts w:ascii="Calibri" w:hAnsi="Calibri" w:cs="Calibri"/>
          <w:i/>
          <w:iCs/>
          <w:noProof/>
        </w:rPr>
        <w:t>Journal of Network and Computer Applications</w:t>
      </w:r>
      <w:r w:rsidRPr="0098196E">
        <w:rPr>
          <w:rFonts w:ascii="Calibri" w:hAnsi="Calibri" w:cs="Calibri"/>
          <w:noProof/>
        </w:rPr>
        <w:t xml:space="preserve">, </w:t>
      </w:r>
      <w:r w:rsidRPr="0098196E">
        <w:rPr>
          <w:rFonts w:ascii="Calibri" w:hAnsi="Calibri" w:cs="Calibri"/>
          <w:i/>
          <w:iCs/>
          <w:noProof/>
        </w:rPr>
        <w:t>182</w:t>
      </w:r>
      <w:r w:rsidRPr="0098196E">
        <w:rPr>
          <w:rFonts w:ascii="Calibri" w:hAnsi="Calibri" w:cs="Calibri"/>
          <w:noProof/>
        </w:rPr>
        <w:t>, 103036. https://doi.org/10.1016/J.JNCA.2021.103036</w:t>
      </w:r>
    </w:p>
    <w:p w14:paraId="2E6AB1C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Tran, T.-Y., Houre, E., &amp; Clarke, N. (2015). </w:t>
      </w:r>
      <w:r w:rsidRPr="0098196E">
        <w:rPr>
          <w:rFonts w:ascii="Calibri" w:hAnsi="Calibri" w:cs="Calibri"/>
          <w:i/>
          <w:iCs/>
          <w:noProof/>
        </w:rPr>
        <w:t>Wading depth estimation for a vehicle</w:t>
      </w:r>
      <w:r w:rsidRPr="0098196E">
        <w:rPr>
          <w:rFonts w:ascii="Calibri" w:hAnsi="Calibri" w:cs="Calibri"/>
          <w:noProof/>
        </w:rPr>
        <w:t xml:space="preserve">. United States </w:t>
      </w:r>
      <w:r w:rsidRPr="0098196E">
        <w:rPr>
          <w:rFonts w:ascii="Calibri" w:hAnsi="Calibri" w:cs="Calibri"/>
          <w:noProof/>
        </w:rPr>
        <w:lastRenderedPageBreak/>
        <w:t>Patent. https://www.freepatentsonline.com/9026310.pdf</w:t>
      </w:r>
    </w:p>
    <w:p w14:paraId="4E335D5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van Hecke, K., de Croon, G., van der Maaten, L., Hennes, D., &amp; Izzo, D. (2018). Persistent self-supervised learning: From stereo to monocular vision for obstacle avoidance: </w:t>
      </w:r>
      <w:r w:rsidRPr="0098196E">
        <w:rPr>
          <w:rFonts w:ascii="Calibri" w:hAnsi="Calibri" w:cs="Calibri"/>
          <w:i/>
          <w:iCs/>
          <w:noProof/>
        </w:rPr>
        <w:t>Https://Doi.Org/10.1177/1756829318756355</w:t>
      </w:r>
      <w:r w:rsidRPr="0098196E">
        <w:rPr>
          <w:rFonts w:ascii="Calibri" w:hAnsi="Calibri" w:cs="Calibri"/>
          <w:noProof/>
        </w:rPr>
        <w:t xml:space="preserve">, </w:t>
      </w:r>
      <w:r w:rsidRPr="0098196E">
        <w:rPr>
          <w:rFonts w:ascii="Calibri" w:hAnsi="Calibri" w:cs="Calibri"/>
          <w:i/>
          <w:iCs/>
          <w:noProof/>
        </w:rPr>
        <w:t>10</w:t>
      </w:r>
      <w:r w:rsidRPr="0098196E">
        <w:rPr>
          <w:rFonts w:ascii="Calibri" w:hAnsi="Calibri" w:cs="Calibri"/>
          <w:noProof/>
        </w:rPr>
        <w:t>(2), 186–206. https://doi.org/10.1177/1756829318756355</w:t>
      </w:r>
    </w:p>
    <w:p w14:paraId="238F921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Waitzman, D. (1990). </w:t>
      </w:r>
      <w:r w:rsidRPr="0098196E">
        <w:rPr>
          <w:rFonts w:ascii="Calibri" w:hAnsi="Calibri" w:cs="Calibri"/>
          <w:i/>
          <w:iCs/>
          <w:noProof/>
        </w:rPr>
        <w:t>RFC 1149</w:t>
      </w:r>
      <w:r w:rsidRPr="0098196E">
        <w:rPr>
          <w:rFonts w:ascii="Calibri" w:hAnsi="Calibri" w:cs="Calibri"/>
          <w:noProof/>
        </w:rPr>
        <w:t>. https://datatracker.ietf.org/doc/html/rfc1149</w:t>
      </w:r>
    </w:p>
    <w:p w14:paraId="55E54A6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Wallace, A. M., Halimi, A., &amp; Buller, G. S. (2020). Full Waveform LiDAR for Adverse Weather Conditions. </w:t>
      </w:r>
      <w:r w:rsidRPr="0098196E">
        <w:rPr>
          <w:rFonts w:ascii="Calibri" w:hAnsi="Calibri" w:cs="Calibri"/>
          <w:i/>
          <w:iCs/>
          <w:noProof/>
        </w:rPr>
        <w:t>IEEE Transactions on Vehicular Technology</w:t>
      </w:r>
      <w:r w:rsidRPr="0098196E">
        <w:rPr>
          <w:rFonts w:ascii="Calibri" w:hAnsi="Calibri" w:cs="Calibri"/>
          <w:noProof/>
        </w:rPr>
        <w:t xml:space="preserve">, </w:t>
      </w:r>
      <w:r w:rsidRPr="0098196E">
        <w:rPr>
          <w:rFonts w:ascii="Calibri" w:hAnsi="Calibri" w:cs="Calibri"/>
          <w:i/>
          <w:iCs/>
          <w:noProof/>
        </w:rPr>
        <w:t>69</w:t>
      </w:r>
      <w:r w:rsidRPr="0098196E">
        <w:rPr>
          <w:rFonts w:ascii="Calibri" w:hAnsi="Calibri" w:cs="Calibri"/>
          <w:noProof/>
        </w:rPr>
        <w:t>(7), 7064–7077. https://doi.org/10.1109/TVT.2020.2989148</w:t>
      </w:r>
    </w:p>
    <w:p w14:paraId="5863885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Wang, J., Song, Q., Jiang, Z., &amp; Zhou, Z. (2016). A novel InSAR based off-road positive and negative obstacle detection technique for unmanned ground vehicle. </w:t>
      </w:r>
      <w:r w:rsidRPr="0098196E">
        <w:rPr>
          <w:rFonts w:ascii="Calibri" w:hAnsi="Calibri" w:cs="Calibri"/>
          <w:i/>
          <w:iCs/>
          <w:noProof/>
        </w:rPr>
        <w:t>International Geoscience and Remote Sensing Symposium (IGARSS)</w:t>
      </w:r>
      <w:r w:rsidRPr="0098196E">
        <w:rPr>
          <w:rFonts w:ascii="Calibri" w:hAnsi="Calibri" w:cs="Calibri"/>
          <w:noProof/>
        </w:rPr>
        <w:t xml:space="preserve">, </w:t>
      </w:r>
      <w:r w:rsidRPr="0098196E">
        <w:rPr>
          <w:rFonts w:ascii="Calibri" w:hAnsi="Calibri" w:cs="Calibri"/>
          <w:i/>
          <w:iCs/>
          <w:noProof/>
        </w:rPr>
        <w:t>2016</w:t>
      </w:r>
      <w:r w:rsidRPr="0098196E">
        <w:rPr>
          <w:rFonts w:ascii="Calibri" w:hAnsi="Calibri" w:cs="Calibri"/>
          <w:noProof/>
        </w:rPr>
        <w:t>-</w:t>
      </w:r>
      <w:r w:rsidRPr="0098196E">
        <w:rPr>
          <w:rFonts w:ascii="Calibri" w:hAnsi="Calibri" w:cs="Calibri"/>
          <w:i/>
          <w:iCs/>
          <w:noProof/>
        </w:rPr>
        <w:t>November</w:t>
      </w:r>
      <w:r w:rsidRPr="0098196E">
        <w:rPr>
          <w:rFonts w:ascii="Calibri" w:hAnsi="Calibri" w:cs="Calibri"/>
          <w:noProof/>
        </w:rPr>
        <w:t>, 1174–1177. https://doi.org/10.1109/IGARSS.2016.7729297</w:t>
      </w:r>
    </w:p>
    <w:p w14:paraId="7D732DC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Wang, L., Zhao, H., Guo, S., Mai, Y., &amp; Liu, S. (2012). The adaptive compensation algorithm for small UAV image stabilization. </w:t>
      </w:r>
      <w:r w:rsidRPr="0098196E">
        <w:rPr>
          <w:rFonts w:ascii="Calibri" w:hAnsi="Calibri" w:cs="Calibri"/>
          <w:i/>
          <w:iCs/>
          <w:noProof/>
        </w:rPr>
        <w:t>2012 IEEE International Geoscience and Remote Sensing Symposium</w:t>
      </w:r>
      <w:r w:rsidRPr="0098196E">
        <w:rPr>
          <w:rFonts w:ascii="Calibri" w:hAnsi="Calibri" w:cs="Calibri"/>
          <w:noProof/>
        </w:rPr>
        <w:t>, 4391–4394. https://doi.org/10.1109/IGARSS.2012.6350400</w:t>
      </w:r>
    </w:p>
    <w:p w14:paraId="46B0FF6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Wang, S., Wang, L., He, X., &amp; Cao, Y. (2021). A Monocular Vision Obstacle Avoidance Method Applied to Indoor Tracking Robot. </w:t>
      </w:r>
      <w:r w:rsidRPr="0098196E">
        <w:rPr>
          <w:rFonts w:ascii="Calibri" w:hAnsi="Calibri" w:cs="Calibri"/>
          <w:i/>
          <w:iCs/>
          <w:noProof/>
        </w:rPr>
        <w:t>Drones 2021, Vol. 5, Page 105</w:t>
      </w:r>
      <w:r w:rsidRPr="0098196E">
        <w:rPr>
          <w:rFonts w:ascii="Calibri" w:hAnsi="Calibri" w:cs="Calibri"/>
          <w:noProof/>
        </w:rPr>
        <w:t xml:space="preserve">, </w:t>
      </w:r>
      <w:r w:rsidRPr="0098196E">
        <w:rPr>
          <w:rFonts w:ascii="Calibri" w:hAnsi="Calibri" w:cs="Calibri"/>
          <w:i/>
          <w:iCs/>
          <w:noProof/>
        </w:rPr>
        <w:t>5</w:t>
      </w:r>
      <w:r w:rsidRPr="0098196E">
        <w:rPr>
          <w:rFonts w:ascii="Calibri" w:hAnsi="Calibri" w:cs="Calibri"/>
          <w:noProof/>
        </w:rPr>
        <w:t>(4), 105. https://doi.org/10.3390/DRONES5040105</w:t>
      </w:r>
    </w:p>
    <w:p w14:paraId="0F428B2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Wangchuk, K., Wangdi, J., &amp; Mindu, M. (2017). Comparison and reliability of techniques to estimate live cattle body weight. </w:t>
      </w:r>
      <w:r w:rsidRPr="0098196E">
        <w:rPr>
          <w:rFonts w:ascii="Calibri" w:hAnsi="Calibri" w:cs="Calibri"/>
          <w:i/>
          <w:iCs/>
          <w:noProof/>
        </w:rPr>
        <w:t>Http://Www.Tandfonline.Com/Action/JournalInformation?Show=aimsScope&amp;journalCode=taar20#.VsXoziCLRhE</w:t>
      </w:r>
      <w:r w:rsidRPr="0098196E">
        <w:rPr>
          <w:rFonts w:ascii="Calibri" w:hAnsi="Calibri" w:cs="Calibri"/>
          <w:noProof/>
        </w:rPr>
        <w:t xml:space="preserve">, </w:t>
      </w:r>
      <w:r w:rsidRPr="0098196E">
        <w:rPr>
          <w:rFonts w:ascii="Calibri" w:hAnsi="Calibri" w:cs="Calibri"/>
          <w:i/>
          <w:iCs/>
          <w:noProof/>
        </w:rPr>
        <w:t>46</w:t>
      </w:r>
      <w:r w:rsidRPr="0098196E">
        <w:rPr>
          <w:rFonts w:ascii="Calibri" w:hAnsi="Calibri" w:cs="Calibri"/>
          <w:noProof/>
        </w:rPr>
        <w:t>(1), 349–352. https://doi.org/10.1080/09712119.2017.1302876</w:t>
      </w:r>
    </w:p>
    <w:p w14:paraId="06E1194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i/>
          <w:iCs/>
          <w:noProof/>
        </w:rPr>
        <w:t>What is LoRaWAN® | LoRa Alliance®</w:t>
      </w:r>
      <w:r w:rsidRPr="0098196E">
        <w:rPr>
          <w:rFonts w:ascii="Calibri" w:hAnsi="Calibri" w:cs="Calibri"/>
          <w:noProof/>
        </w:rPr>
        <w:t>. (n.d.). Retrieved November 18, 2020, from https://lora-alliance.org/resource-hub/what-lorawanr</w:t>
      </w:r>
    </w:p>
    <w:p w14:paraId="0492B46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Williams, L. R., Fox, D. R., Bishop-Hurley, G. J., &amp; Swain, D. L. (2019). Use of radio frequency identification (RFID) technology to record grazing beef cattle water point use. </w:t>
      </w:r>
      <w:r w:rsidRPr="0098196E">
        <w:rPr>
          <w:rFonts w:ascii="Calibri" w:hAnsi="Calibri" w:cs="Calibri"/>
          <w:i/>
          <w:iCs/>
          <w:noProof/>
        </w:rPr>
        <w:t>Computers and Electronics in Agriculture</w:t>
      </w:r>
      <w:r w:rsidRPr="0098196E">
        <w:rPr>
          <w:rFonts w:ascii="Calibri" w:hAnsi="Calibri" w:cs="Calibri"/>
          <w:noProof/>
        </w:rPr>
        <w:t xml:space="preserve">, </w:t>
      </w:r>
      <w:r w:rsidRPr="0098196E">
        <w:rPr>
          <w:rFonts w:ascii="Calibri" w:hAnsi="Calibri" w:cs="Calibri"/>
          <w:i/>
          <w:iCs/>
          <w:noProof/>
        </w:rPr>
        <w:t>156</w:t>
      </w:r>
      <w:r w:rsidRPr="0098196E">
        <w:rPr>
          <w:rFonts w:ascii="Calibri" w:hAnsi="Calibri" w:cs="Calibri"/>
          <w:noProof/>
        </w:rPr>
        <w:t>, 193–202. https://doi.org/10.1016/j.compag.2018.11.025</w:t>
      </w:r>
    </w:p>
    <w:p w14:paraId="0B1F621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Wiriyaprasat, K., &amp; Ruchanurucks, M. (2015). Realtime VDO stabilizer for small UAVs using a modified homography method. </w:t>
      </w:r>
      <w:r w:rsidRPr="0098196E">
        <w:rPr>
          <w:rFonts w:ascii="Calibri" w:hAnsi="Calibri" w:cs="Calibri"/>
          <w:i/>
          <w:iCs/>
          <w:noProof/>
        </w:rPr>
        <w:t xml:space="preserve">Proceedings 2015 International Conference on Science and Technology, </w:t>
      </w:r>
      <w:r w:rsidRPr="0098196E">
        <w:rPr>
          <w:rFonts w:ascii="Calibri" w:hAnsi="Calibri" w:cs="Calibri"/>
          <w:i/>
          <w:iCs/>
          <w:noProof/>
        </w:rPr>
        <w:lastRenderedPageBreak/>
        <w:t>TICST 2015</w:t>
      </w:r>
      <w:r w:rsidRPr="0098196E">
        <w:rPr>
          <w:rFonts w:ascii="Calibri" w:hAnsi="Calibri" w:cs="Calibri"/>
          <w:noProof/>
        </w:rPr>
        <w:t>, 40–43. https://doi.org/10.1109/TICST.2015.7369337</w:t>
      </w:r>
    </w:p>
    <w:p w14:paraId="4E03705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Wong, D. C., Bui, K., Nguyen, L. H., Smith, G., &amp; Ton, T. T. (2003). Integration of differential global positioning system with ultrawideband synthetic aperture radar for forward imaging. </w:t>
      </w:r>
      <w:r w:rsidRPr="0098196E">
        <w:rPr>
          <w:rFonts w:ascii="Calibri" w:hAnsi="Calibri" w:cs="Calibri"/>
          <w:i/>
          <w:iCs/>
          <w:noProof/>
        </w:rPr>
        <w:t>Https://Doi.Org/10.1117/12.488581</w:t>
      </w:r>
      <w:r w:rsidRPr="0098196E">
        <w:rPr>
          <w:rFonts w:ascii="Calibri" w:hAnsi="Calibri" w:cs="Calibri"/>
          <w:noProof/>
        </w:rPr>
        <w:t xml:space="preserve">, </w:t>
      </w:r>
      <w:r w:rsidRPr="0098196E">
        <w:rPr>
          <w:rFonts w:ascii="Calibri" w:hAnsi="Calibri" w:cs="Calibri"/>
          <w:i/>
          <w:iCs/>
          <w:noProof/>
        </w:rPr>
        <w:t>5083</w:t>
      </w:r>
      <w:r w:rsidRPr="0098196E">
        <w:rPr>
          <w:rFonts w:ascii="Calibri" w:hAnsi="Calibri" w:cs="Calibri"/>
          <w:noProof/>
        </w:rPr>
        <w:t>, 529–538. https://doi.org/10.1117/12.488581</w:t>
      </w:r>
    </w:p>
    <w:p w14:paraId="74FA6F5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X-IO. (2008). </w:t>
      </w:r>
      <w:r w:rsidRPr="0098196E">
        <w:rPr>
          <w:rFonts w:ascii="Calibri" w:hAnsi="Calibri" w:cs="Calibri"/>
          <w:i/>
          <w:iCs/>
          <w:noProof/>
        </w:rPr>
        <w:t>GitHub - xioTechnologies/Fusion</w:t>
      </w:r>
      <w:r w:rsidRPr="0098196E">
        <w:rPr>
          <w:rFonts w:ascii="Calibri" w:hAnsi="Calibri" w:cs="Calibri"/>
          <w:noProof/>
        </w:rPr>
        <w:t>. https://github.com/xioTechnologies/Fusion</w:t>
      </w:r>
    </w:p>
    <w:p w14:paraId="468EF28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 Ropert-Coudert, R. W. (2005). Trends and perspectives in animal-attached remote sensing. </w:t>
      </w:r>
      <w:r w:rsidRPr="0098196E">
        <w:rPr>
          <w:rFonts w:ascii="Calibri" w:hAnsi="Calibri" w:cs="Calibri"/>
          <w:i/>
          <w:iCs/>
          <w:noProof/>
        </w:rPr>
        <w:t>Front Ecol Environ</w:t>
      </w:r>
      <w:r w:rsidRPr="0098196E">
        <w:rPr>
          <w:rFonts w:ascii="Calibri" w:hAnsi="Calibri" w:cs="Calibri"/>
          <w:noProof/>
        </w:rPr>
        <w:t xml:space="preserve">, </w:t>
      </w:r>
      <w:r w:rsidRPr="0098196E">
        <w:rPr>
          <w:rFonts w:ascii="Calibri" w:hAnsi="Calibri" w:cs="Calibri"/>
          <w:i/>
          <w:iCs/>
          <w:noProof/>
        </w:rPr>
        <w:t>3</w:t>
      </w:r>
      <w:r w:rsidRPr="0098196E">
        <w:rPr>
          <w:rFonts w:ascii="Calibri" w:hAnsi="Calibri" w:cs="Calibri"/>
          <w:noProof/>
        </w:rPr>
        <w:t>, 437–444. https://doi.org/10.1890/1540-9295(2005)003[0437:tapiar]2.0.co</w:t>
      </w:r>
    </w:p>
    <w:p w14:paraId="74FA808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Yamauchi, B. (2006). Autonomous urban reconnaissance using man-portable UGVs. </w:t>
      </w:r>
      <w:r w:rsidRPr="0098196E">
        <w:rPr>
          <w:rFonts w:ascii="Calibri" w:hAnsi="Calibri" w:cs="Calibri"/>
          <w:i/>
          <w:iCs/>
          <w:noProof/>
        </w:rPr>
        <w:t>Https://Doi.Org/10.1117/12.660435</w:t>
      </w:r>
      <w:r w:rsidRPr="0098196E">
        <w:rPr>
          <w:rFonts w:ascii="Calibri" w:hAnsi="Calibri" w:cs="Calibri"/>
          <w:noProof/>
        </w:rPr>
        <w:t xml:space="preserve">, </w:t>
      </w:r>
      <w:r w:rsidRPr="0098196E">
        <w:rPr>
          <w:rFonts w:ascii="Calibri" w:hAnsi="Calibri" w:cs="Calibri"/>
          <w:i/>
          <w:iCs/>
          <w:noProof/>
        </w:rPr>
        <w:t>6230</w:t>
      </w:r>
      <w:r w:rsidRPr="0098196E">
        <w:rPr>
          <w:rFonts w:ascii="Calibri" w:hAnsi="Calibri" w:cs="Calibri"/>
          <w:noProof/>
        </w:rPr>
        <w:t>, 261–271. https://doi.org/10.1117/12.660435</w:t>
      </w:r>
    </w:p>
    <w:p w14:paraId="49228FD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Yamauchi, B. (2008). All-weather perception for small autonomous UGVs. </w:t>
      </w:r>
      <w:r w:rsidRPr="0098196E">
        <w:rPr>
          <w:rFonts w:ascii="Calibri" w:hAnsi="Calibri" w:cs="Calibri"/>
          <w:i/>
          <w:iCs/>
          <w:noProof/>
        </w:rPr>
        <w:t>Https://Doi.Org/10.1117/12.776792</w:t>
      </w:r>
      <w:r w:rsidRPr="0098196E">
        <w:rPr>
          <w:rFonts w:ascii="Calibri" w:hAnsi="Calibri" w:cs="Calibri"/>
          <w:noProof/>
        </w:rPr>
        <w:t xml:space="preserve">, </w:t>
      </w:r>
      <w:r w:rsidRPr="0098196E">
        <w:rPr>
          <w:rFonts w:ascii="Calibri" w:hAnsi="Calibri" w:cs="Calibri"/>
          <w:i/>
          <w:iCs/>
          <w:noProof/>
        </w:rPr>
        <w:t>6962</w:t>
      </w:r>
      <w:r w:rsidRPr="0098196E">
        <w:rPr>
          <w:rFonts w:ascii="Calibri" w:hAnsi="Calibri" w:cs="Calibri"/>
          <w:noProof/>
        </w:rPr>
        <w:t>, 28–37. https://doi.org/10.1117/12.776792</w:t>
      </w:r>
    </w:p>
    <w:p w14:paraId="4DF422A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Yan, W. Y., Shaker, A., &amp; El-Ashmawy, N. (2015). Urban land cover classification using airborne LiDAR data: A review. </w:t>
      </w:r>
      <w:r w:rsidRPr="0098196E">
        <w:rPr>
          <w:rFonts w:ascii="Calibri" w:hAnsi="Calibri" w:cs="Calibri"/>
          <w:i/>
          <w:iCs/>
          <w:noProof/>
        </w:rPr>
        <w:t>Remote Sensing of Environment</w:t>
      </w:r>
      <w:r w:rsidRPr="0098196E">
        <w:rPr>
          <w:rFonts w:ascii="Calibri" w:hAnsi="Calibri" w:cs="Calibri"/>
          <w:noProof/>
        </w:rPr>
        <w:t xml:space="preserve">, </w:t>
      </w:r>
      <w:r w:rsidRPr="0098196E">
        <w:rPr>
          <w:rFonts w:ascii="Calibri" w:hAnsi="Calibri" w:cs="Calibri"/>
          <w:i/>
          <w:iCs/>
          <w:noProof/>
        </w:rPr>
        <w:t>158</w:t>
      </w:r>
      <w:r w:rsidRPr="0098196E">
        <w:rPr>
          <w:rFonts w:ascii="Calibri" w:hAnsi="Calibri" w:cs="Calibri"/>
          <w:noProof/>
        </w:rPr>
        <w:t>, 295–310. https://doi.org/10.1016/J.RSE.2014.11.001</w:t>
      </w:r>
    </w:p>
    <w:p w14:paraId="29E2902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Yean, S., Lee, B. S., Yeo, C. K., Vun, C. H., &amp; Oh, H. L. (2018). Smartphone Orientation Estimation Algorithm Combining Kalman Filter with Gradient Descent. </w:t>
      </w:r>
      <w:r w:rsidRPr="0098196E">
        <w:rPr>
          <w:rFonts w:ascii="Calibri" w:hAnsi="Calibri" w:cs="Calibri"/>
          <w:i/>
          <w:iCs/>
          <w:noProof/>
        </w:rPr>
        <w:t>IEEE Journal of Biomedical and Health Informatics</w:t>
      </w:r>
      <w:r w:rsidRPr="0098196E">
        <w:rPr>
          <w:rFonts w:ascii="Calibri" w:hAnsi="Calibri" w:cs="Calibri"/>
          <w:noProof/>
        </w:rPr>
        <w:t xml:space="preserve">, </w:t>
      </w:r>
      <w:r w:rsidRPr="0098196E">
        <w:rPr>
          <w:rFonts w:ascii="Calibri" w:hAnsi="Calibri" w:cs="Calibri"/>
          <w:i/>
          <w:iCs/>
          <w:noProof/>
        </w:rPr>
        <w:t>22</w:t>
      </w:r>
      <w:r w:rsidRPr="0098196E">
        <w:rPr>
          <w:rFonts w:ascii="Calibri" w:hAnsi="Calibri" w:cs="Calibri"/>
          <w:noProof/>
        </w:rPr>
        <w:t>(5), 1421–1433. https://doi.org/10.1109/JBHI.2017.2780879</w:t>
      </w:r>
    </w:p>
    <w:p w14:paraId="73C0EB1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Yibin, L., Caihong, L., &amp; Zijian, Z. (2006). Q-learning based method of adaptive path planning for mobile robot. </w:t>
      </w:r>
      <w:r w:rsidRPr="0098196E">
        <w:rPr>
          <w:rFonts w:ascii="Calibri" w:hAnsi="Calibri" w:cs="Calibri"/>
          <w:i/>
          <w:iCs/>
          <w:noProof/>
        </w:rPr>
        <w:t>Proceedings of IEEE ICIA 2006 - 2006 IEEE International Conference on Information Acquisition</w:t>
      </w:r>
      <w:r w:rsidRPr="0098196E">
        <w:rPr>
          <w:rFonts w:ascii="Calibri" w:hAnsi="Calibri" w:cs="Calibri"/>
          <w:noProof/>
        </w:rPr>
        <w:t>, 983–987. https://doi.org/10.1109/ICIA.2006.305871</w:t>
      </w:r>
    </w:p>
    <w:p w14:paraId="4B073FF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Yoo, T. S., Hong, S. K., Yoon, H. M., &amp; Park, S. (2011). Gain-Scheduled Complementary Filter Design for a MEMS Based Attitude and Heading Reference System. </w:t>
      </w:r>
      <w:r w:rsidRPr="0098196E">
        <w:rPr>
          <w:rFonts w:ascii="Calibri" w:hAnsi="Calibri" w:cs="Calibri"/>
          <w:i/>
          <w:iCs/>
          <w:noProof/>
        </w:rPr>
        <w:t>Sensors 2011, Vol. 11, Pages 3816-3830</w:t>
      </w:r>
      <w:r w:rsidRPr="0098196E">
        <w:rPr>
          <w:rFonts w:ascii="Calibri" w:hAnsi="Calibri" w:cs="Calibri"/>
          <w:noProof/>
        </w:rPr>
        <w:t xml:space="preserve">, </w:t>
      </w:r>
      <w:r w:rsidRPr="0098196E">
        <w:rPr>
          <w:rFonts w:ascii="Calibri" w:hAnsi="Calibri" w:cs="Calibri"/>
          <w:i/>
          <w:iCs/>
          <w:noProof/>
        </w:rPr>
        <w:t>11</w:t>
      </w:r>
      <w:r w:rsidRPr="0098196E">
        <w:rPr>
          <w:rFonts w:ascii="Calibri" w:hAnsi="Calibri" w:cs="Calibri"/>
          <w:noProof/>
        </w:rPr>
        <w:t>(4), 3816–3830. https://doi.org/10.3390/S110403816</w:t>
      </w:r>
    </w:p>
    <w:p w14:paraId="702E07E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Yuan, Q., Asadi, E., Lu, Q., Yang, G., &amp; Chen, I. M. (2019). Uncertainty-Based IMU Orientation Tracking Algorithm for Dynamic Motions. </w:t>
      </w:r>
      <w:r w:rsidRPr="0098196E">
        <w:rPr>
          <w:rFonts w:ascii="Calibri" w:hAnsi="Calibri" w:cs="Calibri"/>
          <w:i/>
          <w:iCs/>
          <w:noProof/>
        </w:rPr>
        <w:t>IEEE/ASME Transactions on Mechatronics</w:t>
      </w:r>
      <w:r w:rsidRPr="0098196E">
        <w:rPr>
          <w:rFonts w:ascii="Calibri" w:hAnsi="Calibri" w:cs="Calibri"/>
          <w:noProof/>
        </w:rPr>
        <w:t xml:space="preserve">, </w:t>
      </w:r>
      <w:r w:rsidRPr="0098196E">
        <w:rPr>
          <w:rFonts w:ascii="Calibri" w:hAnsi="Calibri" w:cs="Calibri"/>
          <w:i/>
          <w:iCs/>
          <w:noProof/>
        </w:rPr>
        <w:t>24</w:t>
      </w:r>
      <w:r w:rsidRPr="0098196E">
        <w:rPr>
          <w:rFonts w:ascii="Calibri" w:hAnsi="Calibri" w:cs="Calibri"/>
          <w:noProof/>
        </w:rPr>
        <w:t>(2), 872–882. https://doi.org/10.1109/TMECH.2019.2892069</w:t>
      </w:r>
    </w:p>
    <w:p w14:paraId="30F1F79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Zhang, J., Huang, M., Jin, X., &amp; Li, X. (2017). A real-time Chinese traffic sign detection algorithm based on modified YOLOv2. </w:t>
      </w:r>
      <w:r w:rsidRPr="0098196E">
        <w:rPr>
          <w:rFonts w:ascii="Calibri" w:hAnsi="Calibri" w:cs="Calibri"/>
          <w:i/>
          <w:iCs/>
          <w:noProof/>
        </w:rPr>
        <w:t>Algorithms</w:t>
      </w:r>
      <w:r w:rsidRPr="0098196E">
        <w:rPr>
          <w:rFonts w:ascii="Calibri" w:hAnsi="Calibri" w:cs="Calibri"/>
          <w:noProof/>
        </w:rPr>
        <w:t xml:space="preserve">, </w:t>
      </w:r>
      <w:r w:rsidRPr="0098196E">
        <w:rPr>
          <w:rFonts w:ascii="Calibri" w:hAnsi="Calibri" w:cs="Calibri"/>
          <w:i/>
          <w:iCs/>
          <w:noProof/>
        </w:rPr>
        <w:t>10</w:t>
      </w:r>
      <w:r w:rsidRPr="0098196E">
        <w:rPr>
          <w:rFonts w:ascii="Calibri" w:hAnsi="Calibri" w:cs="Calibri"/>
          <w:noProof/>
        </w:rPr>
        <w:t>(4). https://doi.org/10.3390/A10040127</w:t>
      </w:r>
    </w:p>
    <w:p w14:paraId="4DB4519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Zhang, Z. (2012). Microsoft kinect sensor and its effect. </w:t>
      </w:r>
      <w:r w:rsidRPr="0098196E">
        <w:rPr>
          <w:rFonts w:ascii="Calibri" w:hAnsi="Calibri" w:cs="Calibri"/>
          <w:i/>
          <w:iCs/>
          <w:noProof/>
        </w:rPr>
        <w:t>IEEE Multimedia</w:t>
      </w:r>
      <w:r w:rsidRPr="0098196E">
        <w:rPr>
          <w:rFonts w:ascii="Calibri" w:hAnsi="Calibri" w:cs="Calibri"/>
          <w:noProof/>
        </w:rPr>
        <w:t xml:space="preserve">, </w:t>
      </w:r>
      <w:r w:rsidRPr="0098196E">
        <w:rPr>
          <w:rFonts w:ascii="Calibri" w:hAnsi="Calibri" w:cs="Calibri"/>
          <w:i/>
          <w:iCs/>
          <w:noProof/>
        </w:rPr>
        <w:t>19</w:t>
      </w:r>
      <w:r w:rsidRPr="0098196E">
        <w:rPr>
          <w:rFonts w:ascii="Calibri" w:hAnsi="Calibri" w:cs="Calibri"/>
          <w:noProof/>
        </w:rPr>
        <w:t xml:space="preserve">(2), 4–10. </w:t>
      </w:r>
      <w:r w:rsidRPr="0098196E">
        <w:rPr>
          <w:rFonts w:ascii="Calibri" w:hAnsi="Calibri" w:cs="Calibri"/>
          <w:noProof/>
        </w:rPr>
        <w:lastRenderedPageBreak/>
        <w:t>https://doi.org/10.1109/MMUL.2012.24</w:t>
      </w:r>
    </w:p>
    <w:p w14:paraId="19AA0F3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Zhong, Z., Wang, Z., Lin, L., Liang, H., &amp; Xu, F. (2020). Robust Negative Obstacle Detection in Off-Road Environments Using Multiple LiDARs. </w:t>
      </w:r>
      <w:r w:rsidRPr="0098196E">
        <w:rPr>
          <w:rFonts w:ascii="Calibri" w:hAnsi="Calibri" w:cs="Calibri"/>
          <w:i/>
          <w:iCs/>
          <w:noProof/>
        </w:rPr>
        <w:t>2020 6th International Conference on Control, Automation and Robotics, ICCAR 2020</w:t>
      </w:r>
      <w:r w:rsidRPr="0098196E">
        <w:rPr>
          <w:rFonts w:ascii="Calibri" w:hAnsi="Calibri" w:cs="Calibri"/>
          <w:noProof/>
        </w:rPr>
        <w:t>, 700–705. https://doi.org/10.1109/ICCAR49639.2020.9108058</w:t>
      </w:r>
    </w:p>
    <w:p w14:paraId="2C16FEF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Zhou, L., Li, Z., &amp; Kaess, M. (2018). Automatic Extrinsic Calibration of a Camera and a 3D LiDAR Using Line and Plane Correspondences. </w:t>
      </w:r>
      <w:r w:rsidRPr="0098196E">
        <w:rPr>
          <w:rFonts w:ascii="Calibri" w:hAnsi="Calibri" w:cs="Calibri"/>
          <w:i/>
          <w:iCs/>
          <w:noProof/>
        </w:rPr>
        <w:t>IEEE International Conference on Intelligent Robots and Systems</w:t>
      </w:r>
      <w:r w:rsidRPr="0098196E">
        <w:rPr>
          <w:rFonts w:ascii="Calibri" w:hAnsi="Calibri" w:cs="Calibri"/>
          <w:noProof/>
        </w:rPr>
        <w:t>, 5562–5569. https://doi.org/10.1109/IROS.2018.8593660</w:t>
      </w:r>
    </w:p>
    <w:p w14:paraId="093FE38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Zhu, J., Li, C., &amp; Xu, J. (2016). Digital Image Stabilization for Cameras on Moving Platform. </w:t>
      </w:r>
      <w:r w:rsidRPr="0098196E">
        <w:rPr>
          <w:rFonts w:ascii="Calibri" w:hAnsi="Calibri" w:cs="Calibri"/>
          <w:i/>
          <w:iCs/>
          <w:noProof/>
        </w:rPr>
        <w:t>Proceedings - 2015 International Conference on Intelligent Information Hiding and Multimedia Signal Processing, IIH-MSP 2015</w:t>
      </w:r>
      <w:r w:rsidRPr="0098196E">
        <w:rPr>
          <w:rFonts w:ascii="Calibri" w:hAnsi="Calibri" w:cs="Calibri"/>
          <w:noProof/>
        </w:rPr>
        <w:t>, 255–258. https://doi.org/10.1109/IIH-MSP.2015.23</w:t>
      </w:r>
    </w:p>
    <w:p w14:paraId="7307B84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Zhu, W. H., &amp; Lamarche, T. (2007). Velocity estimation by using position and acceleration sensors. </w:t>
      </w:r>
      <w:r w:rsidRPr="0098196E">
        <w:rPr>
          <w:rFonts w:ascii="Calibri" w:hAnsi="Calibri" w:cs="Calibri"/>
          <w:i/>
          <w:iCs/>
          <w:noProof/>
        </w:rPr>
        <w:t>IEEE Transactions on Industrial Electronics</w:t>
      </w:r>
      <w:r w:rsidRPr="0098196E">
        <w:rPr>
          <w:rFonts w:ascii="Calibri" w:hAnsi="Calibri" w:cs="Calibri"/>
          <w:noProof/>
        </w:rPr>
        <w:t xml:space="preserve">, </w:t>
      </w:r>
      <w:r w:rsidRPr="0098196E">
        <w:rPr>
          <w:rFonts w:ascii="Calibri" w:hAnsi="Calibri" w:cs="Calibri"/>
          <w:i/>
          <w:iCs/>
          <w:noProof/>
        </w:rPr>
        <w:t>54</w:t>
      </w:r>
      <w:r w:rsidRPr="0098196E">
        <w:rPr>
          <w:rFonts w:ascii="Calibri" w:hAnsi="Calibri" w:cs="Calibri"/>
          <w:noProof/>
        </w:rPr>
        <w:t>(5), 2706–2715. https://doi.org/10.1109/TIE.2007.899936</w:t>
      </w:r>
    </w:p>
    <w:p w14:paraId="0A359BF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Zogopoulos, E. (2021). </w:t>
      </w:r>
      <w:r w:rsidRPr="0098196E">
        <w:rPr>
          <w:rFonts w:ascii="Calibri" w:hAnsi="Calibri" w:cs="Calibri"/>
          <w:i/>
          <w:iCs/>
          <w:noProof/>
        </w:rPr>
        <w:t>Battery Technology: A New Era Emerging | Energy Industry Review</w:t>
      </w:r>
      <w:r w:rsidRPr="0098196E">
        <w:rPr>
          <w:rFonts w:ascii="Calibri" w:hAnsi="Calibri" w:cs="Calibri"/>
          <w:noProof/>
        </w:rPr>
        <w:t>. Energy Industry Review. https://energyindustryreview.com/analysis/battery-technology-a-new-era-emerging/</w:t>
      </w:r>
    </w:p>
    <w:p w14:paraId="34B09D44" w14:textId="5758579F" w:rsidR="005275F2" w:rsidRPr="005275F2" w:rsidRDefault="005275F2" w:rsidP="005275F2">
      <w:pPr>
        <w:pStyle w:val="BodyText"/>
      </w:pPr>
      <w:r>
        <w:fldChar w:fldCharType="end"/>
      </w:r>
    </w:p>
    <w:p w14:paraId="6380706F" w14:textId="7EA3222A" w:rsidR="00D40BA6" w:rsidRPr="00D40BA6" w:rsidRDefault="00D40BA6" w:rsidP="00D40BA6">
      <w:pPr>
        <w:pStyle w:val="BodyText"/>
      </w:pPr>
    </w:p>
    <w:sectPr w:rsidR="00D40BA6" w:rsidRPr="00D40BA6" w:rsidSect="00EB4EFE">
      <w:footerReference w:type="default" r:id="rId86"/>
      <w:pgSz w:w="11906" w:h="16838" w:code="9"/>
      <w:pgMar w:top="1134" w:right="1134" w:bottom="1134" w:left="1701" w:header="567" w:footer="567"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9" w:author="Charters, Stuart" w:date="2023-10-06T10:50:00Z" w:initials="CS">
    <w:p w14:paraId="3B2D9D76" w14:textId="77777777" w:rsidR="00A6604B" w:rsidRDefault="00A6604B" w:rsidP="00977A36">
      <w:pPr>
        <w:pStyle w:val="CommentText"/>
      </w:pPr>
      <w:r>
        <w:rPr>
          <w:rStyle w:val="CommentReference"/>
        </w:rPr>
        <w:annotationRef/>
      </w:r>
      <w:r>
        <w:t xml:space="preserve">This is part of your design - so need to explain somewhere why these filters etc. </w:t>
      </w:r>
    </w:p>
  </w:comment>
  <w:comment w:id="100" w:author="Charters, Stuart" w:date="2023-10-06T11:07:00Z" w:initials="CS">
    <w:p w14:paraId="51E7A48D" w14:textId="77777777" w:rsidR="00460B0D" w:rsidRDefault="00460B0D" w:rsidP="00B35E4C">
      <w:pPr>
        <w:pStyle w:val="CommentText"/>
      </w:pPr>
      <w:r>
        <w:rPr>
          <w:rStyle w:val="CommentReference"/>
        </w:rPr>
        <w:annotationRef/>
      </w:r>
      <w:r>
        <w:t>Try not to start a sentence with a reference of any kind</w:t>
      </w:r>
    </w:p>
  </w:comment>
  <w:comment w:id="122" w:author="Charters, Stuart" w:date="2023-10-06T11:13:00Z" w:initials="CS">
    <w:p w14:paraId="6C3630AB" w14:textId="77777777" w:rsidR="00536189" w:rsidRDefault="00536189" w:rsidP="006644E3">
      <w:pPr>
        <w:pStyle w:val="CommentText"/>
      </w:pPr>
      <w:r>
        <w:rPr>
          <w:rStyle w:val="CommentReference"/>
        </w:rPr>
        <w:annotationRef/>
      </w:r>
      <w:r>
        <w:t>Add units</w:t>
      </w:r>
    </w:p>
  </w:comment>
  <w:comment w:id="138" w:author="Charters, Stuart" w:date="2023-10-06T11:21:00Z" w:initials="CS">
    <w:p w14:paraId="012FFC68" w14:textId="77777777" w:rsidR="002F557D" w:rsidRDefault="002F557D" w:rsidP="00771B5F">
      <w:pPr>
        <w:pStyle w:val="CommentText"/>
      </w:pPr>
      <w:r>
        <w:rPr>
          <w:rStyle w:val="CommentReference"/>
        </w:rPr>
        <w:annotationRef/>
      </w:r>
      <w:r>
        <w:t>If less than ten, write value in words</w:t>
      </w:r>
    </w:p>
  </w:comment>
  <w:comment w:id="148" w:author="Charters, Stuart" w:date="2023-10-06T11:25:00Z" w:initials="CS">
    <w:p w14:paraId="25678278" w14:textId="77777777" w:rsidR="000D734D" w:rsidRDefault="000D734D" w:rsidP="00D96173">
      <w:pPr>
        <w:pStyle w:val="CommentText"/>
      </w:pPr>
      <w:r>
        <w:rPr>
          <w:rStyle w:val="CommentReference"/>
        </w:rPr>
        <w:annotationRef/>
      </w:r>
      <w:r>
        <w:t>Is this total run time or per data point?</w:t>
      </w:r>
    </w:p>
  </w:comment>
  <w:comment w:id="162" w:author="Charters, Stuart" w:date="2023-10-06T11:28:00Z" w:initials="CS">
    <w:p w14:paraId="2B2F610F" w14:textId="77777777" w:rsidR="000D734D" w:rsidRDefault="000D734D" w:rsidP="008A0829">
      <w:pPr>
        <w:pStyle w:val="CommentText"/>
      </w:pPr>
      <w:r>
        <w:rPr>
          <w:rStyle w:val="CommentReference"/>
        </w:rPr>
        <w:annotationRef/>
      </w:r>
      <w:r>
        <w:t>Is madgwick starting at 1 a "feature" of the algorithm if angle is 0? Or something else going on?</w:t>
      </w:r>
    </w:p>
  </w:comment>
  <w:comment w:id="175" w:author="Charters, Stuart" w:date="2023-10-06T11:34:00Z" w:initials="CS">
    <w:p w14:paraId="7A3FF5C7" w14:textId="77777777" w:rsidR="00B579AF" w:rsidRDefault="00B579AF" w:rsidP="00F24A8A">
      <w:pPr>
        <w:pStyle w:val="CommentText"/>
      </w:pPr>
      <w:r>
        <w:rPr>
          <w:rStyle w:val="CommentReference"/>
        </w:rPr>
        <w:annotationRef/>
      </w:r>
      <w:r>
        <w:t>Is it better to show these results?</w:t>
      </w:r>
    </w:p>
  </w:comment>
  <w:comment w:id="183" w:author="Charters, Stuart" w:date="2023-10-06T11:36:00Z" w:initials="CS">
    <w:p w14:paraId="03EFC03E" w14:textId="77777777" w:rsidR="00B579AF" w:rsidRDefault="00B579AF" w:rsidP="00F132E1">
      <w:pPr>
        <w:pStyle w:val="CommentText"/>
      </w:pPr>
      <w:r>
        <w:rPr>
          <w:rStyle w:val="CommentReference"/>
        </w:rPr>
        <w:annotationRef/>
      </w:r>
      <w:r>
        <w:t>In production would you not process in batches of fixed samples to match the video stream? So 1/24th of a second if a 24fps video stream?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2D9D76" w15:done="0"/>
  <w15:commentEx w15:paraId="51E7A48D" w15:done="0"/>
  <w15:commentEx w15:paraId="6C3630AB" w15:done="0"/>
  <w15:commentEx w15:paraId="012FFC68" w15:done="0"/>
  <w15:commentEx w15:paraId="25678278" w15:done="0"/>
  <w15:commentEx w15:paraId="2B2F610F" w15:done="0"/>
  <w15:commentEx w15:paraId="7A3FF5C7" w15:done="0"/>
  <w15:commentEx w15:paraId="03EFC03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CA6511" w16cex:dateUtc="2023-10-05T21:50:00Z"/>
  <w16cex:commentExtensible w16cex:durableId="28CA68D9" w16cex:dateUtc="2023-10-05T22:07:00Z"/>
  <w16cex:commentExtensible w16cex:durableId="28CA6A60" w16cex:dateUtc="2023-10-05T22:13:00Z"/>
  <w16cex:commentExtensible w16cex:durableId="28CA6C41" w16cex:dateUtc="2023-10-05T22:21:00Z"/>
  <w16cex:commentExtensible w16cex:durableId="28CA6D23" w16cex:dateUtc="2023-10-05T22:25:00Z"/>
  <w16cex:commentExtensible w16cex:durableId="28CA6DF5" w16cex:dateUtc="2023-10-05T22:28:00Z"/>
  <w16cex:commentExtensible w16cex:durableId="28CA6F35" w16cex:dateUtc="2023-10-05T22:34:00Z"/>
  <w16cex:commentExtensible w16cex:durableId="28CA6FD2" w16cex:dateUtc="2023-10-05T22: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2D9D76" w16cid:durableId="28CA6511"/>
  <w16cid:commentId w16cid:paraId="51E7A48D" w16cid:durableId="28CA68D9"/>
  <w16cid:commentId w16cid:paraId="6C3630AB" w16cid:durableId="28CA6A60"/>
  <w16cid:commentId w16cid:paraId="012FFC68" w16cid:durableId="28CA6C41"/>
  <w16cid:commentId w16cid:paraId="25678278" w16cid:durableId="28CA6D23"/>
  <w16cid:commentId w16cid:paraId="2B2F610F" w16cid:durableId="28CA6DF5"/>
  <w16cid:commentId w16cid:paraId="7A3FF5C7" w16cid:durableId="28CA6F35"/>
  <w16cid:commentId w16cid:paraId="03EFC03E" w16cid:durableId="28CA6FD2"/>
</w16cid:commentsIds>
</file>

<file path=word/customizations.xml><?xml version="1.0" encoding="utf-8"?>
<wne:tcg xmlns:r="http://schemas.openxmlformats.org/officeDocument/2006/relationships" xmlns:wne="http://schemas.microsoft.com/office/word/2006/wordml">
  <wne:keymaps>
    <wne:keymap wne:kcmPrimary="0331">
      <wne:acd wne:acdName="acd6"/>
    </wne:keymap>
    <wne:keymap wne:kcmPrimary="0332">
      <wne:acd wne:acdName="acd7"/>
    </wne:keymap>
    <wne:keymap wne:kcmPrimary="0333">
      <wne:acd wne:acdName="acd8"/>
    </wne:keymap>
    <wne:keymap wne:kcmPrimary="0442">
      <wne:acd wne:acdName="acd5"/>
    </wne:keymap>
    <wne:keymap wne:kcmPrimary="044D">
      <wne:acd wne:acdName="acd9"/>
    </wne:keymap>
    <wne:keymap wne:kcmPrimary="0451">
      <wne:acd wne:acdName="acd4"/>
    </wne:keymap>
    <wne:keymap wne:kcmPrimary="0634">
      <wne:acd wne:acdName="acd0"/>
    </wne:keymap>
    <wne:keymap wne:kcmPrimary="0635">
      <wne:acd wne:acdName="acd1"/>
    </wne:keymap>
    <wne:keymap wne:kcmPrimary="0636">
      <wne:acd wne:acdName="acd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QA" wne:acdName="acd0" wne:fciIndexBasedOn="0065"/>
    <wne:acd wne:argValue="AQAAAAUA" wne:acdName="acd1" wne:fciIndexBasedOn="0065"/>
    <wne:acd wne:argValue="AQAAAAYA" wne:acdName="acd2" wne:fciIndexBasedOn="0065"/>
    <wne:acd wne:acdName="acd3" wne:fciIndexBasedOn="0065"/>
    <wne:acd wne:argValue="AgBRAHUAbwB0AGUA" wne:acdName="acd4" wne:fciIndexBasedOn="0065"/>
    <wne:acd wne:argValue="AQAAAEIA" wne:acdName="acd5" wne:fciIndexBasedOn="0065"/>
    <wne:acd wne:argValue="AgBBAHAAcAAxAA==" wne:acdName="acd6" wne:fciIndexBasedOn="0065"/>
    <wne:acd wne:argValue="AgBBAHAAcAAyAA==" wne:acdName="acd7" wne:fciIndexBasedOn="0065"/>
    <wne:acd wne:argValue="AgBBAHAAcAAzAA==" wne:acdName="acd8" wne:fciIndexBasedOn="0065"/>
    <wne:acd wne:argValue="AgBIAGUAYQBkAGkAbgBnACAATQB5AEwA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7344E3" w14:textId="77777777" w:rsidR="00C91100" w:rsidRPr="00280F56" w:rsidRDefault="00C91100">
      <w:r w:rsidRPr="00280F56">
        <w:separator/>
      </w:r>
    </w:p>
  </w:endnote>
  <w:endnote w:type="continuationSeparator" w:id="0">
    <w:p w14:paraId="5DA2DBBA" w14:textId="77777777" w:rsidR="00C91100" w:rsidRPr="00280F56" w:rsidRDefault="00C91100">
      <w:r w:rsidRPr="00280F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8369" w14:textId="77777777" w:rsidR="0036357A" w:rsidRPr="00280F56" w:rsidRDefault="0036357A" w:rsidP="00BF65C2">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end"/>
    </w:r>
  </w:p>
  <w:p w14:paraId="0E06263E" w14:textId="77777777" w:rsidR="0036357A" w:rsidRPr="00280F56" w:rsidRDefault="0036357A" w:rsidP="00BF65C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24B8" w14:textId="77777777" w:rsidR="0036357A" w:rsidRPr="00280F56" w:rsidRDefault="0036357A" w:rsidP="007228C4">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separate"/>
    </w:r>
    <w:r w:rsidR="00BE0D55" w:rsidRPr="00280F56">
      <w:rPr>
        <w:rStyle w:val="PageNumber"/>
      </w:rPr>
      <w:t>10</w:t>
    </w:r>
    <w:r w:rsidRPr="00280F56">
      <w:rPr>
        <w:rStyle w:val="PageNumber"/>
      </w:rPr>
      <w:fldChar w:fldCharType="end"/>
    </w:r>
  </w:p>
  <w:p w14:paraId="789A9EF3" w14:textId="77777777" w:rsidR="0036357A" w:rsidRPr="00280F56" w:rsidRDefault="0036357A" w:rsidP="00BF65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28DC3D" w14:textId="77777777" w:rsidR="00C91100" w:rsidRPr="00280F56" w:rsidRDefault="00C91100">
      <w:r w:rsidRPr="00280F56">
        <w:separator/>
      </w:r>
    </w:p>
  </w:footnote>
  <w:footnote w:type="continuationSeparator" w:id="0">
    <w:p w14:paraId="74699AB6" w14:textId="77777777" w:rsidR="00C91100" w:rsidRPr="00280F56" w:rsidRDefault="00C91100">
      <w:r w:rsidRPr="00280F5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52D"/>
    <w:multiLevelType w:val="multilevel"/>
    <w:tmpl w:val="D3BEC616"/>
    <w:lvl w:ilvl="0">
      <w:start w:val="1"/>
      <w:numFmt w:val="decimal"/>
      <w:pStyle w:val="Heading1"/>
      <w:suff w:val="nothing"/>
      <w:lvlText w:val="Chapter %1"/>
      <w:lvlJc w:val="left"/>
      <w:pPr>
        <w:ind w:left="0" w:firstLine="0"/>
      </w:pPr>
    </w:lvl>
    <w:lvl w:ilvl="1">
      <w:start w:val="1"/>
      <w:numFmt w:val="decimal"/>
      <w:pStyle w:val="Heading2"/>
      <w:lvlText w:val="%1.%2"/>
      <w:lvlJc w:val="left"/>
      <w:pPr>
        <w:tabs>
          <w:tab w:val="num" w:pos="3261"/>
        </w:tabs>
        <w:ind w:left="3261" w:hanging="567"/>
      </w:pPr>
    </w:lvl>
    <w:lvl w:ilvl="2">
      <w:start w:val="1"/>
      <w:numFmt w:val="decimal"/>
      <w:pStyle w:val="Heading3"/>
      <w:lvlText w:val="%1.%2.%3"/>
      <w:lvlJc w:val="left"/>
      <w:pPr>
        <w:tabs>
          <w:tab w:val="num" w:pos="709"/>
        </w:tabs>
        <w:ind w:left="709" w:hanging="709"/>
      </w:pPr>
      <w:rPr>
        <w:rFonts w:hint="default"/>
      </w:rPr>
    </w:lvl>
    <w:lvl w:ilvl="3">
      <w:start w:val="1"/>
      <w:numFmt w:val="none"/>
      <w:pStyle w:val="Heading4"/>
      <w:suff w:val="nothing"/>
      <w:lvlText w:val=""/>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2FA4D65"/>
    <w:multiLevelType w:val="multilevel"/>
    <w:tmpl w:val="68DE7758"/>
    <w:lvl w:ilvl="0">
      <w:start w:val="1"/>
      <w:numFmt w:val="upperLetter"/>
      <w:pStyle w:val="App1"/>
      <w:suff w:val="nothing"/>
      <w:lvlText w:val="Appendix %1"/>
      <w:lvlJc w:val="left"/>
      <w:pPr>
        <w:ind w:left="0" w:firstLine="0"/>
      </w:pPr>
      <w:rPr>
        <w:rFonts w:hint="default"/>
      </w:rPr>
    </w:lvl>
    <w:lvl w:ilvl="1">
      <w:start w:val="1"/>
      <w:numFmt w:val="decimal"/>
      <w:pStyle w:val="App2"/>
      <w:lvlText w:val="%1.%2"/>
      <w:lvlJc w:val="left"/>
      <w:pPr>
        <w:tabs>
          <w:tab w:val="num" w:pos="576"/>
        </w:tabs>
        <w:ind w:left="576" w:hanging="576"/>
      </w:pPr>
      <w:rPr>
        <w:rFonts w:hint="default"/>
      </w:rPr>
    </w:lvl>
    <w:lvl w:ilvl="2">
      <w:start w:val="1"/>
      <w:numFmt w:val="decimal"/>
      <w:pStyle w:val="App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85F4595"/>
    <w:multiLevelType w:val="hybridMultilevel"/>
    <w:tmpl w:val="721632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9E07D55"/>
    <w:multiLevelType w:val="hybridMultilevel"/>
    <w:tmpl w:val="35707E1C"/>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06C2A81"/>
    <w:multiLevelType w:val="hybridMultilevel"/>
    <w:tmpl w:val="F8F4295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60444B1"/>
    <w:multiLevelType w:val="hybridMultilevel"/>
    <w:tmpl w:val="3C2235D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1A211E7C"/>
    <w:multiLevelType w:val="hybridMultilevel"/>
    <w:tmpl w:val="87A68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3A772BF1"/>
    <w:multiLevelType w:val="hybridMultilevel"/>
    <w:tmpl w:val="41CC9D5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42351A55"/>
    <w:multiLevelType w:val="hybridMultilevel"/>
    <w:tmpl w:val="BDF884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50726D8A"/>
    <w:multiLevelType w:val="hybridMultilevel"/>
    <w:tmpl w:val="1B864B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6C456748"/>
    <w:multiLevelType w:val="hybridMultilevel"/>
    <w:tmpl w:val="00425C94"/>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11" w15:restartNumberingAfterBreak="0">
    <w:nsid w:val="76794817"/>
    <w:multiLevelType w:val="hybridMultilevel"/>
    <w:tmpl w:val="BF2EC284"/>
    <w:lvl w:ilvl="0" w:tplc="14090019">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629945964">
    <w:abstractNumId w:val="1"/>
  </w:num>
  <w:num w:numId="2" w16cid:durableId="1415660632">
    <w:abstractNumId w:val="0"/>
  </w:num>
  <w:num w:numId="3" w16cid:durableId="1339649481">
    <w:abstractNumId w:val="4"/>
  </w:num>
  <w:num w:numId="4" w16cid:durableId="2131626547">
    <w:abstractNumId w:val="2"/>
  </w:num>
  <w:num w:numId="5" w16cid:durableId="29696831">
    <w:abstractNumId w:val="10"/>
  </w:num>
  <w:num w:numId="6" w16cid:durableId="1082217556">
    <w:abstractNumId w:val="9"/>
  </w:num>
  <w:num w:numId="7" w16cid:durableId="667749530">
    <w:abstractNumId w:val="6"/>
  </w:num>
  <w:num w:numId="8" w16cid:durableId="6059688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10393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045489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607323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837875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79409656">
    <w:abstractNumId w:val="8"/>
  </w:num>
  <w:num w:numId="14" w16cid:durableId="663629640">
    <w:abstractNumId w:val="3"/>
  </w:num>
  <w:num w:numId="15" w16cid:durableId="2831945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820353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07081322">
    <w:abstractNumId w:val="5"/>
  </w:num>
  <w:num w:numId="18" w16cid:durableId="2062826517">
    <w:abstractNumId w:val="7"/>
  </w:num>
  <w:num w:numId="19" w16cid:durableId="1781685146">
    <w:abstractNumId w:val="11"/>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rters, Stuart">
    <w15:presenceInfo w15:providerId="AD" w15:userId="S::Stuart.Charters@lincoln.ac.nz::230bee0a-93e6-4654-bc1e-3563113c84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63"/>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5F6"/>
    <w:rsid w:val="000025D1"/>
    <w:rsid w:val="00002614"/>
    <w:rsid w:val="00004E4B"/>
    <w:rsid w:val="00007F67"/>
    <w:rsid w:val="00011113"/>
    <w:rsid w:val="0001366F"/>
    <w:rsid w:val="00013736"/>
    <w:rsid w:val="00014BA0"/>
    <w:rsid w:val="00017994"/>
    <w:rsid w:val="000200DA"/>
    <w:rsid w:val="000216C3"/>
    <w:rsid w:val="00023E00"/>
    <w:rsid w:val="0002469D"/>
    <w:rsid w:val="000277E2"/>
    <w:rsid w:val="000306EA"/>
    <w:rsid w:val="00030A9C"/>
    <w:rsid w:val="00032777"/>
    <w:rsid w:val="00033C30"/>
    <w:rsid w:val="0003469D"/>
    <w:rsid w:val="0003482D"/>
    <w:rsid w:val="000400C5"/>
    <w:rsid w:val="0004182F"/>
    <w:rsid w:val="0004233E"/>
    <w:rsid w:val="00044542"/>
    <w:rsid w:val="00051655"/>
    <w:rsid w:val="0005384B"/>
    <w:rsid w:val="00062030"/>
    <w:rsid w:val="00062E96"/>
    <w:rsid w:val="00063F74"/>
    <w:rsid w:val="00065557"/>
    <w:rsid w:val="000672AC"/>
    <w:rsid w:val="00070DB3"/>
    <w:rsid w:val="00073B22"/>
    <w:rsid w:val="00076D12"/>
    <w:rsid w:val="00077AE0"/>
    <w:rsid w:val="00077CC8"/>
    <w:rsid w:val="00082D3E"/>
    <w:rsid w:val="0008318E"/>
    <w:rsid w:val="00084C62"/>
    <w:rsid w:val="00085D17"/>
    <w:rsid w:val="00086B0D"/>
    <w:rsid w:val="000874B3"/>
    <w:rsid w:val="00090DA5"/>
    <w:rsid w:val="00090DA7"/>
    <w:rsid w:val="000912C0"/>
    <w:rsid w:val="000921E4"/>
    <w:rsid w:val="0009235C"/>
    <w:rsid w:val="000929B0"/>
    <w:rsid w:val="00094835"/>
    <w:rsid w:val="00095B23"/>
    <w:rsid w:val="000A4CEC"/>
    <w:rsid w:val="000A51C5"/>
    <w:rsid w:val="000A771E"/>
    <w:rsid w:val="000B01F4"/>
    <w:rsid w:val="000B0EA2"/>
    <w:rsid w:val="000B136C"/>
    <w:rsid w:val="000B22F8"/>
    <w:rsid w:val="000B2A05"/>
    <w:rsid w:val="000B3AE7"/>
    <w:rsid w:val="000B4701"/>
    <w:rsid w:val="000B602B"/>
    <w:rsid w:val="000B6208"/>
    <w:rsid w:val="000B76FE"/>
    <w:rsid w:val="000B7B02"/>
    <w:rsid w:val="000C413B"/>
    <w:rsid w:val="000C4258"/>
    <w:rsid w:val="000C5642"/>
    <w:rsid w:val="000C5E07"/>
    <w:rsid w:val="000C693D"/>
    <w:rsid w:val="000C6E60"/>
    <w:rsid w:val="000D0FC6"/>
    <w:rsid w:val="000D1B4C"/>
    <w:rsid w:val="000D2BD7"/>
    <w:rsid w:val="000D3090"/>
    <w:rsid w:val="000D4BF9"/>
    <w:rsid w:val="000D63C7"/>
    <w:rsid w:val="000D6BA2"/>
    <w:rsid w:val="000D734D"/>
    <w:rsid w:val="000E1417"/>
    <w:rsid w:val="000E2EBF"/>
    <w:rsid w:val="000E4E58"/>
    <w:rsid w:val="000E74AE"/>
    <w:rsid w:val="000F1774"/>
    <w:rsid w:val="000F2388"/>
    <w:rsid w:val="000F33C5"/>
    <w:rsid w:val="000F67F0"/>
    <w:rsid w:val="000F69BD"/>
    <w:rsid w:val="000F6B6C"/>
    <w:rsid w:val="00102617"/>
    <w:rsid w:val="001044A6"/>
    <w:rsid w:val="00105489"/>
    <w:rsid w:val="001060CB"/>
    <w:rsid w:val="0010772C"/>
    <w:rsid w:val="00110571"/>
    <w:rsid w:val="0011177B"/>
    <w:rsid w:val="0011329C"/>
    <w:rsid w:val="00113540"/>
    <w:rsid w:val="00117454"/>
    <w:rsid w:val="00120CAA"/>
    <w:rsid w:val="00121E21"/>
    <w:rsid w:val="00121E32"/>
    <w:rsid w:val="00123B3D"/>
    <w:rsid w:val="001249E2"/>
    <w:rsid w:val="00125C08"/>
    <w:rsid w:val="00126841"/>
    <w:rsid w:val="00126CFE"/>
    <w:rsid w:val="00127186"/>
    <w:rsid w:val="00131DD7"/>
    <w:rsid w:val="0013479B"/>
    <w:rsid w:val="0013564D"/>
    <w:rsid w:val="00140B92"/>
    <w:rsid w:val="0014123B"/>
    <w:rsid w:val="0014204F"/>
    <w:rsid w:val="00145CC7"/>
    <w:rsid w:val="00145F40"/>
    <w:rsid w:val="00147169"/>
    <w:rsid w:val="001511A0"/>
    <w:rsid w:val="001513DF"/>
    <w:rsid w:val="00151CEC"/>
    <w:rsid w:val="0015274C"/>
    <w:rsid w:val="001528A7"/>
    <w:rsid w:val="00153687"/>
    <w:rsid w:val="0015529B"/>
    <w:rsid w:val="001567EE"/>
    <w:rsid w:val="00156C65"/>
    <w:rsid w:val="00160380"/>
    <w:rsid w:val="00160A88"/>
    <w:rsid w:val="00166BEB"/>
    <w:rsid w:val="00167ED7"/>
    <w:rsid w:val="001723A6"/>
    <w:rsid w:val="001727C5"/>
    <w:rsid w:val="00172DCD"/>
    <w:rsid w:val="00176A4A"/>
    <w:rsid w:val="00176C07"/>
    <w:rsid w:val="001778DB"/>
    <w:rsid w:val="00180C01"/>
    <w:rsid w:val="00181C2B"/>
    <w:rsid w:val="00182581"/>
    <w:rsid w:val="001846BD"/>
    <w:rsid w:val="00185A46"/>
    <w:rsid w:val="00187B76"/>
    <w:rsid w:val="00194A95"/>
    <w:rsid w:val="001A157F"/>
    <w:rsid w:val="001A1B6F"/>
    <w:rsid w:val="001A253A"/>
    <w:rsid w:val="001A2D83"/>
    <w:rsid w:val="001A41BB"/>
    <w:rsid w:val="001A481A"/>
    <w:rsid w:val="001A48A0"/>
    <w:rsid w:val="001A67CC"/>
    <w:rsid w:val="001B0417"/>
    <w:rsid w:val="001B24C0"/>
    <w:rsid w:val="001B3FEB"/>
    <w:rsid w:val="001B485E"/>
    <w:rsid w:val="001B73B5"/>
    <w:rsid w:val="001B7D45"/>
    <w:rsid w:val="001C0A32"/>
    <w:rsid w:val="001C34AD"/>
    <w:rsid w:val="001C486B"/>
    <w:rsid w:val="001D0B63"/>
    <w:rsid w:val="001D1D46"/>
    <w:rsid w:val="001D49DA"/>
    <w:rsid w:val="001D5983"/>
    <w:rsid w:val="001D6978"/>
    <w:rsid w:val="001D7C84"/>
    <w:rsid w:val="001D7E4D"/>
    <w:rsid w:val="001E68C1"/>
    <w:rsid w:val="001E6FAF"/>
    <w:rsid w:val="001F0BC5"/>
    <w:rsid w:val="001F2522"/>
    <w:rsid w:val="001F38A5"/>
    <w:rsid w:val="00202319"/>
    <w:rsid w:val="002030A1"/>
    <w:rsid w:val="00203576"/>
    <w:rsid w:val="00203764"/>
    <w:rsid w:val="002043B0"/>
    <w:rsid w:val="00206460"/>
    <w:rsid w:val="00206603"/>
    <w:rsid w:val="00210D86"/>
    <w:rsid w:val="002113C0"/>
    <w:rsid w:val="00213105"/>
    <w:rsid w:val="00213EB5"/>
    <w:rsid w:val="00213F0C"/>
    <w:rsid w:val="00215277"/>
    <w:rsid w:val="00215D1B"/>
    <w:rsid w:val="00215D5E"/>
    <w:rsid w:val="002216A2"/>
    <w:rsid w:val="002245F1"/>
    <w:rsid w:val="0022541E"/>
    <w:rsid w:val="00225639"/>
    <w:rsid w:val="002258BD"/>
    <w:rsid w:val="002270E7"/>
    <w:rsid w:val="002276C0"/>
    <w:rsid w:val="002317BA"/>
    <w:rsid w:val="002337A6"/>
    <w:rsid w:val="002358AF"/>
    <w:rsid w:val="002364AB"/>
    <w:rsid w:val="002372AF"/>
    <w:rsid w:val="002417FE"/>
    <w:rsid w:val="00243D0A"/>
    <w:rsid w:val="00245280"/>
    <w:rsid w:val="00245385"/>
    <w:rsid w:val="002466E9"/>
    <w:rsid w:val="00252943"/>
    <w:rsid w:val="00253974"/>
    <w:rsid w:val="0026037B"/>
    <w:rsid w:val="00260385"/>
    <w:rsid w:val="00260F5B"/>
    <w:rsid w:val="002630AA"/>
    <w:rsid w:val="00263B65"/>
    <w:rsid w:val="00264867"/>
    <w:rsid w:val="00266551"/>
    <w:rsid w:val="002668B3"/>
    <w:rsid w:val="002676DB"/>
    <w:rsid w:val="00270088"/>
    <w:rsid w:val="00276D40"/>
    <w:rsid w:val="00280F56"/>
    <w:rsid w:val="002810EF"/>
    <w:rsid w:val="002815F8"/>
    <w:rsid w:val="00283CB1"/>
    <w:rsid w:val="00285077"/>
    <w:rsid w:val="00286A9C"/>
    <w:rsid w:val="00287840"/>
    <w:rsid w:val="00290A74"/>
    <w:rsid w:val="0029296F"/>
    <w:rsid w:val="00292B5F"/>
    <w:rsid w:val="00293367"/>
    <w:rsid w:val="0029511A"/>
    <w:rsid w:val="002955F3"/>
    <w:rsid w:val="002A16BA"/>
    <w:rsid w:val="002A3E0D"/>
    <w:rsid w:val="002A6F11"/>
    <w:rsid w:val="002A7F81"/>
    <w:rsid w:val="002B0A77"/>
    <w:rsid w:val="002B25FF"/>
    <w:rsid w:val="002B33EC"/>
    <w:rsid w:val="002B384B"/>
    <w:rsid w:val="002B4DA0"/>
    <w:rsid w:val="002C0374"/>
    <w:rsid w:val="002C2EFA"/>
    <w:rsid w:val="002C32C2"/>
    <w:rsid w:val="002C3941"/>
    <w:rsid w:val="002C3E0F"/>
    <w:rsid w:val="002C402A"/>
    <w:rsid w:val="002C4263"/>
    <w:rsid w:val="002C7293"/>
    <w:rsid w:val="002D0C8C"/>
    <w:rsid w:val="002D0DA0"/>
    <w:rsid w:val="002D3B3A"/>
    <w:rsid w:val="002D3DFC"/>
    <w:rsid w:val="002E055D"/>
    <w:rsid w:val="002E07DE"/>
    <w:rsid w:val="002E0C18"/>
    <w:rsid w:val="002E1D35"/>
    <w:rsid w:val="002E72C1"/>
    <w:rsid w:val="002F0A2D"/>
    <w:rsid w:val="002F0B6B"/>
    <w:rsid w:val="002F1331"/>
    <w:rsid w:val="002F218C"/>
    <w:rsid w:val="002F2F64"/>
    <w:rsid w:val="002F30D3"/>
    <w:rsid w:val="002F3200"/>
    <w:rsid w:val="002F557D"/>
    <w:rsid w:val="00303FF5"/>
    <w:rsid w:val="00310625"/>
    <w:rsid w:val="00312595"/>
    <w:rsid w:val="00313114"/>
    <w:rsid w:val="0031478C"/>
    <w:rsid w:val="00317F4F"/>
    <w:rsid w:val="003210DB"/>
    <w:rsid w:val="003211B6"/>
    <w:rsid w:val="00321225"/>
    <w:rsid w:val="00322005"/>
    <w:rsid w:val="00323E7E"/>
    <w:rsid w:val="00325301"/>
    <w:rsid w:val="00325799"/>
    <w:rsid w:val="00327169"/>
    <w:rsid w:val="00330421"/>
    <w:rsid w:val="00330FCB"/>
    <w:rsid w:val="00331084"/>
    <w:rsid w:val="003315F8"/>
    <w:rsid w:val="00335887"/>
    <w:rsid w:val="0033683C"/>
    <w:rsid w:val="00336B1C"/>
    <w:rsid w:val="00336F2C"/>
    <w:rsid w:val="00345910"/>
    <w:rsid w:val="00347356"/>
    <w:rsid w:val="003527BD"/>
    <w:rsid w:val="00352936"/>
    <w:rsid w:val="00352A0E"/>
    <w:rsid w:val="00353F4B"/>
    <w:rsid w:val="0035760E"/>
    <w:rsid w:val="0036000E"/>
    <w:rsid w:val="0036357A"/>
    <w:rsid w:val="00365BDE"/>
    <w:rsid w:val="00370623"/>
    <w:rsid w:val="00370B31"/>
    <w:rsid w:val="003742D3"/>
    <w:rsid w:val="003744E0"/>
    <w:rsid w:val="003745C7"/>
    <w:rsid w:val="00375FB6"/>
    <w:rsid w:val="00376242"/>
    <w:rsid w:val="003766E9"/>
    <w:rsid w:val="00377AFB"/>
    <w:rsid w:val="00380CC6"/>
    <w:rsid w:val="00381C22"/>
    <w:rsid w:val="00382D74"/>
    <w:rsid w:val="0038371E"/>
    <w:rsid w:val="00384E13"/>
    <w:rsid w:val="00385819"/>
    <w:rsid w:val="00386253"/>
    <w:rsid w:val="00387E47"/>
    <w:rsid w:val="003900AE"/>
    <w:rsid w:val="0039026B"/>
    <w:rsid w:val="00390398"/>
    <w:rsid w:val="00392CE6"/>
    <w:rsid w:val="00393D86"/>
    <w:rsid w:val="00394E22"/>
    <w:rsid w:val="003A0025"/>
    <w:rsid w:val="003A002D"/>
    <w:rsid w:val="003A1E4F"/>
    <w:rsid w:val="003A1EE4"/>
    <w:rsid w:val="003A3359"/>
    <w:rsid w:val="003A47B3"/>
    <w:rsid w:val="003A5587"/>
    <w:rsid w:val="003A7197"/>
    <w:rsid w:val="003A733D"/>
    <w:rsid w:val="003B308B"/>
    <w:rsid w:val="003B4F3B"/>
    <w:rsid w:val="003B57C2"/>
    <w:rsid w:val="003B7727"/>
    <w:rsid w:val="003C599B"/>
    <w:rsid w:val="003C7AF3"/>
    <w:rsid w:val="003C7C28"/>
    <w:rsid w:val="003D36E6"/>
    <w:rsid w:val="003D4F3A"/>
    <w:rsid w:val="003D525A"/>
    <w:rsid w:val="003D60A9"/>
    <w:rsid w:val="003D6CA2"/>
    <w:rsid w:val="003D7295"/>
    <w:rsid w:val="003E15B7"/>
    <w:rsid w:val="003E34E5"/>
    <w:rsid w:val="003E57BD"/>
    <w:rsid w:val="003F224D"/>
    <w:rsid w:val="003F2E4C"/>
    <w:rsid w:val="003F350E"/>
    <w:rsid w:val="003F37B5"/>
    <w:rsid w:val="003F44EB"/>
    <w:rsid w:val="003F6189"/>
    <w:rsid w:val="003F6592"/>
    <w:rsid w:val="003F68CD"/>
    <w:rsid w:val="00401B6A"/>
    <w:rsid w:val="00401E81"/>
    <w:rsid w:val="004042C1"/>
    <w:rsid w:val="004049CD"/>
    <w:rsid w:val="004057CF"/>
    <w:rsid w:val="00410F29"/>
    <w:rsid w:val="00411554"/>
    <w:rsid w:val="00412328"/>
    <w:rsid w:val="00413BC7"/>
    <w:rsid w:val="00416E6A"/>
    <w:rsid w:val="00420D49"/>
    <w:rsid w:val="00423770"/>
    <w:rsid w:val="00423F57"/>
    <w:rsid w:val="0042444F"/>
    <w:rsid w:val="00424AAB"/>
    <w:rsid w:val="00424FD0"/>
    <w:rsid w:val="004257A8"/>
    <w:rsid w:val="00425CA8"/>
    <w:rsid w:val="00430FC5"/>
    <w:rsid w:val="0043643E"/>
    <w:rsid w:val="00436549"/>
    <w:rsid w:val="00442247"/>
    <w:rsid w:val="00442DDF"/>
    <w:rsid w:val="004445E2"/>
    <w:rsid w:val="00447C39"/>
    <w:rsid w:val="00452E46"/>
    <w:rsid w:val="00453FBF"/>
    <w:rsid w:val="004542CE"/>
    <w:rsid w:val="00454644"/>
    <w:rsid w:val="00454F16"/>
    <w:rsid w:val="0045743D"/>
    <w:rsid w:val="00460B0D"/>
    <w:rsid w:val="00461337"/>
    <w:rsid w:val="004616F4"/>
    <w:rsid w:val="00461E39"/>
    <w:rsid w:val="004631CF"/>
    <w:rsid w:val="00466359"/>
    <w:rsid w:val="00466738"/>
    <w:rsid w:val="0047104E"/>
    <w:rsid w:val="004713D2"/>
    <w:rsid w:val="00474BBB"/>
    <w:rsid w:val="00475427"/>
    <w:rsid w:val="00477B51"/>
    <w:rsid w:val="00480EAC"/>
    <w:rsid w:val="00483195"/>
    <w:rsid w:val="00483F01"/>
    <w:rsid w:val="0048459C"/>
    <w:rsid w:val="00490568"/>
    <w:rsid w:val="00493834"/>
    <w:rsid w:val="00497DA4"/>
    <w:rsid w:val="004A2375"/>
    <w:rsid w:val="004A6BC3"/>
    <w:rsid w:val="004A722D"/>
    <w:rsid w:val="004A7CA8"/>
    <w:rsid w:val="004A7D4C"/>
    <w:rsid w:val="004A7D9B"/>
    <w:rsid w:val="004B080F"/>
    <w:rsid w:val="004B0D28"/>
    <w:rsid w:val="004B166A"/>
    <w:rsid w:val="004B3066"/>
    <w:rsid w:val="004B372A"/>
    <w:rsid w:val="004B39FB"/>
    <w:rsid w:val="004B4F25"/>
    <w:rsid w:val="004C330D"/>
    <w:rsid w:val="004C58AE"/>
    <w:rsid w:val="004C5D9F"/>
    <w:rsid w:val="004D2BEE"/>
    <w:rsid w:val="004D3C62"/>
    <w:rsid w:val="004D3FF2"/>
    <w:rsid w:val="004D6343"/>
    <w:rsid w:val="004D7AF8"/>
    <w:rsid w:val="004E10C9"/>
    <w:rsid w:val="004E4313"/>
    <w:rsid w:val="004E53CB"/>
    <w:rsid w:val="004E5A29"/>
    <w:rsid w:val="004F14C7"/>
    <w:rsid w:val="004F36DA"/>
    <w:rsid w:val="004F681D"/>
    <w:rsid w:val="0050061E"/>
    <w:rsid w:val="00501421"/>
    <w:rsid w:val="00502238"/>
    <w:rsid w:val="00505D0C"/>
    <w:rsid w:val="0050724C"/>
    <w:rsid w:val="00507AD1"/>
    <w:rsid w:val="005111D2"/>
    <w:rsid w:val="00511D4A"/>
    <w:rsid w:val="0051206B"/>
    <w:rsid w:val="00517A50"/>
    <w:rsid w:val="00520AD7"/>
    <w:rsid w:val="00521DB3"/>
    <w:rsid w:val="0052461A"/>
    <w:rsid w:val="00524900"/>
    <w:rsid w:val="00524C6A"/>
    <w:rsid w:val="00526262"/>
    <w:rsid w:val="0052646E"/>
    <w:rsid w:val="005275F2"/>
    <w:rsid w:val="005303A9"/>
    <w:rsid w:val="00533FDD"/>
    <w:rsid w:val="00535804"/>
    <w:rsid w:val="00536182"/>
    <w:rsid w:val="00536189"/>
    <w:rsid w:val="005372B1"/>
    <w:rsid w:val="00544F65"/>
    <w:rsid w:val="005468AE"/>
    <w:rsid w:val="005472BB"/>
    <w:rsid w:val="005473A1"/>
    <w:rsid w:val="00550C7C"/>
    <w:rsid w:val="00551468"/>
    <w:rsid w:val="00551D1B"/>
    <w:rsid w:val="00552026"/>
    <w:rsid w:val="00553D8F"/>
    <w:rsid w:val="005602E4"/>
    <w:rsid w:val="00560D59"/>
    <w:rsid w:val="00562817"/>
    <w:rsid w:val="0056427C"/>
    <w:rsid w:val="00567D42"/>
    <w:rsid w:val="00574F11"/>
    <w:rsid w:val="0057736C"/>
    <w:rsid w:val="00582108"/>
    <w:rsid w:val="005850B0"/>
    <w:rsid w:val="00586617"/>
    <w:rsid w:val="00591D4C"/>
    <w:rsid w:val="0059352D"/>
    <w:rsid w:val="00594529"/>
    <w:rsid w:val="00594B51"/>
    <w:rsid w:val="00594FDA"/>
    <w:rsid w:val="00594FE7"/>
    <w:rsid w:val="005A0F07"/>
    <w:rsid w:val="005A14DE"/>
    <w:rsid w:val="005A413E"/>
    <w:rsid w:val="005A44F6"/>
    <w:rsid w:val="005A6CC0"/>
    <w:rsid w:val="005B1093"/>
    <w:rsid w:val="005B2D7B"/>
    <w:rsid w:val="005B508B"/>
    <w:rsid w:val="005B69EF"/>
    <w:rsid w:val="005B6BF8"/>
    <w:rsid w:val="005C2735"/>
    <w:rsid w:val="005C2817"/>
    <w:rsid w:val="005C3776"/>
    <w:rsid w:val="005C3C70"/>
    <w:rsid w:val="005C438C"/>
    <w:rsid w:val="005C4408"/>
    <w:rsid w:val="005C4942"/>
    <w:rsid w:val="005D128A"/>
    <w:rsid w:val="005D30EB"/>
    <w:rsid w:val="005D6B29"/>
    <w:rsid w:val="005D6EB5"/>
    <w:rsid w:val="005E06E8"/>
    <w:rsid w:val="005E1281"/>
    <w:rsid w:val="005E2BCC"/>
    <w:rsid w:val="005E6285"/>
    <w:rsid w:val="005E766F"/>
    <w:rsid w:val="005F1C92"/>
    <w:rsid w:val="005F4308"/>
    <w:rsid w:val="005F6880"/>
    <w:rsid w:val="006009DB"/>
    <w:rsid w:val="00602F3F"/>
    <w:rsid w:val="006038F0"/>
    <w:rsid w:val="00607029"/>
    <w:rsid w:val="00607AE2"/>
    <w:rsid w:val="00611257"/>
    <w:rsid w:val="0061505A"/>
    <w:rsid w:val="00615619"/>
    <w:rsid w:val="00617FF9"/>
    <w:rsid w:val="006247D2"/>
    <w:rsid w:val="006251D1"/>
    <w:rsid w:val="00627DEB"/>
    <w:rsid w:val="00627E58"/>
    <w:rsid w:val="00630224"/>
    <w:rsid w:val="00630C50"/>
    <w:rsid w:val="00631640"/>
    <w:rsid w:val="00632AA9"/>
    <w:rsid w:val="00633561"/>
    <w:rsid w:val="00633D62"/>
    <w:rsid w:val="00635A05"/>
    <w:rsid w:val="00636B00"/>
    <w:rsid w:val="00637050"/>
    <w:rsid w:val="0063774D"/>
    <w:rsid w:val="006409EA"/>
    <w:rsid w:val="00643922"/>
    <w:rsid w:val="00646A50"/>
    <w:rsid w:val="00650413"/>
    <w:rsid w:val="006520ED"/>
    <w:rsid w:val="006555BE"/>
    <w:rsid w:val="00655DF8"/>
    <w:rsid w:val="006560A9"/>
    <w:rsid w:val="0065746C"/>
    <w:rsid w:val="006601A7"/>
    <w:rsid w:val="0066363D"/>
    <w:rsid w:val="00664B04"/>
    <w:rsid w:val="00667C2A"/>
    <w:rsid w:val="006720F3"/>
    <w:rsid w:val="00676273"/>
    <w:rsid w:val="006765C3"/>
    <w:rsid w:val="00681012"/>
    <w:rsid w:val="006812BC"/>
    <w:rsid w:val="00682B1D"/>
    <w:rsid w:val="00683049"/>
    <w:rsid w:val="00684F9E"/>
    <w:rsid w:val="0068564C"/>
    <w:rsid w:val="006874D3"/>
    <w:rsid w:val="00687B72"/>
    <w:rsid w:val="00687CD2"/>
    <w:rsid w:val="006911EF"/>
    <w:rsid w:val="00697B44"/>
    <w:rsid w:val="00697FDE"/>
    <w:rsid w:val="006A0AC6"/>
    <w:rsid w:val="006A0E9E"/>
    <w:rsid w:val="006A1671"/>
    <w:rsid w:val="006A41EB"/>
    <w:rsid w:val="006A4545"/>
    <w:rsid w:val="006A7C7E"/>
    <w:rsid w:val="006B1B5D"/>
    <w:rsid w:val="006B21D7"/>
    <w:rsid w:val="006B3FF5"/>
    <w:rsid w:val="006B6002"/>
    <w:rsid w:val="006B77AB"/>
    <w:rsid w:val="006B7973"/>
    <w:rsid w:val="006B7D77"/>
    <w:rsid w:val="006C0506"/>
    <w:rsid w:val="006C05A4"/>
    <w:rsid w:val="006C2D20"/>
    <w:rsid w:val="006C6F24"/>
    <w:rsid w:val="006D5D23"/>
    <w:rsid w:val="006E37C3"/>
    <w:rsid w:val="006E5610"/>
    <w:rsid w:val="006E5A34"/>
    <w:rsid w:val="006E5D54"/>
    <w:rsid w:val="006F1351"/>
    <w:rsid w:val="006F32ED"/>
    <w:rsid w:val="006F3651"/>
    <w:rsid w:val="006F6FC0"/>
    <w:rsid w:val="00702151"/>
    <w:rsid w:val="00702952"/>
    <w:rsid w:val="00704F67"/>
    <w:rsid w:val="0070768E"/>
    <w:rsid w:val="007106AF"/>
    <w:rsid w:val="00710A5E"/>
    <w:rsid w:val="00710B1B"/>
    <w:rsid w:val="00713165"/>
    <w:rsid w:val="00720CE4"/>
    <w:rsid w:val="007211F0"/>
    <w:rsid w:val="007226CB"/>
    <w:rsid w:val="007228C4"/>
    <w:rsid w:val="00724318"/>
    <w:rsid w:val="00724C2F"/>
    <w:rsid w:val="00724ED0"/>
    <w:rsid w:val="00734208"/>
    <w:rsid w:val="00735AD8"/>
    <w:rsid w:val="00736AA8"/>
    <w:rsid w:val="007422A3"/>
    <w:rsid w:val="00744898"/>
    <w:rsid w:val="007476B5"/>
    <w:rsid w:val="007477A3"/>
    <w:rsid w:val="00750B8C"/>
    <w:rsid w:val="00756427"/>
    <w:rsid w:val="007605F0"/>
    <w:rsid w:val="00762396"/>
    <w:rsid w:val="00764B65"/>
    <w:rsid w:val="00764C05"/>
    <w:rsid w:val="00767260"/>
    <w:rsid w:val="007701F4"/>
    <w:rsid w:val="007701F5"/>
    <w:rsid w:val="007720B1"/>
    <w:rsid w:val="00772513"/>
    <w:rsid w:val="007741FB"/>
    <w:rsid w:val="00775A6A"/>
    <w:rsid w:val="007771EC"/>
    <w:rsid w:val="007816F2"/>
    <w:rsid w:val="0078295A"/>
    <w:rsid w:val="00783AD5"/>
    <w:rsid w:val="0078566A"/>
    <w:rsid w:val="00785B7B"/>
    <w:rsid w:val="00787510"/>
    <w:rsid w:val="00787F9F"/>
    <w:rsid w:val="00792035"/>
    <w:rsid w:val="00792807"/>
    <w:rsid w:val="007930DE"/>
    <w:rsid w:val="00794E47"/>
    <w:rsid w:val="00795030"/>
    <w:rsid w:val="00795BDF"/>
    <w:rsid w:val="00797231"/>
    <w:rsid w:val="007A16C5"/>
    <w:rsid w:val="007A2638"/>
    <w:rsid w:val="007A2974"/>
    <w:rsid w:val="007A2F4F"/>
    <w:rsid w:val="007A7126"/>
    <w:rsid w:val="007B30B5"/>
    <w:rsid w:val="007B3FB6"/>
    <w:rsid w:val="007C0135"/>
    <w:rsid w:val="007C15B7"/>
    <w:rsid w:val="007C1FE1"/>
    <w:rsid w:val="007C3CAB"/>
    <w:rsid w:val="007C5465"/>
    <w:rsid w:val="007C6C4D"/>
    <w:rsid w:val="007C7D6C"/>
    <w:rsid w:val="007C7E3C"/>
    <w:rsid w:val="007D12C6"/>
    <w:rsid w:val="007D5164"/>
    <w:rsid w:val="007D758A"/>
    <w:rsid w:val="007E0926"/>
    <w:rsid w:val="007E150E"/>
    <w:rsid w:val="007E573A"/>
    <w:rsid w:val="007E60B5"/>
    <w:rsid w:val="007E6A89"/>
    <w:rsid w:val="007E7F3D"/>
    <w:rsid w:val="007F1173"/>
    <w:rsid w:val="007F1BA8"/>
    <w:rsid w:val="007F323C"/>
    <w:rsid w:val="007F7AD2"/>
    <w:rsid w:val="008024C5"/>
    <w:rsid w:val="00804241"/>
    <w:rsid w:val="00804E46"/>
    <w:rsid w:val="0080615E"/>
    <w:rsid w:val="00811DC8"/>
    <w:rsid w:val="008145B0"/>
    <w:rsid w:val="00820C2C"/>
    <w:rsid w:val="00821AB7"/>
    <w:rsid w:val="0082226E"/>
    <w:rsid w:val="00825A1E"/>
    <w:rsid w:val="00826969"/>
    <w:rsid w:val="008320F1"/>
    <w:rsid w:val="00835EB9"/>
    <w:rsid w:val="00840DE4"/>
    <w:rsid w:val="00841042"/>
    <w:rsid w:val="00842CFB"/>
    <w:rsid w:val="00845111"/>
    <w:rsid w:val="00846FF2"/>
    <w:rsid w:val="00852C71"/>
    <w:rsid w:val="008533DA"/>
    <w:rsid w:val="0085438B"/>
    <w:rsid w:val="00855814"/>
    <w:rsid w:val="00857CAE"/>
    <w:rsid w:val="0086088E"/>
    <w:rsid w:val="008617A2"/>
    <w:rsid w:val="00861963"/>
    <w:rsid w:val="008628F2"/>
    <w:rsid w:val="00863E62"/>
    <w:rsid w:val="00865B5C"/>
    <w:rsid w:val="00865E08"/>
    <w:rsid w:val="0086670A"/>
    <w:rsid w:val="00866BAC"/>
    <w:rsid w:val="00867355"/>
    <w:rsid w:val="00867534"/>
    <w:rsid w:val="00870A42"/>
    <w:rsid w:val="00872662"/>
    <w:rsid w:val="008756B5"/>
    <w:rsid w:val="00876927"/>
    <w:rsid w:val="008840C7"/>
    <w:rsid w:val="008850A6"/>
    <w:rsid w:val="00887405"/>
    <w:rsid w:val="00887A5E"/>
    <w:rsid w:val="00887F59"/>
    <w:rsid w:val="00891463"/>
    <w:rsid w:val="008969A9"/>
    <w:rsid w:val="00896FCF"/>
    <w:rsid w:val="00897066"/>
    <w:rsid w:val="00897078"/>
    <w:rsid w:val="008978DF"/>
    <w:rsid w:val="008A0D49"/>
    <w:rsid w:val="008A1219"/>
    <w:rsid w:val="008A12AF"/>
    <w:rsid w:val="008A159B"/>
    <w:rsid w:val="008B0CAA"/>
    <w:rsid w:val="008B2899"/>
    <w:rsid w:val="008B49F8"/>
    <w:rsid w:val="008B53A7"/>
    <w:rsid w:val="008B5B10"/>
    <w:rsid w:val="008B63D7"/>
    <w:rsid w:val="008B7345"/>
    <w:rsid w:val="008C13AC"/>
    <w:rsid w:val="008C40F5"/>
    <w:rsid w:val="008C4D59"/>
    <w:rsid w:val="008D340A"/>
    <w:rsid w:val="008E16F6"/>
    <w:rsid w:val="008E29D2"/>
    <w:rsid w:val="008E4642"/>
    <w:rsid w:val="008E6D33"/>
    <w:rsid w:val="008F1296"/>
    <w:rsid w:val="008F187A"/>
    <w:rsid w:val="008F3997"/>
    <w:rsid w:val="008F45CE"/>
    <w:rsid w:val="0090290C"/>
    <w:rsid w:val="00903EB8"/>
    <w:rsid w:val="00904F7C"/>
    <w:rsid w:val="009073CA"/>
    <w:rsid w:val="00911BC0"/>
    <w:rsid w:val="00911C34"/>
    <w:rsid w:val="00913AF4"/>
    <w:rsid w:val="00915A87"/>
    <w:rsid w:val="0091718B"/>
    <w:rsid w:val="009179A6"/>
    <w:rsid w:val="00921EE4"/>
    <w:rsid w:val="00933FF3"/>
    <w:rsid w:val="00934791"/>
    <w:rsid w:val="00934A2D"/>
    <w:rsid w:val="00935F43"/>
    <w:rsid w:val="009434D2"/>
    <w:rsid w:val="0094417A"/>
    <w:rsid w:val="00944E35"/>
    <w:rsid w:val="00947CC6"/>
    <w:rsid w:val="00951044"/>
    <w:rsid w:val="009517EE"/>
    <w:rsid w:val="00952362"/>
    <w:rsid w:val="0095581C"/>
    <w:rsid w:val="00961355"/>
    <w:rsid w:val="00961BA8"/>
    <w:rsid w:val="00962867"/>
    <w:rsid w:val="00964101"/>
    <w:rsid w:val="00965896"/>
    <w:rsid w:val="0096643B"/>
    <w:rsid w:val="009666E8"/>
    <w:rsid w:val="009668E3"/>
    <w:rsid w:val="009669DF"/>
    <w:rsid w:val="0096733C"/>
    <w:rsid w:val="009675CC"/>
    <w:rsid w:val="0098196E"/>
    <w:rsid w:val="00982402"/>
    <w:rsid w:val="00982CFB"/>
    <w:rsid w:val="00983782"/>
    <w:rsid w:val="009852BE"/>
    <w:rsid w:val="00985413"/>
    <w:rsid w:val="00985E0F"/>
    <w:rsid w:val="0099105D"/>
    <w:rsid w:val="00991EA8"/>
    <w:rsid w:val="0099441D"/>
    <w:rsid w:val="00996CBD"/>
    <w:rsid w:val="009A0E65"/>
    <w:rsid w:val="009A3506"/>
    <w:rsid w:val="009A7691"/>
    <w:rsid w:val="009B1BEA"/>
    <w:rsid w:val="009B4116"/>
    <w:rsid w:val="009B44E2"/>
    <w:rsid w:val="009B4828"/>
    <w:rsid w:val="009B5721"/>
    <w:rsid w:val="009B7A63"/>
    <w:rsid w:val="009C0924"/>
    <w:rsid w:val="009C2EB0"/>
    <w:rsid w:val="009C743F"/>
    <w:rsid w:val="009D4E23"/>
    <w:rsid w:val="009D78AA"/>
    <w:rsid w:val="009D7F89"/>
    <w:rsid w:val="009E1944"/>
    <w:rsid w:val="009E25F6"/>
    <w:rsid w:val="009E2883"/>
    <w:rsid w:val="009E4308"/>
    <w:rsid w:val="009E43ED"/>
    <w:rsid w:val="009E5667"/>
    <w:rsid w:val="009E5AF8"/>
    <w:rsid w:val="009E79B8"/>
    <w:rsid w:val="009F0794"/>
    <w:rsid w:val="009F1E15"/>
    <w:rsid w:val="009F34E3"/>
    <w:rsid w:val="009F560F"/>
    <w:rsid w:val="009F79F9"/>
    <w:rsid w:val="00A00817"/>
    <w:rsid w:val="00A01081"/>
    <w:rsid w:val="00A01C4F"/>
    <w:rsid w:val="00A02722"/>
    <w:rsid w:val="00A02B35"/>
    <w:rsid w:val="00A02C09"/>
    <w:rsid w:val="00A04174"/>
    <w:rsid w:val="00A079FB"/>
    <w:rsid w:val="00A10D77"/>
    <w:rsid w:val="00A11397"/>
    <w:rsid w:val="00A125C7"/>
    <w:rsid w:val="00A12605"/>
    <w:rsid w:val="00A166C9"/>
    <w:rsid w:val="00A173CC"/>
    <w:rsid w:val="00A2015B"/>
    <w:rsid w:val="00A23224"/>
    <w:rsid w:val="00A242A4"/>
    <w:rsid w:val="00A26D89"/>
    <w:rsid w:val="00A2753E"/>
    <w:rsid w:val="00A275CE"/>
    <w:rsid w:val="00A27E96"/>
    <w:rsid w:val="00A325DF"/>
    <w:rsid w:val="00A32FE8"/>
    <w:rsid w:val="00A34589"/>
    <w:rsid w:val="00A3459A"/>
    <w:rsid w:val="00A35CDC"/>
    <w:rsid w:val="00A3634E"/>
    <w:rsid w:val="00A40276"/>
    <w:rsid w:val="00A411E4"/>
    <w:rsid w:val="00A42829"/>
    <w:rsid w:val="00A44901"/>
    <w:rsid w:val="00A46BDE"/>
    <w:rsid w:val="00A50361"/>
    <w:rsid w:val="00A50A77"/>
    <w:rsid w:val="00A53E76"/>
    <w:rsid w:val="00A55F20"/>
    <w:rsid w:val="00A65C91"/>
    <w:rsid w:val="00A6604B"/>
    <w:rsid w:val="00A662F9"/>
    <w:rsid w:val="00A66321"/>
    <w:rsid w:val="00A66325"/>
    <w:rsid w:val="00A701B1"/>
    <w:rsid w:val="00A70A14"/>
    <w:rsid w:val="00A7254B"/>
    <w:rsid w:val="00A742C6"/>
    <w:rsid w:val="00A76C12"/>
    <w:rsid w:val="00A80594"/>
    <w:rsid w:val="00A8145C"/>
    <w:rsid w:val="00A84952"/>
    <w:rsid w:val="00A84ADC"/>
    <w:rsid w:val="00A85A82"/>
    <w:rsid w:val="00A861DD"/>
    <w:rsid w:val="00A90348"/>
    <w:rsid w:val="00A90592"/>
    <w:rsid w:val="00A92E03"/>
    <w:rsid w:val="00A96622"/>
    <w:rsid w:val="00A96BC9"/>
    <w:rsid w:val="00AA0D6E"/>
    <w:rsid w:val="00AA20B5"/>
    <w:rsid w:val="00AA2545"/>
    <w:rsid w:val="00AA4C29"/>
    <w:rsid w:val="00AA4C2F"/>
    <w:rsid w:val="00AA72B9"/>
    <w:rsid w:val="00AA7D6C"/>
    <w:rsid w:val="00AA7E08"/>
    <w:rsid w:val="00AB0F6E"/>
    <w:rsid w:val="00AB2680"/>
    <w:rsid w:val="00AB3500"/>
    <w:rsid w:val="00AB4647"/>
    <w:rsid w:val="00AB4C0D"/>
    <w:rsid w:val="00AB4E80"/>
    <w:rsid w:val="00AB6B90"/>
    <w:rsid w:val="00AB77BB"/>
    <w:rsid w:val="00AC0255"/>
    <w:rsid w:val="00AC22DE"/>
    <w:rsid w:val="00AC242C"/>
    <w:rsid w:val="00AC3053"/>
    <w:rsid w:val="00AD2307"/>
    <w:rsid w:val="00AD5EE1"/>
    <w:rsid w:val="00AD6DF1"/>
    <w:rsid w:val="00AE04CF"/>
    <w:rsid w:val="00AE3DC1"/>
    <w:rsid w:val="00AE7517"/>
    <w:rsid w:val="00AF3668"/>
    <w:rsid w:val="00B00643"/>
    <w:rsid w:val="00B03033"/>
    <w:rsid w:val="00B0576D"/>
    <w:rsid w:val="00B05DD5"/>
    <w:rsid w:val="00B060E0"/>
    <w:rsid w:val="00B06C0D"/>
    <w:rsid w:val="00B11AB5"/>
    <w:rsid w:val="00B14623"/>
    <w:rsid w:val="00B14725"/>
    <w:rsid w:val="00B14AED"/>
    <w:rsid w:val="00B15CF0"/>
    <w:rsid w:val="00B21630"/>
    <w:rsid w:val="00B2771E"/>
    <w:rsid w:val="00B301B7"/>
    <w:rsid w:val="00B303CE"/>
    <w:rsid w:val="00B304F7"/>
    <w:rsid w:val="00B3345C"/>
    <w:rsid w:val="00B34581"/>
    <w:rsid w:val="00B361FB"/>
    <w:rsid w:val="00B42584"/>
    <w:rsid w:val="00B43F40"/>
    <w:rsid w:val="00B44FE0"/>
    <w:rsid w:val="00B50EC4"/>
    <w:rsid w:val="00B52ABF"/>
    <w:rsid w:val="00B53521"/>
    <w:rsid w:val="00B54C4F"/>
    <w:rsid w:val="00B556FC"/>
    <w:rsid w:val="00B55B32"/>
    <w:rsid w:val="00B579AF"/>
    <w:rsid w:val="00B57E17"/>
    <w:rsid w:val="00B601E9"/>
    <w:rsid w:val="00B64425"/>
    <w:rsid w:val="00B64A43"/>
    <w:rsid w:val="00B65C6D"/>
    <w:rsid w:val="00B719FB"/>
    <w:rsid w:val="00B71C20"/>
    <w:rsid w:val="00B72232"/>
    <w:rsid w:val="00B744FE"/>
    <w:rsid w:val="00B74B4B"/>
    <w:rsid w:val="00B755A0"/>
    <w:rsid w:val="00B8251B"/>
    <w:rsid w:val="00B84ACC"/>
    <w:rsid w:val="00B84C49"/>
    <w:rsid w:val="00B84D44"/>
    <w:rsid w:val="00B85666"/>
    <w:rsid w:val="00B90A6E"/>
    <w:rsid w:val="00B928F2"/>
    <w:rsid w:val="00B92EB7"/>
    <w:rsid w:val="00B952CC"/>
    <w:rsid w:val="00BA4D72"/>
    <w:rsid w:val="00BA51F8"/>
    <w:rsid w:val="00BB13E4"/>
    <w:rsid w:val="00BB151D"/>
    <w:rsid w:val="00BB22B0"/>
    <w:rsid w:val="00BB23F6"/>
    <w:rsid w:val="00BB49C4"/>
    <w:rsid w:val="00BB4A79"/>
    <w:rsid w:val="00BB5D02"/>
    <w:rsid w:val="00BB76EE"/>
    <w:rsid w:val="00BC2088"/>
    <w:rsid w:val="00BC2835"/>
    <w:rsid w:val="00BC29A3"/>
    <w:rsid w:val="00BC3115"/>
    <w:rsid w:val="00BC41C9"/>
    <w:rsid w:val="00BC7E46"/>
    <w:rsid w:val="00BD05B4"/>
    <w:rsid w:val="00BD2783"/>
    <w:rsid w:val="00BD35F8"/>
    <w:rsid w:val="00BD5F33"/>
    <w:rsid w:val="00BD64C9"/>
    <w:rsid w:val="00BD669F"/>
    <w:rsid w:val="00BE0D55"/>
    <w:rsid w:val="00BE0D9C"/>
    <w:rsid w:val="00BE2162"/>
    <w:rsid w:val="00BE55DC"/>
    <w:rsid w:val="00BE5FB2"/>
    <w:rsid w:val="00BF2695"/>
    <w:rsid w:val="00BF2B96"/>
    <w:rsid w:val="00BF3430"/>
    <w:rsid w:val="00BF3E26"/>
    <w:rsid w:val="00BF500F"/>
    <w:rsid w:val="00BF65C2"/>
    <w:rsid w:val="00BF6904"/>
    <w:rsid w:val="00BF7238"/>
    <w:rsid w:val="00BF76C2"/>
    <w:rsid w:val="00C01AD8"/>
    <w:rsid w:val="00C0269F"/>
    <w:rsid w:val="00C037BE"/>
    <w:rsid w:val="00C0493D"/>
    <w:rsid w:val="00C05218"/>
    <w:rsid w:val="00C06888"/>
    <w:rsid w:val="00C06E6A"/>
    <w:rsid w:val="00C072D7"/>
    <w:rsid w:val="00C11155"/>
    <w:rsid w:val="00C117A4"/>
    <w:rsid w:val="00C11D5F"/>
    <w:rsid w:val="00C13F68"/>
    <w:rsid w:val="00C140F4"/>
    <w:rsid w:val="00C1461D"/>
    <w:rsid w:val="00C1507F"/>
    <w:rsid w:val="00C160D6"/>
    <w:rsid w:val="00C165E5"/>
    <w:rsid w:val="00C16BF9"/>
    <w:rsid w:val="00C1742D"/>
    <w:rsid w:val="00C17AD5"/>
    <w:rsid w:val="00C20530"/>
    <w:rsid w:val="00C2066A"/>
    <w:rsid w:val="00C23649"/>
    <w:rsid w:val="00C2627C"/>
    <w:rsid w:val="00C30B76"/>
    <w:rsid w:val="00C3111D"/>
    <w:rsid w:val="00C31583"/>
    <w:rsid w:val="00C31B85"/>
    <w:rsid w:val="00C3237C"/>
    <w:rsid w:val="00C32489"/>
    <w:rsid w:val="00C35D74"/>
    <w:rsid w:val="00C36922"/>
    <w:rsid w:val="00C41D99"/>
    <w:rsid w:val="00C461A3"/>
    <w:rsid w:val="00C50795"/>
    <w:rsid w:val="00C50C57"/>
    <w:rsid w:val="00C52BA8"/>
    <w:rsid w:val="00C612B7"/>
    <w:rsid w:val="00C627D0"/>
    <w:rsid w:val="00C63086"/>
    <w:rsid w:val="00C645EE"/>
    <w:rsid w:val="00C65007"/>
    <w:rsid w:val="00C6573E"/>
    <w:rsid w:val="00C65974"/>
    <w:rsid w:val="00C65F3D"/>
    <w:rsid w:val="00C66355"/>
    <w:rsid w:val="00C703FB"/>
    <w:rsid w:val="00C709CE"/>
    <w:rsid w:val="00C7118D"/>
    <w:rsid w:val="00C7238C"/>
    <w:rsid w:val="00C73D30"/>
    <w:rsid w:val="00C7451F"/>
    <w:rsid w:val="00C74F4B"/>
    <w:rsid w:val="00C7702E"/>
    <w:rsid w:val="00C777A6"/>
    <w:rsid w:val="00C800FD"/>
    <w:rsid w:val="00C818E1"/>
    <w:rsid w:val="00C840DB"/>
    <w:rsid w:val="00C84630"/>
    <w:rsid w:val="00C84764"/>
    <w:rsid w:val="00C90D24"/>
    <w:rsid w:val="00C91100"/>
    <w:rsid w:val="00C911F7"/>
    <w:rsid w:val="00C91793"/>
    <w:rsid w:val="00C91F69"/>
    <w:rsid w:val="00C93E00"/>
    <w:rsid w:val="00C94263"/>
    <w:rsid w:val="00C944CE"/>
    <w:rsid w:val="00C94A4F"/>
    <w:rsid w:val="00C97540"/>
    <w:rsid w:val="00CA1A06"/>
    <w:rsid w:val="00CA2F6C"/>
    <w:rsid w:val="00CA6906"/>
    <w:rsid w:val="00CA707E"/>
    <w:rsid w:val="00CB3C9C"/>
    <w:rsid w:val="00CB526E"/>
    <w:rsid w:val="00CB5451"/>
    <w:rsid w:val="00CB59CD"/>
    <w:rsid w:val="00CB6D2A"/>
    <w:rsid w:val="00CB743D"/>
    <w:rsid w:val="00CB7D19"/>
    <w:rsid w:val="00CB7F46"/>
    <w:rsid w:val="00CC30C5"/>
    <w:rsid w:val="00CC3BE4"/>
    <w:rsid w:val="00CC484C"/>
    <w:rsid w:val="00CC49ED"/>
    <w:rsid w:val="00CC4FAC"/>
    <w:rsid w:val="00CC60E8"/>
    <w:rsid w:val="00CD2302"/>
    <w:rsid w:val="00CD23A7"/>
    <w:rsid w:val="00CD3935"/>
    <w:rsid w:val="00CD550E"/>
    <w:rsid w:val="00CD57C9"/>
    <w:rsid w:val="00CD5CBB"/>
    <w:rsid w:val="00CD6F75"/>
    <w:rsid w:val="00CD7D6F"/>
    <w:rsid w:val="00CE1259"/>
    <w:rsid w:val="00CE1EF3"/>
    <w:rsid w:val="00CE4003"/>
    <w:rsid w:val="00CE5905"/>
    <w:rsid w:val="00CE60CF"/>
    <w:rsid w:val="00CE6661"/>
    <w:rsid w:val="00CE75C2"/>
    <w:rsid w:val="00CF13D7"/>
    <w:rsid w:val="00CF3CE4"/>
    <w:rsid w:val="00CF4DDE"/>
    <w:rsid w:val="00D014BF"/>
    <w:rsid w:val="00D026B8"/>
    <w:rsid w:val="00D03434"/>
    <w:rsid w:val="00D04000"/>
    <w:rsid w:val="00D04C5D"/>
    <w:rsid w:val="00D13E0F"/>
    <w:rsid w:val="00D140AE"/>
    <w:rsid w:val="00D153F6"/>
    <w:rsid w:val="00D156F5"/>
    <w:rsid w:val="00D17BAE"/>
    <w:rsid w:val="00D24AF6"/>
    <w:rsid w:val="00D2502A"/>
    <w:rsid w:val="00D255B1"/>
    <w:rsid w:val="00D261C2"/>
    <w:rsid w:val="00D27024"/>
    <w:rsid w:val="00D31450"/>
    <w:rsid w:val="00D330AA"/>
    <w:rsid w:val="00D3363A"/>
    <w:rsid w:val="00D35BAC"/>
    <w:rsid w:val="00D40AD9"/>
    <w:rsid w:val="00D40BA6"/>
    <w:rsid w:val="00D42099"/>
    <w:rsid w:val="00D430FA"/>
    <w:rsid w:val="00D44E3C"/>
    <w:rsid w:val="00D45040"/>
    <w:rsid w:val="00D468D9"/>
    <w:rsid w:val="00D508A2"/>
    <w:rsid w:val="00D52737"/>
    <w:rsid w:val="00D56C3A"/>
    <w:rsid w:val="00D57137"/>
    <w:rsid w:val="00D65503"/>
    <w:rsid w:val="00D75431"/>
    <w:rsid w:val="00D75566"/>
    <w:rsid w:val="00D76809"/>
    <w:rsid w:val="00D86BCE"/>
    <w:rsid w:val="00D92304"/>
    <w:rsid w:val="00D927FC"/>
    <w:rsid w:val="00D932D7"/>
    <w:rsid w:val="00D93A76"/>
    <w:rsid w:val="00D940A7"/>
    <w:rsid w:val="00D94B10"/>
    <w:rsid w:val="00D96D14"/>
    <w:rsid w:val="00DA79CF"/>
    <w:rsid w:val="00DB53A4"/>
    <w:rsid w:val="00DB57A0"/>
    <w:rsid w:val="00DB7099"/>
    <w:rsid w:val="00DB7715"/>
    <w:rsid w:val="00DB7F79"/>
    <w:rsid w:val="00DC30A1"/>
    <w:rsid w:val="00DC5BAD"/>
    <w:rsid w:val="00DC5CB0"/>
    <w:rsid w:val="00DC5D50"/>
    <w:rsid w:val="00DD3A5C"/>
    <w:rsid w:val="00DD3F49"/>
    <w:rsid w:val="00DD5162"/>
    <w:rsid w:val="00DD6A4E"/>
    <w:rsid w:val="00DE35E1"/>
    <w:rsid w:val="00DE3C83"/>
    <w:rsid w:val="00DE4952"/>
    <w:rsid w:val="00DE5AE6"/>
    <w:rsid w:val="00DE7AC2"/>
    <w:rsid w:val="00DF3A4D"/>
    <w:rsid w:val="00DF7731"/>
    <w:rsid w:val="00E00F57"/>
    <w:rsid w:val="00E02553"/>
    <w:rsid w:val="00E03879"/>
    <w:rsid w:val="00E04761"/>
    <w:rsid w:val="00E0586F"/>
    <w:rsid w:val="00E137A2"/>
    <w:rsid w:val="00E15419"/>
    <w:rsid w:val="00E175F9"/>
    <w:rsid w:val="00E17D8C"/>
    <w:rsid w:val="00E2006E"/>
    <w:rsid w:val="00E22788"/>
    <w:rsid w:val="00E23D9D"/>
    <w:rsid w:val="00E24A48"/>
    <w:rsid w:val="00E25511"/>
    <w:rsid w:val="00E260FC"/>
    <w:rsid w:val="00E35960"/>
    <w:rsid w:val="00E414EE"/>
    <w:rsid w:val="00E41655"/>
    <w:rsid w:val="00E42977"/>
    <w:rsid w:val="00E4373B"/>
    <w:rsid w:val="00E44444"/>
    <w:rsid w:val="00E449ED"/>
    <w:rsid w:val="00E467C5"/>
    <w:rsid w:val="00E4716A"/>
    <w:rsid w:val="00E479E4"/>
    <w:rsid w:val="00E47A73"/>
    <w:rsid w:val="00E50D3B"/>
    <w:rsid w:val="00E50DA1"/>
    <w:rsid w:val="00E51297"/>
    <w:rsid w:val="00E52802"/>
    <w:rsid w:val="00E5409B"/>
    <w:rsid w:val="00E545DC"/>
    <w:rsid w:val="00E56FD8"/>
    <w:rsid w:val="00E6471D"/>
    <w:rsid w:val="00E65888"/>
    <w:rsid w:val="00E66CC8"/>
    <w:rsid w:val="00E70BEB"/>
    <w:rsid w:val="00E72029"/>
    <w:rsid w:val="00E7231E"/>
    <w:rsid w:val="00E729BB"/>
    <w:rsid w:val="00E73247"/>
    <w:rsid w:val="00E73CBF"/>
    <w:rsid w:val="00E74685"/>
    <w:rsid w:val="00E75CA3"/>
    <w:rsid w:val="00E7635E"/>
    <w:rsid w:val="00E8028A"/>
    <w:rsid w:val="00E80307"/>
    <w:rsid w:val="00E83D5F"/>
    <w:rsid w:val="00E85FAE"/>
    <w:rsid w:val="00E86C6E"/>
    <w:rsid w:val="00E91431"/>
    <w:rsid w:val="00E917CB"/>
    <w:rsid w:val="00E930F0"/>
    <w:rsid w:val="00E94556"/>
    <w:rsid w:val="00E97B0F"/>
    <w:rsid w:val="00EA06E2"/>
    <w:rsid w:val="00EA0D46"/>
    <w:rsid w:val="00EA1C3B"/>
    <w:rsid w:val="00EA27AE"/>
    <w:rsid w:val="00EA50A9"/>
    <w:rsid w:val="00EA5B73"/>
    <w:rsid w:val="00EA7DCA"/>
    <w:rsid w:val="00EB0EFB"/>
    <w:rsid w:val="00EB10DA"/>
    <w:rsid w:val="00EB1E73"/>
    <w:rsid w:val="00EB4EFE"/>
    <w:rsid w:val="00EB516C"/>
    <w:rsid w:val="00EC019B"/>
    <w:rsid w:val="00EC5A3E"/>
    <w:rsid w:val="00EC70B9"/>
    <w:rsid w:val="00EC7ED1"/>
    <w:rsid w:val="00ED3279"/>
    <w:rsid w:val="00ED44A5"/>
    <w:rsid w:val="00ED5B03"/>
    <w:rsid w:val="00EE2475"/>
    <w:rsid w:val="00EE349C"/>
    <w:rsid w:val="00EE5321"/>
    <w:rsid w:val="00EF0816"/>
    <w:rsid w:val="00F01390"/>
    <w:rsid w:val="00F02DC9"/>
    <w:rsid w:val="00F06A92"/>
    <w:rsid w:val="00F07657"/>
    <w:rsid w:val="00F22489"/>
    <w:rsid w:val="00F22A9E"/>
    <w:rsid w:val="00F2375F"/>
    <w:rsid w:val="00F237A9"/>
    <w:rsid w:val="00F24157"/>
    <w:rsid w:val="00F24F35"/>
    <w:rsid w:val="00F2620F"/>
    <w:rsid w:val="00F27B71"/>
    <w:rsid w:val="00F307EF"/>
    <w:rsid w:val="00F3484E"/>
    <w:rsid w:val="00F34857"/>
    <w:rsid w:val="00F40F6B"/>
    <w:rsid w:val="00F421DE"/>
    <w:rsid w:val="00F4325D"/>
    <w:rsid w:val="00F446A3"/>
    <w:rsid w:val="00F446C9"/>
    <w:rsid w:val="00F44C72"/>
    <w:rsid w:val="00F46CFB"/>
    <w:rsid w:val="00F55BC9"/>
    <w:rsid w:val="00F60495"/>
    <w:rsid w:val="00F6371D"/>
    <w:rsid w:val="00F63FD4"/>
    <w:rsid w:val="00F64B91"/>
    <w:rsid w:val="00F66E83"/>
    <w:rsid w:val="00F66F14"/>
    <w:rsid w:val="00F67348"/>
    <w:rsid w:val="00F73A27"/>
    <w:rsid w:val="00F73FBF"/>
    <w:rsid w:val="00F7573E"/>
    <w:rsid w:val="00F773D9"/>
    <w:rsid w:val="00F826EB"/>
    <w:rsid w:val="00F82966"/>
    <w:rsid w:val="00F83ED1"/>
    <w:rsid w:val="00F861F9"/>
    <w:rsid w:val="00F87422"/>
    <w:rsid w:val="00F92E1C"/>
    <w:rsid w:val="00F94D59"/>
    <w:rsid w:val="00F9596C"/>
    <w:rsid w:val="00F96324"/>
    <w:rsid w:val="00F965B3"/>
    <w:rsid w:val="00F968EF"/>
    <w:rsid w:val="00F96CCC"/>
    <w:rsid w:val="00FA0AF6"/>
    <w:rsid w:val="00FB022A"/>
    <w:rsid w:val="00FB251B"/>
    <w:rsid w:val="00FB3418"/>
    <w:rsid w:val="00FB38A0"/>
    <w:rsid w:val="00FB6E18"/>
    <w:rsid w:val="00FB7970"/>
    <w:rsid w:val="00FC07CA"/>
    <w:rsid w:val="00FC080E"/>
    <w:rsid w:val="00FC14FD"/>
    <w:rsid w:val="00FC2292"/>
    <w:rsid w:val="00FC27D1"/>
    <w:rsid w:val="00FC3C29"/>
    <w:rsid w:val="00FC6D91"/>
    <w:rsid w:val="00FC6DDF"/>
    <w:rsid w:val="00FD0332"/>
    <w:rsid w:val="00FD0E6D"/>
    <w:rsid w:val="00FD304F"/>
    <w:rsid w:val="00FD3C6A"/>
    <w:rsid w:val="00FD5396"/>
    <w:rsid w:val="00FD5A5B"/>
    <w:rsid w:val="00FD63F9"/>
    <w:rsid w:val="00FE47C8"/>
    <w:rsid w:val="00FE7F2E"/>
    <w:rsid w:val="00FF2275"/>
    <w:rsid w:val="00FF2C0F"/>
    <w:rsid w:val="00FF5B5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7D0461BC"/>
  <w15:docId w15:val="{FF04D003-9728-43FC-8067-2FBC133D3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19" w:unhideWhenUsed="1"/>
    <w:lsdException w:name="index 2" w:semiHidden="1" w:uiPriority="19" w:unhideWhenUsed="1"/>
    <w:lsdException w:name="index 3" w:semiHidden="1" w:uiPriority="19" w:unhideWhenUsed="1"/>
    <w:lsdException w:name="index 4" w:semiHidden="1" w:uiPriority="19" w:unhideWhenUsed="1"/>
    <w:lsdException w:name="index 5" w:semiHidden="1" w:uiPriority="19" w:unhideWhenUsed="1"/>
    <w:lsdException w:name="index 6" w:semiHidden="1" w:uiPriority="19" w:unhideWhenUsed="1"/>
    <w:lsdException w:name="index 7" w:semiHidden="1" w:uiPriority="19" w:unhideWhenUsed="1"/>
    <w:lsdException w:name="index 8" w:semiHidden="1" w:uiPriority="19" w:unhideWhenUsed="1"/>
    <w:lsdException w:name="index 9" w:semiHidden="1" w:uiPriority="1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1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1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19" w:unhideWhenUsed="1"/>
    <w:lsdException w:name="toa heading" w:semiHidden="1" w:unhideWhenUsed="1"/>
    <w:lsdException w:name="List" w:semiHidden="1" w:uiPriority="19" w:unhideWhenUsed="1"/>
    <w:lsdException w:name="List Bullet" w:semiHidden="1" w:uiPriority="19" w:unhideWhenUsed="1"/>
    <w:lsdException w:name="List Number" w:uiPriority="19"/>
    <w:lsdException w:name="List 2" w:semiHidden="1" w:uiPriority="19" w:unhideWhenUsed="1"/>
    <w:lsdException w:name="List 3" w:semiHidden="1" w:uiPriority="19" w:unhideWhenUsed="1"/>
    <w:lsdException w:name="List 4" w:uiPriority="19"/>
    <w:lsdException w:name="List 5" w:uiPriority="19"/>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iPriority="19" w:unhideWhenUsed="1"/>
    <w:lsdException w:name="List Continue 2" w:semiHidden="1" w:uiPriority="19" w:unhideWhenUsed="1"/>
    <w:lsdException w:name="List Continue 3" w:semiHidden="1" w:uiPriority="19" w:unhideWhenUsed="1"/>
    <w:lsdException w:name="List Continue 4" w:semiHidden="1" w:uiPriority="19" w:unhideWhenUsed="1"/>
    <w:lsdException w:name="List Continue 5" w:semiHidden="1" w:uiPriority="19" w:unhideWhenUsed="1"/>
    <w:lsdException w:name="Message Header" w:semiHidden="1" w:uiPriority="19"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19" w:unhideWhenUsed="1"/>
    <w:lsdException w:name="HTML Address" w:semiHidden="1" w:uiPriority="19" w:unhideWhenUsed="1"/>
    <w:lsdException w:name="HTML Cite" w:semiHidden="1" w:uiPriority="19" w:unhideWhenUsed="1"/>
    <w:lsdException w:name="HTML Code" w:semiHidden="1" w:uiPriority="19" w:unhideWhenUsed="1"/>
    <w:lsdException w:name="HTML Definition" w:semiHidden="1" w:uiPriority="19" w:unhideWhenUsed="1"/>
    <w:lsdException w:name="HTML Keyboard" w:semiHidden="1" w:uiPriority="19" w:unhideWhenUsed="1"/>
    <w:lsdException w:name="HTML Preformatted" w:semiHidden="1" w:uiPriority="19" w:unhideWhenUsed="1"/>
    <w:lsdException w:name="HTML Sample" w:semiHidden="1" w:uiPriority="19" w:unhideWhenUsed="1"/>
    <w:lsdException w:name="HTML Typewriter" w:semiHidden="1" w:uiPriority="19" w:unhideWhenUsed="1"/>
    <w:lsdException w:name="HTML Variable" w:semiHidden="1" w:uiPriority="1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242"/>
    <w:rPr>
      <w:rFonts w:asciiTheme="minorHAnsi" w:hAnsiTheme="minorHAnsi"/>
      <w:sz w:val="22"/>
      <w:szCs w:val="24"/>
      <w:lang w:eastAsia="en-AU"/>
    </w:rPr>
  </w:style>
  <w:style w:type="paragraph" w:styleId="Heading1">
    <w:name w:val="heading 1"/>
    <w:basedOn w:val="Normal"/>
    <w:next w:val="BodyText"/>
    <w:uiPriority w:val="3"/>
    <w:qFormat/>
    <w:rsid w:val="00C0493D"/>
    <w:pPr>
      <w:keepNext/>
      <w:pageBreakBefore/>
      <w:numPr>
        <w:numId w:val="2"/>
      </w:numPr>
      <w:spacing w:before="240" w:after="480" w:line="360" w:lineRule="auto"/>
      <w:jc w:val="center"/>
      <w:outlineLvl w:val="0"/>
    </w:pPr>
    <w:rPr>
      <w:rFonts w:ascii="Calibri" w:hAnsi="Calibri" w:cs="Calibri"/>
      <w:b/>
      <w:bCs/>
      <w:sz w:val="32"/>
      <w:szCs w:val="32"/>
    </w:rPr>
  </w:style>
  <w:style w:type="paragraph" w:styleId="Heading2">
    <w:name w:val="heading 2"/>
    <w:basedOn w:val="Normal"/>
    <w:next w:val="BodyText"/>
    <w:link w:val="Heading2Char"/>
    <w:uiPriority w:val="3"/>
    <w:qFormat/>
    <w:rsid w:val="00C0493D"/>
    <w:pPr>
      <w:keepNext/>
      <w:numPr>
        <w:ilvl w:val="1"/>
        <w:numId w:val="2"/>
      </w:numPr>
      <w:spacing w:before="240" w:after="240"/>
      <w:outlineLvl w:val="1"/>
    </w:pPr>
    <w:rPr>
      <w:rFonts w:ascii="Calibri" w:hAnsi="Calibri" w:cs="Calibri"/>
      <w:b/>
      <w:bCs/>
      <w:iCs/>
      <w:noProof/>
      <w:sz w:val="28"/>
      <w:szCs w:val="28"/>
    </w:rPr>
  </w:style>
  <w:style w:type="paragraph" w:styleId="Heading3">
    <w:name w:val="heading 3"/>
    <w:basedOn w:val="Normal"/>
    <w:next w:val="BodyText"/>
    <w:link w:val="Heading3Char"/>
    <w:uiPriority w:val="3"/>
    <w:qFormat/>
    <w:rsid w:val="00C0493D"/>
    <w:pPr>
      <w:keepNext/>
      <w:numPr>
        <w:ilvl w:val="2"/>
        <w:numId w:val="2"/>
      </w:numPr>
      <w:spacing w:before="240" w:after="240"/>
      <w:outlineLvl w:val="2"/>
    </w:pPr>
    <w:rPr>
      <w:rFonts w:ascii="Calibri" w:hAnsi="Calibri" w:cs="Calibri"/>
      <w:b/>
      <w:bCs/>
      <w:noProof/>
      <w:sz w:val="26"/>
      <w:szCs w:val="26"/>
    </w:rPr>
  </w:style>
  <w:style w:type="paragraph" w:styleId="Heading4">
    <w:name w:val="heading 4"/>
    <w:basedOn w:val="Normal"/>
    <w:next w:val="BodyText"/>
    <w:link w:val="Heading4Char"/>
    <w:uiPriority w:val="3"/>
    <w:qFormat/>
    <w:rsid w:val="00C0493D"/>
    <w:pPr>
      <w:keepNext/>
      <w:numPr>
        <w:ilvl w:val="3"/>
        <w:numId w:val="2"/>
      </w:numPr>
      <w:spacing w:before="120" w:after="120"/>
      <w:outlineLvl w:val="3"/>
    </w:pPr>
    <w:rPr>
      <w:rFonts w:ascii="Calibri" w:hAnsi="Calibri" w:cs="Calibri"/>
      <w:b/>
      <w:bCs/>
      <w:noProof/>
      <w:sz w:val="24"/>
    </w:rPr>
  </w:style>
  <w:style w:type="paragraph" w:styleId="Heading5">
    <w:name w:val="heading 5"/>
    <w:basedOn w:val="Normal"/>
    <w:next w:val="BodyText"/>
    <w:uiPriority w:val="10"/>
    <w:qFormat/>
    <w:rsid w:val="00C0493D"/>
    <w:pPr>
      <w:numPr>
        <w:ilvl w:val="4"/>
        <w:numId w:val="2"/>
      </w:numPr>
      <w:spacing w:before="120" w:after="120"/>
      <w:outlineLvl w:val="4"/>
    </w:pPr>
    <w:rPr>
      <w:rFonts w:ascii="Calibri" w:hAnsi="Calibri" w:cs="Calibri"/>
      <w:b/>
      <w:bCs/>
      <w:i/>
      <w:iCs/>
      <w:szCs w:val="26"/>
    </w:rPr>
  </w:style>
  <w:style w:type="paragraph" w:styleId="Heading6">
    <w:name w:val="heading 6"/>
    <w:basedOn w:val="Normal"/>
    <w:next w:val="Normal"/>
    <w:qFormat/>
    <w:rsid w:val="00A173CC"/>
    <w:pPr>
      <w:numPr>
        <w:ilvl w:val="5"/>
        <w:numId w:val="2"/>
      </w:numPr>
      <w:spacing w:before="120" w:after="120"/>
      <w:outlineLvl w:val="5"/>
    </w:pPr>
    <w:rPr>
      <w:b/>
      <w:bCs/>
      <w:szCs w:val="22"/>
    </w:rPr>
  </w:style>
  <w:style w:type="paragraph" w:styleId="Heading7">
    <w:name w:val="heading 7"/>
    <w:basedOn w:val="Normal"/>
    <w:next w:val="Normal"/>
    <w:qFormat/>
    <w:rsid w:val="00A173CC"/>
    <w:pPr>
      <w:numPr>
        <w:ilvl w:val="6"/>
        <w:numId w:val="2"/>
      </w:numPr>
      <w:spacing w:before="240" w:after="60"/>
      <w:outlineLvl w:val="6"/>
    </w:pPr>
  </w:style>
  <w:style w:type="paragraph" w:styleId="Heading8">
    <w:name w:val="heading 8"/>
    <w:basedOn w:val="Normal"/>
    <w:next w:val="Normal"/>
    <w:qFormat/>
    <w:rsid w:val="00A173CC"/>
    <w:pPr>
      <w:numPr>
        <w:ilvl w:val="7"/>
        <w:numId w:val="2"/>
      </w:numPr>
      <w:spacing w:before="240" w:after="60"/>
      <w:outlineLvl w:val="7"/>
    </w:pPr>
    <w:rPr>
      <w:i/>
      <w:iCs/>
    </w:rPr>
  </w:style>
  <w:style w:type="paragraph" w:styleId="Heading9">
    <w:name w:val="heading 9"/>
    <w:basedOn w:val="Normal"/>
    <w:next w:val="Normal"/>
    <w:qFormat/>
    <w:rsid w:val="00A173CC"/>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6"/>
    <w:qFormat/>
    <w:rsid w:val="0003469D"/>
    <w:pPr>
      <w:spacing w:before="240" w:after="240" w:line="360" w:lineRule="auto"/>
      <w:jc w:val="center"/>
      <w:outlineLvl w:val="0"/>
    </w:pPr>
    <w:rPr>
      <w:rFonts w:ascii="Calibri" w:hAnsi="Calibri" w:cs="Calibri"/>
      <w:b/>
      <w:bCs/>
      <w:sz w:val="32"/>
      <w:szCs w:val="32"/>
    </w:rPr>
  </w:style>
  <w:style w:type="paragraph" w:styleId="Subtitle">
    <w:name w:val="Subtitle"/>
    <w:basedOn w:val="Normal"/>
    <w:uiPriority w:val="17"/>
    <w:qFormat/>
    <w:rsid w:val="0003469D"/>
    <w:pPr>
      <w:spacing w:line="360" w:lineRule="auto"/>
      <w:jc w:val="center"/>
    </w:pPr>
    <w:rPr>
      <w:rFonts w:ascii="Calibri" w:hAnsi="Calibri" w:cs="Calibri"/>
      <w:sz w:val="28"/>
    </w:rPr>
  </w:style>
  <w:style w:type="paragraph" w:styleId="DocumentMap">
    <w:name w:val="Document Map"/>
    <w:basedOn w:val="Normal"/>
    <w:semiHidden/>
    <w:rsid w:val="00EC70B9"/>
    <w:pPr>
      <w:shd w:val="clear" w:color="auto" w:fill="000080"/>
    </w:pPr>
    <w:rPr>
      <w:rFonts w:ascii="Tahoma" w:hAnsi="Tahoma" w:cs="Tahoma"/>
      <w:sz w:val="20"/>
      <w:szCs w:val="20"/>
    </w:rPr>
  </w:style>
  <w:style w:type="paragraph" w:styleId="BodyText">
    <w:name w:val="Body Text"/>
    <w:basedOn w:val="Normal"/>
    <w:link w:val="BodyTextChar"/>
    <w:uiPriority w:val="1"/>
    <w:qFormat/>
    <w:rsid w:val="00120CAA"/>
    <w:pPr>
      <w:spacing w:after="240" w:line="360" w:lineRule="auto"/>
    </w:pPr>
    <w:rPr>
      <w:rFonts w:ascii="Calibri" w:hAnsi="Calibri"/>
    </w:rPr>
  </w:style>
  <w:style w:type="paragraph" w:customStyle="1" w:styleId="AbstractPage">
    <w:name w:val="Abstract Page"/>
    <w:basedOn w:val="Normal"/>
    <w:uiPriority w:val="18"/>
    <w:qFormat/>
    <w:rsid w:val="00BE2162"/>
    <w:pPr>
      <w:spacing w:line="360" w:lineRule="auto"/>
      <w:jc w:val="center"/>
    </w:pPr>
    <w:rPr>
      <w:rFonts w:ascii="Calibri" w:hAnsi="Calibri" w:cs="Calibri"/>
      <w:sz w:val="28"/>
      <w:szCs w:val="28"/>
    </w:rPr>
  </w:style>
  <w:style w:type="paragraph" w:styleId="TOC8">
    <w:name w:val="toc 8"/>
    <w:basedOn w:val="Normal"/>
    <w:next w:val="Normal"/>
    <w:autoRedefine/>
    <w:uiPriority w:val="39"/>
    <w:rsid w:val="009E4308"/>
    <w:pPr>
      <w:spacing w:before="60"/>
      <w:ind w:left="567" w:right="284" w:hanging="567"/>
    </w:pPr>
    <w:rPr>
      <w:rFonts w:ascii="Calibri" w:hAnsi="Calibri"/>
    </w:rPr>
  </w:style>
  <w:style w:type="paragraph" w:styleId="TOC1">
    <w:name w:val="toc 1"/>
    <w:basedOn w:val="Normal"/>
    <w:next w:val="Normal"/>
    <w:autoRedefine/>
    <w:uiPriority w:val="39"/>
    <w:rsid w:val="00B928F2"/>
    <w:pPr>
      <w:tabs>
        <w:tab w:val="right" w:leader="dot" w:pos="9072"/>
      </w:tabs>
      <w:spacing w:before="360" w:after="60"/>
      <w:ind w:right="284"/>
    </w:pPr>
    <w:rPr>
      <w:rFonts w:ascii="Calibri" w:hAnsi="Calibri"/>
      <w:b/>
      <w:noProof/>
    </w:rPr>
  </w:style>
  <w:style w:type="paragraph" w:styleId="TOC2">
    <w:name w:val="toc 2"/>
    <w:basedOn w:val="Normal"/>
    <w:next w:val="Normal"/>
    <w:autoRedefine/>
    <w:uiPriority w:val="39"/>
    <w:rsid w:val="00611257"/>
    <w:pPr>
      <w:tabs>
        <w:tab w:val="left" w:pos="567"/>
        <w:tab w:val="right" w:leader="dot" w:pos="9072"/>
      </w:tabs>
      <w:spacing w:before="60"/>
      <w:ind w:left="567" w:right="284" w:hanging="567"/>
    </w:pPr>
    <w:rPr>
      <w:rFonts w:ascii="Calibri" w:hAnsi="Calibri"/>
      <w:noProof/>
    </w:rPr>
  </w:style>
  <w:style w:type="paragraph" w:styleId="TOC3">
    <w:name w:val="toc 3"/>
    <w:basedOn w:val="Normal"/>
    <w:next w:val="Normal"/>
    <w:autoRedefine/>
    <w:uiPriority w:val="39"/>
    <w:rsid w:val="006009DB"/>
    <w:pPr>
      <w:tabs>
        <w:tab w:val="left" w:pos="1276"/>
        <w:tab w:val="right" w:leader="dot" w:pos="9072"/>
      </w:tabs>
      <w:ind w:left="1276" w:right="282" w:hanging="709"/>
    </w:pPr>
    <w:rPr>
      <w:rFonts w:ascii="Calibri" w:hAnsi="Calibri"/>
      <w:noProof/>
    </w:rPr>
  </w:style>
  <w:style w:type="paragraph" w:styleId="TOC4">
    <w:name w:val="toc 4"/>
    <w:basedOn w:val="Normal"/>
    <w:next w:val="Normal"/>
    <w:autoRedefine/>
    <w:uiPriority w:val="39"/>
    <w:rsid w:val="00982402"/>
    <w:pPr>
      <w:tabs>
        <w:tab w:val="left" w:pos="1701"/>
        <w:tab w:val="right" w:leader="dot" w:pos="9072"/>
      </w:tabs>
      <w:ind w:left="1701" w:right="282"/>
    </w:pPr>
    <w:rPr>
      <w:rFonts w:ascii="Calibri" w:hAnsi="Calibri"/>
      <w:i/>
      <w:noProof/>
    </w:rPr>
  </w:style>
  <w:style w:type="character" w:styleId="Hyperlink">
    <w:name w:val="Hyperlink"/>
    <w:basedOn w:val="DefaultParagraphFont"/>
    <w:uiPriority w:val="99"/>
    <w:rsid w:val="00A96BC9"/>
    <w:rPr>
      <w:color w:val="0000FF"/>
      <w:u w:val="single"/>
    </w:rPr>
  </w:style>
  <w:style w:type="paragraph" w:styleId="TOC9">
    <w:name w:val="toc 9"/>
    <w:basedOn w:val="Normal"/>
    <w:next w:val="Normal"/>
    <w:autoRedefine/>
    <w:uiPriority w:val="39"/>
    <w:rsid w:val="000B7B02"/>
    <w:pPr>
      <w:tabs>
        <w:tab w:val="right" w:leader="dot" w:pos="9061"/>
      </w:tabs>
      <w:spacing w:before="120" w:after="60"/>
      <w:ind w:right="284"/>
    </w:pPr>
    <w:rPr>
      <w:rFonts w:ascii="Calibri" w:hAnsi="Calibri"/>
      <w:b/>
      <w:noProof/>
    </w:rPr>
  </w:style>
  <w:style w:type="paragraph" w:styleId="Header">
    <w:name w:val="header"/>
    <w:basedOn w:val="Normal"/>
    <w:rsid w:val="002A3E0D"/>
    <w:pPr>
      <w:tabs>
        <w:tab w:val="center" w:pos="4153"/>
        <w:tab w:val="right" w:pos="8306"/>
      </w:tabs>
    </w:pPr>
  </w:style>
  <w:style w:type="paragraph" w:styleId="Footer">
    <w:name w:val="footer"/>
    <w:basedOn w:val="Normal"/>
    <w:rsid w:val="002A3E0D"/>
    <w:pPr>
      <w:tabs>
        <w:tab w:val="center" w:pos="4153"/>
        <w:tab w:val="right" w:pos="8306"/>
      </w:tabs>
    </w:pPr>
  </w:style>
  <w:style w:type="character" w:styleId="PageNumber">
    <w:name w:val="page number"/>
    <w:basedOn w:val="DefaultParagraphFont"/>
    <w:rsid w:val="002A3E0D"/>
  </w:style>
  <w:style w:type="character" w:styleId="CommentReference">
    <w:name w:val="annotation reference"/>
    <w:basedOn w:val="DefaultParagraphFont"/>
    <w:semiHidden/>
    <w:rsid w:val="006B21D7"/>
    <w:rPr>
      <w:sz w:val="16"/>
      <w:szCs w:val="16"/>
    </w:rPr>
  </w:style>
  <w:style w:type="paragraph" w:styleId="CommentText">
    <w:name w:val="annotation text"/>
    <w:basedOn w:val="Normal"/>
    <w:link w:val="CommentTextChar"/>
    <w:semiHidden/>
    <w:rsid w:val="006B21D7"/>
    <w:rPr>
      <w:sz w:val="20"/>
      <w:szCs w:val="20"/>
    </w:rPr>
  </w:style>
  <w:style w:type="paragraph" w:styleId="CommentSubject">
    <w:name w:val="annotation subject"/>
    <w:basedOn w:val="CommentText"/>
    <w:next w:val="CommentText"/>
    <w:semiHidden/>
    <w:rsid w:val="006B21D7"/>
    <w:rPr>
      <w:b/>
      <w:bCs/>
    </w:rPr>
  </w:style>
  <w:style w:type="paragraph" w:styleId="BalloonText">
    <w:name w:val="Balloon Text"/>
    <w:basedOn w:val="Normal"/>
    <w:semiHidden/>
    <w:rsid w:val="006B21D7"/>
    <w:rPr>
      <w:rFonts w:ascii="Tahoma" w:hAnsi="Tahoma" w:cs="Tahoma"/>
      <w:sz w:val="16"/>
      <w:szCs w:val="16"/>
    </w:rPr>
  </w:style>
  <w:style w:type="paragraph" w:styleId="Caption">
    <w:name w:val="caption"/>
    <w:basedOn w:val="Normal"/>
    <w:next w:val="BodyText"/>
    <w:link w:val="CaptionChar"/>
    <w:autoRedefine/>
    <w:uiPriority w:val="35"/>
    <w:qFormat/>
    <w:rsid w:val="00744898"/>
    <w:pPr>
      <w:spacing w:before="240" w:after="240"/>
    </w:pPr>
    <w:rPr>
      <w:rFonts w:ascii="Calibri" w:hAnsi="Calibri"/>
      <w:noProof/>
      <w:szCs w:val="20"/>
    </w:rPr>
  </w:style>
  <w:style w:type="table" w:styleId="TableGrid">
    <w:name w:val="Table Grid"/>
    <w:basedOn w:val="TableNormal"/>
    <w:uiPriority w:val="39"/>
    <w:rsid w:val="00CB7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BodyText"/>
    <w:link w:val="QuoteChar"/>
    <w:uiPriority w:val="5"/>
    <w:qFormat/>
    <w:rsid w:val="00BF3E26"/>
    <w:pPr>
      <w:spacing w:after="240"/>
      <w:ind w:left="1134" w:right="1134"/>
    </w:pPr>
    <w:rPr>
      <w:rFonts w:ascii="Calibri" w:hAnsi="Calibri"/>
      <w:i/>
    </w:rPr>
  </w:style>
  <w:style w:type="paragraph" w:styleId="TableofFigures">
    <w:name w:val="table of figures"/>
    <w:basedOn w:val="Normal"/>
    <w:next w:val="Normal"/>
    <w:autoRedefine/>
    <w:uiPriority w:val="99"/>
    <w:rsid w:val="00B928F2"/>
    <w:pPr>
      <w:tabs>
        <w:tab w:val="right" w:leader="dot" w:pos="9072"/>
      </w:tabs>
      <w:ind w:left="1134" w:right="282" w:hanging="1134"/>
    </w:pPr>
    <w:rPr>
      <w:rFonts w:ascii="Calibri" w:hAnsi="Calibri" w:cs="Calibri"/>
      <w:noProof/>
    </w:rPr>
  </w:style>
  <w:style w:type="paragraph" w:customStyle="1" w:styleId="HeadingMyL1">
    <w:name w:val="Heading MyL1"/>
    <w:basedOn w:val="Normal"/>
    <w:next w:val="BodyText"/>
    <w:uiPriority w:val="8"/>
    <w:qFormat/>
    <w:rsid w:val="000025D1"/>
    <w:pPr>
      <w:keepNext/>
      <w:spacing w:after="240" w:line="360" w:lineRule="auto"/>
      <w:jc w:val="center"/>
      <w:outlineLvl w:val="0"/>
    </w:pPr>
    <w:rPr>
      <w:rFonts w:ascii="Calibri" w:hAnsi="Calibri" w:cs="Calibri"/>
      <w:b/>
      <w:sz w:val="32"/>
    </w:rPr>
  </w:style>
  <w:style w:type="paragraph" w:customStyle="1" w:styleId="HeadingMyL2">
    <w:name w:val="Heading MyL2"/>
    <w:basedOn w:val="Heading2"/>
    <w:next w:val="BodyText"/>
    <w:uiPriority w:val="8"/>
    <w:rsid w:val="005472BB"/>
    <w:pPr>
      <w:numPr>
        <w:ilvl w:val="0"/>
        <w:numId w:val="0"/>
      </w:numPr>
    </w:pPr>
  </w:style>
  <w:style w:type="paragraph" w:styleId="TOC5">
    <w:name w:val="toc 5"/>
    <w:basedOn w:val="Normal"/>
    <w:next w:val="Normal"/>
    <w:autoRedefine/>
    <w:uiPriority w:val="39"/>
    <w:rsid w:val="00982402"/>
    <w:pPr>
      <w:tabs>
        <w:tab w:val="left" w:pos="2127"/>
        <w:tab w:val="right" w:leader="dot" w:pos="9072"/>
      </w:tabs>
      <w:ind w:left="2127" w:right="282"/>
    </w:pPr>
    <w:rPr>
      <w:rFonts w:ascii="Calibri" w:hAnsi="Calibri"/>
      <w:i/>
      <w:noProof/>
      <w:sz w:val="20"/>
    </w:rPr>
  </w:style>
  <w:style w:type="paragraph" w:customStyle="1" w:styleId="App1">
    <w:name w:val="App1"/>
    <w:basedOn w:val="BodyText"/>
    <w:next w:val="BodyText"/>
    <w:uiPriority w:val="13"/>
    <w:qFormat/>
    <w:rsid w:val="00A42829"/>
    <w:pPr>
      <w:keepNext/>
      <w:numPr>
        <w:numId w:val="1"/>
      </w:numPr>
      <w:spacing w:before="240" w:after="480"/>
      <w:jc w:val="center"/>
      <w:outlineLvl w:val="0"/>
    </w:pPr>
    <w:rPr>
      <w:b/>
      <w:sz w:val="32"/>
    </w:rPr>
  </w:style>
  <w:style w:type="paragraph" w:customStyle="1" w:styleId="App2">
    <w:name w:val="App2"/>
    <w:basedOn w:val="BodyText"/>
    <w:next w:val="BodyText"/>
    <w:uiPriority w:val="13"/>
    <w:qFormat/>
    <w:rsid w:val="00A42829"/>
    <w:pPr>
      <w:keepNext/>
      <w:numPr>
        <w:ilvl w:val="1"/>
        <w:numId w:val="1"/>
      </w:numPr>
      <w:tabs>
        <w:tab w:val="clear" w:pos="576"/>
        <w:tab w:val="left" w:pos="680"/>
      </w:tabs>
      <w:spacing w:before="240" w:line="240" w:lineRule="auto"/>
      <w:ind w:left="680" w:hanging="680"/>
      <w:outlineLvl w:val="1"/>
    </w:pPr>
    <w:rPr>
      <w:b/>
      <w:sz w:val="28"/>
    </w:rPr>
  </w:style>
  <w:style w:type="paragraph" w:customStyle="1" w:styleId="App3">
    <w:name w:val="App3"/>
    <w:basedOn w:val="BodyText"/>
    <w:next w:val="BodyText"/>
    <w:uiPriority w:val="13"/>
    <w:rsid w:val="00E2006E"/>
    <w:pPr>
      <w:keepNext/>
      <w:numPr>
        <w:ilvl w:val="2"/>
        <w:numId w:val="1"/>
      </w:numPr>
      <w:tabs>
        <w:tab w:val="clear" w:pos="720"/>
        <w:tab w:val="left" w:pos="680"/>
      </w:tabs>
      <w:spacing w:before="240" w:line="240" w:lineRule="auto"/>
      <w:ind w:left="680" w:hanging="680"/>
      <w:outlineLvl w:val="2"/>
    </w:pPr>
    <w:rPr>
      <w:b/>
      <w:sz w:val="26"/>
    </w:rPr>
  </w:style>
  <w:style w:type="paragraph" w:styleId="TOC6">
    <w:name w:val="toc 6"/>
    <w:basedOn w:val="Normal"/>
    <w:next w:val="Normal"/>
    <w:autoRedefine/>
    <w:rsid w:val="00611257"/>
    <w:pPr>
      <w:tabs>
        <w:tab w:val="left" w:pos="4395"/>
        <w:tab w:val="right" w:leader="dot" w:pos="9072"/>
      </w:tabs>
      <w:ind w:left="4395" w:right="282" w:hanging="1276"/>
    </w:pPr>
    <w:rPr>
      <w:rFonts w:ascii="Calibri" w:hAnsi="Calibri"/>
      <w:noProof/>
      <w:sz w:val="20"/>
    </w:rPr>
  </w:style>
  <w:style w:type="character" w:customStyle="1" w:styleId="Heading4Char">
    <w:name w:val="Heading 4 Char"/>
    <w:link w:val="Heading4"/>
    <w:uiPriority w:val="3"/>
    <w:rsid w:val="00EC7ED1"/>
    <w:rPr>
      <w:rFonts w:ascii="Calibri" w:hAnsi="Calibri" w:cs="Calibri"/>
      <w:b/>
      <w:bCs/>
      <w:noProof/>
      <w:sz w:val="24"/>
      <w:szCs w:val="24"/>
      <w:lang w:eastAsia="en-AU"/>
    </w:rPr>
  </w:style>
  <w:style w:type="character" w:styleId="UnresolvedMention">
    <w:name w:val="Unresolved Mention"/>
    <w:basedOn w:val="DefaultParagraphFont"/>
    <w:uiPriority w:val="99"/>
    <w:semiHidden/>
    <w:unhideWhenUsed/>
    <w:rsid w:val="00B556FC"/>
    <w:rPr>
      <w:color w:val="605E5C"/>
      <w:shd w:val="clear" w:color="auto" w:fill="E1DFDD"/>
    </w:rPr>
  </w:style>
  <w:style w:type="character" w:styleId="FollowedHyperlink">
    <w:name w:val="FollowedHyperlink"/>
    <w:basedOn w:val="DefaultParagraphFont"/>
    <w:semiHidden/>
    <w:unhideWhenUsed/>
    <w:rsid w:val="00FB38A0"/>
    <w:rPr>
      <w:color w:val="800080" w:themeColor="followedHyperlink"/>
      <w:u w:val="single"/>
    </w:rPr>
  </w:style>
  <w:style w:type="character" w:customStyle="1" w:styleId="Heading3Char">
    <w:name w:val="Heading 3 Char"/>
    <w:basedOn w:val="DefaultParagraphFont"/>
    <w:link w:val="Heading3"/>
    <w:uiPriority w:val="3"/>
    <w:rsid w:val="00DB53A4"/>
    <w:rPr>
      <w:rFonts w:ascii="Calibri" w:hAnsi="Calibri" w:cs="Calibri"/>
      <w:b/>
      <w:bCs/>
      <w:noProof/>
      <w:sz w:val="26"/>
      <w:szCs w:val="26"/>
      <w:lang w:eastAsia="en-AU"/>
    </w:rPr>
  </w:style>
  <w:style w:type="character" w:customStyle="1" w:styleId="CaptionChar">
    <w:name w:val="Caption Char"/>
    <w:basedOn w:val="DefaultParagraphFont"/>
    <w:link w:val="Caption"/>
    <w:uiPriority w:val="35"/>
    <w:locked/>
    <w:rsid w:val="00744898"/>
    <w:rPr>
      <w:rFonts w:ascii="Calibri" w:hAnsi="Calibri"/>
      <w:noProof/>
      <w:sz w:val="22"/>
      <w:lang w:eastAsia="en-AU"/>
    </w:rPr>
  </w:style>
  <w:style w:type="character" w:customStyle="1" w:styleId="TablesChar">
    <w:name w:val="Tables Char"/>
    <w:basedOn w:val="DefaultParagraphFont"/>
    <w:link w:val="Tables"/>
    <w:locked/>
    <w:rsid w:val="00D2502A"/>
    <w:rPr>
      <w:i/>
      <w:iCs/>
      <w:color w:val="1F497D" w:themeColor="text2"/>
      <w:sz w:val="18"/>
      <w:szCs w:val="18"/>
    </w:rPr>
  </w:style>
  <w:style w:type="paragraph" w:customStyle="1" w:styleId="Tables">
    <w:name w:val="Tables"/>
    <w:basedOn w:val="Caption"/>
    <w:link w:val="TablesChar"/>
    <w:qFormat/>
    <w:rsid w:val="00D2502A"/>
    <w:pPr>
      <w:spacing w:before="0" w:after="200"/>
    </w:pPr>
    <w:rPr>
      <w:rFonts w:ascii="Times New Roman" w:hAnsi="Times New Roman"/>
      <w:b/>
      <w:bCs/>
      <w:i/>
      <w:iCs/>
      <w:color w:val="1F497D" w:themeColor="text2"/>
      <w:sz w:val="18"/>
      <w:szCs w:val="18"/>
      <w:lang w:eastAsia="en-NZ"/>
    </w:rPr>
  </w:style>
  <w:style w:type="character" w:styleId="PlaceholderText">
    <w:name w:val="Placeholder Text"/>
    <w:basedOn w:val="DefaultParagraphFont"/>
    <w:uiPriority w:val="99"/>
    <w:semiHidden/>
    <w:rsid w:val="00475427"/>
    <w:rPr>
      <w:color w:val="808080"/>
    </w:rPr>
  </w:style>
  <w:style w:type="paragraph" w:styleId="Revision">
    <w:name w:val="Revision"/>
    <w:hidden/>
    <w:uiPriority w:val="99"/>
    <w:semiHidden/>
    <w:rsid w:val="00811DC8"/>
    <w:rPr>
      <w:rFonts w:asciiTheme="minorHAnsi" w:hAnsiTheme="minorHAnsi"/>
      <w:sz w:val="22"/>
      <w:szCs w:val="24"/>
      <w:lang w:eastAsia="en-AU"/>
    </w:rPr>
  </w:style>
  <w:style w:type="character" w:customStyle="1" w:styleId="BodyTextChar">
    <w:name w:val="Body Text Char"/>
    <w:basedOn w:val="DefaultParagraphFont"/>
    <w:link w:val="BodyText"/>
    <w:uiPriority w:val="1"/>
    <w:rsid w:val="00B719FB"/>
    <w:rPr>
      <w:rFonts w:ascii="Calibri" w:hAnsi="Calibri"/>
      <w:sz w:val="22"/>
      <w:szCs w:val="24"/>
      <w:lang w:eastAsia="en-AU"/>
    </w:rPr>
  </w:style>
  <w:style w:type="character" w:customStyle="1" w:styleId="Heading2Char">
    <w:name w:val="Heading 2 Char"/>
    <w:basedOn w:val="DefaultParagraphFont"/>
    <w:link w:val="Heading2"/>
    <w:uiPriority w:val="3"/>
    <w:rsid w:val="00382D74"/>
    <w:rPr>
      <w:rFonts w:ascii="Calibri" w:hAnsi="Calibri" w:cs="Calibri"/>
      <w:b/>
      <w:bCs/>
      <w:iCs/>
      <w:noProof/>
      <w:sz w:val="28"/>
      <w:szCs w:val="28"/>
      <w:lang w:eastAsia="en-AU"/>
    </w:rPr>
  </w:style>
  <w:style w:type="character" w:customStyle="1" w:styleId="CommentTextChar">
    <w:name w:val="Comment Text Char"/>
    <w:basedOn w:val="DefaultParagraphFont"/>
    <w:link w:val="CommentText"/>
    <w:semiHidden/>
    <w:rsid w:val="00382D74"/>
    <w:rPr>
      <w:rFonts w:asciiTheme="minorHAnsi" w:hAnsiTheme="minorHAnsi"/>
      <w:lang w:eastAsia="en-AU"/>
    </w:rPr>
  </w:style>
  <w:style w:type="character" w:customStyle="1" w:styleId="QuoteChar">
    <w:name w:val="Quote Char"/>
    <w:basedOn w:val="DefaultParagraphFont"/>
    <w:link w:val="Quote"/>
    <w:uiPriority w:val="5"/>
    <w:rsid w:val="00382D74"/>
    <w:rPr>
      <w:rFonts w:ascii="Calibri" w:hAnsi="Calibri"/>
      <w:i/>
      <w:sz w:val="22"/>
      <w:szCs w:val="24"/>
      <w:lang w:eastAsia="en-AU"/>
    </w:rPr>
  </w:style>
  <w:style w:type="paragraph" w:styleId="ListParagraph">
    <w:name w:val="List Paragraph"/>
    <w:basedOn w:val="Normal"/>
    <w:uiPriority w:val="34"/>
    <w:rsid w:val="00B303CE"/>
    <w:pPr>
      <w:ind w:left="720"/>
      <w:contextualSpacing/>
    </w:pPr>
  </w:style>
  <w:style w:type="paragraph" w:styleId="NormalWeb">
    <w:name w:val="Normal (Web)"/>
    <w:basedOn w:val="Normal"/>
    <w:uiPriority w:val="99"/>
    <w:unhideWhenUsed/>
    <w:rsid w:val="00013736"/>
    <w:pPr>
      <w:spacing w:before="100" w:beforeAutospacing="1" w:after="100" w:afterAutospacing="1"/>
    </w:pPr>
    <w:rPr>
      <w:rFonts w:ascii="Times New Roman" w:hAnsi="Times New Roman"/>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753">
      <w:bodyDiv w:val="1"/>
      <w:marLeft w:val="0"/>
      <w:marRight w:val="0"/>
      <w:marTop w:val="0"/>
      <w:marBottom w:val="0"/>
      <w:divBdr>
        <w:top w:val="none" w:sz="0" w:space="0" w:color="auto"/>
        <w:left w:val="none" w:sz="0" w:space="0" w:color="auto"/>
        <w:bottom w:val="none" w:sz="0" w:space="0" w:color="auto"/>
        <w:right w:val="none" w:sz="0" w:space="0" w:color="auto"/>
      </w:divBdr>
    </w:div>
    <w:div w:id="41752592">
      <w:bodyDiv w:val="1"/>
      <w:marLeft w:val="0"/>
      <w:marRight w:val="0"/>
      <w:marTop w:val="0"/>
      <w:marBottom w:val="0"/>
      <w:divBdr>
        <w:top w:val="none" w:sz="0" w:space="0" w:color="auto"/>
        <w:left w:val="none" w:sz="0" w:space="0" w:color="auto"/>
        <w:bottom w:val="none" w:sz="0" w:space="0" w:color="auto"/>
        <w:right w:val="none" w:sz="0" w:space="0" w:color="auto"/>
      </w:divBdr>
    </w:div>
    <w:div w:id="53549204">
      <w:bodyDiv w:val="1"/>
      <w:marLeft w:val="0"/>
      <w:marRight w:val="0"/>
      <w:marTop w:val="0"/>
      <w:marBottom w:val="0"/>
      <w:divBdr>
        <w:top w:val="none" w:sz="0" w:space="0" w:color="auto"/>
        <w:left w:val="none" w:sz="0" w:space="0" w:color="auto"/>
        <w:bottom w:val="none" w:sz="0" w:space="0" w:color="auto"/>
        <w:right w:val="none" w:sz="0" w:space="0" w:color="auto"/>
      </w:divBdr>
    </w:div>
    <w:div w:id="59062066">
      <w:bodyDiv w:val="1"/>
      <w:marLeft w:val="0"/>
      <w:marRight w:val="0"/>
      <w:marTop w:val="0"/>
      <w:marBottom w:val="0"/>
      <w:divBdr>
        <w:top w:val="none" w:sz="0" w:space="0" w:color="auto"/>
        <w:left w:val="none" w:sz="0" w:space="0" w:color="auto"/>
        <w:bottom w:val="none" w:sz="0" w:space="0" w:color="auto"/>
        <w:right w:val="none" w:sz="0" w:space="0" w:color="auto"/>
      </w:divBdr>
    </w:div>
    <w:div w:id="120390856">
      <w:bodyDiv w:val="1"/>
      <w:marLeft w:val="0"/>
      <w:marRight w:val="0"/>
      <w:marTop w:val="0"/>
      <w:marBottom w:val="0"/>
      <w:divBdr>
        <w:top w:val="none" w:sz="0" w:space="0" w:color="auto"/>
        <w:left w:val="none" w:sz="0" w:space="0" w:color="auto"/>
        <w:bottom w:val="none" w:sz="0" w:space="0" w:color="auto"/>
        <w:right w:val="none" w:sz="0" w:space="0" w:color="auto"/>
      </w:divBdr>
    </w:div>
    <w:div w:id="169105500">
      <w:bodyDiv w:val="1"/>
      <w:marLeft w:val="0"/>
      <w:marRight w:val="0"/>
      <w:marTop w:val="0"/>
      <w:marBottom w:val="0"/>
      <w:divBdr>
        <w:top w:val="none" w:sz="0" w:space="0" w:color="auto"/>
        <w:left w:val="none" w:sz="0" w:space="0" w:color="auto"/>
        <w:bottom w:val="none" w:sz="0" w:space="0" w:color="auto"/>
        <w:right w:val="none" w:sz="0" w:space="0" w:color="auto"/>
      </w:divBdr>
    </w:div>
    <w:div w:id="176503906">
      <w:bodyDiv w:val="1"/>
      <w:marLeft w:val="0"/>
      <w:marRight w:val="0"/>
      <w:marTop w:val="0"/>
      <w:marBottom w:val="0"/>
      <w:divBdr>
        <w:top w:val="none" w:sz="0" w:space="0" w:color="auto"/>
        <w:left w:val="none" w:sz="0" w:space="0" w:color="auto"/>
        <w:bottom w:val="none" w:sz="0" w:space="0" w:color="auto"/>
        <w:right w:val="none" w:sz="0" w:space="0" w:color="auto"/>
      </w:divBdr>
    </w:div>
    <w:div w:id="181172219">
      <w:bodyDiv w:val="1"/>
      <w:marLeft w:val="0"/>
      <w:marRight w:val="0"/>
      <w:marTop w:val="0"/>
      <w:marBottom w:val="0"/>
      <w:divBdr>
        <w:top w:val="none" w:sz="0" w:space="0" w:color="auto"/>
        <w:left w:val="none" w:sz="0" w:space="0" w:color="auto"/>
        <w:bottom w:val="none" w:sz="0" w:space="0" w:color="auto"/>
        <w:right w:val="none" w:sz="0" w:space="0" w:color="auto"/>
      </w:divBdr>
    </w:div>
    <w:div w:id="245765841">
      <w:bodyDiv w:val="1"/>
      <w:marLeft w:val="0"/>
      <w:marRight w:val="0"/>
      <w:marTop w:val="0"/>
      <w:marBottom w:val="0"/>
      <w:divBdr>
        <w:top w:val="none" w:sz="0" w:space="0" w:color="auto"/>
        <w:left w:val="none" w:sz="0" w:space="0" w:color="auto"/>
        <w:bottom w:val="none" w:sz="0" w:space="0" w:color="auto"/>
        <w:right w:val="none" w:sz="0" w:space="0" w:color="auto"/>
      </w:divBdr>
    </w:div>
    <w:div w:id="300039521">
      <w:bodyDiv w:val="1"/>
      <w:marLeft w:val="0"/>
      <w:marRight w:val="0"/>
      <w:marTop w:val="0"/>
      <w:marBottom w:val="0"/>
      <w:divBdr>
        <w:top w:val="none" w:sz="0" w:space="0" w:color="auto"/>
        <w:left w:val="none" w:sz="0" w:space="0" w:color="auto"/>
        <w:bottom w:val="none" w:sz="0" w:space="0" w:color="auto"/>
        <w:right w:val="none" w:sz="0" w:space="0" w:color="auto"/>
      </w:divBdr>
    </w:div>
    <w:div w:id="322049306">
      <w:bodyDiv w:val="1"/>
      <w:marLeft w:val="0"/>
      <w:marRight w:val="0"/>
      <w:marTop w:val="0"/>
      <w:marBottom w:val="0"/>
      <w:divBdr>
        <w:top w:val="none" w:sz="0" w:space="0" w:color="auto"/>
        <w:left w:val="none" w:sz="0" w:space="0" w:color="auto"/>
        <w:bottom w:val="none" w:sz="0" w:space="0" w:color="auto"/>
        <w:right w:val="none" w:sz="0" w:space="0" w:color="auto"/>
      </w:divBdr>
    </w:div>
    <w:div w:id="408382199">
      <w:bodyDiv w:val="1"/>
      <w:marLeft w:val="0"/>
      <w:marRight w:val="0"/>
      <w:marTop w:val="0"/>
      <w:marBottom w:val="0"/>
      <w:divBdr>
        <w:top w:val="none" w:sz="0" w:space="0" w:color="auto"/>
        <w:left w:val="none" w:sz="0" w:space="0" w:color="auto"/>
        <w:bottom w:val="none" w:sz="0" w:space="0" w:color="auto"/>
        <w:right w:val="none" w:sz="0" w:space="0" w:color="auto"/>
      </w:divBdr>
    </w:div>
    <w:div w:id="415396690">
      <w:bodyDiv w:val="1"/>
      <w:marLeft w:val="0"/>
      <w:marRight w:val="0"/>
      <w:marTop w:val="0"/>
      <w:marBottom w:val="0"/>
      <w:divBdr>
        <w:top w:val="none" w:sz="0" w:space="0" w:color="auto"/>
        <w:left w:val="none" w:sz="0" w:space="0" w:color="auto"/>
        <w:bottom w:val="none" w:sz="0" w:space="0" w:color="auto"/>
        <w:right w:val="none" w:sz="0" w:space="0" w:color="auto"/>
      </w:divBdr>
    </w:div>
    <w:div w:id="443379468">
      <w:bodyDiv w:val="1"/>
      <w:marLeft w:val="0"/>
      <w:marRight w:val="0"/>
      <w:marTop w:val="0"/>
      <w:marBottom w:val="0"/>
      <w:divBdr>
        <w:top w:val="none" w:sz="0" w:space="0" w:color="auto"/>
        <w:left w:val="none" w:sz="0" w:space="0" w:color="auto"/>
        <w:bottom w:val="none" w:sz="0" w:space="0" w:color="auto"/>
        <w:right w:val="none" w:sz="0" w:space="0" w:color="auto"/>
      </w:divBdr>
    </w:div>
    <w:div w:id="448204413">
      <w:bodyDiv w:val="1"/>
      <w:marLeft w:val="0"/>
      <w:marRight w:val="0"/>
      <w:marTop w:val="0"/>
      <w:marBottom w:val="0"/>
      <w:divBdr>
        <w:top w:val="none" w:sz="0" w:space="0" w:color="auto"/>
        <w:left w:val="none" w:sz="0" w:space="0" w:color="auto"/>
        <w:bottom w:val="none" w:sz="0" w:space="0" w:color="auto"/>
        <w:right w:val="none" w:sz="0" w:space="0" w:color="auto"/>
      </w:divBdr>
    </w:div>
    <w:div w:id="471799434">
      <w:bodyDiv w:val="1"/>
      <w:marLeft w:val="0"/>
      <w:marRight w:val="0"/>
      <w:marTop w:val="0"/>
      <w:marBottom w:val="0"/>
      <w:divBdr>
        <w:top w:val="none" w:sz="0" w:space="0" w:color="auto"/>
        <w:left w:val="none" w:sz="0" w:space="0" w:color="auto"/>
        <w:bottom w:val="none" w:sz="0" w:space="0" w:color="auto"/>
        <w:right w:val="none" w:sz="0" w:space="0" w:color="auto"/>
      </w:divBdr>
    </w:div>
    <w:div w:id="494495215">
      <w:bodyDiv w:val="1"/>
      <w:marLeft w:val="0"/>
      <w:marRight w:val="0"/>
      <w:marTop w:val="0"/>
      <w:marBottom w:val="0"/>
      <w:divBdr>
        <w:top w:val="none" w:sz="0" w:space="0" w:color="auto"/>
        <w:left w:val="none" w:sz="0" w:space="0" w:color="auto"/>
        <w:bottom w:val="none" w:sz="0" w:space="0" w:color="auto"/>
        <w:right w:val="none" w:sz="0" w:space="0" w:color="auto"/>
      </w:divBdr>
    </w:div>
    <w:div w:id="503083245">
      <w:bodyDiv w:val="1"/>
      <w:marLeft w:val="0"/>
      <w:marRight w:val="0"/>
      <w:marTop w:val="0"/>
      <w:marBottom w:val="0"/>
      <w:divBdr>
        <w:top w:val="none" w:sz="0" w:space="0" w:color="auto"/>
        <w:left w:val="none" w:sz="0" w:space="0" w:color="auto"/>
        <w:bottom w:val="none" w:sz="0" w:space="0" w:color="auto"/>
        <w:right w:val="none" w:sz="0" w:space="0" w:color="auto"/>
      </w:divBdr>
    </w:div>
    <w:div w:id="527261530">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51818073">
      <w:bodyDiv w:val="1"/>
      <w:marLeft w:val="0"/>
      <w:marRight w:val="0"/>
      <w:marTop w:val="0"/>
      <w:marBottom w:val="0"/>
      <w:divBdr>
        <w:top w:val="none" w:sz="0" w:space="0" w:color="auto"/>
        <w:left w:val="none" w:sz="0" w:space="0" w:color="auto"/>
        <w:bottom w:val="none" w:sz="0" w:space="0" w:color="auto"/>
        <w:right w:val="none" w:sz="0" w:space="0" w:color="auto"/>
      </w:divBdr>
    </w:div>
    <w:div w:id="626398137">
      <w:bodyDiv w:val="1"/>
      <w:marLeft w:val="0"/>
      <w:marRight w:val="0"/>
      <w:marTop w:val="0"/>
      <w:marBottom w:val="0"/>
      <w:divBdr>
        <w:top w:val="none" w:sz="0" w:space="0" w:color="auto"/>
        <w:left w:val="none" w:sz="0" w:space="0" w:color="auto"/>
        <w:bottom w:val="none" w:sz="0" w:space="0" w:color="auto"/>
        <w:right w:val="none" w:sz="0" w:space="0" w:color="auto"/>
      </w:divBdr>
    </w:div>
    <w:div w:id="633486080">
      <w:bodyDiv w:val="1"/>
      <w:marLeft w:val="0"/>
      <w:marRight w:val="0"/>
      <w:marTop w:val="0"/>
      <w:marBottom w:val="0"/>
      <w:divBdr>
        <w:top w:val="none" w:sz="0" w:space="0" w:color="auto"/>
        <w:left w:val="none" w:sz="0" w:space="0" w:color="auto"/>
        <w:bottom w:val="none" w:sz="0" w:space="0" w:color="auto"/>
        <w:right w:val="none" w:sz="0" w:space="0" w:color="auto"/>
      </w:divBdr>
    </w:div>
    <w:div w:id="657073889">
      <w:bodyDiv w:val="1"/>
      <w:marLeft w:val="0"/>
      <w:marRight w:val="0"/>
      <w:marTop w:val="0"/>
      <w:marBottom w:val="0"/>
      <w:divBdr>
        <w:top w:val="none" w:sz="0" w:space="0" w:color="auto"/>
        <w:left w:val="none" w:sz="0" w:space="0" w:color="auto"/>
        <w:bottom w:val="none" w:sz="0" w:space="0" w:color="auto"/>
        <w:right w:val="none" w:sz="0" w:space="0" w:color="auto"/>
      </w:divBdr>
    </w:div>
    <w:div w:id="674385580">
      <w:bodyDiv w:val="1"/>
      <w:marLeft w:val="0"/>
      <w:marRight w:val="0"/>
      <w:marTop w:val="0"/>
      <w:marBottom w:val="0"/>
      <w:divBdr>
        <w:top w:val="none" w:sz="0" w:space="0" w:color="auto"/>
        <w:left w:val="none" w:sz="0" w:space="0" w:color="auto"/>
        <w:bottom w:val="none" w:sz="0" w:space="0" w:color="auto"/>
        <w:right w:val="none" w:sz="0" w:space="0" w:color="auto"/>
      </w:divBdr>
    </w:div>
    <w:div w:id="696781723">
      <w:bodyDiv w:val="1"/>
      <w:marLeft w:val="0"/>
      <w:marRight w:val="0"/>
      <w:marTop w:val="0"/>
      <w:marBottom w:val="0"/>
      <w:divBdr>
        <w:top w:val="none" w:sz="0" w:space="0" w:color="auto"/>
        <w:left w:val="none" w:sz="0" w:space="0" w:color="auto"/>
        <w:bottom w:val="none" w:sz="0" w:space="0" w:color="auto"/>
        <w:right w:val="none" w:sz="0" w:space="0" w:color="auto"/>
      </w:divBdr>
    </w:div>
    <w:div w:id="712773076">
      <w:bodyDiv w:val="1"/>
      <w:marLeft w:val="0"/>
      <w:marRight w:val="0"/>
      <w:marTop w:val="0"/>
      <w:marBottom w:val="0"/>
      <w:divBdr>
        <w:top w:val="none" w:sz="0" w:space="0" w:color="auto"/>
        <w:left w:val="none" w:sz="0" w:space="0" w:color="auto"/>
        <w:bottom w:val="none" w:sz="0" w:space="0" w:color="auto"/>
        <w:right w:val="none" w:sz="0" w:space="0" w:color="auto"/>
      </w:divBdr>
    </w:div>
    <w:div w:id="732503803">
      <w:bodyDiv w:val="1"/>
      <w:marLeft w:val="0"/>
      <w:marRight w:val="0"/>
      <w:marTop w:val="0"/>
      <w:marBottom w:val="0"/>
      <w:divBdr>
        <w:top w:val="none" w:sz="0" w:space="0" w:color="auto"/>
        <w:left w:val="none" w:sz="0" w:space="0" w:color="auto"/>
        <w:bottom w:val="none" w:sz="0" w:space="0" w:color="auto"/>
        <w:right w:val="none" w:sz="0" w:space="0" w:color="auto"/>
      </w:divBdr>
    </w:div>
    <w:div w:id="739329234">
      <w:bodyDiv w:val="1"/>
      <w:marLeft w:val="0"/>
      <w:marRight w:val="0"/>
      <w:marTop w:val="0"/>
      <w:marBottom w:val="0"/>
      <w:divBdr>
        <w:top w:val="none" w:sz="0" w:space="0" w:color="auto"/>
        <w:left w:val="none" w:sz="0" w:space="0" w:color="auto"/>
        <w:bottom w:val="none" w:sz="0" w:space="0" w:color="auto"/>
        <w:right w:val="none" w:sz="0" w:space="0" w:color="auto"/>
      </w:divBdr>
    </w:div>
    <w:div w:id="770932200">
      <w:bodyDiv w:val="1"/>
      <w:marLeft w:val="0"/>
      <w:marRight w:val="0"/>
      <w:marTop w:val="0"/>
      <w:marBottom w:val="0"/>
      <w:divBdr>
        <w:top w:val="none" w:sz="0" w:space="0" w:color="auto"/>
        <w:left w:val="none" w:sz="0" w:space="0" w:color="auto"/>
        <w:bottom w:val="none" w:sz="0" w:space="0" w:color="auto"/>
        <w:right w:val="none" w:sz="0" w:space="0" w:color="auto"/>
      </w:divBdr>
      <w:divsChild>
        <w:div w:id="1833909203">
          <w:marLeft w:val="0"/>
          <w:marRight w:val="0"/>
          <w:marTop w:val="0"/>
          <w:marBottom w:val="0"/>
          <w:divBdr>
            <w:top w:val="none" w:sz="0" w:space="0" w:color="auto"/>
            <w:left w:val="none" w:sz="0" w:space="0" w:color="auto"/>
            <w:bottom w:val="none" w:sz="0" w:space="0" w:color="auto"/>
            <w:right w:val="none" w:sz="0" w:space="0" w:color="auto"/>
          </w:divBdr>
        </w:div>
      </w:divsChild>
    </w:div>
    <w:div w:id="779447125">
      <w:bodyDiv w:val="1"/>
      <w:marLeft w:val="0"/>
      <w:marRight w:val="0"/>
      <w:marTop w:val="0"/>
      <w:marBottom w:val="0"/>
      <w:divBdr>
        <w:top w:val="none" w:sz="0" w:space="0" w:color="auto"/>
        <w:left w:val="none" w:sz="0" w:space="0" w:color="auto"/>
        <w:bottom w:val="none" w:sz="0" w:space="0" w:color="auto"/>
        <w:right w:val="none" w:sz="0" w:space="0" w:color="auto"/>
      </w:divBdr>
    </w:div>
    <w:div w:id="791561817">
      <w:bodyDiv w:val="1"/>
      <w:marLeft w:val="0"/>
      <w:marRight w:val="0"/>
      <w:marTop w:val="0"/>
      <w:marBottom w:val="0"/>
      <w:divBdr>
        <w:top w:val="none" w:sz="0" w:space="0" w:color="auto"/>
        <w:left w:val="none" w:sz="0" w:space="0" w:color="auto"/>
        <w:bottom w:val="none" w:sz="0" w:space="0" w:color="auto"/>
        <w:right w:val="none" w:sz="0" w:space="0" w:color="auto"/>
      </w:divBdr>
    </w:div>
    <w:div w:id="844251996">
      <w:bodyDiv w:val="1"/>
      <w:marLeft w:val="0"/>
      <w:marRight w:val="0"/>
      <w:marTop w:val="0"/>
      <w:marBottom w:val="0"/>
      <w:divBdr>
        <w:top w:val="none" w:sz="0" w:space="0" w:color="auto"/>
        <w:left w:val="none" w:sz="0" w:space="0" w:color="auto"/>
        <w:bottom w:val="none" w:sz="0" w:space="0" w:color="auto"/>
        <w:right w:val="none" w:sz="0" w:space="0" w:color="auto"/>
      </w:divBdr>
    </w:div>
    <w:div w:id="934240494">
      <w:bodyDiv w:val="1"/>
      <w:marLeft w:val="0"/>
      <w:marRight w:val="0"/>
      <w:marTop w:val="0"/>
      <w:marBottom w:val="0"/>
      <w:divBdr>
        <w:top w:val="none" w:sz="0" w:space="0" w:color="auto"/>
        <w:left w:val="none" w:sz="0" w:space="0" w:color="auto"/>
        <w:bottom w:val="none" w:sz="0" w:space="0" w:color="auto"/>
        <w:right w:val="none" w:sz="0" w:space="0" w:color="auto"/>
      </w:divBdr>
    </w:div>
    <w:div w:id="943390892">
      <w:bodyDiv w:val="1"/>
      <w:marLeft w:val="0"/>
      <w:marRight w:val="0"/>
      <w:marTop w:val="0"/>
      <w:marBottom w:val="0"/>
      <w:divBdr>
        <w:top w:val="none" w:sz="0" w:space="0" w:color="auto"/>
        <w:left w:val="none" w:sz="0" w:space="0" w:color="auto"/>
        <w:bottom w:val="none" w:sz="0" w:space="0" w:color="auto"/>
        <w:right w:val="none" w:sz="0" w:space="0" w:color="auto"/>
      </w:divBdr>
    </w:div>
    <w:div w:id="975796095">
      <w:bodyDiv w:val="1"/>
      <w:marLeft w:val="0"/>
      <w:marRight w:val="0"/>
      <w:marTop w:val="0"/>
      <w:marBottom w:val="0"/>
      <w:divBdr>
        <w:top w:val="none" w:sz="0" w:space="0" w:color="auto"/>
        <w:left w:val="none" w:sz="0" w:space="0" w:color="auto"/>
        <w:bottom w:val="none" w:sz="0" w:space="0" w:color="auto"/>
        <w:right w:val="none" w:sz="0" w:space="0" w:color="auto"/>
      </w:divBdr>
    </w:div>
    <w:div w:id="983779728">
      <w:bodyDiv w:val="1"/>
      <w:marLeft w:val="0"/>
      <w:marRight w:val="0"/>
      <w:marTop w:val="0"/>
      <w:marBottom w:val="0"/>
      <w:divBdr>
        <w:top w:val="none" w:sz="0" w:space="0" w:color="auto"/>
        <w:left w:val="none" w:sz="0" w:space="0" w:color="auto"/>
        <w:bottom w:val="none" w:sz="0" w:space="0" w:color="auto"/>
        <w:right w:val="none" w:sz="0" w:space="0" w:color="auto"/>
      </w:divBdr>
    </w:div>
    <w:div w:id="988241370">
      <w:bodyDiv w:val="1"/>
      <w:marLeft w:val="0"/>
      <w:marRight w:val="0"/>
      <w:marTop w:val="0"/>
      <w:marBottom w:val="0"/>
      <w:divBdr>
        <w:top w:val="none" w:sz="0" w:space="0" w:color="auto"/>
        <w:left w:val="none" w:sz="0" w:space="0" w:color="auto"/>
        <w:bottom w:val="none" w:sz="0" w:space="0" w:color="auto"/>
        <w:right w:val="none" w:sz="0" w:space="0" w:color="auto"/>
      </w:divBdr>
    </w:div>
    <w:div w:id="996691559">
      <w:bodyDiv w:val="1"/>
      <w:marLeft w:val="0"/>
      <w:marRight w:val="0"/>
      <w:marTop w:val="0"/>
      <w:marBottom w:val="0"/>
      <w:divBdr>
        <w:top w:val="none" w:sz="0" w:space="0" w:color="auto"/>
        <w:left w:val="none" w:sz="0" w:space="0" w:color="auto"/>
        <w:bottom w:val="none" w:sz="0" w:space="0" w:color="auto"/>
        <w:right w:val="none" w:sz="0" w:space="0" w:color="auto"/>
      </w:divBdr>
    </w:div>
    <w:div w:id="1054086688">
      <w:bodyDiv w:val="1"/>
      <w:marLeft w:val="0"/>
      <w:marRight w:val="0"/>
      <w:marTop w:val="0"/>
      <w:marBottom w:val="0"/>
      <w:divBdr>
        <w:top w:val="none" w:sz="0" w:space="0" w:color="auto"/>
        <w:left w:val="none" w:sz="0" w:space="0" w:color="auto"/>
        <w:bottom w:val="none" w:sz="0" w:space="0" w:color="auto"/>
        <w:right w:val="none" w:sz="0" w:space="0" w:color="auto"/>
      </w:divBdr>
    </w:div>
    <w:div w:id="1062098833">
      <w:bodyDiv w:val="1"/>
      <w:marLeft w:val="0"/>
      <w:marRight w:val="0"/>
      <w:marTop w:val="0"/>
      <w:marBottom w:val="0"/>
      <w:divBdr>
        <w:top w:val="none" w:sz="0" w:space="0" w:color="auto"/>
        <w:left w:val="none" w:sz="0" w:space="0" w:color="auto"/>
        <w:bottom w:val="none" w:sz="0" w:space="0" w:color="auto"/>
        <w:right w:val="none" w:sz="0" w:space="0" w:color="auto"/>
      </w:divBdr>
    </w:div>
    <w:div w:id="1065638546">
      <w:bodyDiv w:val="1"/>
      <w:marLeft w:val="0"/>
      <w:marRight w:val="0"/>
      <w:marTop w:val="0"/>
      <w:marBottom w:val="0"/>
      <w:divBdr>
        <w:top w:val="none" w:sz="0" w:space="0" w:color="auto"/>
        <w:left w:val="none" w:sz="0" w:space="0" w:color="auto"/>
        <w:bottom w:val="none" w:sz="0" w:space="0" w:color="auto"/>
        <w:right w:val="none" w:sz="0" w:space="0" w:color="auto"/>
      </w:divBdr>
    </w:div>
    <w:div w:id="1075859192">
      <w:bodyDiv w:val="1"/>
      <w:marLeft w:val="0"/>
      <w:marRight w:val="0"/>
      <w:marTop w:val="0"/>
      <w:marBottom w:val="0"/>
      <w:divBdr>
        <w:top w:val="none" w:sz="0" w:space="0" w:color="auto"/>
        <w:left w:val="none" w:sz="0" w:space="0" w:color="auto"/>
        <w:bottom w:val="none" w:sz="0" w:space="0" w:color="auto"/>
        <w:right w:val="none" w:sz="0" w:space="0" w:color="auto"/>
      </w:divBdr>
      <w:divsChild>
        <w:div w:id="1958825867">
          <w:marLeft w:val="0"/>
          <w:marRight w:val="0"/>
          <w:marTop w:val="0"/>
          <w:marBottom w:val="0"/>
          <w:divBdr>
            <w:top w:val="none" w:sz="0" w:space="0" w:color="auto"/>
            <w:left w:val="none" w:sz="0" w:space="0" w:color="auto"/>
            <w:bottom w:val="none" w:sz="0" w:space="0" w:color="auto"/>
            <w:right w:val="none" w:sz="0" w:space="0" w:color="auto"/>
          </w:divBdr>
          <w:divsChild>
            <w:div w:id="11680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7710">
      <w:bodyDiv w:val="1"/>
      <w:marLeft w:val="0"/>
      <w:marRight w:val="0"/>
      <w:marTop w:val="0"/>
      <w:marBottom w:val="0"/>
      <w:divBdr>
        <w:top w:val="none" w:sz="0" w:space="0" w:color="auto"/>
        <w:left w:val="none" w:sz="0" w:space="0" w:color="auto"/>
        <w:bottom w:val="none" w:sz="0" w:space="0" w:color="auto"/>
        <w:right w:val="none" w:sz="0" w:space="0" w:color="auto"/>
      </w:divBdr>
    </w:div>
    <w:div w:id="1177228529">
      <w:bodyDiv w:val="1"/>
      <w:marLeft w:val="0"/>
      <w:marRight w:val="0"/>
      <w:marTop w:val="0"/>
      <w:marBottom w:val="0"/>
      <w:divBdr>
        <w:top w:val="none" w:sz="0" w:space="0" w:color="auto"/>
        <w:left w:val="none" w:sz="0" w:space="0" w:color="auto"/>
        <w:bottom w:val="none" w:sz="0" w:space="0" w:color="auto"/>
        <w:right w:val="none" w:sz="0" w:space="0" w:color="auto"/>
      </w:divBdr>
    </w:div>
    <w:div w:id="1188642152">
      <w:bodyDiv w:val="1"/>
      <w:marLeft w:val="0"/>
      <w:marRight w:val="0"/>
      <w:marTop w:val="0"/>
      <w:marBottom w:val="0"/>
      <w:divBdr>
        <w:top w:val="none" w:sz="0" w:space="0" w:color="auto"/>
        <w:left w:val="none" w:sz="0" w:space="0" w:color="auto"/>
        <w:bottom w:val="none" w:sz="0" w:space="0" w:color="auto"/>
        <w:right w:val="none" w:sz="0" w:space="0" w:color="auto"/>
      </w:divBdr>
    </w:div>
    <w:div w:id="1214003416">
      <w:bodyDiv w:val="1"/>
      <w:marLeft w:val="0"/>
      <w:marRight w:val="0"/>
      <w:marTop w:val="0"/>
      <w:marBottom w:val="0"/>
      <w:divBdr>
        <w:top w:val="none" w:sz="0" w:space="0" w:color="auto"/>
        <w:left w:val="none" w:sz="0" w:space="0" w:color="auto"/>
        <w:bottom w:val="none" w:sz="0" w:space="0" w:color="auto"/>
        <w:right w:val="none" w:sz="0" w:space="0" w:color="auto"/>
      </w:divBdr>
    </w:div>
    <w:div w:id="1223714428">
      <w:bodyDiv w:val="1"/>
      <w:marLeft w:val="0"/>
      <w:marRight w:val="0"/>
      <w:marTop w:val="0"/>
      <w:marBottom w:val="0"/>
      <w:divBdr>
        <w:top w:val="none" w:sz="0" w:space="0" w:color="auto"/>
        <w:left w:val="none" w:sz="0" w:space="0" w:color="auto"/>
        <w:bottom w:val="none" w:sz="0" w:space="0" w:color="auto"/>
        <w:right w:val="none" w:sz="0" w:space="0" w:color="auto"/>
      </w:divBdr>
    </w:div>
    <w:div w:id="1236479640">
      <w:bodyDiv w:val="1"/>
      <w:marLeft w:val="0"/>
      <w:marRight w:val="0"/>
      <w:marTop w:val="0"/>
      <w:marBottom w:val="0"/>
      <w:divBdr>
        <w:top w:val="none" w:sz="0" w:space="0" w:color="auto"/>
        <w:left w:val="none" w:sz="0" w:space="0" w:color="auto"/>
        <w:bottom w:val="none" w:sz="0" w:space="0" w:color="auto"/>
        <w:right w:val="none" w:sz="0" w:space="0" w:color="auto"/>
      </w:divBdr>
    </w:div>
    <w:div w:id="1260722807">
      <w:bodyDiv w:val="1"/>
      <w:marLeft w:val="0"/>
      <w:marRight w:val="0"/>
      <w:marTop w:val="0"/>
      <w:marBottom w:val="0"/>
      <w:divBdr>
        <w:top w:val="none" w:sz="0" w:space="0" w:color="auto"/>
        <w:left w:val="none" w:sz="0" w:space="0" w:color="auto"/>
        <w:bottom w:val="none" w:sz="0" w:space="0" w:color="auto"/>
        <w:right w:val="none" w:sz="0" w:space="0" w:color="auto"/>
      </w:divBdr>
      <w:divsChild>
        <w:div w:id="915482118">
          <w:marLeft w:val="0"/>
          <w:marRight w:val="0"/>
          <w:marTop w:val="0"/>
          <w:marBottom w:val="0"/>
          <w:divBdr>
            <w:top w:val="none" w:sz="0" w:space="0" w:color="auto"/>
            <w:left w:val="none" w:sz="0" w:space="0" w:color="auto"/>
            <w:bottom w:val="none" w:sz="0" w:space="0" w:color="auto"/>
            <w:right w:val="none" w:sz="0" w:space="0" w:color="auto"/>
          </w:divBdr>
          <w:divsChild>
            <w:div w:id="240994274">
              <w:marLeft w:val="0"/>
              <w:marRight w:val="0"/>
              <w:marTop w:val="0"/>
              <w:marBottom w:val="0"/>
              <w:divBdr>
                <w:top w:val="none" w:sz="0" w:space="0" w:color="auto"/>
                <w:left w:val="none" w:sz="0" w:space="0" w:color="auto"/>
                <w:bottom w:val="none" w:sz="0" w:space="0" w:color="auto"/>
                <w:right w:val="none" w:sz="0" w:space="0" w:color="auto"/>
              </w:divBdr>
            </w:div>
            <w:div w:id="916093440">
              <w:marLeft w:val="0"/>
              <w:marRight w:val="0"/>
              <w:marTop w:val="0"/>
              <w:marBottom w:val="0"/>
              <w:divBdr>
                <w:top w:val="none" w:sz="0" w:space="0" w:color="auto"/>
                <w:left w:val="none" w:sz="0" w:space="0" w:color="auto"/>
                <w:bottom w:val="none" w:sz="0" w:space="0" w:color="auto"/>
                <w:right w:val="none" w:sz="0" w:space="0" w:color="auto"/>
              </w:divBdr>
            </w:div>
            <w:div w:id="126633588">
              <w:marLeft w:val="0"/>
              <w:marRight w:val="0"/>
              <w:marTop w:val="0"/>
              <w:marBottom w:val="0"/>
              <w:divBdr>
                <w:top w:val="none" w:sz="0" w:space="0" w:color="auto"/>
                <w:left w:val="none" w:sz="0" w:space="0" w:color="auto"/>
                <w:bottom w:val="none" w:sz="0" w:space="0" w:color="auto"/>
                <w:right w:val="none" w:sz="0" w:space="0" w:color="auto"/>
              </w:divBdr>
            </w:div>
            <w:div w:id="1716277606">
              <w:marLeft w:val="0"/>
              <w:marRight w:val="0"/>
              <w:marTop w:val="0"/>
              <w:marBottom w:val="0"/>
              <w:divBdr>
                <w:top w:val="none" w:sz="0" w:space="0" w:color="auto"/>
                <w:left w:val="none" w:sz="0" w:space="0" w:color="auto"/>
                <w:bottom w:val="none" w:sz="0" w:space="0" w:color="auto"/>
                <w:right w:val="none" w:sz="0" w:space="0" w:color="auto"/>
              </w:divBdr>
            </w:div>
            <w:div w:id="1564945733">
              <w:marLeft w:val="0"/>
              <w:marRight w:val="0"/>
              <w:marTop w:val="0"/>
              <w:marBottom w:val="0"/>
              <w:divBdr>
                <w:top w:val="none" w:sz="0" w:space="0" w:color="auto"/>
                <w:left w:val="none" w:sz="0" w:space="0" w:color="auto"/>
                <w:bottom w:val="none" w:sz="0" w:space="0" w:color="auto"/>
                <w:right w:val="none" w:sz="0" w:space="0" w:color="auto"/>
              </w:divBdr>
            </w:div>
            <w:div w:id="10045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854">
      <w:bodyDiv w:val="1"/>
      <w:marLeft w:val="0"/>
      <w:marRight w:val="0"/>
      <w:marTop w:val="0"/>
      <w:marBottom w:val="0"/>
      <w:divBdr>
        <w:top w:val="none" w:sz="0" w:space="0" w:color="auto"/>
        <w:left w:val="none" w:sz="0" w:space="0" w:color="auto"/>
        <w:bottom w:val="none" w:sz="0" w:space="0" w:color="auto"/>
        <w:right w:val="none" w:sz="0" w:space="0" w:color="auto"/>
      </w:divBdr>
    </w:div>
    <w:div w:id="1319729950">
      <w:bodyDiv w:val="1"/>
      <w:marLeft w:val="0"/>
      <w:marRight w:val="0"/>
      <w:marTop w:val="0"/>
      <w:marBottom w:val="0"/>
      <w:divBdr>
        <w:top w:val="none" w:sz="0" w:space="0" w:color="auto"/>
        <w:left w:val="none" w:sz="0" w:space="0" w:color="auto"/>
        <w:bottom w:val="none" w:sz="0" w:space="0" w:color="auto"/>
        <w:right w:val="none" w:sz="0" w:space="0" w:color="auto"/>
      </w:divBdr>
    </w:div>
    <w:div w:id="1345866542">
      <w:bodyDiv w:val="1"/>
      <w:marLeft w:val="0"/>
      <w:marRight w:val="0"/>
      <w:marTop w:val="0"/>
      <w:marBottom w:val="0"/>
      <w:divBdr>
        <w:top w:val="none" w:sz="0" w:space="0" w:color="auto"/>
        <w:left w:val="none" w:sz="0" w:space="0" w:color="auto"/>
        <w:bottom w:val="none" w:sz="0" w:space="0" w:color="auto"/>
        <w:right w:val="none" w:sz="0" w:space="0" w:color="auto"/>
      </w:divBdr>
    </w:div>
    <w:div w:id="1356417539">
      <w:bodyDiv w:val="1"/>
      <w:marLeft w:val="0"/>
      <w:marRight w:val="0"/>
      <w:marTop w:val="0"/>
      <w:marBottom w:val="0"/>
      <w:divBdr>
        <w:top w:val="none" w:sz="0" w:space="0" w:color="auto"/>
        <w:left w:val="none" w:sz="0" w:space="0" w:color="auto"/>
        <w:bottom w:val="none" w:sz="0" w:space="0" w:color="auto"/>
        <w:right w:val="none" w:sz="0" w:space="0" w:color="auto"/>
      </w:divBdr>
    </w:div>
    <w:div w:id="1448892680">
      <w:bodyDiv w:val="1"/>
      <w:marLeft w:val="0"/>
      <w:marRight w:val="0"/>
      <w:marTop w:val="0"/>
      <w:marBottom w:val="0"/>
      <w:divBdr>
        <w:top w:val="none" w:sz="0" w:space="0" w:color="auto"/>
        <w:left w:val="none" w:sz="0" w:space="0" w:color="auto"/>
        <w:bottom w:val="none" w:sz="0" w:space="0" w:color="auto"/>
        <w:right w:val="none" w:sz="0" w:space="0" w:color="auto"/>
      </w:divBdr>
    </w:div>
    <w:div w:id="1449086027">
      <w:bodyDiv w:val="1"/>
      <w:marLeft w:val="0"/>
      <w:marRight w:val="0"/>
      <w:marTop w:val="0"/>
      <w:marBottom w:val="0"/>
      <w:divBdr>
        <w:top w:val="none" w:sz="0" w:space="0" w:color="auto"/>
        <w:left w:val="none" w:sz="0" w:space="0" w:color="auto"/>
        <w:bottom w:val="none" w:sz="0" w:space="0" w:color="auto"/>
        <w:right w:val="none" w:sz="0" w:space="0" w:color="auto"/>
      </w:divBdr>
    </w:div>
    <w:div w:id="1481072070">
      <w:bodyDiv w:val="1"/>
      <w:marLeft w:val="0"/>
      <w:marRight w:val="0"/>
      <w:marTop w:val="0"/>
      <w:marBottom w:val="0"/>
      <w:divBdr>
        <w:top w:val="none" w:sz="0" w:space="0" w:color="auto"/>
        <w:left w:val="none" w:sz="0" w:space="0" w:color="auto"/>
        <w:bottom w:val="none" w:sz="0" w:space="0" w:color="auto"/>
        <w:right w:val="none" w:sz="0" w:space="0" w:color="auto"/>
      </w:divBdr>
    </w:div>
    <w:div w:id="1484854135">
      <w:bodyDiv w:val="1"/>
      <w:marLeft w:val="0"/>
      <w:marRight w:val="0"/>
      <w:marTop w:val="0"/>
      <w:marBottom w:val="0"/>
      <w:divBdr>
        <w:top w:val="none" w:sz="0" w:space="0" w:color="auto"/>
        <w:left w:val="none" w:sz="0" w:space="0" w:color="auto"/>
        <w:bottom w:val="none" w:sz="0" w:space="0" w:color="auto"/>
        <w:right w:val="none" w:sz="0" w:space="0" w:color="auto"/>
      </w:divBdr>
    </w:div>
    <w:div w:id="1495217643">
      <w:bodyDiv w:val="1"/>
      <w:marLeft w:val="0"/>
      <w:marRight w:val="0"/>
      <w:marTop w:val="0"/>
      <w:marBottom w:val="0"/>
      <w:divBdr>
        <w:top w:val="none" w:sz="0" w:space="0" w:color="auto"/>
        <w:left w:val="none" w:sz="0" w:space="0" w:color="auto"/>
        <w:bottom w:val="none" w:sz="0" w:space="0" w:color="auto"/>
        <w:right w:val="none" w:sz="0" w:space="0" w:color="auto"/>
      </w:divBdr>
    </w:div>
    <w:div w:id="1536042761">
      <w:bodyDiv w:val="1"/>
      <w:marLeft w:val="0"/>
      <w:marRight w:val="0"/>
      <w:marTop w:val="0"/>
      <w:marBottom w:val="0"/>
      <w:divBdr>
        <w:top w:val="none" w:sz="0" w:space="0" w:color="auto"/>
        <w:left w:val="none" w:sz="0" w:space="0" w:color="auto"/>
        <w:bottom w:val="none" w:sz="0" w:space="0" w:color="auto"/>
        <w:right w:val="none" w:sz="0" w:space="0" w:color="auto"/>
      </w:divBdr>
    </w:div>
    <w:div w:id="1573156147">
      <w:bodyDiv w:val="1"/>
      <w:marLeft w:val="0"/>
      <w:marRight w:val="0"/>
      <w:marTop w:val="0"/>
      <w:marBottom w:val="0"/>
      <w:divBdr>
        <w:top w:val="none" w:sz="0" w:space="0" w:color="auto"/>
        <w:left w:val="none" w:sz="0" w:space="0" w:color="auto"/>
        <w:bottom w:val="none" w:sz="0" w:space="0" w:color="auto"/>
        <w:right w:val="none" w:sz="0" w:space="0" w:color="auto"/>
      </w:divBdr>
    </w:div>
    <w:div w:id="1588151185">
      <w:bodyDiv w:val="1"/>
      <w:marLeft w:val="0"/>
      <w:marRight w:val="0"/>
      <w:marTop w:val="0"/>
      <w:marBottom w:val="0"/>
      <w:divBdr>
        <w:top w:val="none" w:sz="0" w:space="0" w:color="auto"/>
        <w:left w:val="none" w:sz="0" w:space="0" w:color="auto"/>
        <w:bottom w:val="none" w:sz="0" w:space="0" w:color="auto"/>
        <w:right w:val="none" w:sz="0" w:space="0" w:color="auto"/>
      </w:divBdr>
    </w:div>
    <w:div w:id="1660035242">
      <w:bodyDiv w:val="1"/>
      <w:marLeft w:val="0"/>
      <w:marRight w:val="0"/>
      <w:marTop w:val="0"/>
      <w:marBottom w:val="0"/>
      <w:divBdr>
        <w:top w:val="none" w:sz="0" w:space="0" w:color="auto"/>
        <w:left w:val="none" w:sz="0" w:space="0" w:color="auto"/>
        <w:bottom w:val="none" w:sz="0" w:space="0" w:color="auto"/>
        <w:right w:val="none" w:sz="0" w:space="0" w:color="auto"/>
      </w:divBdr>
    </w:div>
    <w:div w:id="1694070893">
      <w:bodyDiv w:val="1"/>
      <w:marLeft w:val="0"/>
      <w:marRight w:val="0"/>
      <w:marTop w:val="0"/>
      <w:marBottom w:val="0"/>
      <w:divBdr>
        <w:top w:val="none" w:sz="0" w:space="0" w:color="auto"/>
        <w:left w:val="none" w:sz="0" w:space="0" w:color="auto"/>
        <w:bottom w:val="none" w:sz="0" w:space="0" w:color="auto"/>
        <w:right w:val="none" w:sz="0" w:space="0" w:color="auto"/>
      </w:divBdr>
    </w:div>
    <w:div w:id="1773431451">
      <w:bodyDiv w:val="1"/>
      <w:marLeft w:val="0"/>
      <w:marRight w:val="0"/>
      <w:marTop w:val="0"/>
      <w:marBottom w:val="0"/>
      <w:divBdr>
        <w:top w:val="none" w:sz="0" w:space="0" w:color="auto"/>
        <w:left w:val="none" w:sz="0" w:space="0" w:color="auto"/>
        <w:bottom w:val="none" w:sz="0" w:space="0" w:color="auto"/>
        <w:right w:val="none" w:sz="0" w:space="0" w:color="auto"/>
      </w:divBdr>
    </w:div>
    <w:div w:id="1832287531">
      <w:bodyDiv w:val="1"/>
      <w:marLeft w:val="0"/>
      <w:marRight w:val="0"/>
      <w:marTop w:val="0"/>
      <w:marBottom w:val="0"/>
      <w:divBdr>
        <w:top w:val="none" w:sz="0" w:space="0" w:color="auto"/>
        <w:left w:val="none" w:sz="0" w:space="0" w:color="auto"/>
        <w:bottom w:val="none" w:sz="0" w:space="0" w:color="auto"/>
        <w:right w:val="none" w:sz="0" w:space="0" w:color="auto"/>
      </w:divBdr>
    </w:div>
    <w:div w:id="1889952284">
      <w:bodyDiv w:val="1"/>
      <w:marLeft w:val="0"/>
      <w:marRight w:val="0"/>
      <w:marTop w:val="0"/>
      <w:marBottom w:val="0"/>
      <w:divBdr>
        <w:top w:val="none" w:sz="0" w:space="0" w:color="auto"/>
        <w:left w:val="none" w:sz="0" w:space="0" w:color="auto"/>
        <w:bottom w:val="none" w:sz="0" w:space="0" w:color="auto"/>
        <w:right w:val="none" w:sz="0" w:space="0" w:color="auto"/>
      </w:divBdr>
    </w:div>
    <w:div w:id="1893496519">
      <w:bodyDiv w:val="1"/>
      <w:marLeft w:val="0"/>
      <w:marRight w:val="0"/>
      <w:marTop w:val="0"/>
      <w:marBottom w:val="0"/>
      <w:divBdr>
        <w:top w:val="none" w:sz="0" w:space="0" w:color="auto"/>
        <w:left w:val="none" w:sz="0" w:space="0" w:color="auto"/>
        <w:bottom w:val="none" w:sz="0" w:space="0" w:color="auto"/>
        <w:right w:val="none" w:sz="0" w:space="0" w:color="auto"/>
      </w:divBdr>
    </w:div>
    <w:div w:id="1896087570">
      <w:bodyDiv w:val="1"/>
      <w:marLeft w:val="0"/>
      <w:marRight w:val="0"/>
      <w:marTop w:val="0"/>
      <w:marBottom w:val="0"/>
      <w:divBdr>
        <w:top w:val="none" w:sz="0" w:space="0" w:color="auto"/>
        <w:left w:val="none" w:sz="0" w:space="0" w:color="auto"/>
        <w:bottom w:val="none" w:sz="0" w:space="0" w:color="auto"/>
        <w:right w:val="none" w:sz="0" w:space="0" w:color="auto"/>
      </w:divBdr>
    </w:div>
    <w:div w:id="1899633654">
      <w:bodyDiv w:val="1"/>
      <w:marLeft w:val="0"/>
      <w:marRight w:val="0"/>
      <w:marTop w:val="0"/>
      <w:marBottom w:val="0"/>
      <w:divBdr>
        <w:top w:val="none" w:sz="0" w:space="0" w:color="auto"/>
        <w:left w:val="none" w:sz="0" w:space="0" w:color="auto"/>
        <w:bottom w:val="none" w:sz="0" w:space="0" w:color="auto"/>
        <w:right w:val="none" w:sz="0" w:space="0" w:color="auto"/>
      </w:divBdr>
    </w:div>
    <w:div w:id="1919748322">
      <w:bodyDiv w:val="1"/>
      <w:marLeft w:val="0"/>
      <w:marRight w:val="0"/>
      <w:marTop w:val="0"/>
      <w:marBottom w:val="0"/>
      <w:divBdr>
        <w:top w:val="none" w:sz="0" w:space="0" w:color="auto"/>
        <w:left w:val="none" w:sz="0" w:space="0" w:color="auto"/>
        <w:bottom w:val="none" w:sz="0" w:space="0" w:color="auto"/>
        <w:right w:val="none" w:sz="0" w:space="0" w:color="auto"/>
      </w:divBdr>
    </w:div>
    <w:div w:id="1926375950">
      <w:bodyDiv w:val="1"/>
      <w:marLeft w:val="0"/>
      <w:marRight w:val="0"/>
      <w:marTop w:val="0"/>
      <w:marBottom w:val="0"/>
      <w:divBdr>
        <w:top w:val="none" w:sz="0" w:space="0" w:color="auto"/>
        <w:left w:val="none" w:sz="0" w:space="0" w:color="auto"/>
        <w:bottom w:val="none" w:sz="0" w:space="0" w:color="auto"/>
        <w:right w:val="none" w:sz="0" w:space="0" w:color="auto"/>
      </w:divBdr>
    </w:div>
    <w:div w:id="1930238187">
      <w:bodyDiv w:val="1"/>
      <w:marLeft w:val="0"/>
      <w:marRight w:val="0"/>
      <w:marTop w:val="0"/>
      <w:marBottom w:val="0"/>
      <w:divBdr>
        <w:top w:val="none" w:sz="0" w:space="0" w:color="auto"/>
        <w:left w:val="none" w:sz="0" w:space="0" w:color="auto"/>
        <w:bottom w:val="none" w:sz="0" w:space="0" w:color="auto"/>
        <w:right w:val="none" w:sz="0" w:space="0" w:color="auto"/>
      </w:divBdr>
    </w:div>
    <w:div w:id="1933008421">
      <w:bodyDiv w:val="1"/>
      <w:marLeft w:val="0"/>
      <w:marRight w:val="0"/>
      <w:marTop w:val="0"/>
      <w:marBottom w:val="0"/>
      <w:divBdr>
        <w:top w:val="none" w:sz="0" w:space="0" w:color="auto"/>
        <w:left w:val="none" w:sz="0" w:space="0" w:color="auto"/>
        <w:bottom w:val="none" w:sz="0" w:space="0" w:color="auto"/>
        <w:right w:val="none" w:sz="0" w:space="0" w:color="auto"/>
      </w:divBdr>
    </w:div>
    <w:div w:id="1952514951">
      <w:bodyDiv w:val="1"/>
      <w:marLeft w:val="0"/>
      <w:marRight w:val="0"/>
      <w:marTop w:val="0"/>
      <w:marBottom w:val="0"/>
      <w:divBdr>
        <w:top w:val="none" w:sz="0" w:space="0" w:color="auto"/>
        <w:left w:val="none" w:sz="0" w:space="0" w:color="auto"/>
        <w:bottom w:val="none" w:sz="0" w:space="0" w:color="auto"/>
        <w:right w:val="none" w:sz="0" w:space="0" w:color="auto"/>
      </w:divBdr>
    </w:div>
    <w:div w:id="1975481838">
      <w:bodyDiv w:val="1"/>
      <w:marLeft w:val="0"/>
      <w:marRight w:val="0"/>
      <w:marTop w:val="0"/>
      <w:marBottom w:val="0"/>
      <w:divBdr>
        <w:top w:val="none" w:sz="0" w:space="0" w:color="auto"/>
        <w:left w:val="none" w:sz="0" w:space="0" w:color="auto"/>
        <w:bottom w:val="none" w:sz="0" w:space="0" w:color="auto"/>
        <w:right w:val="none" w:sz="0" w:space="0" w:color="auto"/>
      </w:divBdr>
    </w:div>
    <w:div w:id="2125340405">
      <w:bodyDiv w:val="1"/>
      <w:marLeft w:val="0"/>
      <w:marRight w:val="0"/>
      <w:marTop w:val="0"/>
      <w:marBottom w:val="0"/>
      <w:divBdr>
        <w:top w:val="none" w:sz="0" w:space="0" w:color="auto"/>
        <w:left w:val="none" w:sz="0" w:space="0" w:color="auto"/>
        <w:bottom w:val="none" w:sz="0" w:space="0" w:color="auto"/>
        <w:right w:val="none" w:sz="0" w:space="0" w:color="auto"/>
      </w:divBdr>
    </w:div>
    <w:div w:id="2128622230">
      <w:bodyDiv w:val="1"/>
      <w:marLeft w:val="0"/>
      <w:marRight w:val="0"/>
      <w:marTop w:val="0"/>
      <w:marBottom w:val="0"/>
      <w:divBdr>
        <w:top w:val="none" w:sz="0" w:space="0" w:color="auto"/>
        <w:left w:val="none" w:sz="0" w:space="0" w:color="auto"/>
        <w:bottom w:val="none" w:sz="0" w:space="0" w:color="auto"/>
        <w:right w:val="none" w:sz="0" w:space="0" w:color="auto"/>
      </w:divBdr>
    </w:div>
    <w:div w:id="213051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ratNZ/Thesis" TargetMode="External"/><Relationship Id="rId18" Type="http://schemas.openxmlformats.org/officeDocument/2006/relationships/image" Target="media/image5.png"/><Relationship Id="rId26" Type="http://schemas.microsoft.com/office/2011/relationships/commentsExtended" Target="commentsExtended.xml"/><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4.png"/><Relationship Id="rId2" Type="http://schemas.openxmlformats.org/officeDocument/2006/relationships/customXml" Target="../customXml/item1.xml"/><Relationship Id="rId16" Type="http://schemas.openxmlformats.org/officeDocument/2006/relationships/image" Target="media/image3.png"/><Relationship Id="rId29" Type="http://schemas.openxmlformats.org/officeDocument/2006/relationships/image" Target="media/image12.jpe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fontTable" Target="fontTable.xml"/><Relationship Id="rId5" Type="http://schemas.openxmlformats.org/officeDocument/2006/relationships/customXml" Target="../customXml/item4.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jpg"/><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9.png"/><Relationship Id="rId27" Type="http://schemas.microsoft.com/office/2016/09/relationships/commentsIds" Target="commentsIds.xml"/><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settings" Target="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comments" Target="comments.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microsoft.com/office/2011/relationships/people" Target="people.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microsoft.com/office/2018/08/relationships/commentsExtensible" Target="commentsExtensible.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1fd990e-b8ed-4610-8a34-878c183f5344" xsi:nil="true"/>
    <lcf76f155ced4ddcb4097134ff3c332f xmlns="7d7ecfef-46bd-4f70-97df-7fb910bb419b">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4ADFCFE4172C2459E8DE59B963E03D3" ma:contentTypeVersion="15" ma:contentTypeDescription="Create a new document." ma:contentTypeScope="" ma:versionID="fe3353960a891491f466c9bf454ecafc">
  <xsd:schema xmlns:xsd="http://www.w3.org/2001/XMLSchema" xmlns:xs="http://www.w3.org/2001/XMLSchema" xmlns:p="http://schemas.microsoft.com/office/2006/metadata/properties" xmlns:ns2="7d7ecfef-46bd-4f70-97df-7fb910bb419b" xmlns:ns3="0d01577f-ea25-4e95-b83c-23ae53748cd8" xmlns:ns4="f1fd990e-b8ed-4610-8a34-878c183f5344" targetNamespace="http://schemas.microsoft.com/office/2006/metadata/properties" ma:root="true" ma:fieldsID="e9d1eedae0311285cae39f9ff32d513e" ns2:_="" ns3:_="" ns4:_="">
    <xsd:import namespace="7d7ecfef-46bd-4f70-97df-7fb910bb419b"/>
    <xsd:import namespace="0d01577f-ea25-4e95-b83c-23ae53748cd8"/>
    <xsd:import namespace="f1fd990e-b8ed-4610-8a34-878c183f5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7ecfef-46bd-4f70-97df-7fb910bb41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886724e-ffcd-44ac-9d78-de6ab15e1ed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d01577f-ea25-4e95-b83c-23ae53748cd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fd990e-b8ed-4610-8a34-878c183f5344"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750e0a-048f-4aa8-bc16-e47ae41bbfb7}" ma:internalName="TaxCatchAll" ma:showField="CatchAllData" ma:web="0d01577f-ea25-4e95-b83c-23ae53748c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199EE6-A816-4015-9148-354C7D0701BE}">
  <ds:schemaRefs>
    <ds:schemaRef ds:uri="http://schemas.microsoft.com/office/2006/metadata/properties"/>
    <ds:schemaRef ds:uri="http://schemas.microsoft.com/office/infopath/2007/PartnerControls"/>
    <ds:schemaRef ds:uri="f1fd990e-b8ed-4610-8a34-878c183f5344"/>
    <ds:schemaRef ds:uri="7d7ecfef-46bd-4f70-97df-7fb910bb419b"/>
  </ds:schemaRefs>
</ds:datastoreItem>
</file>

<file path=customXml/itemProps2.xml><?xml version="1.0" encoding="utf-8"?>
<ds:datastoreItem xmlns:ds="http://schemas.openxmlformats.org/officeDocument/2006/customXml" ds:itemID="{733DDDFA-3060-4A64-9B3E-59E07711DC0A}">
  <ds:schemaRefs>
    <ds:schemaRef ds:uri="http://schemas.microsoft.com/sharepoint/v3/contenttype/forms"/>
  </ds:schemaRefs>
</ds:datastoreItem>
</file>

<file path=customXml/itemProps3.xml><?xml version="1.0" encoding="utf-8"?>
<ds:datastoreItem xmlns:ds="http://schemas.openxmlformats.org/officeDocument/2006/customXml" ds:itemID="{3EC72B4B-3D4C-4348-B8AF-C364B0A710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7ecfef-46bd-4f70-97df-7fb910bb419b"/>
    <ds:schemaRef ds:uri="0d01577f-ea25-4e95-b83c-23ae53748cd8"/>
    <ds:schemaRef ds:uri="f1fd990e-b8ed-4610-8a34-878c183f5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C296639-74D7-430A-8408-29CF1BC06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8456</TotalTime>
  <Pages>128</Pages>
  <Words>114917</Words>
  <Characters>655031</Characters>
  <Application>Microsoft Office Word</Application>
  <DocSecurity>0</DocSecurity>
  <Lines>5458</Lines>
  <Paragraphs>1536</Paragraphs>
  <ScaleCrop>false</ScaleCrop>
  <HeadingPairs>
    <vt:vector size="2" baseType="variant">
      <vt:variant>
        <vt:lpstr>Title</vt:lpstr>
      </vt:variant>
      <vt:variant>
        <vt:i4>1</vt:i4>
      </vt:variant>
    </vt:vector>
  </HeadingPairs>
  <TitlesOfParts>
    <vt:vector size="1" baseType="lpstr">
      <vt:lpstr>2</vt:lpstr>
    </vt:vector>
  </TitlesOfParts>
  <Company>Lincoln University</Company>
  <LinksUpToDate>false</LinksUpToDate>
  <CharactersWithSpaces>768412</CharactersWithSpaces>
  <SharedDoc>false</SharedDoc>
  <HLinks>
    <vt:vector size="180" baseType="variant">
      <vt:variant>
        <vt:i4>1638454</vt:i4>
      </vt:variant>
      <vt:variant>
        <vt:i4>197</vt:i4>
      </vt:variant>
      <vt:variant>
        <vt:i4>0</vt:i4>
      </vt:variant>
      <vt:variant>
        <vt:i4>5</vt:i4>
      </vt:variant>
      <vt:variant>
        <vt:lpwstr/>
      </vt:variant>
      <vt:variant>
        <vt:lpwstr>_Toc236559711</vt:lpwstr>
      </vt:variant>
      <vt:variant>
        <vt:i4>1638454</vt:i4>
      </vt:variant>
      <vt:variant>
        <vt:i4>188</vt:i4>
      </vt:variant>
      <vt:variant>
        <vt:i4>0</vt:i4>
      </vt:variant>
      <vt:variant>
        <vt:i4>5</vt:i4>
      </vt:variant>
      <vt:variant>
        <vt:lpwstr/>
      </vt:variant>
      <vt:variant>
        <vt:lpwstr>_Toc236559717</vt:lpwstr>
      </vt:variant>
      <vt:variant>
        <vt:i4>1638454</vt:i4>
      </vt:variant>
      <vt:variant>
        <vt:i4>182</vt:i4>
      </vt:variant>
      <vt:variant>
        <vt:i4>0</vt:i4>
      </vt:variant>
      <vt:variant>
        <vt:i4>5</vt:i4>
      </vt:variant>
      <vt:variant>
        <vt:lpwstr/>
      </vt:variant>
      <vt:variant>
        <vt:lpwstr>_Toc236559716</vt:lpwstr>
      </vt:variant>
      <vt:variant>
        <vt:i4>1572913</vt:i4>
      </vt:variant>
      <vt:variant>
        <vt:i4>173</vt:i4>
      </vt:variant>
      <vt:variant>
        <vt:i4>0</vt:i4>
      </vt:variant>
      <vt:variant>
        <vt:i4>5</vt:i4>
      </vt:variant>
      <vt:variant>
        <vt:lpwstr/>
      </vt:variant>
      <vt:variant>
        <vt:lpwstr>_Toc257279318</vt:lpwstr>
      </vt:variant>
      <vt:variant>
        <vt:i4>1572913</vt:i4>
      </vt:variant>
      <vt:variant>
        <vt:i4>167</vt:i4>
      </vt:variant>
      <vt:variant>
        <vt:i4>0</vt:i4>
      </vt:variant>
      <vt:variant>
        <vt:i4>5</vt:i4>
      </vt:variant>
      <vt:variant>
        <vt:lpwstr/>
      </vt:variant>
      <vt:variant>
        <vt:lpwstr>_Toc257279317</vt:lpwstr>
      </vt:variant>
      <vt:variant>
        <vt:i4>1572913</vt:i4>
      </vt:variant>
      <vt:variant>
        <vt:i4>161</vt:i4>
      </vt:variant>
      <vt:variant>
        <vt:i4>0</vt:i4>
      </vt:variant>
      <vt:variant>
        <vt:i4>5</vt:i4>
      </vt:variant>
      <vt:variant>
        <vt:lpwstr/>
      </vt:variant>
      <vt:variant>
        <vt:lpwstr>_Toc257279316</vt:lpwstr>
      </vt:variant>
      <vt:variant>
        <vt:i4>1572913</vt:i4>
      </vt:variant>
      <vt:variant>
        <vt:i4>155</vt:i4>
      </vt:variant>
      <vt:variant>
        <vt:i4>0</vt:i4>
      </vt:variant>
      <vt:variant>
        <vt:i4>5</vt:i4>
      </vt:variant>
      <vt:variant>
        <vt:lpwstr/>
      </vt:variant>
      <vt:variant>
        <vt:lpwstr>_Toc257279315</vt:lpwstr>
      </vt:variant>
      <vt:variant>
        <vt:i4>1572913</vt:i4>
      </vt:variant>
      <vt:variant>
        <vt:i4>149</vt:i4>
      </vt:variant>
      <vt:variant>
        <vt:i4>0</vt:i4>
      </vt:variant>
      <vt:variant>
        <vt:i4>5</vt:i4>
      </vt:variant>
      <vt:variant>
        <vt:lpwstr/>
      </vt:variant>
      <vt:variant>
        <vt:lpwstr>_Toc257279314</vt:lpwstr>
      </vt:variant>
      <vt:variant>
        <vt:i4>1572913</vt:i4>
      </vt:variant>
      <vt:variant>
        <vt:i4>143</vt:i4>
      </vt:variant>
      <vt:variant>
        <vt:i4>0</vt:i4>
      </vt:variant>
      <vt:variant>
        <vt:i4>5</vt:i4>
      </vt:variant>
      <vt:variant>
        <vt:lpwstr/>
      </vt:variant>
      <vt:variant>
        <vt:lpwstr>_Toc257279313</vt:lpwstr>
      </vt:variant>
      <vt:variant>
        <vt:i4>1572913</vt:i4>
      </vt:variant>
      <vt:variant>
        <vt:i4>137</vt:i4>
      </vt:variant>
      <vt:variant>
        <vt:i4>0</vt:i4>
      </vt:variant>
      <vt:variant>
        <vt:i4>5</vt:i4>
      </vt:variant>
      <vt:variant>
        <vt:lpwstr/>
      </vt:variant>
      <vt:variant>
        <vt:lpwstr>_Toc257279312</vt:lpwstr>
      </vt:variant>
      <vt:variant>
        <vt:i4>1572913</vt:i4>
      </vt:variant>
      <vt:variant>
        <vt:i4>131</vt:i4>
      </vt:variant>
      <vt:variant>
        <vt:i4>0</vt:i4>
      </vt:variant>
      <vt:variant>
        <vt:i4>5</vt:i4>
      </vt:variant>
      <vt:variant>
        <vt:lpwstr/>
      </vt:variant>
      <vt:variant>
        <vt:lpwstr>_Toc257279311</vt:lpwstr>
      </vt:variant>
      <vt:variant>
        <vt:i4>1572913</vt:i4>
      </vt:variant>
      <vt:variant>
        <vt:i4>125</vt:i4>
      </vt:variant>
      <vt:variant>
        <vt:i4>0</vt:i4>
      </vt:variant>
      <vt:variant>
        <vt:i4>5</vt:i4>
      </vt:variant>
      <vt:variant>
        <vt:lpwstr/>
      </vt:variant>
      <vt:variant>
        <vt:lpwstr>_Toc257279310</vt:lpwstr>
      </vt:variant>
      <vt:variant>
        <vt:i4>1638449</vt:i4>
      </vt:variant>
      <vt:variant>
        <vt:i4>119</vt:i4>
      </vt:variant>
      <vt:variant>
        <vt:i4>0</vt:i4>
      </vt:variant>
      <vt:variant>
        <vt:i4>5</vt:i4>
      </vt:variant>
      <vt:variant>
        <vt:lpwstr/>
      </vt:variant>
      <vt:variant>
        <vt:lpwstr>_Toc257279309</vt:lpwstr>
      </vt:variant>
      <vt:variant>
        <vt:i4>1638449</vt:i4>
      </vt:variant>
      <vt:variant>
        <vt:i4>113</vt:i4>
      </vt:variant>
      <vt:variant>
        <vt:i4>0</vt:i4>
      </vt:variant>
      <vt:variant>
        <vt:i4>5</vt:i4>
      </vt:variant>
      <vt:variant>
        <vt:lpwstr/>
      </vt:variant>
      <vt:variant>
        <vt:lpwstr>_Toc257279308</vt:lpwstr>
      </vt:variant>
      <vt:variant>
        <vt:i4>1638449</vt:i4>
      </vt:variant>
      <vt:variant>
        <vt:i4>107</vt:i4>
      </vt:variant>
      <vt:variant>
        <vt:i4>0</vt:i4>
      </vt:variant>
      <vt:variant>
        <vt:i4>5</vt:i4>
      </vt:variant>
      <vt:variant>
        <vt:lpwstr/>
      </vt:variant>
      <vt:variant>
        <vt:lpwstr>_Toc257279307</vt:lpwstr>
      </vt:variant>
      <vt:variant>
        <vt:i4>1638449</vt:i4>
      </vt:variant>
      <vt:variant>
        <vt:i4>101</vt:i4>
      </vt:variant>
      <vt:variant>
        <vt:i4>0</vt:i4>
      </vt:variant>
      <vt:variant>
        <vt:i4>5</vt:i4>
      </vt:variant>
      <vt:variant>
        <vt:lpwstr/>
      </vt:variant>
      <vt:variant>
        <vt:lpwstr>_Toc257279306</vt:lpwstr>
      </vt:variant>
      <vt:variant>
        <vt:i4>1638449</vt:i4>
      </vt:variant>
      <vt:variant>
        <vt:i4>95</vt:i4>
      </vt:variant>
      <vt:variant>
        <vt:i4>0</vt:i4>
      </vt:variant>
      <vt:variant>
        <vt:i4>5</vt:i4>
      </vt:variant>
      <vt:variant>
        <vt:lpwstr/>
      </vt:variant>
      <vt:variant>
        <vt:lpwstr>_Toc257279305</vt:lpwstr>
      </vt:variant>
      <vt:variant>
        <vt:i4>1638449</vt:i4>
      </vt:variant>
      <vt:variant>
        <vt:i4>89</vt:i4>
      </vt:variant>
      <vt:variant>
        <vt:i4>0</vt:i4>
      </vt:variant>
      <vt:variant>
        <vt:i4>5</vt:i4>
      </vt:variant>
      <vt:variant>
        <vt:lpwstr/>
      </vt:variant>
      <vt:variant>
        <vt:lpwstr>_Toc257279304</vt:lpwstr>
      </vt:variant>
      <vt:variant>
        <vt:i4>1638449</vt:i4>
      </vt:variant>
      <vt:variant>
        <vt:i4>83</vt:i4>
      </vt:variant>
      <vt:variant>
        <vt:i4>0</vt:i4>
      </vt:variant>
      <vt:variant>
        <vt:i4>5</vt:i4>
      </vt:variant>
      <vt:variant>
        <vt:lpwstr/>
      </vt:variant>
      <vt:variant>
        <vt:lpwstr>_Toc257279303</vt:lpwstr>
      </vt:variant>
      <vt:variant>
        <vt:i4>1638449</vt:i4>
      </vt:variant>
      <vt:variant>
        <vt:i4>77</vt:i4>
      </vt:variant>
      <vt:variant>
        <vt:i4>0</vt:i4>
      </vt:variant>
      <vt:variant>
        <vt:i4>5</vt:i4>
      </vt:variant>
      <vt:variant>
        <vt:lpwstr/>
      </vt:variant>
      <vt:variant>
        <vt:lpwstr>_Toc257279302</vt:lpwstr>
      </vt:variant>
      <vt:variant>
        <vt:i4>1638449</vt:i4>
      </vt:variant>
      <vt:variant>
        <vt:i4>71</vt:i4>
      </vt:variant>
      <vt:variant>
        <vt:i4>0</vt:i4>
      </vt:variant>
      <vt:variant>
        <vt:i4>5</vt:i4>
      </vt:variant>
      <vt:variant>
        <vt:lpwstr/>
      </vt:variant>
      <vt:variant>
        <vt:lpwstr>_Toc257279301</vt:lpwstr>
      </vt:variant>
      <vt:variant>
        <vt:i4>1638449</vt:i4>
      </vt:variant>
      <vt:variant>
        <vt:i4>65</vt:i4>
      </vt:variant>
      <vt:variant>
        <vt:i4>0</vt:i4>
      </vt:variant>
      <vt:variant>
        <vt:i4>5</vt:i4>
      </vt:variant>
      <vt:variant>
        <vt:lpwstr/>
      </vt:variant>
      <vt:variant>
        <vt:lpwstr>_Toc257279300</vt:lpwstr>
      </vt:variant>
      <vt:variant>
        <vt:i4>1048624</vt:i4>
      </vt:variant>
      <vt:variant>
        <vt:i4>59</vt:i4>
      </vt:variant>
      <vt:variant>
        <vt:i4>0</vt:i4>
      </vt:variant>
      <vt:variant>
        <vt:i4>5</vt:i4>
      </vt:variant>
      <vt:variant>
        <vt:lpwstr/>
      </vt:variant>
      <vt:variant>
        <vt:lpwstr>_Toc257279299</vt:lpwstr>
      </vt:variant>
      <vt:variant>
        <vt:i4>1048624</vt:i4>
      </vt:variant>
      <vt:variant>
        <vt:i4>53</vt:i4>
      </vt:variant>
      <vt:variant>
        <vt:i4>0</vt:i4>
      </vt:variant>
      <vt:variant>
        <vt:i4>5</vt:i4>
      </vt:variant>
      <vt:variant>
        <vt:lpwstr/>
      </vt:variant>
      <vt:variant>
        <vt:lpwstr>_Toc257279298</vt:lpwstr>
      </vt:variant>
      <vt:variant>
        <vt:i4>1048624</vt:i4>
      </vt:variant>
      <vt:variant>
        <vt:i4>47</vt:i4>
      </vt:variant>
      <vt:variant>
        <vt:i4>0</vt:i4>
      </vt:variant>
      <vt:variant>
        <vt:i4>5</vt:i4>
      </vt:variant>
      <vt:variant>
        <vt:lpwstr/>
      </vt:variant>
      <vt:variant>
        <vt:lpwstr>_Toc257279297</vt:lpwstr>
      </vt:variant>
      <vt:variant>
        <vt:i4>1048624</vt:i4>
      </vt:variant>
      <vt:variant>
        <vt:i4>41</vt:i4>
      </vt:variant>
      <vt:variant>
        <vt:i4>0</vt:i4>
      </vt:variant>
      <vt:variant>
        <vt:i4>5</vt:i4>
      </vt:variant>
      <vt:variant>
        <vt:lpwstr/>
      </vt:variant>
      <vt:variant>
        <vt:lpwstr>_Toc257279296</vt:lpwstr>
      </vt:variant>
      <vt:variant>
        <vt:i4>1048624</vt:i4>
      </vt:variant>
      <vt:variant>
        <vt:i4>35</vt:i4>
      </vt:variant>
      <vt:variant>
        <vt:i4>0</vt:i4>
      </vt:variant>
      <vt:variant>
        <vt:i4>5</vt:i4>
      </vt:variant>
      <vt:variant>
        <vt:lpwstr/>
      </vt:variant>
      <vt:variant>
        <vt:lpwstr>_Toc257279295</vt:lpwstr>
      </vt:variant>
      <vt:variant>
        <vt:i4>1048624</vt:i4>
      </vt:variant>
      <vt:variant>
        <vt:i4>29</vt:i4>
      </vt:variant>
      <vt:variant>
        <vt:i4>0</vt:i4>
      </vt:variant>
      <vt:variant>
        <vt:i4>5</vt:i4>
      </vt:variant>
      <vt:variant>
        <vt:lpwstr/>
      </vt:variant>
      <vt:variant>
        <vt:lpwstr>_Toc257279294</vt:lpwstr>
      </vt:variant>
      <vt:variant>
        <vt:i4>1048624</vt:i4>
      </vt:variant>
      <vt:variant>
        <vt:i4>23</vt:i4>
      </vt:variant>
      <vt:variant>
        <vt:i4>0</vt:i4>
      </vt:variant>
      <vt:variant>
        <vt:i4>5</vt:i4>
      </vt:variant>
      <vt:variant>
        <vt:lpwstr/>
      </vt:variant>
      <vt:variant>
        <vt:lpwstr>_Toc257279293</vt:lpwstr>
      </vt:variant>
      <vt:variant>
        <vt:i4>1048624</vt:i4>
      </vt:variant>
      <vt:variant>
        <vt:i4>17</vt:i4>
      </vt:variant>
      <vt:variant>
        <vt:i4>0</vt:i4>
      </vt:variant>
      <vt:variant>
        <vt:i4>5</vt:i4>
      </vt:variant>
      <vt:variant>
        <vt:lpwstr/>
      </vt:variant>
      <vt:variant>
        <vt:lpwstr>_Toc257279292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Brenda Lord</dc:creator>
  <cp:lastModifiedBy>Charters, Stuart</cp:lastModifiedBy>
  <cp:revision>42</cp:revision>
  <cp:lastPrinted>2009-07-29T03:38:00Z</cp:lastPrinted>
  <dcterms:created xsi:type="dcterms:W3CDTF">2023-09-22T19:25:00Z</dcterms:created>
  <dcterms:modified xsi:type="dcterms:W3CDTF">2023-10-05T22:37:00Z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0x010100B4ADFCFE4172C2459E8DE59B963E03D3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http://www.zotero.org/styles/iso690-numeric-en</vt:lpwstr>
  </property>
  <property fmtid="{D5CDD505-2E9C-101B-9397-08002B2CF9AE}" pid="18" name="Mendeley Recent Style Name 7_1">
    <vt:lpwstr>ISO-690 (numeric, English)</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a135f4bb-47d2-3501-84f4-29931c946a34</vt:lpwstr>
  </property>
  <property fmtid="{D5CDD505-2E9C-101B-9397-08002B2CF9AE}" pid="25" name="Mendeley Citation Style_1">
    <vt:lpwstr>http://www.zotero.org/styles/apa</vt:lpwstr>
  </property>
</Properties>
</file>